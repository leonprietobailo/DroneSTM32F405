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56B6D" w14:textId="0CC74CE6" w:rsidR="006A63FD" w:rsidRPr="006A63FD" w:rsidRDefault="006A63FD" w:rsidP="00BF44BB">
      <w:pPr>
        <w:spacing w:line="240" w:lineRule="auto"/>
        <w:rPr>
          <w:rFonts w:eastAsia="Times New Roman" w:cs="Arial"/>
          <w:b/>
          <w:szCs w:val="24"/>
          <w:lang w:eastAsia="es-ES"/>
        </w:rPr>
      </w:pPr>
      <w:bookmarkStart w:id="3" w:name="OLE_LINK1"/>
      <w:r w:rsidRPr="006A63FD">
        <w:rPr>
          <w:rFonts w:eastAsia="Times New Roman" w:cs="Arial"/>
          <w:b/>
          <w:noProof/>
          <w:szCs w:val="24"/>
          <w:lang w:eastAsia="es-ES"/>
        </w:rPr>
        <w:drawing>
          <wp:inline distT="0" distB="0" distL="0" distR="0" wp14:anchorId="7F98C5B3" wp14:editId="4A507C8F">
            <wp:extent cx="3703955" cy="7753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3955" cy="775335"/>
                    </a:xfrm>
                    <a:prstGeom prst="rect">
                      <a:avLst/>
                    </a:prstGeom>
                    <a:noFill/>
                    <a:ln>
                      <a:noFill/>
                    </a:ln>
                  </pic:spPr>
                </pic:pic>
              </a:graphicData>
            </a:graphic>
          </wp:inline>
        </w:drawing>
      </w:r>
    </w:p>
    <w:p w14:paraId="5656F0C4" w14:textId="77777777" w:rsidR="006A63FD" w:rsidRPr="006A63FD" w:rsidRDefault="006A63FD" w:rsidP="00BF44BB">
      <w:pPr>
        <w:spacing w:line="240" w:lineRule="auto"/>
        <w:rPr>
          <w:rFonts w:eastAsia="Times New Roman" w:cs="Arial"/>
          <w:b/>
          <w:szCs w:val="24"/>
          <w:lang w:eastAsia="es-ES"/>
        </w:rPr>
      </w:pPr>
    </w:p>
    <w:p w14:paraId="605F6392" w14:textId="77777777" w:rsidR="006A63FD" w:rsidRPr="006A63FD" w:rsidRDefault="006A63FD" w:rsidP="00BF44BB">
      <w:pPr>
        <w:spacing w:line="240" w:lineRule="auto"/>
        <w:rPr>
          <w:rFonts w:eastAsia="Times New Roman" w:cs="Arial"/>
          <w:b/>
          <w:szCs w:val="24"/>
          <w:lang w:eastAsia="es-ES"/>
        </w:rPr>
      </w:pPr>
    </w:p>
    <w:p w14:paraId="467BC61C" w14:textId="77777777" w:rsidR="006A63FD" w:rsidRPr="006A63FD" w:rsidRDefault="006A63FD" w:rsidP="00BF44BB">
      <w:pPr>
        <w:spacing w:line="240" w:lineRule="auto"/>
        <w:rPr>
          <w:rFonts w:eastAsia="Times New Roman" w:cs="Arial"/>
          <w:b/>
          <w:szCs w:val="24"/>
          <w:lang w:eastAsia="es-ES"/>
        </w:rPr>
      </w:pPr>
    </w:p>
    <w:p w14:paraId="156BF37F" w14:textId="77777777" w:rsidR="006A63FD" w:rsidRPr="006A63FD" w:rsidRDefault="006A63FD" w:rsidP="00BF44BB">
      <w:pPr>
        <w:spacing w:line="240" w:lineRule="auto"/>
        <w:rPr>
          <w:rFonts w:eastAsia="Times New Roman" w:cs="Arial"/>
          <w:b/>
          <w:szCs w:val="24"/>
          <w:lang w:eastAsia="es-ES"/>
        </w:rPr>
      </w:pPr>
    </w:p>
    <w:p w14:paraId="69690203" w14:textId="77777777" w:rsidR="006A63FD" w:rsidRPr="006A63FD" w:rsidRDefault="006A63FD" w:rsidP="00BF44BB">
      <w:pPr>
        <w:spacing w:line="240" w:lineRule="auto"/>
        <w:rPr>
          <w:rFonts w:eastAsia="Times New Roman" w:cs="Arial"/>
          <w:b/>
          <w:szCs w:val="24"/>
          <w:lang w:eastAsia="es-ES"/>
        </w:rPr>
      </w:pPr>
    </w:p>
    <w:p w14:paraId="7C7F13BD" w14:textId="77777777" w:rsidR="006A63FD" w:rsidRPr="006A63FD" w:rsidRDefault="006A63FD" w:rsidP="00BF44BB">
      <w:pPr>
        <w:spacing w:line="240" w:lineRule="auto"/>
        <w:rPr>
          <w:rFonts w:eastAsia="Times New Roman" w:cs="Arial"/>
          <w:b/>
          <w:szCs w:val="24"/>
          <w:lang w:eastAsia="es-ES"/>
        </w:rPr>
      </w:pPr>
    </w:p>
    <w:p w14:paraId="32253405" w14:textId="77777777" w:rsidR="006A63FD" w:rsidRPr="006A63FD" w:rsidRDefault="006A63FD" w:rsidP="00BF44BB">
      <w:pPr>
        <w:spacing w:line="240" w:lineRule="auto"/>
        <w:rPr>
          <w:rFonts w:eastAsia="Times New Roman" w:cs="Arial"/>
          <w:b/>
          <w:szCs w:val="24"/>
          <w:lang w:eastAsia="es-ES"/>
        </w:rPr>
      </w:pPr>
    </w:p>
    <w:p w14:paraId="58496F1E" w14:textId="77777777" w:rsidR="006A63FD" w:rsidRPr="006A63FD" w:rsidRDefault="006A63FD" w:rsidP="00BF44BB">
      <w:pPr>
        <w:spacing w:line="240" w:lineRule="auto"/>
        <w:rPr>
          <w:rFonts w:eastAsia="Times New Roman" w:cs="Arial"/>
          <w:b/>
          <w:szCs w:val="24"/>
          <w:lang w:eastAsia="es-ES"/>
        </w:rPr>
      </w:pPr>
    </w:p>
    <w:p w14:paraId="1438C0CC" w14:textId="77777777" w:rsidR="006A63FD" w:rsidRPr="006A63FD" w:rsidRDefault="006A63FD" w:rsidP="00BF44BB">
      <w:pPr>
        <w:spacing w:line="240" w:lineRule="auto"/>
        <w:rPr>
          <w:rFonts w:eastAsia="Times New Roman" w:cs="Arial"/>
          <w:b/>
          <w:szCs w:val="24"/>
          <w:lang w:eastAsia="es-ES"/>
        </w:rPr>
      </w:pPr>
    </w:p>
    <w:p w14:paraId="6048FEFD" w14:textId="77777777" w:rsidR="006A63FD" w:rsidRPr="006A63FD" w:rsidRDefault="006A63FD" w:rsidP="00BF44BB">
      <w:pPr>
        <w:spacing w:line="240" w:lineRule="auto"/>
        <w:rPr>
          <w:rFonts w:eastAsia="Times New Roman" w:cs="Arial"/>
          <w:b/>
          <w:szCs w:val="24"/>
          <w:lang w:eastAsia="es-ES"/>
        </w:rPr>
      </w:pPr>
    </w:p>
    <w:p w14:paraId="6B6B288B" w14:textId="77777777" w:rsidR="006A63FD" w:rsidRPr="006A63FD" w:rsidRDefault="006A63FD" w:rsidP="00BF44BB">
      <w:pPr>
        <w:spacing w:line="240" w:lineRule="auto"/>
        <w:rPr>
          <w:rFonts w:eastAsia="Times New Roman" w:cs="Arial"/>
          <w:b/>
          <w:szCs w:val="24"/>
          <w:lang w:eastAsia="es-ES"/>
        </w:rPr>
      </w:pPr>
    </w:p>
    <w:p w14:paraId="08FF4746" w14:textId="77777777" w:rsidR="006A63FD" w:rsidRPr="006A63FD" w:rsidRDefault="006A63FD" w:rsidP="00BF44BB">
      <w:pPr>
        <w:spacing w:line="240" w:lineRule="auto"/>
        <w:rPr>
          <w:rFonts w:eastAsia="Times New Roman" w:cs="Arial"/>
          <w:b/>
          <w:szCs w:val="24"/>
          <w:lang w:eastAsia="es-ES"/>
        </w:rPr>
      </w:pPr>
    </w:p>
    <w:p w14:paraId="445DF5C3" w14:textId="77777777" w:rsidR="006A63FD" w:rsidRPr="006A63FD" w:rsidRDefault="006A63FD" w:rsidP="00BF44BB">
      <w:pPr>
        <w:spacing w:line="240" w:lineRule="auto"/>
        <w:rPr>
          <w:rFonts w:eastAsia="Times New Roman" w:cs="Arial"/>
          <w:b/>
          <w:szCs w:val="24"/>
          <w:lang w:eastAsia="es-ES"/>
        </w:rPr>
      </w:pPr>
    </w:p>
    <w:p w14:paraId="63AA0F8E" w14:textId="77777777" w:rsidR="006A63FD" w:rsidRPr="006A63FD" w:rsidRDefault="006A63FD" w:rsidP="00BF44BB">
      <w:pPr>
        <w:spacing w:line="240" w:lineRule="auto"/>
        <w:rPr>
          <w:rFonts w:eastAsia="Times New Roman" w:cs="Arial"/>
          <w:b/>
          <w:szCs w:val="24"/>
          <w:lang w:eastAsia="es-ES"/>
        </w:rPr>
      </w:pPr>
    </w:p>
    <w:p w14:paraId="0E23B300" w14:textId="77777777" w:rsidR="006A63FD" w:rsidRPr="006A63FD" w:rsidRDefault="006A63FD" w:rsidP="00BF44BB">
      <w:pPr>
        <w:spacing w:line="240" w:lineRule="auto"/>
        <w:rPr>
          <w:rFonts w:eastAsia="Times New Roman" w:cs="Arial"/>
          <w:b/>
          <w:szCs w:val="24"/>
          <w:lang w:eastAsia="es-ES"/>
        </w:rPr>
      </w:pPr>
    </w:p>
    <w:p w14:paraId="0A96B682" w14:textId="77777777" w:rsidR="006A63FD" w:rsidRPr="006A63FD" w:rsidRDefault="006A63FD" w:rsidP="00BF44BB">
      <w:pPr>
        <w:spacing w:line="240" w:lineRule="auto"/>
        <w:rPr>
          <w:rFonts w:eastAsia="Times New Roman" w:cs="Arial"/>
          <w:b/>
          <w:szCs w:val="24"/>
          <w:lang w:eastAsia="es-ES"/>
        </w:rPr>
      </w:pPr>
    </w:p>
    <w:p w14:paraId="52E452D8" w14:textId="77777777" w:rsidR="006A63FD" w:rsidRPr="006A63FD" w:rsidRDefault="006A63FD" w:rsidP="00BF44BB">
      <w:pPr>
        <w:spacing w:line="240" w:lineRule="auto"/>
        <w:rPr>
          <w:rFonts w:eastAsia="Times New Roman" w:cs="Arial"/>
          <w:b/>
          <w:szCs w:val="24"/>
          <w:lang w:eastAsia="es-ES"/>
        </w:rPr>
      </w:pPr>
    </w:p>
    <w:p w14:paraId="1C4B1C76" w14:textId="77777777" w:rsidR="006A63FD" w:rsidRPr="006A63FD" w:rsidRDefault="006A63FD" w:rsidP="00BF44BB">
      <w:pPr>
        <w:spacing w:line="240" w:lineRule="auto"/>
        <w:rPr>
          <w:rFonts w:eastAsia="Times New Roman" w:cs="Arial"/>
          <w:b/>
          <w:szCs w:val="24"/>
          <w:lang w:eastAsia="es-ES"/>
        </w:rPr>
      </w:pPr>
    </w:p>
    <w:p w14:paraId="088F953D" w14:textId="77777777" w:rsidR="006A63FD" w:rsidRPr="006A63FD" w:rsidRDefault="006A63FD" w:rsidP="00BF44BB">
      <w:pPr>
        <w:spacing w:line="240" w:lineRule="auto"/>
        <w:rPr>
          <w:rFonts w:eastAsia="Times New Roman" w:cs="Arial"/>
          <w:b/>
          <w:szCs w:val="24"/>
          <w:lang w:eastAsia="es-ES"/>
        </w:rPr>
      </w:pPr>
    </w:p>
    <w:p w14:paraId="075D0BBF" w14:textId="77777777" w:rsidR="006A63FD" w:rsidRPr="006A63FD" w:rsidRDefault="006A63FD" w:rsidP="00BF44BB">
      <w:pPr>
        <w:spacing w:line="240" w:lineRule="auto"/>
        <w:rPr>
          <w:rFonts w:eastAsia="Times New Roman" w:cs="Arial"/>
          <w:b/>
          <w:szCs w:val="24"/>
          <w:lang w:eastAsia="es-ES"/>
        </w:rPr>
      </w:pPr>
    </w:p>
    <w:p w14:paraId="179855E9" w14:textId="241F27B1" w:rsidR="006A63FD" w:rsidRPr="006A63FD" w:rsidRDefault="006A63FD" w:rsidP="00BF44BB">
      <w:pPr>
        <w:spacing w:line="240" w:lineRule="auto"/>
        <w:jc w:val="center"/>
        <w:rPr>
          <w:rFonts w:eastAsia="Times New Roman" w:cs="Arial"/>
          <w:b/>
          <w:sz w:val="56"/>
          <w:szCs w:val="56"/>
          <w:lang w:eastAsia="es-ES"/>
        </w:rPr>
      </w:pPr>
      <w:del w:id="4" w:author="Prieto Bailo, León Enrique" w:date="2023-07-07T16:41:00Z">
        <w:r w:rsidRPr="006A63FD" w:rsidDel="00FF506C">
          <w:rPr>
            <w:rFonts w:eastAsia="Times New Roman" w:cs="Arial"/>
            <w:b/>
            <w:sz w:val="56"/>
            <w:szCs w:val="56"/>
            <w:lang w:eastAsia="es-ES"/>
          </w:rPr>
          <w:delText xml:space="preserve">TREBALL </w:delText>
        </w:r>
      </w:del>
      <w:ins w:id="5" w:author="Prieto Bailo, León Enrique" w:date="2023-07-07T16:41:00Z">
        <w:r w:rsidR="00FF506C">
          <w:rPr>
            <w:rFonts w:eastAsia="Times New Roman" w:cs="Arial"/>
            <w:b/>
            <w:sz w:val="56"/>
            <w:szCs w:val="56"/>
            <w:lang w:eastAsia="es-ES"/>
          </w:rPr>
          <w:t>TRABAJO</w:t>
        </w:r>
        <w:r w:rsidR="00FF506C" w:rsidRPr="006A63FD">
          <w:rPr>
            <w:rFonts w:eastAsia="Times New Roman" w:cs="Arial"/>
            <w:b/>
            <w:sz w:val="56"/>
            <w:szCs w:val="56"/>
            <w:lang w:eastAsia="es-ES"/>
          </w:rPr>
          <w:t xml:space="preserve"> </w:t>
        </w:r>
      </w:ins>
      <w:r w:rsidRPr="006A63FD">
        <w:rPr>
          <w:rFonts w:eastAsia="Times New Roman" w:cs="Arial"/>
          <w:b/>
          <w:sz w:val="56"/>
          <w:szCs w:val="56"/>
          <w:lang w:eastAsia="es-ES"/>
        </w:rPr>
        <w:t xml:space="preserve">FINAL DE </w:t>
      </w:r>
      <w:commentRangeStart w:id="6"/>
      <w:del w:id="7" w:author="Prieto Bailo, León Enrique" w:date="2023-07-07T16:41:00Z">
        <w:r w:rsidRPr="006A63FD" w:rsidDel="00FF506C">
          <w:rPr>
            <w:rFonts w:eastAsia="Times New Roman" w:cs="Arial"/>
            <w:b/>
            <w:sz w:val="56"/>
            <w:szCs w:val="56"/>
            <w:lang w:eastAsia="es-ES"/>
          </w:rPr>
          <w:delText>GRAU</w:delText>
        </w:r>
      </w:del>
      <w:commentRangeEnd w:id="6"/>
      <w:ins w:id="8" w:author="Prieto Bailo, León Enrique" w:date="2023-07-07T16:41:00Z">
        <w:r w:rsidR="00FF506C" w:rsidRPr="006A63FD">
          <w:rPr>
            <w:rFonts w:eastAsia="Times New Roman" w:cs="Arial"/>
            <w:b/>
            <w:sz w:val="56"/>
            <w:szCs w:val="56"/>
            <w:lang w:eastAsia="es-ES"/>
          </w:rPr>
          <w:t>GRA</w:t>
        </w:r>
        <w:r w:rsidR="00FF506C">
          <w:rPr>
            <w:rFonts w:eastAsia="Times New Roman" w:cs="Arial"/>
            <w:b/>
            <w:sz w:val="56"/>
            <w:szCs w:val="56"/>
            <w:lang w:eastAsia="es-ES"/>
          </w:rPr>
          <w:t>DO</w:t>
        </w:r>
      </w:ins>
      <w:r w:rsidR="00964894">
        <w:rPr>
          <w:rStyle w:val="CommentReference"/>
        </w:rPr>
        <w:commentReference w:id="6"/>
      </w:r>
    </w:p>
    <w:p w14:paraId="4A2495F9" w14:textId="77777777" w:rsidR="006A63FD" w:rsidRPr="006A63FD" w:rsidRDefault="006A63FD" w:rsidP="00BF44BB">
      <w:pPr>
        <w:spacing w:line="240" w:lineRule="auto"/>
        <w:rPr>
          <w:rFonts w:eastAsia="Times New Roman" w:cs="Arial"/>
          <w:b/>
          <w:szCs w:val="24"/>
          <w:lang w:eastAsia="es-ES"/>
        </w:rPr>
      </w:pPr>
    </w:p>
    <w:p w14:paraId="789A527C" w14:textId="77777777" w:rsidR="006A63FD" w:rsidRPr="006A63FD" w:rsidRDefault="006A63FD" w:rsidP="00BF44BB">
      <w:pPr>
        <w:spacing w:line="240" w:lineRule="auto"/>
        <w:rPr>
          <w:rFonts w:eastAsia="Times New Roman" w:cs="Arial"/>
          <w:b/>
          <w:szCs w:val="24"/>
          <w:lang w:eastAsia="es-ES"/>
        </w:rPr>
      </w:pPr>
    </w:p>
    <w:p w14:paraId="535B67DD" w14:textId="77777777" w:rsidR="006A63FD" w:rsidRPr="006A63FD" w:rsidRDefault="006A63FD" w:rsidP="00BF44BB">
      <w:pPr>
        <w:spacing w:line="240" w:lineRule="auto"/>
        <w:rPr>
          <w:rFonts w:eastAsia="Times New Roman" w:cs="Arial"/>
          <w:b/>
          <w:szCs w:val="24"/>
          <w:lang w:eastAsia="es-ES"/>
        </w:rPr>
      </w:pPr>
    </w:p>
    <w:p w14:paraId="74AC7D32" w14:textId="77777777" w:rsidR="006A63FD" w:rsidRPr="006A63FD" w:rsidRDefault="006A63FD" w:rsidP="00BF44BB">
      <w:pPr>
        <w:spacing w:line="240" w:lineRule="auto"/>
        <w:rPr>
          <w:rFonts w:eastAsia="Times New Roman" w:cs="Arial"/>
          <w:b/>
          <w:szCs w:val="24"/>
          <w:lang w:eastAsia="es-ES"/>
        </w:rPr>
      </w:pPr>
    </w:p>
    <w:p w14:paraId="184BE74B" w14:textId="77777777" w:rsidR="006A63FD" w:rsidRPr="006A63FD" w:rsidRDefault="006A63FD" w:rsidP="00BF44BB">
      <w:pPr>
        <w:spacing w:line="240" w:lineRule="auto"/>
        <w:rPr>
          <w:rFonts w:eastAsia="Times New Roman" w:cs="Arial"/>
          <w:b/>
          <w:szCs w:val="24"/>
          <w:lang w:eastAsia="es-ES"/>
        </w:rPr>
      </w:pPr>
    </w:p>
    <w:p w14:paraId="32F4F31A" w14:textId="77777777" w:rsidR="006A63FD" w:rsidRPr="006A63FD" w:rsidRDefault="006A63FD" w:rsidP="00BF44BB">
      <w:pPr>
        <w:spacing w:line="240" w:lineRule="auto"/>
        <w:rPr>
          <w:rFonts w:eastAsia="Times New Roman" w:cs="Arial"/>
          <w:b/>
          <w:szCs w:val="24"/>
          <w:lang w:eastAsia="es-ES"/>
        </w:rPr>
      </w:pPr>
    </w:p>
    <w:p w14:paraId="7A1EF187" w14:textId="77777777" w:rsidR="006A63FD" w:rsidRPr="006A63FD" w:rsidRDefault="006A63FD" w:rsidP="00BF44BB">
      <w:pPr>
        <w:spacing w:line="240" w:lineRule="auto"/>
        <w:rPr>
          <w:rFonts w:eastAsia="Times New Roman" w:cs="Arial"/>
          <w:b/>
          <w:szCs w:val="24"/>
          <w:lang w:eastAsia="es-ES"/>
        </w:rPr>
      </w:pPr>
    </w:p>
    <w:p w14:paraId="1024B405" w14:textId="77777777" w:rsidR="006A63FD" w:rsidRPr="006A63FD" w:rsidRDefault="006A63FD" w:rsidP="00BF44BB">
      <w:pPr>
        <w:spacing w:line="240" w:lineRule="auto"/>
        <w:rPr>
          <w:rFonts w:eastAsia="Times New Roman" w:cs="Arial"/>
          <w:b/>
          <w:szCs w:val="24"/>
          <w:lang w:eastAsia="es-ES"/>
        </w:rPr>
      </w:pPr>
    </w:p>
    <w:p w14:paraId="6B1ACD8D" w14:textId="77777777" w:rsidR="006A63FD" w:rsidRPr="006A63FD" w:rsidRDefault="006A63FD" w:rsidP="00BF44BB">
      <w:pPr>
        <w:spacing w:line="240" w:lineRule="auto"/>
        <w:rPr>
          <w:rFonts w:eastAsia="Times New Roman" w:cs="Arial"/>
          <w:b/>
          <w:szCs w:val="24"/>
          <w:lang w:eastAsia="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474"/>
      </w:tblGrid>
      <w:tr w:rsidR="006A63FD" w:rsidRPr="006A63FD" w14:paraId="2C7FBBC8" w14:textId="77777777" w:rsidTr="00B9188A">
        <w:tc>
          <w:tcPr>
            <w:tcW w:w="8644" w:type="dxa"/>
          </w:tcPr>
          <w:p w14:paraId="7E4C7ABA" w14:textId="77777777" w:rsidR="006A63FD" w:rsidRPr="006A63FD" w:rsidRDefault="006A63FD" w:rsidP="00BF44BB">
            <w:pPr>
              <w:spacing w:line="240" w:lineRule="auto"/>
              <w:rPr>
                <w:rFonts w:eastAsia="Times New Roman" w:cs="Arial"/>
                <w:b/>
                <w:szCs w:val="24"/>
                <w:lang w:eastAsia="es-ES"/>
              </w:rPr>
            </w:pPr>
          </w:p>
          <w:p w14:paraId="570D2FF9" w14:textId="49AABE46" w:rsidR="006A63FD" w:rsidRPr="006A63FD" w:rsidRDefault="006A63FD" w:rsidP="00BF44BB">
            <w:pPr>
              <w:spacing w:line="240" w:lineRule="auto"/>
              <w:rPr>
                <w:rFonts w:eastAsia="Times New Roman" w:cs="Arial"/>
                <w:b/>
                <w:szCs w:val="24"/>
                <w:lang w:eastAsia="es-ES"/>
              </w:rPr>
            </w:pPr>
            <w:del w:id="9" w:author="Prieto Bailo, León Enrique" w:date="2023-07-07T16:41:00Z">
              <w:r w:rsidRPr="006A63FD" w:rsidDel="00FF506C">
                <w:rPr>
                  <w:rFonts w:eastAsia="Times New Roman" w:cs="Arial"/>
                  <w:b/>
                  <w:szCs w:val="24"/>
                  <w:lang w:eastAsia="es-ES"/>
                </w:rPr>
                <w:delText xml:space="preserve">TÍTOL </w:delText>
              </w:r>
            </w:del>
            <w:ins w:id="10" w:author="Prieto Bailo, León Enrique" w:date="2023-07-07T16:41:00Z">
              <w:r w:rsidR="00FF506C">
                <w:rPr>
                  <w:rFonts w:eastAsia="Times New Roman" w:cs="Arial"/>
                  <w:b/>
                  <w:szCs w:val="24"/>
                  <w:lang w:eastAsia="es-ES"/>
                </w:rPr>
                <w:t>TÍTULO</w:t>
              </w:r>
              <w:r w:rsidR="00FF506C" w:rsidRPr="006A63FD">
                <w:rPr>
                  <w:rFonts w:eastAsia="Times New Roman" w:cs="Arial"/>
                  <w:b/>
                  <w:szCs w:val="24"/>
                  <w:lang w:eastAsia="es-ES"/>
                </w:rPr>
                <w:t xml:space="preserve"> </w:t>
              </w:r>
            </w:ins>
            <w:r w:rsidRPr="006A63FD">
              <w:rPr>
                <w:rFonts w:eastAsia="Times New Roman" w:cs="Arial"/>
                <w:b/>
                <w:szCs w:val="24"/>
                <w:lang w:eastAsia="es-ES"/>
              </w:rPr>
              <w:t>DEL TFG:</w:t>
            </w:r>
            <w:r>
              <w:rPr>
                <w:rFonts w:eastAsia="Times New Roman" w:cs="Arial"/>
                <w:b/>
                <w:szCs w:val="24"/>
                <w:lang w:eastAsia="es-ES"/>
              </w:rPr>
              <w:t xml:space="preserve"> </w:t>
            </w:r>
            <w:proofErr w:type="spellStart"/>
            <w:r w:rsidR="003E128B" w:rsidRPr="003E128B">
              <w:rPr>
                <w:rFonts w:eastAsia="Times New Roman" w:cs="Arial"/>
                <w:b/>
                <w:szCs w:val="24"/>
                <w:lang w:eastAsia="es-ES"/>
              </w:rPr>
              <w:t>Disseny</w:t>
            </w:r>
            <w:proofErr w:type="spellEnd"/>
            <w:r w:rsidR="003E128B" w:rsidRPr="003E128B">
              <w:rPr>
                <w:rFonts w:eastAsia="Times New Roman" w:cs="Arial"/>
                <w:b/>
                <w:szCs w:val="24"/>
                <w:lang w:eastAsia="es-ES"/>
              </w:rPr>
              <w:t xml:space="preserve"> i </w:t>
            </w:r>
            <w:proofErr w:type="spellStart"/>
            <w:r w:rsidR="003E128B" w:rsidRPr="003E128B">
              <w:rPr>
                <w:rFonts w:eastAsia="Times New Roman" w:cs="Arial"/>
                <w:b/>
                <w:szCs w:val="24"/>
                <w:lang w:eastAsia="es-ES"/>
              </w:rPr>
              <w:t>implementació</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d'un</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nou</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protipus</w:t>
            </w:r>
            <w:proofErr w:type="spellEnd"/>
            <w:r w:rsidR="003E128B" w:rsidRPr="003E128B">
              <w:rPr>
                <w:rFonts w:eastAsia="Times New Roman" w:cs="Arial"/>
                <w:b/>
                <w:szCs w:val="24"/>
                <w:lang w:eastAsia="es-ES"/>
              </w:rPr>
              <w:t xml:space="preserve"> de dron </w:t>
            </w:r>
            <w:proofErr w:type="spellStart"/>
            <w:r w:rsidR="003E128B" w:rsidRPr="003E128B">
              <w:rPr>
                <w:rFonts w:eastAsia="Times New Roman" w:cs="Arial"/>
                <w:b/>
                <w:szCs w:val="24"/>
                <w:lang w:eastAsia="es-ES"/>
              </w:rPr>
              <w:t>quadrirotor</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controlat</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mitjançant</w:t>
            </w:r>
            <w:proofErr w:type="spellEnd"/>
            <w:r w:rsidR="003E128B" w:rsidRPr="003E128B">
              <w:rPr>
                <w:rFonts w:eastAsia="Times New Roman" w:cs="Arial"/>
                <w:b/>
                <w:szCs w:val="24"/>
                <w:lang w:eastAsia="es-ES"/>
              </w:rPr>
              <w:t xml:space="preserve"> STM32 </w:t>
            </w:r>
            <w:proofErr w:type="spellStart"/>
            <w:r w:rsidR="003E128B" w:rsidRPr="003E128B">
              <w:rPr>
                <w:rFonts w:eastAsia="Times New Roman" w:cs="Arial"/>
                <w:b/>
                <w:szCs w:val="24"/>
                <w:lang w:eastAsia="es-ES"/>
              </w:rPr>
              <w:t>usant</w:t>
            </w:r>
            <w:proofErr w:type="spellEnd"/>
            <w:r w:rsidR="003E128B" w:rsidRPr="003E128B">
              <w:rPr>
                <w:rFonts w:eastAsia="Times New Roman" w:cs="Arial"/>
                <w:b/>
                <w:szCs w:val="24"/>
                <w:lang w:eastAsia="es-ES"/>
              </w:rPr>
              <w:t xml:space="preserve"> </w:t>
            </w:r>
            <w:proofErr w:type="spellStart"/>
            <w:r w:rsidR="003E128B" w:rsidRPr="003E128B">
              <w:rPr>
                <w:rFonts w:eastAsia="Times New Roman" w:cs="Arial"/>
                <w:b/>
                <w:szCs w:val="24"/>
                <w:lang w:eastAsia="es-ES"/>
              </w:rPr>
              <w:t>l'entorn</w:t>
            </w:r>
            <w:proofErr w:type="spellEnd"/>
            <w:r w:rsidR="003E128B" w:rsidRPr="003E128B">
              <w:rPr>
                <w:rFonts w:eastAsia="Times New Roman" w:cs="Arial"/>
                <w:b/>
                <w:szCs w:val="24"/>
                <w:lang w:eastAsia="es-ES"/>
              </w:rPr>
              <w:t xml:space="preserve"> Arduino</w:t>
            </w:r>
            <w:r w:rsidR="003E128B">
              <w:rPr>
                <w:rFonts w:eastAsia="Times New Roman" w:cs="Arial"/>
                <w:b/>
                <w:szCs w:val="24"/>
                <w:lang w:eastAsia="es-ES"/>
              </w:rPr>
              <w:t>.</w:t>
            </w:r>
          </w:p>
          <w:p w14:paraId="2FF64DC8" w14:textId="77777777" w:rsidR="006A63FD" w:rsidRPr="006A63FD" w:rsidRDefault="006A63FD" w:rsidP="00BF44BB">
            <w:pPr>
              <w:spacing w:line="240" w:lineRule="auto"/>
              <w:rPr>
                <w:rFonts w:eastAsia="Times New Roman" w:cs="Arial"/>
                <w:b/>
                <w:szCs w:val="24"/>
                <w:lang w:eastAsia="es-ES"/>
              </w:rPr>
            </w:pPr>
          </w:p>
          <w:p w14:paraId="1712C1D5" w14:textId="4F42C0DE" w:rsidR="006A63FD" w:rsidRPr="006A63FD" w:rsidRDefault="006A63FD" w:rsidP="00BF44BB">
            <w:pPr>
              <w:spacing w:line="240" w:lineRule="auto"/>
              <w:rPr>
                <w:rFonts w:eastAsia="Times New Roman" w:cs="Arial"/>
                <w:b/>
                <w:szCs w:val="24"/>
                <w:lang w:eastAsia="es-ES"/>
              </w:rPr>
            </w:pPr>
            <w:r w:rsidRPr="006A63FD">
              <w:rPr>
                <w:rFonts w:eastAsia="Times New Roman" w:cs="Arial"/>
                <w:b/>
                <w:szCs w:val="24"/>
                <w:lang w:eastAsia="es-ES"/>
              </w:rPr>
              <w:t>TITULACI</w:t>
            </w:r>
            <w:ins w:id="11" w:author="Prieto Bailo, León Enrique" w:date="2023-07-07T16:54:00Z">
              <w:r w:rsidR="002A2BA2">
                <w:rPr>
                  <w:rFonts w:eastAsia="Times New Roman" w:cs="Arial"/>
                  <w:b/>
                  <w:szCs w:val="24"/>
                  <w:lang w:eastAsia="es-ES"/>
                </w:rPr>
                <w:t>ÓN</w:t>
              </w:r>
            </w:ins>
            <w:del w:id="12" w:author="Prieto Bailo, León Enrique" w:date="2023-07-07T16:54:00Z">
              <w:r w:rsidRPr="006A63FD" w:rsidDel="002A2BA2">
                <w:rPr>
                  <w:rFonts w:eastAsia="Times New Roman" w:cs="Arial"/>
                  <w:b/>
                  <w:szCs w:val="24"/>
                  <w:lang w:eastAsia="es-ES"/>
                </w:rPr>
                <w:delText>Ó</w:delText>
              </w:r>
            </w:del>
            <w:r w:rsidRPr="006A63FD">
              <w:rPr>
                <w:rFonts w:eastAsia="Times New Roman" w:cs="Arial"/>
                <w:b/>
                <w:szCs w:val="24"/>
                <w:lang w:eastAsia="es-ES"/>
              </w:rPr>
              <w:t xml:space="preserve">: </w:t>
            </w:r>
            <w:del w:id="13" w:author="León Prieto" w:date="2023-07-09T11:15:00Z">
              <w:r w:rsidRPr="006A63FD" w:rsidDel="00B65004">
                <w:rPr>
                  <w:rFonts w:eastAsia="Times New Roman" w:cs="Arial"/>
                  <w:b/>
                  <w:szCs w:val="24"/>
                  <w:lang w:eastAsia="es-ES"/>
                </w:rPr>
                <w:delText xml:space="preserve">Grau </w:delText>
              </w:r>
            </w:del>
            <w:ins w:id="14" w:author="León Prieto" w:date="2023-07-09T11:15:00Z">
              <w:r w:rsidR="00B65004">
                <w:rPr>
                  <w:rFonts w:eastAsia="Times New Roman" w:cs="Arial"/>
                  <w:b/>
                  <w:szCs w:val="24"/>
                  <w:lang w:eastAsia="es-ES"/>
                </w:rPr>
                <w:t>Grado en Ingeniería de Aeronavegación.</w:t>
              </w:r>
            </w:ins>
            <w:del w:id="15" w:author="León Prieto" w:date="2023-07-09T11:15:00Z">
              <w:r w:rsidRPr="006A63FD" w:rsidDel="00B65004">
                <w:rPr>
                  <w:rFonts w:eastAsia="Times New Roman" w:cs="Arial"/>
                  <w:b/>
                  <w:szCs w:val="24"/>
                  <w:lang w:eastAsia="es-ES"/>
                </w:rPr>
                <w:delText>en Enginyeria d’Aeronavegació</w:delText>
              </w:r>
            </w:del>
            <w:ins w:id="16" w:author="Prieto Bailo, León Enrique" w:date="2023-07-07T16:54:00Z">
              <w:del w:id="17" w:author="León Prieto" w:date="2023-07-09T11:15:00Z">
                <w:r w:rsidR="002A2BA2" w:rsidDel="00B65004">
                  <w:rPr>
                    <w:rFonts w:eastAsia="Times New Roman" w:cs="Arial"/>
                    <w:b/>
                    <w:szCs w:val="24"/>
                    <w:lang w:eastAsia="es-ES"/>
                  </w:rPr>
                  <w:delText>.</w:delText>
                </w:r>
              </w:del>
            </w:ins>
          </w:p>
          <w:p w14:paraId="45A2C97E" w14:textId="77777777" w:rsidR="006A63FD" w:rsidRPr="006A63FD" w:rsidRDefault="006A63FD" w:rsidP="00BF44BB">
            <w:pPr>
              <w:spacing w:line="240" w:lineRule="auto"/>
              <w:rPr>
                <w:rFonts w:eastAsia="Times New Roman" w:cs="Arial"/>
                <w:b/>
                <w:szCs w:val="24"/>
                <w:lang w:eastAsia="es-ES"/>
              </w:rPr>
            </w:pPr>
          </w:p>
          <w:p w14:paraId="1118BAB2" w14:textId="5AA0393B" w:rsidR="006A63FD" w:rsidRPr="006A63FD" w:rsidRDefault="006A63FD" w:rsidP="00BF44BB">
            <w:pPr>
              <w:tabs>
                <w:tab w:val="left" w:pos="1120"/>
              </w:tabs>
              <w:spacing w:line="240" w:lineRule="auto"/>
              <w:rPr>
                <w:rFonts w:eastAsia="Times New Roman" w:cs="Arial"/>
                <w:b/>
                <w:szCs w:val="24"/>
                <w:lang w:eastAsia="es-ES"/>
              </w:rPr>
            </w:pPr>
            <w:r w:rsidRPr="006A63FD">
              <w:rPr>
                <w:rFonts w:eastAsia="Times New Roman" w:cs="Arial"/>
                <w:b/>
                <w:szCs w:val="24"/>
                <w:lang w:eastAsia="es-ES"/>
              </w:rPr>
              <w:t xml:space="preserve">AUTOR: </w:t>
            </w:r>
            <w:del w:id="18" w:author="Prieto Bailo, León Enrique" w:date="2023-07-07T23:42:00Z">
              <w:r w:rsidRPr="006A63FD" w:rsidDel="00572B10">
                <w:rPr>
                  <w:rFonts w:eastAsia="Times New Roman" w:cs="Arial"/>
                  <w:b/>
                  <w:szCs w:val="24"/>
                  <w:lang w:eastAsia="es-ES"/>
                </w:rPr>
                <w:tab/>
              </w:r>
            </w:del>
            <w:r>
              <w:rPr>
                <w:rFonts w:eastAsia="Times New Roman" w:cs="Arial"/>
                <w:b/>
                <w:szCs w:val="24"/>
                <w:lang w:eastAsia="es-ES"/>
              </w:rPr>
              <w:t>León Enrique Prieto Bailo</w:t>
            </w:r>
            <w:ins w:id="19" w:author="Prieto Bailo, León Enrique" w:date="2023-07-07T16:54:00Z">
              <w:r w:rsidR="002A2BA2">
                <w:rPr>
                  <w:rFonts w:eastAsia="Times New Roman" w:cs="Arial"/>
                  <w:b/>
                  <w:szCs w:val="24"/>
                  <w:lang w:eastAsia="es-ES"/>
                </w:rPr>
                <w:t>.</w:t>
              </w:r>
            </w:ins>
          </w:p>
          <w:p w14:paraId="7CBF02EC" w14:textId="77777777" w:rsidR="006A63FD" w:rsidRPr="006A63FD" w:rsidRDefault="006A63FD" w:rsidP="00BF44BB">
            <w:pPr>
              <w:spacing w:line="240" w:lineRule="auto"/>
              <w:rPr>
                <w:rFonts w:eastAsia="Times New Roman" w:cs="Arial"/>
                <w:b/>
                <w:szCs w:val="24"/>
                <w:lang w:eastAsia="es-ES"/>
              </w:rPr>
            </w:pPr>
          </w:p>
          <w:p w14:paraId="46E003C8" w14:textId="631D0F2A" w:rsidR="006A63FD" w:rsidRPr="006A63FD" w:rsidRDefault="006A63FD" w:rsidP="00BF44BB">
            <w:pPr>
              <w:spacing w:line="240" w:lineRule="auto"/>
              <w:rPr>
                <w:rFonts w:eastAsia="Times New Roman" w:cs="Arial"/>
                <w:b/>
                <w:szCs w:val="24"/>
                <w:lang w:eastAsia="es-ES"/>
              </w:rPr>
            </w:pPr>
            <w:r w:rsidRPr="006A63FD">
              <w:rPr>
                <w:rFonts w:eastAsia="Times New Roman" w:cs="Arial"/>
                <w:b/>
                <w:szCs w:val="24"/>
                <w:lang w:eastAsia="es-ES"/>
              </w:rPr>
              <w:t xml:space="preserve">DIRECTOR: </w:t>
            </w:r>
            <w:r>
              <w:rPr>
                <w:rFonts w:eastAsia="Times New Roman" w:cs="Arial"/>
                <w:b/>
                <w:szCs w:val="24"/>
                <w:lang w:eastAsia="es-ES"/>
              </w:rPr>
              <w:t xml:space="preserve">Ramon </w:t>
            </w:r>
            <w:proofErr w:type="spellStart"/>
            <w:r>
              <w:rPr>
                <w:rFonts w:eastAsia="Times New Roman" w:cs="Arial"/>
                <w:b/>
                <w:szCs w:val="24"/>
                <w:lang w:eastAsia="es-ES"/>
              </w:rPr>
              <w:t>Casanella</w:t>
            </w:r>
            <w:proofErr w:type="spellEnd"/>
            <w:r>
              <w:rPr>
                <w:rFonts w:eastAsia="Times New Roman" w:cs="Arial"/>
                <w:b/>
                <w:szCs w:val="24"/>
                <w:lang w:eastAsia="es-ES"/>
              </w:rPr>
              <w:t xml:space="preserve"> Alonso</w:t>
            </w:r>
            <w:ins w:id="20" w:author="Prieto Bailo, León Enrique" w:date="2023-07-07T16:54:00Z">
              <w:r w:rsidR="002A2BA2">
                <w:rPr>
                  <w:rFonts w:eastAsia="Times New Roman" w:cs="Arial"/>
                  <w:b/>
                  <w:szCs w:val="24"/>
                  <w:lang w:eastAsia="es-ES"/>
                </w:rPr>
                <w:t>.</w:t>
              </w:r>
            </w:ins>
          </w:p>
          <w:p w14:paraId="1AFDE6CD" w14:textId="77777777" w:rsidR="006A63FD" w:rsidRPr="006A63FD" w:rsidRDefault="006A63FD" w:rsidP="00BF44BB">
            <w:pPr>
              <w:spacing w:line="240" w:lineRule="auto"/>
              <w:rPr>
                <w:rFonts w:eastAsia="Times New Roman" w:cs="Arial"/>
                <w:b/>
                <w:szCs w:val="24"/>
                <w:lang w:eastAsia="es-ES"/>
              </w:rPr>
            </w:pPr>
          </w:p>
          <w:p w14:paraId="198C0378" w14:textId="29BEDC4E" w:rsidR="006A63FD" w:rsidRPr="006A63FD" w:rsidRDefault="006A63FD" w:rsidP="00BF44BB">
            <w:pPr>
              <w:spacing w:line="240" w:lineRule="auto"/>
              <w:rPr>
                <w:rFonts w:eastAsia="Times New Roman" w:cs="Arial"/>
                <w:b/>
                <w:szCs w:val="24"/>
                <w:lang w:eastAsia="es-ES"/>
              </w:rPr>
            </w:pPr>
            <w:del w:id="21" w:author="Prieto Bailo, León Enrique" w:date="2023-07-07T16:54:00Z">
              <w:r w:rsidRPr="006A63FD" w:rsidDel="002A2BA2">
                <w:rPr>
                  <w:rFonts w:eastAsia="Times New Roman" w:cs="Arial"/>
                  <w:b/>
                  <w:szCs w:val="24"/>
                  <w:lang w:eastAsia="es-ES"/>
                </w:rPr>
                <w:delText>DATA</w:delText>
              </w:r>
            </w:del>
            <w:ins w:id="22" w:author="Prieto Bailo, León Enrique" w:date="2023-07-07T16:54:00Z">
              <w:r w:rsidR="002A2BA2">
                <w:rPr>
                  <w:rFonts w:eastAsia="Times New Roman" w:cs="Arial"/>
                  <w:b/>
                  <w:szCs w:val="24"/>
                  <w:lang w:eastAsia="es-ES"/>
                </w:rPr>
                <w:t>FECHA</w:t>
              </w:r>
            </w:ins>
            <w:r w:rsidRPr="006A63FD">
              <w:rPr>
                <w:rFonts w:eastAsia="Times New Roman" w:cs="Arial"/>
                <w:b/>
                <w:szCs w:val="24"/>
                <w:lang w:eastAsia="es-ES"/>
              </w:rPr>
              <w:t xml:space="preserve">: </w:t>
            </w:r>
            <w:r>
              <w:rPr>
                <w:rFonts w:eastAsia="Times New Roman" w:cs="Arial"/>
                <w:b/>
                <w:szCs w:val="24"/>
                <w:lang w:eastAsia="es-ES"/>
              </w:rPr>
              <w:t>7</w:t>
            </w:r>
            <w:r w:rsidRPr="006A63FD">
              <w:rPr>
                <w:rFonts w:eastAsia="Times New Roman" w:cs="Arial"/>
                <w:b/>
                <w:szCs w:val="24"/>
                <w:lang w:eastAsia="es-ES"/>
              </w:rPr>
              <w:t xml:space="preserve"> de </w:t>
            </w:r>
            <w:del w:id="23" w:author="Prieto Bailo, León Enrique" w:date="2023-07-07T16:54:00Z">
              <w:r w:rsidDel="002A2BA2">
                <w:rPr>
                  <w:rFonts w:eastAsia="Times New Roman" w:cs="Arial"/>
                  <w:b/>
                  <w:szCs w:val="24"/>
                  <w:lang w:eastAsia="es-ES"/>
                </w:rPr>
                <w:delText>juliol</w:delText>
              </w:r>
              <w:r w:rsidRPr="006A63FD" w:rsidDel="002A2BA2">
                <w:rPr>
                  <w:rFonts w:eastAsia="Times New Roman" w:cs="Arial"/>
                  <w:b/>
                  <w:szCs w:val="24"/>
                  <w:lang w:eastAsia="es-ES"/>
                </w:rPr>
                <w:delText xml:space="preserve"> </w:delText>
              </w:r>
            </w:del>
            <w:ins w:id="24" w:author="Prieto Bailo, León Enrique" w:date="2023-07-07T16:54:00Z">
              <w:r w:rsidR="002A2BA2">
                <w:rPr>
                  <w:rFonts w:eastAsia="Times New Roman" w:cs="Arial"/>
                  <w:b/>
                  <w:szCs w:val="24"/>
                  <w:lang w:eastAsia="es-ES"/>
                </w:rPr>
                <w:t>julio</w:t>
              </w:r>
              <w:r w:rsidR="002A2BA2" w:rsidRPr="006A63FD">
                <w:rPr>
                  <w:rFonts w:eastAsia="Times New Roman" w:cs="Arial"/>
                  <w:b/>
                  <w:szCs w:val="24"/>
                  <w:lang w:eastAsia="es-ES"/>
                </w:rPr>
                <w:t xml:space="preserve"> </w:t>
              </w:r>
            </w:ins>
            <w:r w:rsidRPr="006A63FD">
              <w:rPr>
                <w:rFonts w:eastAsia="Times New Roman" w:cs="Arial"/>
                <w:b/>
                <w:szCs w:val="24"/>
                <w:lang w:eastAsia="es-ES"/>
              </w:rPr>
              <w:t>del 20</w:t>
            </w:r>
            <w:r>
              <w:rPr>
                <w:rFonts w:eastAsia="Times New Roman" w:cs="Arial"/>
                <w:b/>
                <w:szCs w:val="24"/>
                <w:lang w:eastAsia="es-ES"/>
              </w:rPr>
              <w:t>23</w:t>
            </w:r>
            <w:ins w:id="25" w:author="Prieto Bailo, León Enrique" w:date="2023-07-07T16:54:00Z">
              <w:r w:rsidR="002A2BA2">
                <w:rPr>
                  <w:rFonts w:eastAsia="Times New Roman" w:cs="Arial"/>
                  <w:b/>
                  <w:szCs w:val="24"/>
                  <w:lang w:eastAsia="es-ES"/>
                </w:rPr>
                <w:t>.</w:t>
              </w:r>
            </w:ins>
          </w:p>
          <w:p w14:paraId="2B6DC087" w14:textId="77777777" w:rsidR="006A63FD" w:rsidRPr="006A63FD" w:rsidRDefault="006A63FD" w:rsidP="00BF44BB">
            <w:pPr>
              <w:spacing w:line="240" w:lineRule="auto"/>
              <w:rPr>
                <w:rFonts w:eastAsia="Times New Roman" w:cs="Arial"/>
                <w:b/>
                <w:szCs w:val="24"/>
                <w:lang w:eastAsia="es-ES"/>
              </w:rPr>
            </w:pPr>
          </w:p>
        </w:tc>
      </w:tr>
      <w:bookmarkEnd w:id="3"/>
    </w:tbl>
    <w:p w14:paraId="3B53BF19" w14:textId="77777777" w:rsidR="006A63FD" w:rsidRPr="006A63FD" w:rsidRDefault="006A63FD" w:rsidP="00BF44BB">
      <w:pPr>
        <w:spacing w:line="240" w:lineRule="auto"/>
        <w:rPr>
          <w:rFonts w:eastAsia="Times New Roman" w:cs="Times New Roman"/>
          <w:szCs w:val="24"/>
          <w:lang w:val="ca-ES" w:eastAsia="es-ES"/>
        </w:rPr>
      </w:pPr>
    </w:p>
    <w:p w14:paraId="37B81F27" w14:textId="0C2558D9" w:rsidR="00F358CF" w:rsidRDefault="00F358CF" w:rsidP="00BF44BB">
      <w:r w:rsidRPr="0065147A">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4"/>
      </w:tblGrid>
      <w:tr w:rsidR="00AD0202" w:rsidRPr="00AD0202" w14:paraId="1C3EE772" w14:textId="77777777" w:rsidTr="00971764">
        <w:tc>
          <w:tcPr>
            <w:tcW w:w="8644" w:type="dxa"/>
          </w:tcPr>
          <w:p w14:paraId="59A6FE38" w14:textId="77777777" w:rsidR="00AD0202" w:rsidRPr="00AD0202" w:rsidRDefault="00AD0202" w:rsidP="00AD0202">
            <w:pPr>
              <w:spacing w:line="240" w:lineRule="auto"/>
              <w:rPr>
                <w:rFonts w:eastAsia="Times New Roman" w:cs="Arial"/>
                <w:b/>
                <w:szCs w:val="24"/>
                <w:lang w:val="ca-ES" w:eastAsia="es-ES"/>
              </w:rPr>
            </w:pPr>
          </w:p>
          <w:p w14:paraId="76738767" w14:textId="7EC05927" w:rsidR="00AD0202" w:rsidRPr="00AD0202" w:rsidRDefault="00780A4C" w:rsidP="00AD0202">
            <w:pPr>
              <w:spacing w:line="240" w:lineRule="auto"/>
              <w:rPr>
                <w:rFonts w:eastAsia="Times New Roman" w:cs="Arial"/>
                <w:b/>
                <w:szCs w:val="24"/>
                <w:lang w:val="ca-ES" w:eastAsia="es-ES"/>
              </w:rPr>
            </w:pPr>
            <w:r>
              <w:rPr>
                <w:rFonts w:eastAsia="Times New Roman" w:cs="Arial"/>
                <w:b/>
                <w:szCs w:val="24"/>
                <w:lang w:val="ca-ES" w:eastAsia="es-ES"/>
              </w:rPr>
              <w:t>Título</w:t>
            </w:r>
            <w:r w:rsidR="00AD0202" w:rsidRPr="00AD0202">
              <w:rPr>
                <w:rFonts w:eastAsia="Times New Roman" w:cs="Arial"/>
                <w:b/>
                <w:szCs w:val="24"/>
                <w:lang w:val="ca-ES" w:eastAsia="es-ES"/>
              </w:rPr>
              <w:t xml:space="preserve">: </w:t>
            </w:r>
            <w:r w:rsidRPr="00780A4C">
              <w:rPr>
                <w:rFonts w:eastAsia="Times New Roman" w:cs="Arial"/>
                <w:szCs w:val="24"/>
                <w:lang w:val="ca-ES" w:eastAsia="es-ES"/>
              </w:rPr>
              <w:t>Diseño e implementación de un nuevo prototipo de dron cuadricóptero controlado mediante STM32 utilizando el entorno de Arduino.</w:t>
            </w:r>
          </w:p>
          <w:p w14:paraId="491E6B2F" w14:textId="77777777" w:rsidR="00AD0202" w:rsidRPr="00AD0202" w:rsidRDefault="00AD0202" w:rsidP="00AD0202">
            <w:pPr>
              <w:spacing w:line="240" w:lineRule="auto"/>
              <w:rPr>
                <w:rFonts w:eastAsia="Times New Roman" w:cs="Arial"/>
                <w:b/>
                <w:szCs w:val="24"/>
                <w:lang w:val="ca-ES" w:eastAsia="es-ES"/>
              </w:rPr>
            </w:pPr>
          </w:p>
          <w:p w14:paraId="2F02D227" w14:textId="3197C1CF" w:rsidR="00AD0202" w:rsidRPr="00AD0202" w:rsidRDefault="00AD0202" w:rsidP="00AD0202">
            <w:pPr>
              <w:spacing w:line="240" w:lineRule="auto"/>
              <w:rPr>
                <w:rFonts w:eastAsia="Times New Roman" w:cs="Arial"/>
                <w:b/>
                <w:szCs w:val="24"/>
                <w:lang w:val="ca-ES" w:eastAsia="es-ES"/>
              </w:rPr>
            </w:pPr>
            <w:r w:rsidRPr="00AD0202">
              <w:rPr>
                <w:rFonts w:eastAsia="Times New Roman" w:cs="Arial"/>
                <w:b/>
                <w:szCs w:val="24"/>
                <w:lang w:val="ca-ES" w:eastAsia="es-ES"/>
              </w:rPr>
              <w:t xml:space="preserve">Autor: </w:t>
            </w:r>
            <w:r>
              <w:rPr>
                <w:rFonts w:eastAsia="Times New Roman" w:cs="Arial"/>
                <w:szCs w:val="24"/>
                <w:lang w:val="ca-ES" w:eastAsia="es-ES"/>
              </w:rPr>
              <w:t>León Enrique Prieto Bailo</w:t>
            </w:r>
            <w:ins w:id="26" w:author="Prieto Bailo, León Enrique" w:date="2023-07-07T17:00:00Z">
              <w:r w:rsidR="007F079E">
                <w:rPr>
                  <w:rFonts w:eastAsia="Times New Roman" w:cs="Arial"/>
                  <w:szCs w:val="24"/>
                  <w:lang w:val="ca-ES" w:eastAsia="es-ES"/>
                </w:rPr>
                <w:t>.</w:t>
              </w:r>
            </w:ins>
          </w:p>
          <w:p w14:paraId="1A44E11C" w14:textId="77777777" w:rsidR="00AD0202" w:rsidRPr="00AD0202" w:rsidRDefault="00AD0202" w:rsidP="00AD0202">
            <w:pPr>
              <w:spacing w:line="240" w:lineRule="auto"/>
              <w:rPr>
                <w:rFonts w:eastAsia="Times New Roman" w:cs="Arial"/>
                <w:b/>
                <w:szCs w:val="24"/>
                <w:lang w:val="ca-ES" w:eastAsia="es-ES"/>
              </w:rPr>
            </w:pPr>
          </w:p>
          <w:p w14:paraId="5F7CB8D3" w14:textId="3F49B96F" w:rsidR="00AD0202" w:rsidRPr="00AD0202" w:rsidRDefault="00AD0202" w:rsidP="00AD0202">
            <w:pPr>
              <w:spacing w:line="240" w:lineRule="auto"/>
              <w:rPr>
                <w:rFonts w:eastAsia="Times New Roman" w:cs="Arial"/>
                <w:b/>
                <w:szCs w:val="24"/>
                <w:lang w:val="ca-ES" w:eastAsia="es-ES"/>
              </w:rPr>
            </w:pPr>
            <w:r w:rsidRPr="00AD0202">
              <w:rPr>
                <w:rFonts w:eastAsia="Times New Roman" w:cs="Arial"/>
                <w:b/>
                <w:szCs w:val="24"/>
                <w:lang w:val="ca-ES" w:eastAsia="es-ES"/>
              </w:rPr>
              <w:t xml:space="preserve">Director: </w:t>
            </w:r>
            <w:r>
              <w:rPr>
                <w:rFonts w:eastAsia="Times New Roman" w:cs="Arial"/>
                <w:szCs w:val="24"/>
                <w:lang w:val="ca-ES" w:eastAsia="es-ES"/>
              </w:rPr>
              <w:t>Ramon Casanella Alonso</w:t>
            </w:r>
            <w:ins w:id="27" w:author="Prieto Bailo, León Enrique" w:date="2023-07-07T17:00:00Z">
              <w:r w:rsidR="007F079E">
                <w:rPr>
                  <w:rFonts w:eastAsia="Times New Roman" w:cs="Arial"/>
                  <w:szCs w:val="24"/>
                  <w:lang w:val="ca-ES" w:eastAsia="es-ES"/>
                </w:rPr>
                <w:t>.</w:t>
              </w:r>
            </w:ins>
          </w:p>
          <w:p w14:paraId="4ECB65B2" w14:textId="77777777" w:rsidR="00AD0202" w:rsidRPr="00AD0202" w:rsidRDefault="00AD0202" w:rsidP="00AD0202">
            <w:pPr>
              <w:spacing w:line="240" w:lineRule="auto"/>
              <w:rPr>
                <w:rFonts w:eastAsia="Times New Roman" w:cs="Arial"/>
                <w:b/>
                <w:szCs w:val="24"/>
                <w:lang w:val="ca-ES" w:eastAsia="es-ES"/>
              </w:rPr>
            </w:pPr>
          </w:p>
          <w:p w14:paraId="6C093ED8" w14:textId="13BB0537" w:rsidR="00AD0202" w:rsidRPr="00AD0202" w:rsidRDefault="00780A4C" w:rsidP="00AD0202">
            <w:pPr>
              <w:spacing w:line="240" w:lineRule="auto"/>
              <w:rPr>
                <w:rFonts w:eastAsia="Times New Roman" w:cs="Arial"/>
                <w:b/>
                <w:szCs w:val="24"/>
                <w:lang w:val="ca-ES" w:eastAsia="es-ES"/>
              </w:rPr>
            </w:pPr>
            <w:r>
              <w:rPr>
                <w:rFonts w:eastAsia="Times New Roman" w:cs="Arial"/>
                <w:b/>
                <w:szCs w:val="24"/>
                <w:lang w:val="ca-ES" w:eastAsia="es-ES"/>
              </w:rPr>
              <w:t>Fecha</w:t>
            </w:r>
            <w:r w:rsidR="00AD0202" w:rsidRPr="00AD0202">
              <w:rPr>
                <w:rFonts w:eastAsia="Times New Roman" w:cs="Arial"/>
                <w:b/>
                <w:szCs w:val="24"/>
                <w:lang w:val="ca-ES" w:eastAsia="es-ES"/>
              </w:rPr>
              <w:t xml:space="preserve">: </w:t>
            </w:r>
            <w:r w:rsidR="00AD0202">
              <w:rPr>
                <w:rFonts w:eastAsia="Times New Roman" w:cs="Arial"/>
                <w:szCs w:val="24"/>
                <w:lang w:val="ca-ES" w:eastAsia="es-ES"/>
              </w:rPr>
              <w:t>7</w:t>
            </w:r>
            <w:r w:rsidR="00AD0202" w:rsidRPr="00AD0202">
              <w:rPr>
                <w:rFonts w:eastAsia="Times New Roman" w:cs="Arial"/>
                <w:szCs w:val="24"/>
                <w:lang w:val="ca-ES" w:eastAsia="es-ES"/>
              </w:rPr>
              <w:t xml:space="preserve"> de </w:t>
            </w:r>
            <w:r>
              <w:rPr>
                <w:rFonts w:eastAsia="Times New Roman" w:cs="Arial"/>
                <w:szCs w:val="24"/>
                <w:lang w:val="ca-ES" w:eastAsia="es-ES"/>
              </w:rPr>
              <w:t>julio del</w:t>
            </w:r>
            <w:r w:rsidR="00AD0202" w:rsidRPr="00AD0202">
              <w:rPr>
                <w:rFonts w:eastAsia="Times New Roman" w:cs="Arial"/>
                <w:szCs w:val="24"/>
                <w:lang w:val="ca-ES" w:eastAsia="es-ES"/>
              </w:rPr>
              <w:t xml:space="preserve"> 20</w:t>
            </w:r>
            <w:r w:rsidR="00AD0202">
              <w:rPr>
                <w:rFonts w:eastAsia="Times New Roman" w:cs="Arial"/>
                <w:szCs w:val="24"/>
                <w:lang w:val="ca-ES" w:eastAsia="es-ES"/>
              </w:rPr>
              <w:t>23</w:t>
            </w:r>
            <w:ins w:id="28" w:author="Prieto Bailo, León Enrique" w:date="2023-07-07T17:00:00Z">
              <w:r w:rsidR="007F079E">
                <w:rPr>
                  <w:rFonts w:eastAsia="Times New Roman" w:cs="Arial"/>
                  <w:szCs w:val="24"/>
                  <w:lang w:val="ca-ES" w:eastAsia="es-ES"/>
                </w:rPr>
                <w:t>.</w:t>
              </w:r>
            </w:ins>
          </w:p>
          <w:p w14:paraId="39BCD4DD" w14:textId="77777777" w:rsidR="00AD0202" w:rsidRPr="00AD0202" w:rsidRDefault="00AD0202" w:rsidP="00AD0202">
            <w:pPr>
              <w:spacing w:line="240" w:lineRule="auto"/>
              <w:rPr>
                <w:rFonts w:eastAsia="Times New Roman" w:cs="Arial"/>
                <w:b/>
                <w:szCs w:val="24"/>
                <w:lang w:val="ca-ES" w:eastAsia="es-ES"/>
              </w:rPr>
            </w:pPr>
          </w:p>
        </w:tc>
      </w:tr>
    </w:tbl>
    <w:p w14:paraId="3441CCFE" w14:textId="77777777" w:rsidR="00AD0202" w:rsidRPr="00AD0202" w:rsidRDefault="00AD0202" w:rsidP="00AD0202">
      <w:pPr>
        <w:spacing w:line="240" w:lineRule="auto"/>
        <w:rPr>
          <w:rFonts w:eastAsia="Times New Roman" w:cs="Arial"/>
          <w:b/>
          <w:szCs w:val="24"/>
          <w:lang w:val="ca-ES" w:eastAsia="es-ES"/>
        </w:rPr>
      </w:pPr>
    </w:p>
    <w:p w14:paraId="587AB043" w14:textId="77777777" w:rsidR="00AD0202" w:rsidRPr="00AD0202" w:rsidRDefault="00AD0202" w:rsidP="00AD0202">
      <w:pPr>
        <w:spacing w:line="240" w:lineRule="auto"/>
        <w:rPr>
          <w:rFonts w:eastAsia="Times New Roman" w:cs="Arial"/>
          <w:b/>
          <w:szCs w:val="24"/>
          <w:lang w:val="ca-ES" w:eastAsia="es-ES"/>
        </w:rPr>
      </w:pPr>
    </w:p>
    <w:p w14:paraId="75C8D2FA" w14:textId="1E0B2B57" w:rsidR="00AD0202" w:rsidRDefault="00AD0202" w:rsidP="00AD0202">
      <w:pPr>
        <w:spacing w:line="240" w:lineRule="auto"/>
        <w:rPr>
          <w:rFonts w:eastAsia="Times New Roman" w:cs="Arial"/>
          <w:b/>
          <w:szCs w:val="24"/>
          <w:lang w:val="ca-ES" w:eastAsia="es-ES"/>
        </w:rPr>
      </w:pPr>
      <w:r w:rsidRPr="00AD0202">
        <w:rPr>
          <w:rFonts w:eastAsia="Times New Roman" w:cs="Arial"/>
          <w:b/>
          <w:szCs w:val="24"/>
          <w:lang w:val="ca-ES" w:eastAsia="es-ES"/>
        </w:rPr>
        <w:t>Resum</w:t>
      </w:r>
      <w:r w:rsidR="00780A4C">
        <w:rPr>
          <w:rFonts w:eastAsia="Times New Roman" w:cs="Arial"/>
          <w:b/>
          <w:szCs w:val="24"/>
          <w:lang w:val="ca-ES" w:eastAsia="es-ES"/>
        </w:rPr>
        <w:t>en</w:t>
      </w:r>
    </w:p>
    <w:p w14:paraId="25CBB3FD" w14:textId="77777777" w:rsidR="00AD0202" w:rsidRPr="00AD0202" w:rsidRDefault="00AD0202" w:rsidP="00AD0202">
      <w:pPr>
        <w:spacing w:line="240" w:lineRule="auto"/>
        <w:rPr>
          <w:rFonts w:eastAsia="Times New Roman" w:cs="Arial"/>
          <w:b/>
          <w:szCs w:val="24"/>
          <w:lang w:val="ca-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4"/>
      </w:tblGrid>
      <w:tr w:rsidR="00AD0202" w:rsidRPr="00AD0202" w14:paraId="01809561" w14:textId="77777777" w:rsidTr="00780A4C">
        <w:tc>
          <w:tcPr>
            <w:tcW w:w="8494" w:type="dxa"/>
          </w:tcPr>
          <w:p w14:paraId="3E48BFD9" w14:textId="6774145D" w:rsidR="009C1BC4" w:rsidRPr="00EF7669" w:rsidDel="00001172" w:rsidRDefault="00001172" w:rsidP="009C1BC4">
            <w:pPr>
              <w:spacing w:line="240" w:lineRule="auto"/>
              <w:rPr>
                <w:ins w:id="29" w:author="ramon casanella" w:date="2023-07-05T07:18:00Z"/>
                <w:del w:id="30" w:author="León Prieto" w:date="2023-07-05T21:17:00Z"/>
                <w:rFonts w:eastAsia="Times New Roman" w:cs="Arial"/>
                <w:bCs/>
                <w:szCs w:val="24"/>
                <w:lang w:eastAsia="es-ES"/>
                <w:rPrChange w:id="31" w:author="ramon casanella" w:date="2023-07-06T07:54:00Z">
                  <w:rPr>
                    <w:ins w:id="32" w:author="ramon casanella" w:date="2023-07-05T07:18:00Z"/>
                    <w:del w:id="33" w:author="León Prieto" w:date="2023-07-05T21:17:00Z"/>
                    <w:rFonts w:eastAsia="Times New Roman" w:cs="Arial"/>
                    <w:bCs/>
                    <w:szCs w:val="24"/>
                    <w:lang w:val="ca-ES" w:eastAsia="es-ES"/>
                  </w:rPr>
                </w:rPrChange>
              </w:rPr>
            </w:pPr>
            <w:ins w:id="34" w:author="León Prieto" w:date="2023-07-05T21:17:00Z">
              <w:r w:rsidRPr="00EF7669">
                <w:rPr>
                  <w:rFonts w:eastAsia="Times New Roman" w:cs="Arial"/>
                  <w:bCs/>
                  <w:szCs w:val="24"/>
                  <w:lang w:eastAsia="es-ES"/>
                  <w:rPrChange w:id="35" w:author="ramon casanella" w:date="2023-07-06T07:54:00Z">
                    <w:rPr>
                      <w:rFonts w:eastAsia="Times New Roman" w:cs="Arial"/>
                      <w:bCs/>
                      <w:szCs w:val="24"/>
                      <w:lang w:val="ca-ES" w:eastAsia="es-ES"/>
                    </w:rPr>
                  </w:rPrChange>
                </w:rPr>
                <w:t>La familia de microcontroladores STM32 de 32 bits es la más ampliamente utilizada para el diseño de controladores de drones en la actualidad. Por otro lado, Arduino es una plataforma de programación de microcontroladores de código abierto y costo asequible. En este trabajo se propone el diseño e implementación de un dron cuadricóptero controlado mediante un microcontrolador de la familia STM32 programado usando el entorno Arduino. En él se han desarrollado y validado los diferentes elementos que componen un sistema cuadricóptero y se han integrado con el fin de obtener un prototipo final plenamente funcional que permita su reconfiguración y mejor</w:t>
              </w:r>
              <w:del w:id="36" w:author="ramon casanella" w:date="2023-07-06T07:53:00Z">
                <w:r w:rsidRPr="00EF7669" w:rsidDel="00EF7669">
                  <w:rPr>
                    <w:rFonts w:eastAsia="Times New Roman" w:cs="Arial"/>
                    <w:bCs/>
                    <w:szCs w:val="24"/>
                    <w:lang w:eastAsia="es-ES"/>
                    <w:rPrChange w:id="37" w:author="ramon casanella" w:date="2023-07-06T07:54:00Z">
                      <w:rPr>
                        <w:rFonts w:eastAsia="Times New Roman" w:cs="Arial"/>
                        <w:bCs/>
                        <w:szCs w:val="24"/>
                        <w:lang w:val="ca-ES" w:eastAsia="es-ES"/>
                      </w:rPr>
                    </w:rPrChange>
                  </w:rPr>
                  <w:delText>e</w:delText>
                </w:r>
              </w:del>
            </w:ins>
            <w:ins w:id="38" w:author="ramon casanella" w:date="2023-07-06T07:53:00Z">
              <w:r w:rsidR="00EF7669" w:rsidRPr="00EF7669">
                <w:rPr>
                  <w:rFonts w:eastAsia="Times New Roman" w:cs="Arial"/>
                  <w:bCs/>
                  <w:szCs w:val="24"/>
                  <w:lang w:eastAsia="es-ES"/>
                  <w:rPrChange w:id="39" w:author="ramon casanella" w:date="2023-07-06T07:54:00Z">
                    <w:rPr>
                      <w:rFonts w:eastAsia="Times New Roman" w:cs="Arial"/>
                      <w:bCs/>
                      <w:szCs w:val="24"/>
                      <w:lang w:val="ca-ES" w:eastAsia="es-ES"/>
                    </w:rPr>
                  </w:rPrChange>
                </w:rPr>
                <w:t>a</w:t>
              </w:r>
            </w:ins>
            <w:ins w:id="40" w:author="León Prieto" w:date="2023-07-05T21:17:00Z">
              <w:r w:rsidRPr="00EF7669">
                <w:rPr>
                  <w:rFonts w:eastAsia="Times New Roman" w:cs="Arial"/>
                  <w:bCs/>
                  <w:szCs w:val="24"/>
                  <w:lang w:eastAsia="es-ES"/>
                  <w:rPrChange w:id="41" w:author="ramon casanella" w:date="2023-07-06T07:54:00Z">
                    <w:rPr>
                      <w:rFonts w:eastAsia="Times New Roman" w:cs="Arial"/>
                      <w:bCs/>
                      <w:szCs w:val="24"/>
                      <w:lang w:val="ca-ES" w:eastAsia="es-ES"/>
                    </w:rPr>
                  </w:rPrChange>
                </w:rPr>
                <w:t xml:space="preserve"> en función de necesidades futuras. Finalmente, sobre la configuración base desarrollada, se ha diseñado e integrado un sistema adicional de control de altitud</w:t>
              </w:r>
              <w:del w:id="42" w:author="Prieto Bailo, León Enrique" w:date="2023-07-07T16:56:00Z">
                <w:r w:rsidRPr="00EF7669" w:rsidDel="002A2BA2">
                  <w:rPr>
                    <w:rFonts w:eastAsia="Times New Roman" w:cs="Arial"/>
                    <w:bCs/>
                    <w:szCs w:val="24"/>
                    <w:lang w:eastAsia="es-ES"/>
                    <w:rPrChange w:id="43" w:author="ramon casanella" w:date="2023-07-06T07:54:00Z">
                      <w:rPr>
                        <w:rFonts w:eastAsia="Times New Roman" w:cs="Arial"/>
                        <w:bCs/>
                        <w:szCs w:val="24"/>
                        <w:lang w:val="ca-ES" w:eastAsia="es-ES"/>
                      </w:rPr>
                    </w:rPrChange>
                  </w:rPr>
                  <w:delText xml:space="preserve"> y aterrizaje automático </w:delText>
                </w:r>
              </w:del>
            </w:ins>
            <w:ins w:id="44" w:author="Prieto Bailo, León Enrique" w:date="2023-07-07T16:56:00Z">
              <w:r w:rsidR="002A2BA2">
                <w:rPr>
                  <w:rFonts w:eastAsia="Times New Roman" w:cs="Arial"/>
                  <w:bCs/>
                  <w:szCs w:val="24"/>
                  <w:lang w:eastAsia="es-ES"/>
                </w:rPr>
                <w:t xml:space="preserve"> </w:t>
              </w:r>
            </w:ins>
            <w:ins w:id="45" w:author="León Prieto" w:date="2023-07-05T21:17:00Z">
              <w:r w:rsidRPr="00EF7669">
                <w:rPr>
                  <w:rFonts w:eastAsia="Times New Roman" w:cs="Arial"/>
                  <w:bCs/>
                  <w:szCs w:val="24"/>
                  <w:lang w:eastAsia="es-ES"/>
                  <w:rPrChange w:id="46" w:author="ramon casanella" w:date="2023-07-06T07:54:00Z">
                    <w:rPr>
                      <w:rFonts w:eastAsia="Times New Roman" w:cs="Arial"/>
                      <w:bCs/>
                      <w:szCs w:val="24"/>
                      <w:lang w:val="ca-ES" w:eastAsia="es-ES"/>
                    </w:rPr>
                  </w:rPrChange>
                </w:rPr>
                <w:t>basado en la información de un sensor barométrico</w:t>
              </w:r>
              <w:del w:id="47" w:author="Prieto Bailo, León Enrique" w:date="2023-07-07T16:56:00Z">
                <w:r w:rsidRPr="00EF7669" w:rsidDel="002A2BA2">
                  <w:rPr>
                    <w:rFonts w:eastAsia="Times New Roman" w:cs="Arial"/>
                    <w:bCs/>
                    <w:szCs w:val="24"/>
                    <w:lang w:eastAsia="es-ES"/>
                    <w:rPrChange w:id="48" w:author="ramon casanella" w:date="2023-07-06T07:54:00Z">
                      <w:rPr>
                        <w:rFonts w:eastAsia="Times New Roman" w:cs="Arial"/>
                        <w:bCs/>
                        <w:szCs w:val="24"/>
                        <w:lang w:val="ca-ES" w:eastAsia="es-ES"/>
                      </w:rPr>
                    </w:rPrChange>
                  </w:rPr>
                  <w:delText xml:space="preserve"> o un sistema de ultrasonidos</w:delText>
                </w:r>
              </w:del>
              <w:r w:rsidRPr="00EF7669">
                <w:rPr>
                  <w:rFonts w:eastAsia="Times New Roman" w:cs="Arial"/>
                  <w:bCs/>
                  <w:szCs w:val="24"/>
                  <w:lang w:eastAsia="es-ES"/>
                  <w:rPrChange w:id="49" w:author="ramon casanella" w:date="2023-07-06T07:54:00Z">
                    <w:rPr>
                      <w:rFonts w:eastAsia="Times New Roman" w:cs="Arial"/>
                      <w:bCs/>
                      <w:szCs w:val="24"/>
                      <w:lang w:val="ca-ES" w:eastAsia="es-ES"/>
                    </w:rPr>
                  </w:rPrChange>
                </w:rPr>
                <w:t>.</w:t>
              </w:r>
            </w:ins>
            <w:ins w:id="50" w:author="ramon casanella" w:date="2023-07-05T07:18:00Z">
              <w:del w:id="51" w:author="León Prieto" w:date="2023-07-05T21:17:00Z">
                <w:r w:rsidR="009C1BC4" w:rsidRPr="00EF7669" w:rsidDel="00001172">
                  <w:rPr>
                    <w:rFonts w:eastAsia="Times New Roman" w:cs="Arial"/>
                    <w:bCs/>
                    <w:szCs w:val="24"/>
                    <w:lang w:eastAsia="es-ES"/>
                    <w:rPrChange w:id="52" w:author="ramon casanella" w:date="2023-07-06T07:54:00Z">
                      <w:rPr>
                        <w:rFonts w:eastAsia="Times New Roman" w:cs="Arial"/>
                        <w:bCs/>
                        <w:szCs w:val="24"/>
                        <w:lang w:val="ca-ES" w:eastAsia="es-ES"/>
                      </w:rPr>
                    </w:rPrChange>
                  </w:rPr>
                  <w:delText xml:space="preserve">La família de microtroladors STM32 de 32 bits és la més ampliament utilitzada per a disseny de controladores de drons en l'actualitat. D'altra banda, Arduino es una plataforma de programació de microcontroladors de codi obert i </w:delText>
                </w:r>
                <w:commentRangeStart w:id="53"/>
                <w:r w:rsidR="009C1BC4" w:rsidRPr="00EF7669" w:rsidDel="00001172">
                  <w:rPr>
                    <w:rFonts w:eastAsia="Times New Roman" w:cs="Arial"/>
                    <w:bCs/>
                    <w:szCs w:val="24"/>
                    <w:lang w:eastAsia="es-ES"/>
                    <w:rPrChange w:id="54" w:author="ramon casanella" w:date="2023-07-06T07:54:00Z">
                      <w:rPr>
                        <w:rFonts w:eastAsia="Times New Roman" w:cs="Arial"/>
                        <w:bCs/>
                        <w:szCs w:val="24"/>
                        <w:lang w:val="ca-ES" w:eastAsia="es-ES"/>
                      </w:rPr>
                    </w:rPrChange>
                  </w:rPr>
                  <w:delText>cost</w:delText>
                </w:r>
              </w:del>
            </w:ins>
            <w:commentRangeEnd w:id="53"/>
            <w:ins w:id="55" w:author="ramon casanella" w:date="2023-07-05T07:30:00Z">
              <w:del w:id="56" w:author="León Prieto" w:date="2023-07-05T21:17:00Z">
                <w:r w:rsidR="00A01EBA" w:rsidRPr="00EF7669" w:rsidDel="00001172">
                  <w:rPr>
                    <w:rStyle w:val="CommentReference"/>
                  </w:rPr>
                  <w:commentReference w:id="53"/>
                </w:r>
              </w:del>
            </w:ins>
            <w:ins w:id="57" w:author="ramon casanella" w:date="2023-07-05T07:18:00Z">
              <w:del w:id="58" w:author="León Prieto" w:date="2023-07-05T21:17:00Z">
                <w:r w:rsidR="009C1BC4" w:rsidRPr="00EF7669" w:rsidDel="00001172">
                  <w:rPr>
                    <w:rFonts w:eastAsia="Times New Roman" w:cs="Arial"/>
                    <w:bCs/>
                    <w:szCs w:val="24"/>
                    <w:lang w:eastAsia="es-ES"/>
                    <w:rPrChange w:id="59" w:author="ramon casanella" w:date="2023-07-06T07:54:00Z">
                      <w:rPr>
                        <w:rFonts w:eastAsia="Times New Roman" w:cs="Arial"/>
                        <w:bCs/>
                        <w:szCs w:val="24"/>
                        <w:lang w:val="ca-ES" w:eastAsia="es-ES"/>
                      </w:rPr>
                    </w:rPrChange>
                  </w:rPr>
                  <w:delText xml:space="preserve"> assequible. En aquest treball es proposa el disseny i implementació d'un dron </w:delText>
                </w:r>
              </w:del>
            </w:ins>
          </w:p>
          <w:p w14:paraId="4D6AD3F5" w14:textId="5307E661" w:rsidR="00780A4C" w:rsidRPr="00EF7669" w:rsidDel="00001172" w:rsidRDefault="009C1BC4" w:rsidP="009C1BC4">
            <w:pPr>
              <w:spacing w:line="240" w:lineRule="auto"/>
              <w:rPr>
                <w:del w:id="60" w:author="León Prieto" w:date="2023-07-05T21:17:00Z"/>
                <w:rFonts w:eastAsia="Times New Roman" w:cs="Arial"/>
                <w:bCs/>
                <w:szCs w:val="24"/>
                <w:lang w:eastAsia="es-ES"/>
                <w:rPrChange w:id="61" w:author="ramon casanella" w:date="2023-07-06T07:54:00Z">
                  <w:rPr>
                    <w:del w:id="62" w:author="León Prieto" w:date="2023-07-05T21:17:00Z"/>
                    <w:rFonts w:eastAsia="Times New Roman" w:cs="Arial"/>
                    <w:bCs/>
                    <w:szCs w:val="24"/>
                    <w:lang w:val="ca-ES" w:eastAsia="es-ES"/>
                  </w:rPr>
                </w:rPrChange>
              </w:rPr>
            </w:pPr>
            <w:ins w:id="63" w:author="ramon casanella" w:date="2023-07-05T07:18:00Z">
              <w:del w:id="64" w:author="León Prieto" w:date="2023-07-05T21:17:00Z">
                <w:r w:rsidRPr="00EF7669" w:rsidDel="00001172">
                  <w:rPr>
                    <w:rFonts w:eastAsia="Times New Roman" w:cs="Arial"/>
                    <w:bCs/>
                    <w:szCs w:val="24"/>
                    <w:lang w:eastAsia="es-ES"/>
                    <w:rPrChange w:id="65" w:author="ramon casanella" w:date="2023-07-06T07:54:00Z">
                      <w:rPr>
                        <w:rFonts w:eastAsia="Times New Roman" w:cs="Arial"/>
                        <w:bCs/>
                        <w:szCs w:val="24"/>
                        <w:lang w:val="ca-ES" w:eastAsia="es-ES"/>
                      </w:rPr>
                    </w:rPrChange>
                  </w:rPr>
                  <w:delText xml:space="preserve">quadrirotor controlat mitjançant un microcontrolador de la família STM32 programat usant l'entorn Arduino. </w:delText>
                </w:r>
              </w:del>
            </w:ins>
            <w:ins w:id="66" w:author="ramon casanella" w:date="2023-07-05T07:19:00Z">
              <w:del w:id="67" w:author="León Prieto" w:date="2023-07-05T21:17:00Z">
                <w:r w:rsidR="00012918" w:rsidRPr="00EF7669" w:rsidDel="00001172">
                  <w:rPr>
                    <w:rFonts w:eastAsia="Times New Roman" w:cs="Arial"/>
                    <w:bCs/>
                    <w:szCs w:val="24"/>
                    <w:lang w:eastAsia="es-ES"/>
                    <w:rPrChange w:id="68" w:author="ramon casanella" w:date="2023-07-06T07:54:00Z">
                      <w:rPr>
                        <w:rFonts w:eastAsia="Times New Roman" w:cs="Arial"/>
                        <w:bCs/>
                        <w:szCs w:val="24"/>
                        <w:lang w:val="ca-ES" w:eastAsia="es-ES"/>
                      </w:rPr>
                    </w:rPrChange>
                  </w:rPr>
                  <w:delText xml:space="preserve">En ell s’han </w:delText>
                </w:r>
              </w:del>
            </w:ins>
            <w:ins w:id="69" w:author="ramon casanella" w:date="2023-07-05T07:18:00Z">
              <w:del w:id="70" w:author="León Prieto" w:date="2023-07-05T21:17:00Z">
                <w:r w:rsidRPr="00EF7669" w:rsidDel="00001172">
                  <w:rPr>
                    <w:rFonts w:eastAsia="Times New Roman" w:cs="Arial"/>
                    <w:bCs/>
                    <w:szCs w:val="24"/>
                    <w:lang w:eastAsia="es-ES"/>
                    <w:rPrChange w:id="71" w:author="ramon casanella" w:date="2023-07-06T07:54:00Z">
                      <w:rPr>
                        <w:rFonts w:eastAsia="Times New Roman" w:cs="Arial"/>
                        <w:bCs/>
                        <w:szCs w:val="24"/>
                        <w:lang w:val="ca-ES" w:eastAsia="es-ES"/>
                      </w:rPr>
                    </w:rPrChange>
                  </w:rPr>
                  <w:delText>desenvolupa</w:delText>
                </w:r>
              </w:del>
            </w:ins>
            <w:ins w:id="72" w:author="ramon casanella" w:date="2023-07-05T07:19:00Z">
              <w:del w:id="73" w:author="León Prieto" w:date="2023-07-05T21:17:00Z">
                <w:r w:rsidR="005D55AC" w:rsidRPr="00EF7669" w:rsidDel="00001172">
                  <w:rPr>
                    <w:rFonts w:eastAsia="Times New Roman" w:cs="Arial"/>
                    <w:bCs/>
                    <w:szCs w:val="24"/>
                    <w:lang w:eastAsia="es-ES"/>
                    <w:rPrChange w:id="74" w:author="ramon casanella" w:date="2023-07-06T07:54:00Z">
                      <w:rPr>
                        <w:rFonts w:eastAsia="Times New Roman" w:cs="Arial"/>
                        <w:bCs/>
                        <w:szCs w:val="24"/>
                        <w:lang w:val="ca-ES" w:eastAsia="es-ES"/>
                      </w:rPr>
                    </w:rPrChange>
                  </w:rPr>
                  <w:delText>t</w:delText>
                </w:r>
              </w:del>
            </w:ins>
            <w:ins w:id="75" w:author="ramon casanella" w:date="2023-07-05T07:18:00Z">
              <w:del w:id="76" w:author="León Prieto" w:date="2023-07-05T21:17:00Z">
                <w:r w:rsidRPr="00EF7669" w:rsidDel="00001172">
                  <w:rPr>
                    <w:rFonts w:eastAsia="Times New Roman" w:cs="Arial"/>
                    <w:bCs/>
                    <w:szCs w:val="24"/>
                    <w:lang w:eastAsia="es-ES"/>
                    <w:rPrChange w:id="77" w:author="ramon casanella" w:date="2023-07-06T07:54:00Z">
                      <w:rPr>
                        <w:rFonts w:eastAsia="Times New Roman" w:cs="Arial"/>
                        <w:bCs/>
                        <w:szCs w:val="24"/>
                        <w:lang w:val="ca-ES" w:eastAsia="es-ES"/>
                      </w:rPr>
                    </w:rPrChange>
                  </w:rPr>
                  <w:delText xml:space="preserve"> i valida</w:delText>
                </w:r>
              </w:del>
            </w:ins>
            <w:ins w:id="78" w:author="ramon casanella" w:date="2023-07-05T07:19:00Z">
              <w:del w:id="79" w:author="León Prieto" w:date="2023-07-05T21:17:00Z">
                <w:r w:rsidR="005D55AC" w:rsidRPr="00EF7669" w:rsidDel="00001172">
                  <w:rPr>
                    <w:rFonts w:eastAsia="Times New Roman" w:cs="Arial"/>
                    <w:bCs/>
                    <w:szCs w:val="24"/>
                    <w:lang w:eastAsia="es-ES"/>
                    <w:rPrChange w:id="80" w:author="ramon casanella" w:date="2023-07-06T07:54:00Z">
                      <w:rPr>
                        <w:rFonts w:eastAsia="Times New Roman" w:cs="Arial"/>
                        <w:bCs/>
                        <w:szCs w:val="24"/>
                        <w:lang w:val="ca-ES" w:eastAsia="es-ES"/>
                      </w:rPr>
                    </w:rPrChange>
                  </w:rPr>
                  <w:delText>t</w:delText>
                </w:r>
              </w:del>
            </w:ins>
            <w:ins w:id="81" w:author="ramon casanella" w:date="2023-07-05T07:18:00Z">
              <w:del w:id="82" w:author="León Prieto" w:date="2023-07-05T21:17:00Z">
                <w:r w:rsidRPr="00EF7669" w:rsidDel="00001172">
                  <w:rPr>
                    <w:rFonts w:eastAsia="Times New Roman" w:cs="Arial"/>
                    <w:bCs/>
                    <w:szCs w:val="24"/>
                    <w:lang w:eastAsia="es-ES"/>
                    <w:rPrChange w:id="83" w:author="ramon casanella" w:date="2023-07-06T07:54:00Z">
                      <w:rPr>
                        <w:rFonts w:eastAsia="Times New Roman" w:cs="Arial"/>
                        <w:bCs/>
                        <w:szCs w:val="24"/>
                        <w:lang w:val="ca-ES" w:eastAsia="es-ES"/>
                      </w:rPr>
                    </w:rPrChange>
                  </w:rPr>
                  <w:delText xml:space="preserve"> els diferents elements que composen  un sistema quadrirotor i </w:delText>
                </w:r>
              </w:del>
            </w:ins>
            <w:ins w:id="84" w:author="ramon casanella" w:date="2023-07-05T07:19:00Z">
              <w:del w:id="85" w:author="León Prieto" w:date="2023-07-05T21:17:00Z">
                <w:r w:rsidR="005D55AC" w:rsidRPr="00EF7669" w:rsidDel="00001172">
                  <w:rPr>
                    <w:rFonts w:eastAsia="Times New Roman" w:cs="Arial"/>
                    <w:bCs/>
                    <w:szCs w:val="24"/>
                    <w:lang w:eastAsia="es-ES"/>
                    <w:rPrChange w:id="86" w:author="ramon casanella" w:date="2023-07-06T07:54:00Z">
                      <w:rPr>
                        <w:rFonts w:eastAsia="Times New Roman" w:cs="Arial"/>
                        <w:bCs/>
                        <w:szCs w:val="24"/>
                        <w:lang w:val="ca-ES" w:eastAsia="es-ES"/>
                      </w:rPr>
                    </w:rPrChange>
                  </w:rPr>
                  <w:delText xml:space="preserve">s’han </w:delText>
                </w:r>
              </w:del>
            </w:ins>
            <w:ins w:id="87" w:author="ramon casanella" w:date="2023-07-05T07:18:00Z">
              <w:del w:id="88" w:author="León Prieto" w:date="2023-07-05T21:17:00Z">
                <w:r w:rsidRPr="00EF7669" w:rsidDel="00001172">
                  <w:rPr>
                    <w:rFonts w:eastAsia="Times New Roman" w:cs="Arial"/>
                    <w:bCs/>
                    <w:szCs w:val="24"/>
                    <w:lang w:eastAsia="es-ES"/>
                    <w:rPrChange w:id="89" w:author="ramon casanella" w:date="2023-07-06T07:54:00Z">
                      <w:rPr>
                        <w:rFonts w:eastAsia="Times New Roman" w:cs="Arial"/>
                        <w:bCs/>
                        <w:szCs w:val="24"/>
                        <w:lang w:val="ca-ES" w:eastAsia="es-ES"/>
                      </w:rPr>
                    </w:rPrChange>
                  </w:rPr>
                  <w:delText>integra</w:delText>
                </w:r>
              </w:del>
            </w:ins>
            <w:ins w:id="90" w:author="ramon casanella" w:date="2023-07-05T07:19:00Z">
              <w:del w:id="91" w:author="León Prieto" w:date="2023-07-05T21:17:00Z">
                <w:r w:rsidR="005D55AC" w:rsidRPr="00EF7669" w:rsidDel="00001172">
                  <w:rPr>
                    <w:rFonts w:eastAsia="Times New Roman" w:cs="Arial"/>
                    <w:bCs/>
                    <w:szCs w:val="24"/>
                    <w:lang w:eastAsia="es-ES"/>
                    <w:rPrChange w:id="92" w:author="ramon casanella" w:date="2023-07-06T07:54:00Z">
                      <w:rPr>
                        <w:rFonts w:eastAsia="Times New Roman" w:cs="Arial"/>
                        <w:bCs/>
                        <w:szCs w:val="24"/>
                        <w:lang w:val="ca-ES" w:eastAsia="es-ES"/>
                      </w:rPr>
                    </w:rPrChange>
                  </w:rPr>
                  <w:delText>t</w:delText>
                </w:r>
              </w:del>
            </w:ins>
            <w:ins w:id="93" w:author="ramon casanella" w:date="2023-07-05T07:18:00Z">
              <w:del w:id="94" w:author="León Prieto" w:date="2023-07-05T21:17:00Z">
                <w:r w:rsidRPr="00EF7669" w:rsidDel="00001172">
                  <w:rPr>
                    <w:rFonts w:eastAsia="Times New Roman" w:cs="Arial"/>
                    <w:bCs/>
                    <w:szCs w:val="24"/>
                    <w:lang w:eastAsia="es-ES"/>
                    <w:rPrChange w:id="95" w:author="ramon casanella" w:date="2023-07-06T07:54:00Z">
                      <w:rPr>
                        <w:rFonts w:eastAsia="Times New Roman" w:cs="Arial"/>
                        <w:bCs/>
                        <w:szCs w:val="24"/>
                        <w:lang w:val="ca-ES" w:eastAsia="es-ES"/>
                      </w:rPr>
                    </w:rPrChange>
                  </w:rPr>
                  <w:delText xml:space="preserve"> per tal de obtenir un prototipus final plenament funcional que permeti la seva reconfiguració i millora el funció de necessitats futures. </w:delText>
                </w:r>
              </w:del>
            </w:ins>
            <w:ins w:id="96" w:author="ramon casanella" w:date="2023-07-05T07:22:00Z">
              <w:del w:id="97" w:author="León Prieto" w:date="2023-07-05T21:17:00Z">
                <w:r w:rsidR="0074786B" w:rsidRPr="00EF7669" w:rsidDel="00001172">
                  <w:rPr>
                    <w:rFonts w:eastAsia="Times New Roman" w:cs="Arial"/>
                    <w:bCs/>
                    <w:szCs w:val="24"/>
                    <w:lang w:eastAsia="es-ES"/>
                    <w:rPrChange w:id="98" w:author="ramon casanella" w:date="2023-07-06T07:54:00Z">
                      <w:rPr>
                        <w:rFonts w:eastAsia="Times New Roman" w:cs="Arial"/>
                        <w:bCs/>
                        <w:szCs w:val="24"/>
                        <w:lang w:val="ca-ES" w:eastAsia="es-ES"/>
                      </w:rPr>
                    </w:rPrChange>
                  </w:rPr>
                  <w:delText xml:space="preserve">Finalment, </w:delText>
                </w:r>
              </w:del>
            </w:ins>
            <w:ins w:id="99" w:author="ramon casanella" w:date="2023-07-05T07:24:00Z">
              <w:del w:id="100" w:author="León Prieto" w:date="2023-07-05T21:17:00Z">
                <w:r w:rsidR="00B41A42" w:rsidRPr="00EF7669" w:rsidDel="00001172">
                  <w:rPr>
                    <w:rFonts w:eastAsia="Times New Roman" w:cs="Arial"/>
                    <w:bCs/>
                    <w:szCs w:val="24"/>
                    <w:lang w:eastAsia="es-ES"/>
                    <w:rPrChange w:id="101" w:author="ramon casanella" w:date="2023-07-06T07:54:00Z">
                      <w:rPr>
                        <w:rFonts w:eastAsia="Times New Roman" w:cs="Arial"/>
                        <w:bCs/>
                        <w:szCs w:val="24"/>
                        <w:lang w:val="ca-ES" w:eastAsia="es-ES"/>
                      </w:rPr>
                    </w:rPrChange>
                  </w:rPr>
                  <w:delText xml:space="preserve">sobre </w:delText>
                </w:r>
                <w:r w:rsidR="00011506" w:rsidRPr="00EF7669" w:rsidDel="00001172">
                  <w:rPr>
                    <w:rFonts w:eastAsia="Times New Roman" w:cs="Arial"/>
                    <w:bCs/>
                    <w:szCs w:val="24"/>
                    <w:lang w:eastAsia="es-ES"/>
                    <w:rPrChange w:id="102" w:author="ramon casanella" w:date="2023-07-06T07:54:00Z">
                      <w:rPr>
                        <w:rFonts w:eastAsia="Times New Roman" w:cs="Arial"/>
                        <w:bCs/>
                        <w:szCs w:val="24"/>
                        <w:lang w:val="ca-ES" w:eastAsia="es-ES"/>
                      </w:rPr>
                    </w:rPrChange>
                  </w:rPr>
                  <w:delText>la configuració base desenvolupada</w:delText>
                </w:r>
              </w:del>
            </w:ins>
            <w:ins w:id="103" w:author="ramon casanella" w:date="2023-07-05T07:25:00Z">
              <w:del w:id="104" w:author="León Prieto" w:date="2023-07-05T21:17:00Z">
                <w:r w:rsidR="00BF57E3" w:rsidRPr="00EF7669" w:rsidDel="00001172">
                  <w:rPr>
                    <w:rFonts w:eastAsia="Times New Roman" w:cs="Arial"/>
                    <w:bCs/>
                    <w:szCs w:val="24"/>
                    <w:lang w:eastAsia="es-ES"/>
                    <w:rPrChange w:id="105" w:author="ramon casanella" w:date="2023-07-06T07:54:00Z">
                      <w:rPr>
                        <w:rFonts w:eastAsia="Times New Roman" w:cs="Arial"/>
                        <w:bCs/>
                        <w:szCs w:val="24"/>
                        <w:lang w:val="ca-ES" w:eastAsia="es-ES"/>
                      </w:rPr>
                    </w:rPrChange>
                  </w:rPr>
                  <w:delText>,</w:delText>
                </w:r>
              </w:del>
            </w:ins>
            <w:ins w:id="106" w:author="ramon casanella" w:date="2023-07-05T07:24:00Z">
              <w:del w:id="107" w:author="León Prieto" w:date="2023-07-05T21:17:00Z">
                <w:r w:rsidR="00011506" w:rsidRPr="00EF7669" w:rsidDel="00001172">
                  <w:rPr>
                    <w:rFonts w:eastAsia="Times New Roman" w:cs="Arial"/>
                    <w:bCs/>
                    <w:szCs w:val="24"/>
                    <w:lang w:eastAsia="es-ES"/>
                    <w:rPrChange w:id="108" w:author="ramon casanella" w:date="2023-07-06T07:54:00Z">
                      <w:rPr>
                        <w:rFonts w:eastAsia="Times New Roman" w:cs="Arial"/>
                        <w:bCs/>
                        <w:szCs w:val="24"/>
                        <w:lang w:val="ca-ES" w:eastAsia="es-ES"/>
                      </w:rPr>
                    </w:rPrChange>
                  </w:rPr>
                  <w:delText xml:space="preserve"> s’ha dissenyat i integrat </w:delText>
                </w:r>
              </w:del>
            </w:ins>
            <w:ins w:id="109" w:author="ramon casanella" w:date="2023-07-05T07:25:00Z">
              <w:del w:id="110" w:author="León Prieto" w:date="2023-07-05T21:17:00Z">
                <w:r w:rsidR="00712C61" w:rsidRPr="00EF7669" w:rsidDel="00001172">
                  <w:rPr>
                    <w:rFonts w:eastAsia="Times New Roman" w:cs="Arial"/>
                    <w:bCs/>
                    <w:szCs w:val="24"/>
                    <w:lang w:eastAsia="es-ES"/>
                    <w:rPrChange w:id="111" w:author="ramon casanella" w:date="2023-07-06T07:54:00Z">
                      <w:rPr>
                        <w:rFonts w:eastAsia="Times New Roman" w:cs="Arial"/>
                        <w:bCs/>
                        <w:szCs w:val="24"/>
                        <w:lang w:val="ca-ES" w:eastAsia="es-ES"/>
                      </w:rPr>
                    </w:rPrChange>
                  </w:rPr>
                  <w:delText xml:space="preserve">un sistema </w:delText>
                </w:r>
              </w:del>
            </w:ins>
            <w:ins w:id="112" w:author="ramon casanella" w:date="2023-07-05T07:27:00Z">
              <w:del w:id="113" w:author="León Prieto" w:date="2023-07-05T21:17:00Z">
                <w:r w:rsidR="00466246" w:rsidRPr="00EF7669" w:rsidDel="00001172">
                  <w:rPr>
                    <w:rFonts w:eastAsia="Times New Roman" w:cs="Arial"/>
                    <w:bCs/>
                    <w:szCs w:val="24"/>
                    <w:lang w:eastAsia="es-ES"/>
                    <w:rPrChange w:id="114" w:author="ramon casanella" w:date="2023-07-06T07:54:00Z">
                      <w:rPr>
                        <w:rFonts w:eastAsia="Times New Roman" w:cs="Arial"/>
                        <w:bCs/>
                        <w:szCs w:val="24"/>
                        <w:lang w:val="ca-ES" w:eastAsia="es-ES"/>
                      </w:rPr>
                    </w:rPrChange>
                  </w:rPr>
                  <w:delText>addicional</w:delText>
                </w:r>
              </w:del>
            </w:ins>
            <w:ins w:id="115" w:author="ramon casanella" w:date="2023-07-05T07:25:00Z">
              <w:del w:id="116" w:author="León Prieto" w:date="2023-07-05T21:17:00Z">
                <w:r w:rsidR="00712C61" w:rsidRPr="00EF7669" w:rsidDel="00001172">
                  <w:rPr>
                    <w:rFonts w:eastAsia="Times New Roman" w:cs="Arial"/>
                    <w:bCs/>
                    <w:szCs w:val="24"/>
                    <w:lang w:eastAsia="es-ES"/>
                    <w:rPrChange w:id="117" w:author="ramon casanella" w:date="2023-07-06T07:54:00Z">
                      <w:rPr>
                        <w:rFonts w:eastAsia="Times New Roman" w:cs="Arial"/>
                        <w:bCs/>
                        <w:szCs w:val="24"/>
                        <w:lang w:val="ca-ES" w:eastAsia="es-ES"/>
                      </w:rPr>
                    </w:rPrChange>
                  </w:rPr>
                  <w:delText xml:space="preserve"> de control d’altitud i aterratge automàtic</w:delText>
                </w:r>
              </w:del>
            </w:ins>
            <w:ins w:id="118" w:author="ramon casanella" w:date="2023-07-05T07:26:00Z">
              <w:del w:id="119" w:author="León Prieto" w:date="2023-07-05T21:17:00Z">
                <w:r w:rsidR="00C47631" w:rsidRPr="00EF7669" w:rsidDel="00001172">
                  <w:rPr>
                    <w:rFonts w:eastAsia="Times New Roman" w:cs="Arial"/>
                    <w:bCs/>
                    <w:szCs w:val="24"/>
                    <w:lang w:eastAsia="es-ES"/>
                    <w:rPrChange w:id="120" w:author="ramon casanella" w:date="2023-07-06T07:54:00Z">
                      <w:rPr>
                        <w:rFonts w:eastAsia="Times New Roman" w:cs="Arial"/>
                        <w:bCs/>
                        <w:szCs w:val="24"/>
                        <w:lang w:val="ca-ES" w:eastAsia="es-ES"/>
                      </w:rPr>
                    </w:rPrChange>
                  </w:rPr>
                  <w:delText xml:space="preserve"> basat en la informació d’un sensor baromètric </w:delText>
                </w:r>
              </w:del>
            </w:ins>
            <w:ins w:id="121" w:author="ramon casanella" w:date="2023-07-05T08:40:00Z">
              <w:del w:id="122" w:author="León Prieto" w:date="2023-07-05T21:17:00Z">
                <w:r w:rsidR="003F7876" w:rsidRPr="00EF7669" w:rsidDel="00001172">
                  <w:rPr>
                    <w:rFonts w:eastAsia="Times New Roman" w:cs="Arial"/>
                    <w:bCs/>
                    <w:szCs w:val="24"/>
                    <w:lang w:eastAsia="es-ES"/>
                    <w:rPrChange w:id="123" w:author="ramon casanella" w:date="2023-07-06T07:54:00Z">
                      <w:rPr>
                        <w:rFonts w:eastAsia="Times New Roman" w:cs="Arial"/>
                        <w:bCs/>
                        <w:szCs w:val="24"/>
                        <w:lang w:val="ca-ES" w:eastAsia="es-ES"/>
                      </w:rPr>
                    </w:rPrChange>
                  </w:rPr>
                  <w:delText>o</w:delText>
                </w:r>
              </w:del>
            </w:ins>
            <w:ins w:id="124" w:author="ramon casanella" w:date="2023-07-05T07:26:00Z">
              <w:del w:id="125" w:author="León Prieto" w:date="2023-07-05T21:17:00Z">
                <w:r w:rsidR="00C47631" w:rsidRPr="00EF7669" w:rsidDel="00001172">
                  <w:rPr>
                    <w:rFonts w:eastAsia="Times New Roman" w:cs="Arial"/>
                    <w:bCs/>
                    <w:szCs w:val="24"/>
                    <w:lang w:eastAsia="es-ES"/>
                    <w:rPrChange w:id="126" w:author="ramon casanella" w:date="2023-07-06T07:54:00Z">
                      <w:rPr>
                        <w:rFonts w:eastAsia="Times New Roman" w:cs="Arial"/>
                        <w:bCs/>
                        <w:szCs w:val="24"/>
                        <w:lang w:val="ca-ES" w:eastAsia="es-ES"/>
                      </w:rPr>
                    </w:rPrChange>
                  </w:rPr>
                  <w:delText xml:space="preserve"> un sistema d</w:delText>
                </w:r>
                <w:r w:rsidR="002B622E" w:rsidRPr="00EF7669" w:rsidDel="00001172">
                  <w:rPr>
                    <w:rFonts w:eastAsia="Times New Roman" w:cs="Arial"/>
                    <w:bCs/>
                    <w:szCs w:val="24"/>
                    <w:lang w:eastAsia="es-ES"/>
                    <w:rPrChange w:id="127" w:author="ramon casanella" w:date="2023-07-06T07:54:00Z">
                      <w:rPr>
                        <w:rFonts w:eastAsia="Times New Roman" w:cs="Arial"/>
                        <w:bCs/>
                        <w:szCs w:val="24"/>
                        <w:lang w:val="ca-ES" w:eastAsia="es-ES"/>
                      </w:rPr>
                    </w:rPrChange>
                  </w:rPr>
                  <w:delText>’ultrasons</w:delText>
                </w:r>
              </w:del>
            </w:ins>
            <w:del w:id="128" w:author="León Prieto" w:date="2023-07-05T21:17:00Z">
              <w:r w:rsidR="00780A4C" w:rsidRPr="00EF7669" w:rsidDel="00001172">
                <w:rPr>
                  <w:rFonts w:eastAsia="Times New Roman" w:cs="Arial"/>
                  <w:bCs/>
                  <w:szCs w:val="24"/>
                  <w:lang w:eastAsia="es-ES"/>
                  <w:rPrChange w:id="129" w:author="ramon casanella" w:date="2023-07-06T07:54:00Z">
                    <w:rPr>
                      <w:rFonts w:eastAsia="Times New Roman" w:cs="Arial"/>
                      <w:bCs/>
                      <w:szCs w:val="24"/>
                      <w:lang w:val="ca-ES" w:eastAsia="es-ES"/>
                    </w:rPr>
                  </w:rPrChange>
                </w:rPr>
                <w:delText xml:space="preserve">Este proyecto tiene como objetivo principal construir y programar un dron utilizando el microcontrolador Adafruit Feather STM32F405, el cual puede ser programado a través del entorno de Arduino. El enfoque del proyecto es flexible y permite implementaciones personalizadas a medida que se avanza en el desarrollo del drone.El objetivo mínimo es lograr un dron operativo que pueda ser controlado por el usuario mediante una radio y se contempla, </w:delText>
              </w:r>
            </w:del>
            <w:ins w:id="130" w:author="ramon casanella" w:date="2023-07-03T13:04:00Z">
              <w:del w:id="131" w:author="León Prieto" w:date="2023-07-05T21:17:00Z">
                <w:r w:rsidR="00D64AD7" w:rsidRPr="00EF7669" w:rsidDel="00001172">
                  <w:rPr>
                    <w:rFonts w:eastAsia="Times New Roman" w:cs="Arial"/>
                    <w:bCs/>
                    <w:szCs w:val="24"/>
                    <w:lang w:eastAsia="es-ES"/>
                  </w:rPr>
                  <w:delText xml:space="preserve">. </w:delText>
                </w:r>
              </w:del>
            </w:ins>
            <w:ins w:id="132" w:author="ramon casanella" w:date="2023-07-03T13:01:00Z">
              <w:del w:id="133" w:author="León Prieto" w:date="2023-07-05T21:17:00Z">
                <w:r w:rsidR="001E601E" w:rsidRPr="00EF7669" w:rsidDel="00001172">
                  <w:rPr>
                    <w:rFonts w:eastAsia="Times New Roman" w:cs="Arial"/>
                    <w:bCs/>
                    <w:szCs w:val="24"/>
                    <w:lang w:eastAsia="es-ES"/>
                    <w:rPrChange w:id="134" w:author="ramon casanella" w:date="2023-07-06T07:54:00Z">
                      <w:rPr>
                        <w:rFonts w:eastAsia="Times New Roman" w:cs="Arial"/>
                        <w:bCs/>
                        <w:szCs w:val="24"/>
                        <w:lang w:val="ca-ES" w:eastAsia="es-ES"/>
                      </w:rPr>
                    </w:rPrChange>
                  </w:rPr>
                  <w:delText xml:space="preserve"> </w:delText>
                </w:r>
              </w:del>
            </w:ins>
            <w:del w:id="135" w:author="León Prieto" w:date="2023-07-05T21:17:00Z">
              <w:r w:rsidR="00780A4C" w:rsidRPr="00EF7669" w:rsidDel="00001172">
                <w:rPr>
                  <w:rFonts w:eastAsia="Times New Roman" w:cs="Arial"/>
                  <w:bCs/>
                  <w:szCs w:val="24"/>
                  <w:lang w:eastAsia="es-ES"/>
                  <w:rPrChange w:id="136" w:author="ramon casanella" w:date="2023-07-06T07:54:00Z">
                    <w:rPr>
                      <w:rFonts w:eastAsia="Times New Roman" w:cs="Arial"/>
                      <w:bCs/>
                      <w:szCs w:val="24"/>
                      <w:lang w:val="ca-ES" w:eastAsia="es-ES"/>
                    </w:rPr>
                  </w:rPrChange>
                </w:rPr>
                <w:delText>dentro de los ojbetivos iniciales, la posibilidad de añadir funcionalidades adicionales.</w:delText>
              </w:r>
            </w:del>
          </w:p>
          <w:p w14:paraId="16524F99" w14:textId="77777777" w:rsidR="00780A4C" w:rsidRPr="00EF7669" w:rsidRDefault="00780A4C" w:rsidP="00780A4C">
            <w:pPr>
              <w:spacing w:line="240" w:lineRule="auto"/>
              <w:rPr>
                <w:rFonts w:eastAsia="Times New Roman" w:cs="Arial"/>
                <w:bCs/>
                <w:szCs w:val="24"/>
                <w:lang w:eastAsia="es-ES"/>
                <w:rPrChange w:id="137" w:author="ramon casanella" w:date="2023-07-06T07:54:00Z">
                  <w:rPr>
                    <w:rFonts w:eastAsia="Times New Roman" w:cs="Arial"/>
                    <w:bCs/>
                    <w:szCs w:val="24"/>
                    <w:lang w:val="ca-ES" w:eastAsia="es-ES"/>
                  </w:rPr>
                </w:rPrChange>
              </w:rPr>
            </w:pPr>
          </w:p>
          <w:p w14:paraId="49929D7E" w14:textId="13582AE2" w:rsidR="00AD0202" w:rsidRPr="00780A4C" w:rsidDel="00192BB9" w:rsidRDefault="00780A4C" w:rsidP="00AD0202">
            <w:pPr>
              <w:spacing w:line="240" w:lineRule="auto"/>
              <w:rPr>
                <w:del w:id="138" w:author="ramon casanella" w:date="2023-07-03T11:03:00Z"/>
                <w:rFonts w:eastAsia="Times New Roman" w:cs="Arial"/>
                <w:bCs/>
                <w:szCs w:val="24"/>
                <w:lang w:val="ca-ES" w:eastAsia="es-ES"/>
              </w:rPr>
            </w:pPr>
            <w:del w:id="139" w:author="ramon casanella" w:date="2023-07-03T13:05:00Z">
              <w:r w:rsidRPr="001E601E" w:rsidDel="00733B8B">
                <w:rPr>
                  <w:rFonts w:eastAsia="Times New Roman" w:cs="Arial"/>
                  <w:bCs/>
                  <w:szCs w:val="24"/>
                  <w:lang w:eastAsia="es-ES"/>
                  <w:rPrChange w:id="140" w:author="ramon casanella" w:date="2023-07-03T13:02:00Z">
                    <w:rPr>
                      <w:rFonts w:eastAsia="Times New Roman" w:cs="Arial"/>
                      <w:bCs/>
                      <w:szCs w:val="24"/>
                      <w:lang w:val="ca-ES" w:eastAsia="es-ES"/>
                    </w:rPr>
                  </w:rPrChange>
                </w:rPr>
                <w:delText>El proyecto partió de una estructura de hardware predefinida proporcionada</w:delText>
              </w:r>
              <w:r w:rsidRPr="00780A4C" w:rsidDel="00733B8B">
                <w:rPr>
                  <w:rFonts w:eastAsia="Times New Roman" w:cs="Arial"/>
                  <w:bCs/>
                  <w:szCs w:val="24"/>
                  <w:lang w:val="ca-ES" w:eastAsia="es-ES"/>
                </w:rPr>
                <w:delText xml:space="preserve"> por la universidad. El enfoque se centró en implementar, a nivel de software, todas las funcionalidades necesarias para lograr un vuelo estable del cuadricóptero.</w:delText>
              </w:r>
              <w:r w:rsidR="00B0452D" w:rsidDel="00733B8B">
                <w:rPr>
                  <w:rFonts w:eastAsia="Times New Roman" w:cs="Arial"/>
                  <w:bCs/>
                  <w:szCs w:val="24"/>
                  <w:lang w:val="ca-ES" w:eastAsia="es-ES"/>
                </w:rPr>
                <w:delText xml:space="preserve"> </w:delText>
              </w:r>
              <w:r w:rsidRPr="00780A4C" w:rsidDel="00733B8B">
                <w:rPr>
                  <w:rFonts w:eastAsia="Times New Roman" w:cs="Arial"/>
                  <w:bCs/>
                  <w:szCs w:val="24"/>
                  <w:lang w:val="ca-ES" w:eastAsia="es-ES"/>
                </w:rPr>
                <w:delText xml:space="preserve">Se ha seguido una estrategia de desarrollo modular y fragmentado para el software, implementando funcionalidades pequeñas y probándolas exhaustivamente. </w:delText>
              </w:r>
              <w:r w:rsidDel="00733B8B">
                <w:rPr>
                  <w:rFonts w:eastAsia="Times New Roman" w:cs="Arial"/>
                  <w:bCs/>
                  <w:szCs w:val="24"/>
                  <w:lang w:val="ca-ES" w:eastAsia="es-ES"/>
                </w:rPr>
                <w:delText xml:space="preserve">La estructura </w:delText>
              </w:r>
              <w:r w:rsidRPr="00780A4C" w:rsidDel="00733B8B">
                <w:rPr>
                  <w:rFonts w:eastAsia="Times New Roman" w:cs="Arial"/>
                  <w:bCs/>
                  <w:szCs w:val="24"/>
                  <w:lang w:val="ca-ES" w:eastAsia="es-ES"/>
                </w:rPr>
                <w:delText xml:space="preserve">modular </w:delText>
              </w:r>
              <w:r w:rsidDel="00733B8B">
                <w:rPr>
                  <w:rFonts w:eastAsia="Times New Roman" w:cs="Arial"/>
                  <w:bCs/>
                  <w:szCs w:val="24"/>
                  <w:lang w:val="ca-ES" w:eastAsia="es-ES"/>
                </w:rPr>
                <w:delText xml:space="preserve">se ha empleado </w:delText>
              </w:r>
              <w:r w:rsidRPr="00780A4C" w:rsidDel="00733B8B">
                <w:rPr>
                  <w:rFonts w:eastAsia="Times New Roman" w:cs="Arial"/>
                  <w:bCs/>
                  <w:szCs w:val="24"/>
                  <w:lang w:val="ca-ES" w:eastAsia="es-ES"/>
                </w:rPr>
                <w:delText xml:space="preserve">para agregar características adicionales, como el modo de vuelo </w:delText>
              </w:r>
              <w:r w:rsidR="00B0452D" w:rsidDel="00733B8B">
                <w:rPr>
                  <w:rFonts w:eastAsia="Times New Roman" w:cs="Arial"/>
                  <w:bCs/>
                  <w:szCs w:val="24"/>
                  <w:lang w:val="ca-ES" w:eastAsia="es-ES"/>
                </w:rPr>
                <w:delText>“</w:delText>
              </w:r>
              <w:r w:rsidRPr="00780A4C" w:rsidDel="00733B8B">
                <w:rPr>
                  <w:rFonts w:eastAsia="Times New Roman" w:cs="Arial"/>
                  <w:bCs/>
                  <w:szCs w:val="24"/>
                  <w:lang w:val="ca-ES" w:eastAsia="es-ES"/>
                </w:rPr>
                <w:delText>Altitude Hold</w:delText>
              </w:r>
              <w:r w:rsidR="00B0452D" w:rsidDel="00733B8B">
                <w:rPr>
                  <w:rFonts w:eastAsia="Times New Roman" w:cs="Arial"/>
                  <w:bCs/>
                  <w:szCs w:val="24"/>
                  <w:lang w:val="ca-ES" w:eastAsia="es-ES"/>
                </w:rPr>
                <w:delText>”</w:delText>
              </w:r>
              <w:r w:rsidRPr="00780A4C" w:rsidDel="00733B8B">
                <w:rPr>
                  <w:rFonts w:eastAsia="Times New Roman" w:cs="Arial"/>
                  <w:bCs/>
                  <w:szCs w:val="24"/>
                  <w:lang w:val="ca-ES" w:eastAsia="es-ES"/>
                </w:rPr>
                <w:delText xml:space="preserve"> basado en un barómetro.</w:delText>
              </w:r>
            </w:del>
          </w:p>
          <w:p w14:paraId="08D9F01D" w14:textId="7ABB6ABC" w:rsidR="00780A4C" w:rsidRPr="00780A4C" w:rsidDel="00733B8B" w:rsidRDefault="00780A4C" w:rsidP="00AD0202">
            <w:pPr>
              <w:spacing w:line="240" w:lineRule="auto"/>
              <w:rPr>
                <w:del w:id="141" w:author="ramon casanella" w:date="2023-07-03T13:05:00Z"/>
                <w:rFonts w:eastAsia="Times New Roman" w:cs="Arial"/>
                <w:bCs/>
                <w:szCs w:val="24"/>
                <w:lang w:val="ca-ES" w:eastAsia="es-ES"/>
              </w:rPr>
            </w:pPr>
          </w:p>
          <w:p w14:paraId="6A08D856" w14:textId="3C3F7604" w:rsidR="00780A4C" w:rsidRPr="00780A4C" w:rsidDel="00192BB9" w:rsidRDefault="00780A4C" w:rsidP="00780A4C">
            <w:pPr>
              <w:spacing w:line="240" w:lineRule="auto"/>
              <w:rPr>
                <w:del w:id="142" w:author="ramon casanella" w:date="2023-07-03T11:03:00Z"/>
                <w:rFonts w:eastAsia="Times New Roman" w:cs="Arial"/>
                <w:bCs/>
                <w:szCs w:val="24"/>
                <w:lang w:val="ca-ES" w:eastAsia="es-ES"/>
              </w:rPr>
            </w:pPr>
            <w:del w:id="143" w:author="ramon casanella" w:date="2023-07-03T11:03:00Z">
              <w:r w:rsidRPr="00780A4C" w:rsidDel="00192BB9">
                <w:rPr>
                  <w:rFonts w:eastAsia="Times New Roman" w:cs="Arial"/>
                  <w:bCs/>
                  <w:szCs w:val="24"/>
                  <w:lang w:val="ca-ES" w:eastAsia="es-ES"/>
                </w:rPr>
                <w:delText xml:space="preserve">La memoria consta de tres capítulos principales. El primero aborda el diseño de hardware del drone, describiendo las características técnicas de los componentes, su funcionamiento y su viabilidad como sistema integrado. Se incluye un esquema eléctrico </w:delText>
              </w:r>
              <w:r w:rsidR="004A4175" w:rsidDel="00192BB9">
                <w:rPr>
                  <w:rFonts w:eastAsia="Times New Roman" w:cs="Arial"/>
                  <w:bCs/>
                  <w:szCs w:val="24"/>
                  <w:lang w:val="ca-ES" w:eastAsia="es-ES"/>
                </w:rPr>
                <w:delText>en el anexo de la memoria.</w:delText>
              </w:r>
            </w:del>
          </w:p>
          <w:p w14:paraId="70605C31" w14:textId="699F5915" w:rsidR="00780A4C" w:rsidRPr="00780A4C" w:rsidDel="00192BB9" w:rsidRDefault="00780A4C" w:rsidP="00780A4C">
            <w:pPr>
              <w:spacing w:line="240" w:lineRule="auto"/>
              <w:rPr>
                <w:del w:id="144" w:author="ramon casanella" w:date="2023-07-03T11:03:00Z"/>
                <w:rFonts w:eastAsia="Times New Roman" w:cs="Arial"/>
                <w:bCs/>
                <w:szCs w:val="24"/>
                <w:lang w:val="ca-ES" w:eastAsia="es-ES"/>
              </w:rPr>
            </w:pPr>
          </w:p>
          <w:p w14:paraId="3BBDB4CB" w14:textId="399DFF27" w:rsidR="00780A4C" w:rsidRPr="00780A4C" w:rsidDel="00192BB9" w:rsidRDefault="00780A4C" w:rsidP="00780A4C">
            <w:pPr>
              <w:spacing w:line="240" w:lineRule="auto"/>
              <w:rPr>
                <w:del w:id="145" w:author="ramon casanella" w:date="2023-07-03T11:03:00Z"/>
                <w:rFonts w:eastAsia="Times New Roman" w:cs="Arial"/>
                <w:bCs/>
                <w:szCs w:val="24"/>
                <w:lang w:val="ca-ES" w:eastAsia="es-ES"/>
              </w:rPr>
            </w:pPr>
            <w:del w:id="146" w:author="ramon casanella" w:date="2023-07-03T11:03:00Z">
              <w:r w:rsidRPr="00780A4C" w:rsidDel="00192BB9">
                <w:rPr>
                  <w:rFonts w:eastAsia="Times New Roman" w:cs="Arial"/>
                  <w:bCs/>
                  <w:szCs w:val="24"/>
                  <w:lang w:val="ca-ES" w:eastAsia="es-ES"/>
                </w:rPr>
                <w:delText>El segundo capítulo se centra en el diseño de software, detallando la integración de los componentes de hardware en el programa del microcontrolador. Se explica la estructura del algoritmo de control, se analizan los módulos y se describe la implementación.</w:delText>
              </w:r>
            </w:del>
          </w:p>
          <w:p w14:paraId="77CDA649" w14:textId="7D52584D" w:rsidR="00780A4C" w:rsidRPr="00780A4C" w:rsidDel="00192BB9" w:rsidRDefault="00780A4C" w:rsidP="00780A4C">
            <w:pPr>
              <w:spacing w:line="240" w:lineRule="auto"/>
              <w:rPr>
                <w:del w:id="147" w:author="ramon casanella" w:date="2023-07-03T11:03:00Z"/>
                <w:rFonts w:eastAsia="Times New Roman" w:cs="Arial"/>
                <w:bCs/>
                <w:szCs w:val="24"/>
                <w:lang w:val="ca-ES" w:eastAsia="es-ES"/>
              </w:rPr>
            </w:pPr>
          </w:p>
          <w:p w14:paraId="277136DB" w14:textId="54FBFD4D" w:rsidR="00780A4C" w:rsidRPr="00780A4C" w:rsidDel="00192BB9" w:rsidRDefault="00780A4C" w:rsidP="00780A4C">
            <w:pPr>
              <w:spacing w:line="240" w:lineRule="auto"/>
              <w:rPr>
                <w:del w:id="148" w:author="ramon casanella" w:date="2023-07-03T11:03:00Z"/>
                <w:rFonts w:eastAsia="Times New Roman" w:cs="Arial"/>
                <w:bCs/>
                <w:szCs w:val="24"/>
                <w:lang w:val="ca-ES" w:eastAsia="es-ES"/>
              </w:rPr>
            </w:pPr>
            <w:del w:id="149" w:author="ramon casanella" w:date="2023-07-03T11:03:00Z">
              <w:r w:rsidRPr="00780A4C" w:rsidDel="00192BB9">
                <w:rPr>
                  <w:rFonts w:eastAsia="Times New Roman" w:cs="Arial"/>
                  <w:bCs/>
                  <w:szCs w:val="24"/>
                  <w:lang w:val="ca-ES" w:eastAsia="es-ES"/>
                </w:rPr>
                <w:delText>El tercer capítulo se enfoca en el funcionamiento práctico del drone, abordando aspectos como los controles y el vuelo. Se explica la configuración de la radio y cómo afecta al drone, así como la transición entre los modos de vuelo implementados.</w:delText>
              </w:r>
            </w:del>
          </w:p>
          <w:p w14:paraId="3D523E9C" w14:textId="62315B7F" w:rsidR="00780A4C" w:rsidRPr="00780A4C" w:rsidDel="00192BB9" w:rsidRDefault="00780A4C" w:rsidP="00780A4C">
            <w:pPr>
              <w:spacing w:line="240" w:lineRule="auto"/>
              <w:rPr>
                <w:del w:id="150" w:author="ramon casanella" w:date="2023-07-03T11:03:00Z"/>
                <w:rFonts w:eastAsia="Times New Roman" w:cs="Arial"/>
                <w:bCs/>
                <w:szCs w:val="24"/>
                <w:lang w:val="ca-ES" w:eastAsia="es-ES"/>
              </w:rPr>
            </w:pPr>
          </w:p>
          <w:p w14:paraId="2ED6494D" w14:textId="5B03A367" w:rsidR="00780A4C" w:rsidRPr="00780A4C" w:rsidDel="00192BB9" w:rsidRDefault="00780A4C" w:rsidP="00780A4C">
            <w:pPr>
              <w:spacing w:line="240" w:lineRule="auto"/>
              <w:rPr>
                <w:del w:id="151" w:author="ramon casanella" w:date="2023-07-03T11:03:00Z"/>
                <w:rFonts w:eastAsia="Times New Roman" w:cs="Arial"/>
                <w:bCs/>
                <w:szCs w:val="24"/>
                <w:lang w:val="ca-ES" w:eastAsia="es-ES"/>
              </w:rPr>
            </w:pPr>
            <w:del w:id="152" w:author="ramon casanella" w:date="2023-07-03T11:03:00Z">
              <w:r w:rsidRPr="00780A4C" w:rsidDel="00192BB9">
                <w:rPr>
                  <w:rFonts w:eastAsia="Times New Roman" w:cs="Arial"/>
                  <w:bCs/>
                  <w:szCs w:val="24"/>
                  <w:lang w:val="ca-ES" w:eastAsia="es-ES"/>
                </w:rPr>
                <w:delText>La memoria concluye con los resultados obtenidos, las impresiones generales y las posibles direcciones futuras del proyecto.</w:delText>
              </w:r>
            </w:del>
          </w:p>
          <w:p w14:paraId="477F80E4" w14:textId="77777777" w:rsidR="00AD0202" w:rsidRPr="00AD0202" w:rsidRDefault="00AD0202" w:rsidP="00192BB9">
            <w:pPr>
              <w:spacing w:line="240" w:lineRule="auto"/>
              <w:rPr>
                <w:rFonts w:eastAsia="Times New Roman" w:cs="Arial"/>
                <w:b/>
                <w:szCs w:val="24"/>
                <w:lang w:val="ca-ES" w:eastAsia="es-ES"/>
              </w:rPr>
            </w:pPr>
          </w:p>
        </w:tc>
      </w:tr>
    </w:tbl>
    <w:p w14:paraId="2B07AD98" w14:textId="77777777" w:rsidR="00B0452D" w:rsidRPr="00C06B36" w:rsidRDefault="00AD0202">
      <w:pPr>
        <w:spacing w:after="160"/>
        <w:jc w:val="left"/>
        <w:rPr>
          <w:rPrChange w:id="153" w:author="ramon casanella" w:date="2023-07-03T11:03:00Z">
            <w:rPr>
              <w:lang w:val="en-US"/>
            </w:rPr>
          </w:rPrChange>
        </w:rPr>
      </w:pPr>
      <w:r w:rsidRPr="00C06B36">
        <w:rPr>
          <w:rPrChange w:id="154" w:author="ramon casanella" w:date="2023-07-03T11:03:00Z">
            <w:rPr>
              <w:lang w:val="en-US"/>
            </w:rPr>
          </w:rPrChang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4"/>
      </w:tblGrid>
      <w:tr w:rsidR="00B0452D" w:rsidRPr="00105759" w14:paraId="5EA792CF" w14:textId="77777777" w:rsidTr="00971764">
        <w:tc>
          <w:tcPr>
            <w:tcW w:w="8644" w:type="dxa"/>
          </w:tcPr>
          <w:p w14:paraId="14AFF9F3" w14:textId="77777777" w:rsidR="00B0452D" w:rsidRDefault="00B0452D" w:rsidP="00B0452D">
            <w:pPr>
              <w:spacing w:line="240" w:lineRule="auto"/>
              <w:rPr>
                <w:rFonts w:cs="Arial"/>
                <w:b/>
              </w:rPr>
            </w:pPr>
          </w:p>
          <w:p w14:paraId="3E14A290" w14:textId="4B13D97E" w:rsidR="00B0452D" w:rsidRPr="00B0452D" w:rsidRDefault="00B0452D" w:rsidP="00B0452D">
            <w:pPr>
              <w:spacing w:line="240" w:lineRule="auto"/>
              <w:rPr>
                <w:szCs w:val="28"/>
                <w:lang w:val="en-US"/>
              </w:rPr>
            </w:pPr>
            <w:r w:rsidRPr="00B0452D">
              <w:rPr>
                <w:b/>
                <w:bCs/>
                <w:szCs w:val="28"/>
                <w:lang w:val="en-US"/>
              </w:rPr>
              <w:t>Title:</w:t>
            </w:r>
            <w:r w:rsidRPr="00B0452D">
              <w:rPr>
                <w:szCs w:val="28"/>
                <w:lang w:val="en-US"/>
              </w:rPr>
              <w:t xml:space="preserve"> Design and implementation of a new quadcopter drone prototype controlled through STM32 using the Arduino environment.</w:t>
            </w:r>
          </w:p>
          <w:p w14:paraId="7D7DFE1F" w14:textId="77777777" w:rsidR="00B0452D" w:rsidRPr="00B0452D" w:rsidRDefault="00B0452D" w:rsidP="00B0452D">
            <w:pPr>
              <w:spacing w:line="240" w:lineRule="auto"/>
              <w:rPr>
                <w:rFonts w:cs="Arial"/>
                <w:b/>
                <w:lang w:val="en-US"/>
              </w:rPr>
            </w:pPr>
          </w:p>
          <w:p w14:paraId="38AD4C80" w14:textId="0DBE666D" w:rsidR="00B0452D" w:rsidRDefault="00B0452D" w:rsidP="00B0452D">
            <w:pPr>
              <w:spacing w:line="240" w:lineRule="auto"/>
              <w:rPr>
                <w:rFonts w:cs="Arial"/>
              </w:rPr>
            </w:pPr>
            <w:proofErr w:type="spellStart"/>
            <w:r>
              <w:rPr>
                <w:b/>
                <w:bCs/>
                <w:szCs w:val="28"/>
              </w:rPr>
              <w:t>Author</w:t>
            </w:r>
            <w:proofErr w:type="spellEnd"/>
            <w:r>
              <w:rPr>
                <w:b/>
                <w:bCs/>
                <w:szCs w:val="28"/>
              </w:rPr>
              <w:t>:</w:t>
            </w:r>
            <w:r>
              <w:rPr>
                <w:szCs w:val="28"/>
              </w:rPr>
              <w:t xml:space="preserve"> </w:t>
            </w:r>
            <w:r>
              <w:rPr>
                <w:rFonts w:cs="Arial"/>
              </w:rPr>
              <w:t>León Enrique Prieto Bailo.</w:t>
            </w:r>
          </w:p>
          <w:p w14:paraId="1146CD10" w14:textId="77777777" w:rsidR="00B0452D" w:rsidRDefault="00B0452D" w:rsidP="00B0452D">
            <w:pPr>
              <w:spacing w:line="240" w:lineRule="auto"/>
              <w:rPr>
                <w:szCs w:val="28"/>
              </w:rPr>
            </w:pPr>
          </w:p>
          <w:p w14:paraId="6B5C8A56" w14:textId="5B81007E" w:rsidR="00B0452D" w:rsidRPr="00B0452D" w:rsidRDefault="00B0452D" w:rsidP="00B0452D">
            <w:pPr>
              <w:spacing w:line="240" w:lineRule="auto"/>
              <w:rPr>
                <w:rFonts w:cs="Arial"/>
                <w:lang w:val="en-US"/>
              </w:rPr>
            </w:pPr>
            <w:r w:rsidRPr="00B0452D">
              <w:rPr>
                <w:b/>
                <w:bCs/>
                <w:szCs w:val="28"/>
                <w:lang w:val="en-US"/>
              </w:rPr>
              <w:t>Director:</w:t>
            </w:r>
            <w:r w:rsidRPr="00B0452D">
              <w:rPr>
                <w:szCs w:val="28"/>
                <w:lang w:val="en-US"/>
              </w:rPr>
              <w:t xml:space="preserve"> Ra</w:t>
            </w:r>
            <w:r>
              <w:rPr>
                <w:szCs w:val="28"/>
                <w:lang w:val="en-US"/>
              </w:rPr>
              <w:t xml:space="preserve">mon </w:t>
            </w:r>
            <w:proofErr w:type="spellStart"/>
            <w:r>
              <w:rPr>
                <w:szCs w:val="28"/>
                <w:lang w:val="en-US"/>
              </w:rPr>
              <w:t>Casanella</w:t>
            </w:r>
            <w:proofErr w:type="spellEnd"/>
            <w:r>
              <w:rPr>
                <w:szCs w:val="28"/>
                <w:lang w:val="en-US"/>
              </w:rPr>
              <w:t xml:space="preserve"> Alonso</w:t>
            </w:r>
            <w:ins w:id="155" w:author="Prieto Bailo, León Enrique" w:date="2023-07-09T17:01:00Z">
              <w:r w:rsidR="00BA3614">
                <w:rPr>
                  <w:szCs w:val="28"/>
                  <w:lang w:val="en-US"/>
                </w:rPr>
                <w:t>.</w:t>
              </w:r>
            </w:ins>
          </w:p>
          <w:p w14:paraId="21FEFF77" w14:textId="77777777" w:rsidR="00B0452D" w:rsidRPr="00B0452D" w:rsidRDefault="00B0452D" w:rsidP="00B0452D">
            <w:pPr>
              <w:spacing w:line="240" w:lineRule="auto"/>
              <w:rPr>
                <w:rFonts w:cs="Arial"/>
                <w:b/>
                <w:lang w:val="en-US"/>
              </w:rPr>
            </w:pPr>
          </w:p>
          <w:p w14:paraId="5833FC27" w14:textId="0B9B87BA" w:rsidR="00B0452D" w:rsidRPr="00B0452D" w:rsidRDefault="00B0452D" w:rsidP="00B0452D">
            <w:pPr>
              <w:spacing w:line="240" w:lineRule="auto"/>
              <w:rPr>
                <w:rFonts w:cs="Arial"/>
                <w:b/>
                <w:lang w:val="en-US"/>
              </w:rPr>
            </w:pPr>
            <w:r w:rsidRPr="00B0452D">
              <w:rPr>
                <w:b/>
                <w:bCs/>
                <w:szCs w:val="28"/>
                <w:lang w:val="en-US"/>
              </w:rPr>
              <w:t>Date:</w:t>
            </w:r>
            <w:r w:rsidRPr="00B0452D">
              <w:rPr>
                <w:szCs w:val="28"/>
                <w:lang w:val="en-US"/>
              </w:rPr>
              <w:t xml:space="preserve"> </w:t>
            </w:r>
            <w:r>
              <w:rPr>
                <w:szCs w:val="28"/>
                <w:lang w:val="en-US"/>
              </w:rPr>
              <w:t>July 7</w:t>
            </w:r>
            <w:r w:rsidRPr="00B0452D">
              <w:rPr>
                <w:szCs w:val="28"/>
                <w:vertAlign w:val="superscript"/>
                <w:lang w:val="en-US"/>
              </w:rPr>
              <w:t>th</w:t>
            </w:r>
            <w:r>
              <w:rPr>
                <w:szCs w:val="28"/>
                <w:lang w:val="en-US"/>
              </w:rPr>
              <w:t>, 2023.</w:t>
            </w:r>
          </w:p>
          <w:p w14:paraId="5D5D4832" w14:textId="77777777" w:rsidR="00B0452D" w:rsidRPr="00B0452D" w:rsidRDefault="00B0452D" w:rsidP="00971764">
            <w:pPr>
              <w:rPr>
                <w:rFonts w:cs="Arial"/>
                <w:b/>
                <w:lang w:val="en-US"/>
              </w:rPr>
            </w:pPr>
          </w:p>
        </w:tc>
      </w:tr>
    </w:tbl>
    <w:p w14:paraId="5DB7F793" w14:textId="77777777" w:rsidR="00B0452D" w:rsidRPr="00B0452D" w:rsidRDefault="00B0452D" w:rsidP="00CE7583">
      <w:pPr>
        <w:rPr>
          <w:lang w:val="en-US"/>
        </w:rPr>
      </w:pPr>
    </w:p>
    <w:p w14:paraId="75A19D36" w14:textId="77777777" w:rsidR="00B0452D" w:rsidRPr="00B0452D" w:rsidRDefault="00B0452D" w:rsidP="00CE7583">
      <w:pPr>
        <w:rPr>
          <w:lang w:val="en-US"/>
        </w:rPr>
      </w:pPr>
    </w:p>
    <w:p w14:paraId="54192683" w14:textId="77777777" w:rsidR="00B0452D" w:rsidRDefault="00B0452D" w:rsidP="00B0452D">
      <w:pPr>
        <w:rPr>
          <w:rFonts w:cs="Arial"/>
          <w:b/>
        </w:rPr>
      </w:pPr>
      <w:proofErr w:type="spellStart"/>
      <w:r>
        <w:rPr>
          <w:rFonts w:cs="Arial"/>
          <w:b/>
        </w:rPr>
        <w:t>Overview</w:t>
      </w:r>
      <w:proofErr w:type="spellEnd"/>
    </w:p>
    <w:p w14:paraId="63E76035" w14:textId="77777777" w:rsidR="00B0452D" w:rsidRPr="000339EA" w:rsidRDefault="00B0452D" w:rsidP="00CE758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56" w:author="Prieto Bailo, León Enrique" w:date="2023-07-03T19:0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8494"/>
        <w:tblGridChange w:id="157">
          <w:tblGrid>
            <w:gridCol w:w="8494"/>
          </w:tblGrid>
        </w:tblGridChange>
      </w:tblGrid>
      <w:tr w:rsidR="00B0452D" w:rsidRPr="00105759" w14:paraId="0BEB6E1E" w14:textId="77777777" w:rsidTr="00CE7583">
        <w:trPr>
          <w:trHeight w:val="2109"/>
          <w:trPrChange w:id="158" w:author="Prieto Bailo, León Enrique" w:date="2023-07-03T19:06:00Z">
            <w:trPr>
              <w:trHeight w:val="8686"/>
            </w:trPr>
          </w:trPrChange>
        </w:trPr>
        <w:tc>
          <w:tcPr>
            <w:tcW w:w="8644" w:type="dxa"/>
            <w:tcPrChange w:id="159" w:author="Prieto Bailo, León Enrique" w:date="2023-07-03T19:06:00Z">
              <w:tcPr>
                <w:tcW w:w="8644" w:type="dxa"/>
              </w:tcPr>
            </w:tcPrChange>
          </w:tcPr>
          <w:p w14:paraId="1274F232" w14:textId="77777777" w:rsidR="002A2BA2" w:rsidRDefault="00001172" w:rsidP="00B0452D">
            <w:pPr>
              <w:rPr>
                <w:ins w:id="160" w:author="Prieto Bailo, León Enrique" w:date="2023-07-07T16:56:00Z"/>
                <w:rFonts w:cs="Arial"/>
                <w:lang w:val="en-US"/>
              </w:rPr>
            </w:pPr>
            <w:ins w:id="161" w:author="León Prieto" w:date="2023-07-05T21:24:00Z">
              <w:r w:rsidRPr="00001172">
                <w:rPr>
                  <w:rFonts w:cs="Arial"/>
                  <w:lang w:val="en-US"/>
                </w:rPr>
                <w:t xml:space="preserve">The 32-bit STM32 microcontroller family is the most widely used for drone controller design today. On the other hand, Arduino is an open-source and affordable microcontroller programming platform. This work proposes the design and implementation of a quadcopter drone controlled by an STM32 family microcontroller programmed using the Arduino environment. Different components of a quadcopter system have been developed and validated, and they have been integrated to obtain a fully functional final prototype that allows reconfiguration and improvement according to future needs. Finally, based on the developed base configuration, an additional altitude control </w:t>
              </w:r>
              <w:del w:id="162" w:author="Prieto Bailo, León Enrique" w:date="2023-07-07T16:56:00Z">
                <w:r w:rsidRPr="00001172" w:rsidDel="002A2BA2">
                  <w:rPr>
                    <w:rFonts w:cs="Arial"/>
                    <w:lang w:val="en-US"/>
                  </w:rPr>
                  <w:delText xml:space="preserve">and automatic landing </w:delText>
                </w:r>
              </w:del>
              <w:r w:rsidRPr="00001172">
                <w:rPr>
                  <w:rFonts w:cs="Arial"/>
                  <w:lang w:val="en-US"/>
                </w:rPr>
                <w:t>system has been designed and integrated using information from a barometric sensor</w:t>
              </w:r>
            </w:ins>
            <w:ins w:id="163" w:author="Prieto Bailo, León Enrique" w:date="2023-07-07T16:56:00Z">
              <w:r w:rsidR="002A2BA2">
                <w:rPr>
                  <w:rFonts w:cs="Arial"/>
                  <w:lang w:val="en-US"/>
                </w:rPr>
                <w:t>.</w:t>
              </w:r>
            </w:ins>
          </w:p>
          <w:p w14:paraId="5C47C964" w14:textId="17F6B971" w:rsidR="00B0452D" w:rsidRPr="00B0452D" w:rsidDel="00001172" w:rsidRDefault="00001172" w:rsidP="00B0452D">
            <w:pPr>
              <w:rPr>
                <w:del w:id="164" w:author="León Prieto" w:date="2023-07-05T21:24:00Z"/>
                <w:rFonts w:cs="Arial"/>
                <w:lang w:val="en-US"/>
              </w:rPr>
            </w:pPr>
            <w:ins w:id="165" w:author="León Prieto" w:date="2023-07-05T21:24:00Z">
              <w:del w:id="166" w:author="Prieto Bailo, León Enrique" w:date="2023-07-07T16:56:00Z">
                <w:r w:rsidRPr="00001172" w:rsidDel="002A2BA2">
                  <w:rPr>
                    <w:rFonts w:cs="Arial"/>
                    <w:lang w:val="en-US"/>
                  </w:rPr>
                  <w:delText xml:space="preserve"> or an </w:delText>
                </w:r>
              </w:del>
              <w:del w:id="167" w:author="Prieto Bailo, León Enrique" w:date="2023-07-06T00:10:00Z">
                <w:r w:rsidRPr="00001172" w:rsidDel="00860882">
                  <w:rPr>
                    <w:rFonts w:cs="Arial"/>
                    <w:lang w:val="en-US"/>
                  </w:rPr>
                  <w:delText>ultrasound</w:delText>
                </w:r>
              </w:del>
              <w:del w:id="168" w:author="Prieto Bailo, León Enrique" w:date="2023-07-07T16:56:00Z">
                <w:r w:rsidRPr="00001172" w:rsidDel="002A2BA2">
                  <w:rPr>
                    <w:rFonts w:cs="Arial"/>
                    <w:lang w:val="en-US"/>
                  </w:rPr>
                  <w:delText xml:space="preserve"> system.</w:delText>
                </w:r>
              </w:del>
            </w:ins>
            <w:ins w:id="169" w:author="Prieto Bailo, León Enrique" w:date="2023-07-03T19:05:00Z">
              <w:del w:id="170" w:author="León Prieto" w:date="2023-07-05T21:24:00Z">
                <w:r w:rsidR="00CE7583" w:rsidRPr="00CE7583" w:rsidDel="00001172">
                  <w:rPr>
                    <w:rFonts w:cs="Arial"/>
                    <w:lang w:val="en-US"/>
                  </w:rPr>
                  <w:delText>This project aims to build and program a drone using the STM32F405 microcontroller, which can be programmed through the Arduino environment. The project's approach is flexible and allows for customized implementations as the drone's development progresses. The main objective was to achieve a functional drone that can be controlled by the user via radio, and additionally, altitude and automatic landing control have been added based on the combined information from a barometric sensor and an ultrasound system.</w:delText>
                </w:r>
              </w:del>
            </w:ins>
            <w:del w:id="171" w:author="León Prieto" w:date="2023-07-05T21:24:00Z">
              <w:r w:rsidR="00B0452D" w:rsidRPr="00B0452D" w:rsidDel="00001172">
                <w:rPr>
                  <w:rFonts w:cs="Arial"/>
                  <w:lang w:val="en-US"/>
                </w:rPr>
                <w:delText xml:space="preserve">This project aims to build and program a drone using the Adafruit Feather STM32F405 microcontroller, which can be programmed through the Arduino environment. The project's approach is flexible and allows for customized implementations </w:delText>
              </w:r>
              <w:r w:rsidR="00B0452D" w:rsidDel="00001172">
                <w:rPr>
                  <w:rFonts w:cs="Arial"/>
                  <w:lang w:val="en-US"/>
                </w:rPr>
                <w:delText>during</w:delText>
              </w:r>
              <w:r w:rsidR="00B0452D" w:rsidRPr="00B0452D" w:rsidDel="00001172">
                <w:rPr>
                  <w:rFonts w:cs="Arial"/>
                  <w:lang w:val="en-US"/>
                </w:rPr>
                <w:delText xml:space="preserve"> the drone development progresses. The minimum objective is to achieve an operational drone that can be controlled by the user using a radio, with the possibility of adding additional functionalities considered within the initial objectives.</w:delText>
              </w:r>
            </w:del>
          </w:p>
          <w:p w14:paraId="4905E150" w14:textId="14531FF1" w:rsidR="00B0452D" w:rsidRPr="00B0452D" w:rsidDel="00CE7583" w:rsidRDefault="00B0452D" w:rsidP="00B0452D">
            <w:pPr>
              <w:rPr>
                <w:del w:id="172" w:author="Prieto Bailo, León Enrique" w:date="2023-07-03T19:05:00Z"/>
                <w:rFonts w:cs="Arial"/>
                <w:lang w:val="en-US"/>
              </w:rPr>
            </w:pPr>
          </w:p>
          <w:p w14:paraId="01A187B1" w14:textId="11FF2938" w:rsidR="00B0452D" w:rsidRPr="00B0452D" w:rsidDel="00CE7583" w:rsidRDefault="00B0452D" w:rsidP="00B0452D">
            <w:pPr>
              <w:rPr>
                <w:del w:id="173" w:author="Prieto Bailo, León Enrique" w:date="2023-07-03T19:05:00Z"/>
                <w:rFonts w:cs="Arial"/>
                <w:lang w:val="en-US"/>
              </w:rPr>
            </w:pPr>
            <w:del w:id="174" w:author="Prieto Bailo, León Enrique" w:date="2023-07-03T19:05:00Z">
              <w:r w:rsidRPr="00B0452D" w:rsidDel="00CE7583">
                <w:rPr>
                  <w:rFonts w:cs="Arial"/>
                  <w:lang w:val="en-US"/>
                </w:rPr>
                <w:delText>The project started with a predefined hardware structure provided by the university. The focus was on implementing all the necessary functionalities at the software level to achieve stable quadcopter flight.</w:delText>
              </w:r>
            </w:del>
          </w:p>
          <w:p w14:paraId="2CDF4BAC" w14:textId="04DCFF72" w:rsidR="00B0452D" w:rsidRPr="00B0452D" w:rsidDel="00CE7583" w:rsidRDefault="00B0452D" w:rsidP="00B0452D">
            <w:pPr>
              <w:rPr>
                <w:del w:id="175" w:author="Prieto Bailo, León Enrique" w:date="2023-07-03T19:05:00Z"/>
                <w:rFonts w:cs="Arial"/>
                <w:lang w:val="en-US"/>
              </w:rPr>
            </w:pPr>
          </w:p>
          <w:p w14:paraId="0D66CC12" w14:textId="408732CC" w:rsidR="00B0452D" w:rsidRPr="00B0452D" w:rsidDel="00CE7583" w:rsidRDefault="00B0452D" w:rsidP="00B0452D">
            <w:pPr>
              <w:rPr>
                <w:del w:id="176" w:author="Prieto Bailo, León Enrique" w:date="2023-07-03T19:05:00Z"/>
                <w:rFonts w:cs="Arial"/>
                <w:lang w:val="en-US"/>
              </w:rPr>
            </w:pPr>
            <w:del w:id="177" w:author="Prieto Bailo, León Enrique" w:date="2023-07-03T19:05:00Z">
              <w:r w:rsidRPr="00B0452D" w:rsidDel="00CE7583">
                <w:rPr>
                  <w:rFonts w:cs="Arial"/>
                  <w:lang w:val="en-US"/>
                </w:rPr>
                <w:delText>A strategy of modular and fragmented development has been followed for the software, implementing small functionalities, and thoroughly testing them. The modular structure has been employed to add additional features, such as the "Altitude Hold" flight mode based on a barometer.</w:delText>
              </w:r>
            </w:del>
          </w:p>
          <w:p w14:paraId="3BAF9190" w14:textId="00873930" w:rsidR="00B0452D" w:rsidRPr="00B0452D" w:rsidDel="00CE7583" w:rsidRDefault="00B0452D" w:rsidP="00B0452D">
            <w:pPr>
              <w:rPr>
                <w:del w:id="178" w:author="Prieto Bailo, León Enrique" w:date="2023-07-03T19:05:00Z"/>
                <w:rFonts w:cs="Arial"/>
                <w:lang w:val="en-US"/>
              </w:rPr>
            </w:pPr>
          </w:p>
          <w:p w14:paraId="59701A4A" w14:textId="6B907D52" w:rsidR="00B0452D" w:rsidRPr="00B0452D" w:rsidDel="00192BB9" w:rsidRDefault="00B0452D" w:rsidP="00B0452D">
            <w:pPr>
              <w:rPr>
                <w:del w:id="179" w:author="ramon casanella" w:date="2023-07-03T11:04:00Z"/>
                <w:rFonts w:cs="Arial"/>
                <w:lang w:val="en-US"/>
              </w:rPr>
            </w:pPr>
            <w:del w:id="180" w:author="ramon casanella" w:date="2023-07-03T11:04:00Z">
              <w:r w:rsidRPr="00B0452D" w:rsidDel="00192BB9">
                <w:rPr>
                  <w:rFonts w:cs="Arial"/>
                  <w:lang w:val="en-US"/>
                </w:rPr>
                <w:delText xml:space="preserve">The report consists of three main chapters. The first chapter addresses the hardware design of the drone, describing the technical characteristics of the components, their operation, and their viability as an integrated system. An electrical diagram is included </w:delText>
              </w:r>
              <w:r w:rsidR="004A4175" w:rsidDel="00192BB9">
                <w:rPr>
                  <w:rFonts w:cs="Arial"/>
                  <w:lang w:val="en-US"/>
                </w:rPr>
                <w:delText>in the annexes of the document.</w:delText>
              </w:r>
            </w:del>
          </w:p>
          <w:p w14:paraId="3CAD6A4A" w14:textId="2124A01D" w:rsidR="00B0452D" w:rsidRPr="00B0452D" w:rsidDel="00192BB9" w:rsidRDefault="00B0452D" w:rsidP="00B0452D">
            <w:pPr>
              <w:rPr>
                <w:del w:id="181" w:author="ramon casanella" w:date="2023-07-03T11:04:00Z"/>
                <w:rFonts w:cs="Arial"/>
                <w:lang w:val="en-US"/>
              </w:rPr>
            </w:pPr>
          </w:p>
          <w:p w14:paraId="63D377D1" w14:textId="463CA15B" w:rsidR="00B0452D" w:rsidRPr="00B0452D" w:rsidDel="00192BB9" w:rsidRDefault="00B0452D" w:rsidP="00B0452D">
            <w:pPr>
              <w:rPr>
                <w:del w:id="182" w:author="ramon casanella" w:date="2023-07-03T11:04:00Z"/>
                <w:rFonts w:cs="Arial"/>
                <w:lang w:val="en-US"/>
              </w:rPr>
            </w:pPr>
            <w:del w:id="183" w:author="ramon casanella" w:date="2023-07-03T11:04:00Z">
              <w:r w:rsidRPr="00B0452D" w:rsidDel="00192BB9">
                <w:rPr>
                  <w:rFonts w:cs="Arial"/>
                  <w:lang w:val="en-US"/>
                </w:rPr>
                <w:delText>The second chapter focuses on the software design, detailing the integration of the hardware components into the microcontroller program. The control algorithm structure is explained, the modules are analyzed, and the implementation is described.</w:delText>
              </w:r>
            </w:del>
          </w:p>
          <w:p w14:paraId="42A86C16" w14:textId="1F06F148" w:rsidR="00B0452D" w:rsidRPr="00B0452D" w:rsidDel="00192BB9" w:rsidRDefault="00B0452D" w:rsidP="00B0452D">
            <w:pPr>
              <w:rPr>
                <w:del w:id="184" w:author="ramon casanella" w:date="2023-07-03T11:04:00Z"/>
                <w:rFonts w:cs="Arial"/>
                <w:lang w:val="en-US"/>
              </w:rPr>
            </w:pPr>
          </w:p>
          <w:p w14:paraId="524755B1" w14:textId="29D5C5C7" w:rsidR="00B0452D" w:rsidRPr="00B0452D" w:rsidDel="00192BB9" w:rsidRDefault="00B0452D" w:rsidP="00B0452D">
            <w:pPr>
              <w:rPr>
                <w:del w:id="185" w:author="ramon casanella" w:date="2023-07-03T11:04:00Z"/>
                <w:rFonts w:cs="Arial"/>
                <w:lang w:val="en-US"/>
              </w:rPr>
            </w:pPr>
            <w:del w:id="186" w:author="ramon casanella" w:date="2023-07-03T11:04:00Z">
              <w:r w:rsidRPr="00B0452D" w:rsidDel="00192BB9">
                <w:rPr>
                  <w:rFonts w:cs="Arial"/>
                  <w:lang w:val="en-US"/>
                </w:rPr>
                <w:delText>The third chapter focuses on the practical operation of the drone, addressing aspects such as controls and flight. The radio configuration and its impact on the drone are explained, as well as the transition between the implemented flight modes.</w:delText>
              </w:r>
            </w:del>
          </w:p>
          <w:p w14:paraId="15AF4F01" w14:textId="09111E0A" w:rsidR="00B0452D" w:rsidRPr="00B0452D" w:rsidDel="00192BB9" w:rsidRDefault="00B0452D" w:rsidP="00B0452D">
            <w:pPr>
              <w:rPr>
                <w:del w:id="187" w:author="ramon casanella" w:date="2023-07-03T11:04:00Z"/>
                <w:rFonts w:cs="Arial"/>
                <w:lang w:val="en-US"/>
              </w:rPr>
            </w:pPr>
          </w:p>
          <w:p w14:paraId="2D03773B" w14:textId="7B6BAA03" w:rsidR="00B0452D" w:rsidDel="00CE7583" w:rsidRDefault="00B0452D" w:rsidP="00971764">
            <w:pPr>
              <w:rPr>
                <w:ins w:id="188" w:author="ramon casanella" w:date="2023-07-03T11:04:00Z"/>
                <w:del w:id="189" w:author="Prieto Bailo, León Enrique" w:date="2023-07-03T19:05:00Z"/>
                <w:rFonts w:cs="Arial"/>
                <w:lang w:val="en-US"/>
              </w:rPr>
            </w:pPr>
            <w:del w:id="190" w:author="ramon casanella" w:date="2023-07-03T11:04:00Z">
              <w:r w:rsidRPr="00B0452D" w:rsidDel="00192BB9">
                <w:rPr>
                  <w:rFonts w:cs="Arial"/>
                  <w:lang w:val="en-US"/>
                </w:rPr>
                <w:delText>The report concludes with the obtained results, general impressions, and possible future directions for the project.</w:delText>
              </w:r>
            </w:del>
          </w:p>
          <w:p w14:paraId="4EB29660" w14:textId="7E4BB0AE" w:rsidR="00192BB9" w:rsidDel="00CE7583" w:rsidRDefault="00192BB9" w:rsidP="00971764">
            <w:pPr>
              <w:rPr>
                <w:ins w:id="191" w:author="ramon casanella" w:date="2023-07-03T11:04:00Z"/>
                <w:del w:id="192" w:author="Prieto Bailo, León Enrique" w:date="2023-07-03T19:05:00Z"/>
                <w:rFonts w:cs="Arial"/>
                <w:b/>
                <w:lang w:val="en-US"/>
              </w:rPr>
            </w:pPr>
          </w:p>
          <w:p w14:paraId="35258CDE" w14:textId="001E94AE" w:rsidR="00192BB9" w:rsidDel="00CE7583" w:rsidRDefault="00192BB9" w:rsidP="00971764">
            <w:pPr>
              <w:rPr>
                <w:ins w:id="193" w:author="ramon casanella" w:date="2023-07-03T11:04:00Z"/>
                <w:del w:id="194" w:author="Prieto Bailo, León Enrique" w:date="2023-07-03T19:05:00Z"/>
                <w:rFonts w:cs="Arial"/>
                <w:b/>
                <w:lang w:val="en-US"/>
              </w:rPr>
            </w:pPr>
          </w:p>
          <w:p w14:paraId="5E0C9921" w14:textId="7C393E27" w:rsidR="00192BB9" w:rsidDel="00CE7583" w:rsidRDefault="00192BB9" w:rsidP="00971764">
            <w:pPr>
              <w:rPr>
                <w:ins w:id="195" w:author="ramon casanella" w:date="2023-07-03T11:04:00Z"/>
                <w:del w:id="196" w:author="Prieto Bailo, León Enrique" w:date="2023-07-03T19:05:00Z"/>
                <w:rFonts w:cs="Arial"/>
                <w:b/>
                <w:lang w:val="en-US"/>
              </w:rPr>
            </w:pPr>
          </w:p>
          <w:p w14:paraId="7FB53E7F" w14:textId="77F522B6" w:rsidR="00192BB9" w:rsidDel="00CE7583" w:rsidRDefault="00192BB9" w:rsidP="00971764">
            <w:pPr>
              <w:rPr>
                <w:ins w:id="197" w:author="ramon casanella" w:date="2023-07-03T11:04:00Z"/>
                <w:del w:id="198" w:author="Prieto Bailo, León Enrique" w:date="2023-07-03T19:05:00Z"/>
                <w:rFonts w:cs="Arial"/>
                <w:b/>
                <w:lang w:val="en-US"/>
              </w:rPr>
            </w:pPr>
          </w:p>
          <w:p w14:paraId="7A234CBA" w14:textId="21211544" w:rsidR="00192BB9" w:rsidDel="00CE7583" w:rsidRDefault="00192BB9" w:rsidP="00971764">
            <w:pPr>
              <w:rPr>
                <w:ins w:id="199" w:author="ramon casanella" w:date="2023-07-03T11:04:00Z"/>
                <w:del w:id="200" w:author="Prieto Bailo, León Enrique" w:date="2023-07-03T19:05:00Z"/>
                <w:rFonts w:cs="Arial"/>
                <w:b/>
                <w:lang w:val="en-US"/>
              </w:rPr>
            </w:pPr>
          </w:p>
          <w:p w14:paraId="03278868" w14:textId="20AA1542" w:rsidR="00192BB9" w:rsidDel="00CE7583" w:rsidRDefault="00192BB9" w:rsidP="00971764">
            <w:pPr>
              <w:rPr>
                <w:ins w:id="201" w:author="ramon casanella" w:date="2023-07-03T11:04:00Z"/>
                <w:del w:id="202" w:author="Prieto Bailo, León Enrique" w:date="2023-07-03T19:05:00Z"/>
                <w:rFonts w:cs="Arial"/>
                <w:b/>
                <w:lang w:val="en-US"/>
              </w:rPr>
            </w:pPr>
          </w:p>
          <w:p w14:paraId="52EBA6F2" w14:textId="417605F4" w:rsidR="00192BB9" w:rsidDel="00CE7583" w:rsidRDefault="00192BB9" w:rsidP="00971764">
            <w:pPr>
              <w:rPr>
                <w:ins w:id="203" w:author="ramon casanella" w:date="2023-07-03T11:04:00Z"/>
                <w:del w:id="204" w:author="Prieto Bailo, León Enrique" w:date="2023-07-03T19:05:00Z"/>
                <w:rFonts w:cs="Arial"/>
                <w:b/>
                <w:lang w:val="en-US"/>
              </w:rPr>
            </w:pPr>
          </w:p>
          <w:p w14:paraId="26CE72C7" w14:textId="5C93DC95" w:rsidR="00192BB9" w:rsidDel="00CE7583" w:rsidRDefault="00192BB9" w:rsidP="00971764">
            <w:pPr>
              <w:rPr>
                <w:ins w:id="205" w:author="ramon casanella" w:date="2023-07-03T11:04:00Z"/>
                <w:del w:id="206" w:author="Prieto Bailo, León Enrique" w:date="2023-07-03T19:05:00Z"/>
                <w:rFonts w:cs="Arial"/>
                <w:b/>
                <w:lang w:val="en-US"/>
              </w:rPr>
            </w:pPr>
          </w:p>
          <w:p w14:paraId="04208B8A" w14:textId="0C07DED8" w:rsidR="00192BB9" w:rsidDel="00CE7583" w:rsidRDefault="00192BB9" w:rsidP="00971764">
            <w:pPr>
              <w:rPr>
                <w:ins w:id="207" w:author="ramon casanella" w:date="2023-07-03T11:04:00Z"/>
                <w:del w:id="208" w:author="Prieto Bailo, León Enrique" w:date="2023-07-03T19:05:00Z"/>
                <w:rFonts w:cs="Arial"/>
                <w:b/>
                <w:lang w:val="en-US"/>
              </w:rPr>
            </w:pPr>
          </w:p>
          <w:p w14:paraId="51A8D70B" w14:textId="124F3858" w:rsidR="00192BB9" w:rsidDel="00CE7583" w:rsidRDefault="00192BB9" w:rsidP="00971764">
            <w:pPr>
              <w:rPr>
                <w:ins w:id="209" w:author="ramon casanella" w:date="2023-07-03T11:04:00Z"/>
                <w:del w:id="210" w:author="Prieto Bailo, León Enrique" w:date="2023-07-03T19:05:00Z"/>
                <w:rFonts w:cs="Arial"/>
                <w:b/>
                <w:lang w:val="en-US"/>
              </w:rPr>
            </w:pPr>
          </w:p>
          <w:p w14:paraId="1D1F49A5" w14:textId="5CF1654D" w:rsidR="00192BB9" w:rsidDel="00CE7583" w:rsidRDefault="00192BB9" w:rsidP="00971764">
            <w:pPr>
              <w:rPr>
                <w:ins w:id="211" w:author="ramon casanella" w:date="2023-07-03T11:04:00Z"/>
                <w:del w:id="212" w:author="Prieto Bailo, León Enrique" w:date="2023-07-03T19:05:00Z"/>
                <w:rFonts w:cs="Arial"/>
                <w:b/>
                <w:lang w:val="en-US"/>
              </w:rPr>
            </w:pPr>
          </w:p>
          <w:p w14:paraId="0545D5E6" w14:textId="2B2C2EED" w:rsidR="00192BB9" w:rsidDel="00CE7583" w:rsidRDefault="00192BB9" w:rsidP="00971764">
            <w:pPr>
              <w:rPr>
                <w:ins w:id="213" w:author="ramon casanella" w:date="2023-07-03T11:04:00Z"/>
                <w:del w:id="214" w:author="Prieto Bailo, León Enrique" w:date="2023-07-03T19:05:00Z"/>
                <w:rFonts w:cs="Arial"/>
                <w:b/>
                <w:lang w:val="en-US"/>
              </w:rPr>
            </w:pPr>
          </w:p>
          <w:p w14:paraId="4D18261D" w14:textId="1509CABD" w:rsidR="00CE7583" w:rsidDel="00CE7583" w:rsidRDefault="00CE7583" w:rsidP="00971764">
            <w:pPr>
              <w:rPr>
                <w:ins w:id="215" w:author="ramon casanella" w:date="2023-07-03T11:04:00Z"/>
                <w:del w:id="216" w:author="Prieto Bailo, León Enrique" w:date="2023-07-03T19:06:00Z"/>
                <w:rFonts w:cs="Arial"/>
                <w:b/>
                <w:lang w:val="en-US"/>
              </w:rPr>
            </w:pPr>
          </w:p>
          <w:p w14:paraId="542433FE" w14:textId="30B7FDF2" w:rsidR="00192BB9" w:rsidRPr="00B0452D" w:rsidRDefault="00192BB9" w:rsidP="00971764">
            <w:pPr>
              <w:rPr>
                <w:rFonts w:cs="Arial"/>
                <w:b/>
                <w:lang w:val="en-US"/>
              </w:rPr>
            </w:pPr>
          </w:p>
        </w:tc>
      </w:tr>
    </w:tbl>
    <w:p w14:paraId="05FA1081" w14:textId="77777777" w:rsidR="00CE7583" w:rsidRPr="001A6BC6" w:rsidRDefault="00CE7583" w:rsidP="00B0452D">
      <w:pPr>
        <w:pStyle w:val="Heading1"/>
        <w:numPr>
          <w:ilvl w:val="0"/>
          <w:numId w:val="0"/>
        </w:numPr>
        <w:ind w:left="456" w:hanging="456"/>
        <w:jc w:val="both"/>
        <w:rPr>
          <w:ins w:id="217" w:author="Prieto Bailo, León Enrique" w:date="2023-07-03T19:06:00Z"/>
          <w:rFonts w:eastAsiaTheme="minorHAnsi" w:cstheme="minorBidi"/>
          <w:b w:val="0"/>
          <w:sz w:val="24"/>
          <w:szCs w:val="22"/>
          <w:lang w:val="en-US"/>
          <w:rPrChange w:id="218" w:author="Prieto Bailo, León Enrique" w:date="2023-07-03T20:58:00Z">
            <w:rPr>
              <w:ins w:id="219" w:author="Prieto Bailo, León Enrique" w:date="2023-07-03T19:06:00Z"/>
              <w:rFonts w:eastAsiaTheme="minorHAnsi" w:cstheme="minorBidi"/>
              <w:b w:val="0"/>
              <w:sz w:val="24"/>
              <w:szCs w:val="22"/>
            </w:rPr>
          </w:rPrChange>
        </w:rPr>
      </w:pPr>
      <w:bookmarkStart w:id="220" w:name="_Toc139123014"/>
    </w:p>
    <w:p w14:paraId="7441A83A" w14:textId="51AF9355" w:rsidR="00454AE3" w:rsidRPr="00590F77" w:rsidRDefault="00CE7583" w:rsidP="00454AE3">
      <w:pPr>
        <w:spacing w:after="160"/>
        <w:jc w:val="left"/>
        <w:rPr>
          <w:ins w:id="221" w:author="Prieto Bailo, León Enrique" w:date="2023-07-07T22:58:00Z"/>
          <w:b/>
          <w:lang w:val="en-US"/>
        </w:rPr>
      </w:pPr>
      <w:ins w:id="222" w:author="Prieto Bailo, León Enrique" w:date="2023-07-03T19:06:00Z">
        <w:r w:rsidRPr="00590F77">
          <w:rPr>
            <w:b/>
            <w:lang w:val="en-US"/>
            <w:rPrChange w:id="223" w:author="Prieto Bailo, León Enrique" w:date="2023-07-07T23:38:00Z">
              <w:rPr>
                <w:b/>
              </w:rPr>
            </w:rPrChange>
          </w:rPr>
          <w:br w:type="page"/>
        </w:r>
      </w:ins>
    </w:p>
    <w:bookmarkStart w:id="224" w:name="_Toc139660152" w:displacedByCustomXml="next"/>
    <w:bookmarkStart w:id="225" w:name="_Toc139412704" w:displacedByCustomXml="next"/>
    <w:bookmarkStart w:id="226" w:name="_Toc139811950" w:displacedByCustomXml="next"/>
    <w:sdt>
      <w:sdtPr>
        <w:rPr>
          <w:rFonts w:eastAsiaTheme="minorHAnsi" w:cstheme="minorBidi"/>
          <w:b w:val="0"/>
          <w:sz w:val="24"/>
          <w:szCs w:val="22"/>
        </w:rPr>
        <w:id w:val="1609545597"/>
        <w:docPartObj>
          <w:docPartGallery w:val="Table of Contents"/>
          <w:docPartUnique/>
        </w:docPartObj>
      </w:sdtPr>
      <w:sdtEndPr>
        <w:rPr>
          <w:bCs/>
          <w:noProof/>
        </w:rPr>
      </w:sdtEndPr>
      <w:sdtContent>
        <w:p w14:paraId="776CA00C" w14:textId="6557CC33" w:rsidR="004C0899" w:rsidRDefault="004C0899" w:rsidP="00B0452D">
          <w:pPr>
            <w:pStyle w:val="Heading1"/>
            <w:numPr>
              <w:ilvl w:val="0"/>
              <w:numId w:val="0"/>
            </w:numPr>
            <w:ind w:left="456" w:hanging="456"/>
            <w:jc w:val="both"/>
          </w:pPr>
          <w:r>
            <w:t>ÍNDICE</w:t>
          </w:r>
          <w:bookmarkEnd w:id="220"/>
          <w:bookmarkEnd w:id="226"/>
          <w:bookmarkEnd w:id="225"/>
          <w:bookmarkEnd w:id="224"/>
        </w:p>
        <w:p w14:paraId="56CA71DA" w14:textId="52AB769E" w:rsidR="00411221" w:rsidRPr="00411221" w:rsidDel="00B677E3" w:rsidRDefault="00411221">
          <w:pPr>
            <w:pStyle w:val="TOC1"/>
            <w:rPr>
              <w:del w:id="227" w:author="León Prieto" w:date="2023-07-05T01:27:00Z"/>
              <w:lang w:val="en-US"/>
            </w:rPr>
            <w:pPrChange w:id="228" w:author="Prieto Bailo, León Enrique" w:date="2023-07-07T22:08:00Z">
              <w:pPr/>
            </w:pPrChange>
          </w:pPr>
        </w:p>
        <w:p w14:paraId="51BBBFC9" w14:textId="33A5F055" w:rsidR="004C0899" w:rsidRPr="004C0899" w:rsidDel="00B677E3" w:rsidRDefault="004C0899">
          <w:pPr>
            <w:pStyle w:val="TOC1"/>
            <w:rPr>
              <w:del w:id="229" w:author="León Prieto" w:date="2023-07-05T01:27:00Z"/>
              <w:lang w:val="en-US"/>
            </w:rPr>
            <w:pPrChange w:id="230" w:author="Prieto Bailo, León Enrique" w:date="2023-07-07T22:08:00Z">
              <w:pPr/>
            </w:pPrChange>
          </w:pPr>
        </w:p>
        <w:p w14:paraId="13813309" w14:textId="57F82350" w:rsidR="00F8100E" w:rsidRDefault="004C0899">
          <w:pPr>
            <w:pStyle w:val="TOC1"/>
            <w:rPr>
              <w:ins w:id="231" w:author="León Prieto" w:date="2023-07-09T16:18:00Z"/>
              <w:rFonts w:asciiTheme="minorHAnsi" w:eastAsiaTheme="minorEastAsia" w:hAnsiTheme="minorHAnsi"/>
              <w:b w:val="0"/>
              <w:bCs w:val="0"/>
              <w:kern w:val="2"/>
              <w:sz w:val="22"/>
              <w:lang w:eastAsia="es-ES"/>
              <w14:ligatures w14:val="standardContextual"/>
            </w:rPr>
          </w:pPr>
          <w:r>
            <w:fldChar w:fldCharType="begin"/>
          </w:r>
          <w:r>
            <w:instrText xml:space="preserve"> TOC \o "1-3" \h \z \u </w:instrText>
          </w:r>
          <w:r>
            <w:fldChar w:fldCharType="separate"/>
          </w:r>
          <w:ins w:id="232" w:author="León Prieto" w:date="2023-07-09T16:18:00Z">
            <w:r w:rsidR="00F8100E" w:rsidRPr="00734958">
              <w:rPr>
                <w:rStyle w:val="Hyperlink"/>
              </w:rPr>
              <w:fldChar w:fldCharType="begin"/>
            </w:r>
            <w:r w:rsidR="00F8100E" w:rsidRPr="00734958">
              <w:rPr>
                <w:rStyle w:val="Hyperlink"/>
              </w:rPr>
              <w:instrText xml:space="preserve"> </w:instrText>
            </w:r>
            <w:r w:rsidR="00F8100E">
              <w:instrText>HYPERLINK \l "_Toc139811951"</w:instrText>
            </w:r>
            <w:r w:rsidR="00F8100E" w:rsidRPr="00734958">
              <w:rPr>
                <w:rStyle w:val="Hyperlink"/>
              </w:rPr>
              <w:instrText xml:space="preserve"> </w:instrText>
            </w:r>
            <w:r w:rsidR="00F8100E" w:rsidRPr="00734958">
              <w:rPr>
                <w:rStyle w:val="Hyperlink"/>
              </w:rPr>
              <w:fldChar w:fldCharType="separate"/>
            </w:r>
            <w:r w:rsidR="00F8100E" w:rsidRPr="00734958">
              <w:rPr>
                <w:rStyle w:val="Hyperlink"/>
              </w:rPr>
              <w:t>Agradecimientos</w:t>
            </w:r>
            <w:r w:rsidR="00F8100E">
              <w:rPr>
                <w:webHidden/>
              </w:rPr>
              <w:tab/>
            </w:r>
            <w:r w:rsidR="00F8100E">
              <w:rPr>
                <w:webHidden/>
              </w:rPr>
              <w:fldChar w:fldCharType="begin"/>
            </w:r>
            <w:r w:rsidR="00F8100E">
              <w:rPr>
                <w:webHidden/>
              </w:rPr>
              <w:instrText xml:space="preserve"> PAGEREF _Toc139811951 \h </w:instrText>
            </w:r>
          </w:ins>
          <w:r w:rsidR="00F8100E">
            <w:rPr>
              <w:webHidden/>
            </w:rPr>
          </w:r>
          <w:r w:rsidR="00F8100E">
            <w:rPr>
              <w:webHidden/>
            </w:rPr>
            <w:fldChar w:fldCharType="separate"/>
          </w:r>
          <w:ins w:id="233" w:author="Prieto Bailo, León Enrique" w:date="2023-07-09T17:01:00Z">
            <w:r w:rsidR="00B055D0">
              <w:rPr>
                <w:webHidden/>
              </w:rPr>
              <w:t>1</w:t>
            </w:r>
          </w:ins>
          <w:ins w:id="234" w:author="León Prieto" w:date="2023-07-09T16:18:00Z">
            <w:r w:rsidR="00F8100E">
              <w:rPr>
                <w:webHidden/>
              </w:rPr>
              <w:fldChar w:fldCharType="end"/>
            </w:r>
            <w:r w:rsidR="00F8100E" w:rsidRPr="00734958">
              <w:rPr>
                <w:rStyle w:val="Hyperlink"/>
              </w:rPr>
              <w:fldChar w:fldCharType="end"/>
            </w:r>
          </w:ins>
        </w:p>
        <w:p w14:paraId="5E8F9039" w14:textId="081EA075" w:rsidR="00F8100E" w:rsidRDefault="00F8100E">
          <w:pPr>
            <w:pStyle w:val="TOC1"/>
            <w:rPr>
              <w:ins w:id="235" w:author="León Prieto" w:date="2023-07-09T16:18:00Z"/>
              <w:rFonts w:asciiTheme="minorHAnsi" w:eastAsiaTheme="minorEastAsia" w:hAnsiTheme="minorHAnsi"/>
              <w:b w:val="0"/>
              <w:bCs w:val="0"/>
              <w:kern w:val="2"/>
              <w:sz w:val="22"/>
              <w:lang w:eastAsia="es-ES"/>
              <w14:ligatures w14:val="standardContextual"/>
            </w:rPr>
          </w:pPr>
          <w:ins w:id="236" w:author="León Prieto" w:date="2023-07-09T16:18:00Z">
            <w:r w:rsidRPr="00734958">
              <w:rPr>
                <w:rStyle w:val="Hyperlink"/>
              </w:rPr>
              <w:fldChar w:fldCharType="begin"/>
            </w:r>
            <w:r w:rsidRPr="00734958">
              <w:rPr>
                <w:rStyle w:val="Hyperlink"/>
              </w:rPr>
              <w:instrText xml:space="preserve"> </w:instrText>
            </w:r>
            <w:r>
              <w:instrText>HYPERLINK \l "_Toc139811952"</w:instrText>
            </w:r>
            <w:r w:rsidRPr="00734958">
              <w:rPr>
                <w:rStyle w:val="Hyperlink"/>
              </w:rPr>
              <w:instrText xml:space="preserve"> </w:instrText>
            </w:r>
            <w:r w:rsidRPr="00734958">
              <w:rPr>
                <w:rStyle w:val="Hyperlink"/>
              </w:rPr>
              <w:fldChar w:fldCharType="separate"/>
            </w:r>
            <w:r w:rsidRPr="00734958">
              <w:rPr>
                <w:rStyle w:val="Hyperlink"/>
              </w:rPr>
              <w:t>CAPÍTULO 1. INTRODUCCIÓN</w:t>
            </w:r>
            <w:r>
              <w:rPr>
                <w:webHidden/>
              </w:rPr>
              <w:tab/>
            </w:r>
            <w:r>
              <w:rPr>
                <w:webHidden/>
              </w:rPr>
              <w:fldChar w:fldCharType="begin"/>
            </w:r>
            <w:r>
              <w:rPr>
                <w:webHidden/>
              </w:rPr>
              <w:instrText xml:space="preserve"> PAGEREF _Toc139811952 \h </w:instrText>
            </w:r>
          </w:ins>
          <w:r>
            <w:rPr>
              <w:webHidden/>
            </w:rPr>
          </w:r>
          <w:r>
            <w:rPr>
              <w:webHidden/>
            </w:rPr>
            <w:fldChar w:fldCharType="separate"/>
          </w:r>
          <w:ins w:id="237" w:author="Prieto Bailo, León Enrique" w:date="2023-07-09T17:01:00Z">
            <w:r w:rsidR="00B055D0">
              <w:rPr>
                <w:webHidden/>
              </w:rPr>
              <w:t>2</w:t>
            </w:r>
          </w:ins>
          <w:ins w:id="238" w:author="León Prieto" w:date="2023-07-09T16:18:00Z">
            <w:r>
              <w:rPr>
                <w:webHidden/>
              </w:rPr>
              <w:fldChar w:fldCharType="end"/>
            </w:r>
            <w:r w:rsidRPr="00734958">
              <w:rPr>
                <w:rStyle w:val="Hyperlink"/>
              </w:rPr>
              <w:fldChar w:fldCharType="end"/>
            </w:r>
          </w:ins>
        </w:p>
        <w:p w14:paraId="449CBE23" w14:textId="4DA2C349" w:rsidR="00F8100E" w:rsidRDefault="00F8100E" w:rsidP="00445E90">
          <w:pPr>
            <w:pStyle w:val="TOC2"/>
            <w:rPr>
              <w:ins w:id="239" w:author="León Prieto" w:date="2023-07-09T16:18:00Z"/>
              <w:rFonts w:asciiTheme="minorHAnsi" w:eastAsiaTheme="minorEastAsia" w:hAnsiTheme="minorHAnsi"/>
              <w:kern w:val="2"/>
              <w:sz w:val="22"/>
              <w:szCs w:val="22"/>
              <w:lang w:eastAsia="es-ES"/>
              <w14:ligatures w14:val="standardContextual"/>
            </w:rPr>
          </w:pPr>
          <w:ins w:id="240" w:author="León Prieto" w:date="2023-07-09T16:18:00Z">
            <w:r w:rsidRPr="00734958">
              <w:rPr>
                <w:rStyle w:val="Hyperlink"/>
              </w:rPr>
              <w:fldChar w:fldCharType="begin"/>
            </w:r>
            <w:r w:rsidRPr="00734958">
              <w:rPr>
                <w:rStyle w:val="Hyperlink"/>
              </w:rPr>
              <w:instrText xml:space="preserve"> </w:instrText>
            </w:r>
            <w:r>
              <w:instrText>HYPERLINK \l "_Toc139811953"</w:instrText>
            </w:r>
            <w:r w:rsidRPr="00734958">
              <w:rPr>
                <w:rStyle w:val="Hyperlink"/>
              </w:rPr>
              <w:instrText xml:space="preserve"> </w:instrText>
            </w:r>
            <w:r w:rsidRPr="00734958">
              <w:rPr>
                <w:rStyle w:val="Hyperlink"/>
              </w:rPr>
              <w:fldChar w:fldCharType="separate"/>
            </w:r>
            <w:r w:rsidRPr="00734958">
              <w:rPr>
                <w:rStyle w:val="Hyperlink"/>
              </w:rPr>
              <w:t>1.1.</w:t>
            </w:r>
            <w:r>
              <w:rPr>
                <w:rFonts w:asciiTheme="minorHAnsi" w:eastAsiaTheme="minorEastAsia" w:hAnsiTheme="minorHAnsi"/>
                <w:kern w:val="2"/>
                <w:sz w:val="22"/>
                <w:szCs w:val="22"/>
                <w:lang w:eastAsia="es-ES"/>
                <w14:ligatures w14:val="standardContextual"/>
              </w:rPr>
              <w:tab/>
            </w:r>
            <w:r w:rsidRPr="00734958">
              <w:rPr>
                <w:rStyle w:val="Hyperlink"/>
              </w:rPr>
              <w:t>Objetivos</w:t>
            </w:r>
            <w:r>
              <w:rPr>
                <w:webHidden/>
              </w:rPr>
              <w:tab/>
            </w:r>
            <w:r>
              <w:rPr>
                <w:webHidden/>
              </w:rPr>
              <w:fldChar w:fldCharType="begin"/>
            </w:r>
            <w:r>
              <w:rPr>
                <w:webHidden/>
              </w:rPr>
              <w:instrText xml:space="preserve"> PAGEREF _Toc139811953 \h </w:instrText>
            </w:r>
          </w:ins>
          <w:r>
            <w:rPr>
              <w:webHidden/>
            </w:rPr>
          </w:r>
          <w:r>
            <w:rPr>
              <w:webHidden/>
            </w:rPr>
            <w:fldChar w:fldCharType="separate"/>
          </w:r>
          <w:ins w:id="241" w:author="Prieto Bailo, León Enrique" w:date="2023-07-09T17:01:00Z">
            <w:r w:rsidR="00B055D0">
              <w:rPr>
                <w:webHidden/>
              </w:rPr>
              <w:t>4</w:t>
            </w:r>
          </w:ins>
          <w:ins w:id="242" w:author="León Prieto" w:date="2023-07-09T16:18:00Z">
            <w:r>
              <w:rPr>
                <w:webHidden/>
              </w:rPr>
              <w:fldChar w:fldCharType="end"/>
            </w:r>
            <w:r w:rsidRPr="00734958">
              <w:rPr>
                <w:rStyle w:val="Hyperlink"/>
              </w:rPr>
              <w:fldChar w:fldCharType="end"/>
            </w:r>
          </w:ins>
        </w:p>
        <w:p w14:paraId="4C371FFA" w14:textId="195CF6FD" w:rsidR="00F8100E" w:rsidRDefault="00F8100E" w:rsidP="00445E90">
          <w:pPr>
            <w:pStyle w:val="TOC2"/>
            <w:rPr>
              <w:ins w:id="243" w:author="León Prieto" w:date="2023-07-09T16:18:00Z"/>
              <w:rFonts w:asciiTheme="minorHAnsi" w:eastAsiaTheme="minorEastAsia" w:hAnsiTheme="minorHAnsi"/>
              <w:kern w:val="2"/>
              <w:sz w:val="22"/>
              <w:szCs w:val="22"/>
              <w:lang w:eastAsia="es-ES"/>
              <w14:ligatures w14:val="standardContextual"/>
            </w:rPr>
          </w:pPr>
          <w:ins w:id="244" w:author="León Prieto" w:date="2023-07-09T16:18:00Z">
            <w:r w:rsidRPr="00734958">
              <w:rPr>
                <w:rStyle w:val="Hyperlink"/>
              </w:rPr>
              <w:fldChar w:fldCharType="begin"/>
            </w:r>
            <w:r w:rsidRPr="00734958">
              <w:rPr>
                <w:rStyle w:val="Hyperlink"/>
              </w:rPr>
              <w:instrText xml:space="preserve"> </w:instrText>
            </w:r>
            <w:r>
              <w:instrText>HYPERLINK \l "_Toc139811954"</w:instrText>
            </w:r>
            <w:r w:rsidRPr="00734958">
              <w:rPr>
                <w:rStyle w:val="Hyperlink"/>
              </w:rPr>
              <w:instrText xml:space="preserve"> </w:instrText>
            </w:r>
            <w:r w:rsidRPr="00734958">
              <w:rPr>
                <w:rStyle w:val="Hyperlink"/>
              </w:rPr>
              <w:fldChar w:fldCharType="separate"/>
            </w:r>
            <w:r w:rsidRPr="00734958">
              <w:rPr>
                <w:rStyle w:val="Hyperlink"/>
              </w:rPr>
              <w:t>1.2.</w:t>
            </w:r>
            <w:r>
              <w:rPr>
                <w:rFonts w:asciiTheme="minorHAnsi" w:eastAsiaTheme="minorEastAsia" w:hAnsiTheme="minorHAnsi"/>
                <w:kern w:val="2"/>
                <w:sz w:val="22"/>
                <w:szCs w:val="22"/>
                <w:lang w:eastAsia="es-ES"/>
                <w14:ligatures w14:val="standardContextual"/>
              </w:rPr>
              <w:tab/>
            </w:r>
            <w:r w:rsidRPr="00734958">
              <w:rPr>
                <w:rStyle w:val="Hyperlink"/>
              </w:rPr>
              <w:t>Metodología</w:t>
            </w:r>
            <w:r>
              <w:rPr>
                <w:webHidden/>
              </w:rPr>
              <w:tab/>
            </w:r>
            <w:r>
              <w:rPr>
                <w:webHidden/>
              </w:rPr>
              <w:fldChar w:fldCharType="begin"/>
            </w:r>
            <w:r>
              <w:rPr>
                <w:webHidden/>
              </w:rPr>
              <w:instrText xml:space="preserve"> PAGEREF _Toc139811954 \h </w:instrText>
            </w:r>
          </w:ins>
          <w:r>
            <w:rPr>
              <w:webHidden/>
            </w:rPr>
          </w:r>
          <w:r>
            <w:rPr>
              <w:webHidden/>
            </w:rPr>
            <w:fldChar w:fldCharType="separate"/>
          </w:r>
          <w:ins w:id="245" w:author="Prieto Bailo, León Enrique" w:date="2023-07-09T17:01:00Z">
            <w:r w:rsidR="00B055D0">
              <w:rPr>
                <w:webHidden/>
              </w:rPr>
              <w:t>4</w:t>
            </w:r>
          </w:ins>
          <w:ins w:id="246" w:author="León Prieto" w:date="2023-07-09T16:18:00Z">
            <w:r>
              <w:rPr>
                <w:webHidden/>
              </w:rPr>
              <w:fldChar w:fldCharType="end"/>
            </w:r>
            <w:r w:rsidRPr="00734958">
              <w:rPr>
                <w:rStyle w:val="Hyperlink"/>
              </w:rPr>
              <w:fldChar w:fldCharType="end"/>
            </w:r>
          </w:ins>
        </w:p>
        <w:p w14:paraId="79D29CCC" w14:textId="183C360D" w:rsidR="00F8100E" w:rsidRDefault="00F8100E" w:rsidP="00445E90">
          <w:pPr>
            <w:pStyle w:val="TOC2"/>
            <w:rPr>
              <w:ins w:id="247" w:author="León Prieto" w:date="2023-07-09T16:18:00Z"/>
              <w:rFonts w:asciiTheme="minorHAnsi" w:eastAsiaTheme="minorEastAsia" w:hAnsiTheme="minorHAnsi"/>
              <w:kern w:val="2"/>
              <w:sz w:val="22"/>
              <w:szCs w:val="22"/>
              <w:lang w:eastAsia="es-ES"/>
              <w14:ligatures w14:val="standardContextual"/>
            </w:rPr>
          </w:pPr>
          <w:ins w:id="248" w:author="León Prieto" w:date="2023-07-09T16:18:00Z">
            <w:r w:rsidRPr="00734958">
              <w:rPr>
                <w:rStyle w:val="Hyperlink"/>
              </w:rPr>
              <w:fldChar w:fldCharType="begin"/>
            </w:r>
            <w:r w:rsidRPr="00734958">
              <w:rPr>
                <w:rStyle w:val="Hyperlink"/>
              </w:rPr>
              <w:instrText xml:space="preserve"> </w:instrText>
            </w:r>
            <w:r>
              <w:instrText>HYPERLINK \l "_Toc139811955"</w:instrText>
            </w:r>
            <w:r w:rsidRPr="00734958">
              <w:rPr>
                <w:rStyle w:val="Hyperlink"/>
              </w:rPr>
              <w:instrText xml:space="preserve"> </w:instrText>
            </w:r>
            <w:r w:rsidRPr="00734958">
              <w:rPr>
                <w:rStyle w:val="Hyperlink"/>
              </w:rPr>
              <w:fldChar w:fldCharType="separate"/>
            </w:r>
            <w:r w:rsidRPr="00734958">
              <w:rPr>
                <w:rStyle w:val="Hyperlink"/>
              </w:rPr>
              <w:t>1.3.</w:t>
            </w:r>
            <w:r>
              <w:rPr>
                <w:rFonts w:asciiTheme="minorHAnsi" w:eastAsiaTheme="minorEastAsia" w:hAnsiTheme="minorHAnsi"/>
                <w:kern w:val="2"/>
                <w:sz w:val="22"/>
                <w:szCs w:val="22"/>
                <w:lang w:eastAsia="es-ES"/>
                <w14:ligatures w14:val="standardContextual"/>
              </w:rPr>
              <w:tab/>
            </w:r>
            <w:r w:rsidRPr="00734958">
              <w:rPr>
                <w:rStyle w:val="Hyperlink"/>
              </w:rPr>
              <w:t>Estructura de la memoria</w:t>
            </w:r>
            <w:r>
              <w:rPr>
                <w:webHidden/>
              </w:rPr>
              <w:tab/>
            </w:r>
            <w:r>
              <w:rPr>
                <w:webHidden/>
              </w:rPr>
              <w:fldChar w:fldCharType="begin"/>
            </w:r>
            <w:r>
              <w:rPr>
                <w:webHidden/>
              </w:rPr>
              <w:instrText xml:space="preserve"> PAGEREF _Toc139811955 \h </w:instrText>
            </w:r>
          </w:ins>
          <w:r>
            <w:rPr>
              <w:webHidden/>
            </w:rPr>
          </w:r>
          <w:r>
            <w:rPr>
              <w:webHidden/>
            </w:rPr>
            <w:fldChar w:fldCharType="separate"/>
          </w:r>
          <w:ins w:id="249" w:author="Prieto Bailo, León Enrique" w:date="2023-07-09T17:01:00Z">
            <w:r w:rsidR="00B055D0">
              <w:rPr>
                <w:webHidden/>
              </w:rPr>
              <w:t>5</w:t>
            </w:r>
          </w:ins>
          <w:ins w:id="250" w:author="León Prieto" w:date="2023-07-09T16:18:00Z">
            <w:r>
              <w:rPr>
                <w:webHidden/>
              </w:rPr>
              <w:fldChar w:fldCharType="end"/>
            </w:r>
            <w:r w:rsidRPr="00734958">
              <w:rPr>
                <w:rStyle w:val="Hyperlink"/>
              </w:rPr>
              <w:fldChar w:fldCharType="end"/>
            </w:r>
          </w:ins>
        </w:p>
        <w:p w14:paraId="1FD63C4A" w14:textId="60B66FA1" w:rsidR="00F8100E" w:rsidRDefault="00F8100E">
          <w:pPr>
            <w:pStyle w:val="TOC1"/>
            <w:rPr>
              <w:ins w:id="251" w:author="León Prieto" w:date="2023-07-09T16:18:00Z"/>
              <w:rFonts w:asciiTheme="minorHAnsi" w:eastAsiaTheme="minorEastAsia" w:hAnsiTheme="minorHAnsi"/>
              <w:b w:val="0"/>
              <w:bCs w:val="0"/>
              <w:kern w:val="2"/>
              <w:sz w:val="22"/>
              <w:lang w:eastAsia="es-ES"/>
              <w14:ligatures w14:val="standardContextual"/>
            </w:rPr>
          </w:pPr>
          <w:ins w:id="252" w:author="León Prieto" w:date="2023-07-09T16:18:00Z">
            <w:r w:rsidRPr="00734958">
              <w:rPr>
                <w:rStyle w:val="Hyperlink"/>
              </w:rPr>
              <w:fldChar w:fldCharType="begin"/>
            </w:r>
            <w:r w:rsidRPr="00734958">
              <w:rPr>
                <w:rStyle w:val="Hyperlink"/>
              </w:rPr>
              <w:instrText xml:space="preserve"> </w:instrText>
            </w:r>
            <w:r>
              <w:instrText>HYPERLINK \l "_Toc139811956"</w:instrText>
            </w:r>
            <w:r w:rsidRPr="00734958">
              <w:rPr>
                <w:rStyle w:val="Hyperlink"/>
              </w:rPr>
              <w:instrText xml:space="preserve"> </w:instrText>
            </w:r>
            <w:r w:rsidRPr="00734958">
              <w:rPr>
                <w:rStyle w:val="Hyperlink"/>
              </w:rPr>
              <w:fldChar w:fldCharType="separate"/>
            </w:r>
            <w:r w:rsidRPr="00734958">
              <w:rPr>
                <w:rStyle w:val="Hyperlink"/>
              </w:rPr>
              <w:t>CAPÍTULO 2. DISEÑO DE HARDWARE</w:t>
            </w:r>
            <w:r>
              <w:rPr>
                <w:webHidden/>
              </w:rPr>
              <w:tab/>
            </w:r>
            <w:r>
              <w:rPr>
                <w:webHidden/>
              </w:rPr>
              <w:fldChar w:fldCharType="begin"/>
            </w:r>
            <w:r>
              <w:rPr>
                <w:webHidden/>
              </w:rPr>
              <w:instrText xml:space="preserve"> PAGEREF _Toc139811956 \h </w:instrText>
            </w:r>
          </w:ins>
          <w:r>
            <w:rPr>
              <w:webHidden/>
            </w:rPr>
          </w:r>
          <w:r>
            <w:rPr>
              <w:webHidden/>
            </w:rPr>
            <w:fldChar w:fldCharType="separate"/>
          </w:r>
          <w:ins w:id="253" w:author="Prieto Bailo, León Enrique" w:date="2023-07-09T17:01:00Z">
            <w:r w:rsidR="00B055D0">
              <w:rPr>
                <w:webHidden/>
              </w:rPr>
              <w:t>6</w:t>
            </w:r>
          </w:ins>
          <w:ins w:id="254" w:author="León Prieto" w:date="2023-07-09T16:18:00Z">
            <w:r>
              <w:rPr>
                <w:webHidden/>
              </w:rPr>
              <w:fldChar w:fldCharType="end"/>
            </w:r>
            <w:r w:rsidRPr="00734958">
              <w:rPr>
                <w:rStyle w:val="Hyperlink"/>
              </w:rPr>
              <w:fldChar w:fldCharType="end"/>
            </w:r>
          </w:ins>
        </w:p>
        <w:p w14:paraId="78D3B839" w14:textId="67B44014" w:rsidR="00F8100E" w:rsidRDefault="00F8100E" w:rsidP="00445E90">
          <w:pPr>
            <w:pStyle w:val="TOC2"/>
            <w:rPr>
              <w:ins w:id="255" w:author="León Prieto" w:date="2023-07-09T16:18:00Z"/>
              <w:rFonts w:asciiTheme="minorHAnsi" w:eastAsiaTheme="minorEastAsia" w:hAnsiTheme="minorHAnsi"/>
              <w:kern w:val="2"/>
              <w:sz w:val="22"/>
              <w:szCs w:val="22"/>
              <w:lang w:eastAsia="es-ES"/>
              <w14:ligatures w14:val="standardContextual"/>
            </w:rPr>
          </w:pPr>
          <w:ins w:id="256" w:author="León Prieto" w:date="2023-07-09T16:18:00Z">
            <w:r w:rsidRPr="00734958">
              <w:rPr>
                <w:rStyle w:val="Hyperlink"/>
              </w:rPr>
              <w:fldChar w:fldCharType="begin"/>
            </w:r>
            <w:r w:rsidRPr="00734958">
              <w:rPr>
                <w:rStyle w:val="Hyperlink"/>
              </w:rPr>
              <w:instrText xml:space="preserve"> </w:instrText>
            </w:r>
            <w:r>
              <w:instrText>HYPERLINK \l "_Toc139811958"</w:instrText>
            </w:r>
            <w:r w:rsidRPr="00734958">
              <w:rPr>
                <w:rStyle w:val="Hyperlink"/>
              </w:rPr>
              <w:instrText xml:space="preserve"> </w:instrText>
            </w:r>
            <w:r w:rsidRPr="00734958">
              <w:rPr>
                <w:rStyle w:val="Hyperlink"/>
              </w:rPr>
              <w:fldChar w:fldCharType="separate"/>
            </w:r>
            <w:r w:rsidRPr="00734958">
              <w:rPr>
                <w:rStyle w:val="Hyperlink"/>
              </w:rPr>
              <w:t>2.1.</w:t>
            </w:r>
            <w:r>
              <w:rPr>
                <w:rFonts w:asciiTheme="minorHAnsi" w:eastAsiaTheme="minorEastAsia" w:hAnsiTheme="minorHAnsi"/>
                <w:kern w:val="2"/>
                <w:sz w:val="22"/>
                <w:szCs w:val="22"/>
                <w:lang w:eastAsia="es-ES"/>
                <w14:ligatures w14:val="standardContextual"/>
              </w:rPr>
              <w:tab/>
            </w:r>
            <w:r w:rsidRPr="00734958">
              <w:rPr>
                <w:rStyle w:val="Hyperlink"/>
              </w:rPr>
              <w:t>Descripción de los componentes del dron.</w:t>
            </w:r>
            <w:r>
              <w:rPr>
                <w:webHidden/>
              </w:rPr>
              <w:tab/>
            </w:r>
            <w:r>
              <w:rPr>
                <w:webHidden/>
              </w:rPr>
              <w:fldChar w:fldCharType="begin"/>
            </w:r>
            <w:r>
              <w:rPr>
                <w:webHidden/>
              </w:rPr>
              <w:instrText xml:space="preserve"> PAGEREF _Toc139811958 \h </w:instrText>
            </w:r>
          </w:ins>
          <w:r>
            <w:rPr>
              <w:webHidden/>
            </w:rPr>
          </w:r>
          <w:r>
            <w:rPr>
              <w:webHidden/>
            </w:rPr>
            <w:fldChar w:fldCharType="separate"/>
          </w:r>
          <w:ins w:id="257" w:author="Prieto Bailo, León Enrique" w:date="2023-07-09T17:01:00Z">
            <w:r w:rsidR="00B055D0">
              <w:rPr>
                <w:webHidden/>
              </w:rPr>
              <w:t>6</w:t>
            </w:r>
          </w:ins>
          <w:ins w:id="258" w:author="León Prieto" w:date="2023-07-09T16:18:00Z">
            <w:r>
              <w:rPr>
                <w:webHidden/>
              </w:rPr>
              <w:fldChar w:fldCharType="end"/>
            </w:r>
            <w:r w:rsidRPr="00734958">
              <w:rPr>
                <w:rStyle w:val="Hyperlink"/>
              </w:rPr>
              <w:fldChar w:fldCharType="end"/>
            </w:r>
          </w:ins>
        </w:p>
        <w:p w14:paraId="6D4F5EA3" w14:textId="0C9D9227" w:rsidR="00F8100E" w:rsidRDefault="00F8100E">
          <w:pPr>
            <w:pStyle w:val="TOC3"/>
            <w:rPr>
              <w:ins w:id="259" w:author="León Prieto" w:date="2023-07-09T16:18:00Z"/>
              <w:rFonts w:asciiTheme="minorHAnsi" w:eastAsiaTheme="minorEastAsia" w:hAnsiTheme="minorHAnsi"/>
              <w:kern w:val="2"/>
              <w:sz w:val="22"/>
              <w:szCs w:val="22"/>
              <w:lang w:eastAsia="es-ES"/>
              <w14:ligatures w14:val="standardContextual"/>
            </w:rPr>
          </w:pPr>
          <w:ins w:id="260" w:author="León Prieto" w:date="2023-07-09T16:18:00Z">
            <w:r w:rsidRPr="00734958">
              <w:rPr>
                <w:rStyle w:val="Hyperlink"/>
              </w:rPr>
              <w:fldChar w:fldCharType="begin"/>
            </w:r>
            <w:r w:rsidRPr="00734958">
              <w:rPr>
                <w:rStyle w:val="Hyperlink"/>
              </w:rPr>
              <w:instrText xml:space="preserve"> </w:instrText>
            </w:r>
            <w:r>
              <w:instrText>HYPERLINK \l "_Toc139811959"</w:instrText>
            </w:r>
            <w:r w:rsidRPr="00734958">
              <w:rPr>
                <w:rStyle w:val="Hyperlink"/>
              </w:rPr>
              <w:instrText xml:space="preserve"> </w:instrText>
            </w:r>
            <w:r w:rsidRPr="00734958">
              <w:rPr>
                <w:rStyle w:val="Hyperlink"/>
              </w:rPr>
              <w:fldChar w:fldCharType="separate"/>
            </w:r>
            <w:r w:rsidRPr="00734958">
              <w:rPr>
                <w:rStyle w:val="Hyperlink"/>
              </w:rPr>
              <w:t>2.1.1.</w:t>
            </w:r>
            <w:r>
              <w:rPr>
                <w:rFonts w:asciiTheme="minorHAnsi" w:eastAsiaTheme="minorEastAsia" w:hAnsiTheme="minorHAnsi"/>
                <w:kern w:val="2"/>
                <w:sz w:val="22"/>
                <w:szCs w:val="22"/>
                <w:lang w:eastAsia="es-ES"/>
                <w14:ligatures w14:val="standardContextual"/>
              </w:rPr>
              <w:tab/>
            </w:r>
            <w:r w:rsidRPr="00734958">
              <w:rPr>
                <w:rStyle w:val="Hyperlink"/>
              </w:rPr>
              <w:t>FRAME DJI-F450</w:t>
            </w:r>
            <w:r>
              <w:rPr>
                <w:webHidden/>
              </w:rPr>
              <w:tab/>
            </w:r>
            <w:r>
              <w:rPr>
                <w:webHidden/>
              </w:rPr>
              <w:fldChar w:fldCharType="begin"/>
            </w:r>
            <w:r>
              <w:rPr>
                <w:webHidden/>
              </w:rPr>
              <w:instrText xml:space="preserve"> PAGEREF _Toc139811959 \h </w:instrText>
            </w:r>
          </w:ins>
          <w:r>
            <w:rPr>
              <w:webHidden/>
            </w:rPr>
          </w:r>
          <w:r>
            <w:rPr>
              <w:webHidden/>
            </w:rPr>
            <w:fldChar w:fldCharType="separate"/>
          </w:r>
          <w:ins w:id="261" w:author="Prieto Bailo, León Enrique" w:date="2023-07-09T17:01:00Z">
            <w:r w:rsidR="00B055D0">
              <w:rPr>
                <w:webHidden/>
              </w:rPr>
              <w:t>7</w:t>
            </w:r>
          </w:ins>
          <w:ins w:id="262" w:author="León Prieto" w:date="2023-07-09T16:18:00Z">
            <w:r>
              <w:rPr>
                <w:webHidden/>
              </w:rPr>
              <w:fldChar w:fldCharType="end"/>
            </w:r>
            <w:r w:rsidRPr="00734958">
              <w:rPr>
                <w:rStyle w:val="Hyperlink"/>
              </w:rPr>
              <w:fldChar w:fldCharType="end"/>
            </w:r>
          </w:ins>
        </w:p>
        <w:p w14:paraId="18EE7DD7" w14:textId="5CC923D1" w:rsidR="00F8100E" w:rsidRDefault="00F8100E">
          <w:pPr>
            <w:pStyle w:val="TOC3"/>
            <w:rPr>
              <w:ins w:id="263" w:author="León Prieto" w:date="2023-07-09T16:18:00Z"/>
              <w:rFonts w:asciiTheme="minorHAnsi" w:eastAsiaTheme="minorEastAsia" w:hAnsiTheme="minorHAnsi"/>
              <w:kern w:val="2"/>
              <w:sz w:val="22"/>
              <w:szCs w:val="22"/>
              <w:lang w:eastAsia="es-ES"/>
              <w14:ligatures w14:val="standardContextual"/>
            </w:rPr>
          </w:pPr>
          <w:ins w:id="264" w:author="León Prieto" w:date="2023-07-09T16:18:00Z">
            <w:r w:rsidRPr="00734958">
              <w:rPr>
                <w:rStyle w:val="Hyperlink"/>
              </w:rPr>
              <w:fldChar w:fldCharType="begin"/>
            </w:r>
            <w:r w:rsidRPr="00734958">
              <w:rPr>
                <w:rStyle w:val="Hyperlink"/>
              </w:rPr>
              <w:instrText xml:space="preserve"> </w:instrText>
            </w:r>
            <w:r>
              <w:instrText>HYPERLINK \l "_Toc139811960"</w:instrText>
            </w:r>
            <w:r w:rsidRPr="00734958">
              <w:rPr>
                <w:rStyle w:val="Hyperlink"/>
              </w:rPr>
              <w:instrText xml:space="preserve"> </w:instrText>
            </w:r>
            <w:r w:rsidRPr="00734958">
              <w:rPr>
                <w:rStyle w:val="Hyperlink"/>
              </w:rPr>
              <w:fldChar w:fldCharType="separate"/>
            </w:r>
            <w:r w:rsidRPr="00734958">
              <w:rPr>
                <w:rStyle w:val="Hyperlink"/>
              </w:rPr>
              <w:t>2.1.2.</w:t>
            </w:r>
            <w:r>
              <w:rPr>
                <w:rFonts w:asciiTheme="minorHAnsi" w:eastAsiaTheme="minorEastAsia" w:hAnsiTheme="minorHAnsi"/>
                <w:kern w:val="2"/>
                <w:sz w:val="22"/>
                <w:szCs w:val="22"/>
                <w:lang w:eastAsia="es-ES"/>
                <w14:ligatures w14:val="standardContextual"/>
              </w:rPr>
              <w:tab/>
            </w:r>
            <w:r w:rsidRPr="00734958">
              <w:rPr>
                <w:rStyle w:val="Hyperlink"/>
              </w:rPr>
              <w:t>Adafruit Feather STM32F405</w:t>
            </w:r>
            <w:r>
              <w:rPr>
                <w:webHidden/>
              </w:rPr>
              <w:tab/>
            </w:r>
            <w:r>
              <w:rPr>
                <w:webHidden/>
              </w:rPr>
              <w:fldChar w:fldCharType="begin"/>
            </w:r>
            <w:r>
              <w:rPr>
                <w:webHidden/>
              </w:rPr>
              <w:instrText xml:space="preserve"> PAGEREF _Toc139811960 \h </w:instrText>
            </w:r>
          </w:ins>
          <w:r>
            <w:rPr>
              <w:webHidden/>
            </w:rPr>
          </w:r>
          <w:r>
            <w:rPr>
              <w:webHidden/>
            </w:rPr>
            <w:fldChar w:fldCharType="separate"/>
          </w:r>
          <w:ins w:id="265" w:author="Prieto Bailo, León Enrique" w:date="2023-07-09T17:01:00Z">
            <w:r w:rsidR="00B055D0">
              <w:rPr>
                <w:webHidden/>
              </w:rPr>
              <w:t>8</w:t>
            </w:r>
          </w:ins>
          <w:ins w:id="266" w:author="León Prieto" w:date="2023-07-09T16:18:00Z">
            <w:r>
              <w:rPr>
                <w:webHidden/>
              </w:rPr>
              <w:fldChar w:fldCharType="end"/>
            </w:r>
            <w:r w:rsidRPr="00734958">
              <w:rPr>
                <w:rStyle w:val="Hyperlink"/>
              </w:rPr>
              <w:fldChar w:fldCharType="end"/>
            </w:r>
          </w:ins>
        </w:p>
        <w:p w14:paraId="105E66DE" w14:textId="02495D9D" w:rsidR="00F8100E" w:rsidRDefault="00F8100E">
          <w:pPr>
            <w:pStyle w:val="TOC3"/>
            <w:rPr>
              <w:ins w:id="267" w:author="León Prieto" w:date="2023-07-09T16:18:00Z"/>
              <w:rFonts w:asciiTheme="minorHAnsi" w:eastAsiaTheme="minorEastAsia" w:hAnsiTheme="minorHAnsi"/>
              <w:kern w:val="2"/>
              <w:sz w:val="22"/>
              <w:szCs w:val="22"/>
              <w:lang w:eastAsia="es-ES"/>
              <w14:ligatures w14:val="standardContextual"/>
            </w:rPr>
          </w:pPr>
          <w:ins w:id="268" w:author="León Prieto" w:date="2023-07-09T16:18:00Z">
            <w:r w:rsidRPr="00734958">
              <w:rPr>
                <w:rStyle w:val="Hyperlink"/>
              </w:rPr>
              <w:fldChar w:fldCharType="begin"/>
            </w:r>
            <w:r w:rsidRPr="00734958">
              <w:rPr>
                <w:rStyle w:val="Hyperlink"/>
              </w:rPr>
              <w:instrText xml:space="preserve"> </w:instrText>
            </w:r>
            <w:r>
              <w:instrText>HYPERLINK \l "_Toc139811961"</w:instrText>
            </w:r>
            <w:r w:rsidRPr="00734958">
              <w:rPr>
                <w:rStyle w:val="Hyperlink"/>
              </w:rPr>
              <w:instrText xml:space="preserve"> </w:instrText>
            </w:r>
            <w:r w:rsidRPr="00734958">
              <w:rPr>
                <w:rStyle w:val="Hyperlink"/>
              </w:rPr>
              <w:fldChar w:fldCharType="separate"/>
            </w:r>
            <w:r w:rsidRPr="00734958">
              <w:rPr>
                <w:rStyle w:val="Hyperlink"/>
              </w:rPr>
              <w:t>2.1.3.</w:t>
            </w:r>
            <w:r>
              <w:rPr>
                <w:rFonts w:asciiTheme="minorHAnsi" w:eastAsiaTheme="minorEastAsia" w:hAnsiTheme="minorHAnsi"/>
                <w:kern w:val="2"/>
                <w:sz w:val="22"/>
                <w:szCs w:val="22"/>
                <w:lang w:eastAsia="es-ES"/>
                <w14:ligatures w14:val="standardContextual"/>
              </w:rPr>
              <w:tab/>
            </w:r>
            <w:r w:rsidRPr="00734958">
              <w:rPr>
                <w:rStyle w:val="Hyperlink"/>
              </w:rPr>
              <w:t>MPU6050</w:t>
            </w:r>
            <w:r>
              <w:rPr>
                <w:webHidden/>
              </w:rPr>
              <w:tab/>
            </w:r>
            <w:r>
              <w:rPr>
                <w:webHidden/>
              </w:rPr>
              <w:fldChar w:fldCharType="begin"/>
            </w:r>
            <w:r>
              <w:rPr>
                <w:webHidden/>
              </w:rPr>
              <w:instrText xml:space="preserve"> PAGEREF _Toc139811961 \h </w:instrText>
            </w:r>
          </w:ins>
          <w:r>
            <w:rPr>
              <w:webHidden/>
            </w:rPr>
          </w:r>
          <w:r>
            <w:rPr>
              <w:webHidden/>
            </w:rPr>
            <w:fldChar w:fldCharType="separate"/>
          </w:r>
          <w:ins w:id="269" w:author="Prieto Bailo, León Enrique" w:date="2023-07-09T17:01:00Z">
            <w:r w:rsidR="00B055D0">
              <w:rPr>
                <w:webHidden/>
              </w:rPr>
              <w:t>10</w:t>
            </w:r>
          </w:ins>
          <w:ins w:id="270" w:author="León Prieto" w:date="2023-07-09T16:18:00Z">
            <w:r>
              <w:rPr>
                <w:webHidden/>
              </w:rPr>
              <w:fldChar w:fldCharType="end"/>
            </w:r>
            <w:r w:rsidRPr="00734958">
              <w:rPr>
                <w:rStyle w:val="Hyperlink"/>
              </w:rPr>
              <w:fldChar w:fldCharType="end"/>
            </w:r>
          </w:ins>
        </w:p>
        <w:p w14:paraId="109D0A40" w14:textId="32677066" w:rsidR="00F8100E" w:rsidRDefault="00F8100E">
          <w:pPr>
            <w:pStyle w:val="TOC3"/>
            <w:rPr>
              <w:ins w:id="271" w:author="León Prieto" w:date="2023-07-09T16:18:00Z"/>
              <w:rFonts w:asciiTheme="minorHAnsi" w:eastAsiaTheme="minorEastAsia" w:hAnsiTheme="minorHAnsi"/>
              <w:kern w:val="2"/>
              <w:sz w:val="22"/>
              <w:szCs w:val="22"/>
              <w:lang w:eastAsia="es-ES"/>
              <w14:ligatures w14:val="standardContextual"/>
            </w:rPr>
          </w:pPr>
          <w:ins w:id="272" w:author="León Prieto" w:date="2023-07-09T16:18:00Z">
            <w:r w:rsidRPr="00734958">
              <w:rPr>
                <w:rStyle w:val="Hyperlink"/>
              </w:rPr>
              <w:fldChar w:fldCharType="begin"/>
            </w:r>
            <w:r w:rsidRPr="00734958">
              <w:rPr>
                <w:rStyle w:val="Hyperlink"/>
              </w:rPr>
              <w:instrText xml:space="preserve"> </w:instrText>
            </w:r>
            <w:r>
              <w:instrText>HYPERLINK \l "_Toc139811964"</w:instrText>
            </w:r>
            <w:r w:rsidRPr="00734958">
              <w:rPr>
                <w:rStyle w:val="Hyperlink"/>
              </w:rPr>
              <w:instrText xml:space="preserve"> </w:instrText>
            </w:r>
            <w:r w:rsidRPr="00734958">
              <w:rPr>
                <w:rStyle w:val="Hyperlink"/>
              </w:rPr>
              <w:fldChar w:fldCharType="separate"/>
            </w:r>
            <w:r w:rsidRPr="00734958">
              <w:rPr>
                <w:rStyle w:val="Hyperlink"/>
              </w:rPr>
              <w:t>2.1.4.</w:t>
            </w:r>
            <w:r>
              <w:rPr>
                <w:rFonts w:asciiTheme="minorHAnsi" w:eastAsiaTheme="minorEastAsia" w:hAnsiTheme="minorHAnsi"/>
                <w:kern w:val="2"/>
                <w:sz w:val="22"/>
                <w:szCs w:val="22"/>
                <w:lang w:eastAsia="es-ES"/>
                <w14:ligatures w14:val="standardContextual"/>
              </w:rPr>
              <w:tab/>
            </w:r>
            <w:r w:rsidRPr="00734958">
              <w:rPr>
                <w:rStyle w:val="Hyperlink"/>
              </w:rPr>
              <w:t>BMP280</w:t>
            </w:r>
            <w:r>
              <w:rPr>
                <w:webHidden/>
              </w:rPr>
              <w:tab/>
            </w:r>
            <w:r>
              <w:rPr>
                <w:webHidden/>
              </w:rPr>
              <w:fldChar w:fldCharType="begin"/>
            </w:r>
            <w:r>
              <w:rPr>
                <w:webHidden/>
              </w:rPr>
              <w:instrText xml:space="preserve"> PAGEREF _Toc139811964 \h </w:instrText>
            </w:r>
          </w:ins>
          <w:r>
            <w:rPr>
              <w:webHidden/>
            </w:rPr>
          </w:r>
          <w:r>
            <w:rPr>
              <w:webHidden/>
            </w:rPr>
            <w:fldChar w:fldCharType="separate"/>
          </w:r>
          <w:ins w:id="273" w:author="Prieto Bailo, León Enrique" w:date="2023-07-09T17:01:00Z">
            <w:r w:rsidR="00B055D0">
              <w:rPr>
                <w:webHidden/>
              </w:rPr>
              <w:t>11</w:t>
            </w:r>
          </w:ins>
          <w:ins w:id="274" w:author="León Prieto" w:date="2023-07-09T16:18:00Z">
            <w:r>
              <w:rPr>
                <w:webHidden/>
              </w:rPr>
              <w:fldChar w:fldCharType="end"/>
            </w:r>
            <w:r w:rsidRPr="00734958">
              <w:rPr>
                <w:rStyle w:val="Hyperlink"/>
              </w:rPr>
              <w:fldChar w:fldCharType="end"/>
            </w:r>
          </w:ins>
        </w:p>
        <w:p w14:paraId="739EE42E" w14:textId="22F2C603" w:rsidR="00F8100E" w:rsidRDefault="00F8100E">
          <w:pPr>
            <w:pStyle w:val="TOC3"/>
            <w:rPr>
              <w:ins w:id="275" w:author="León Prieto" w:date="2023-07-09T16:18:00Z"/>
              <w:rFonts w:asciiTheme="minorHAnsi" w:eastAsiaTheme="minorEastAsia" w:hAnsiTheme="minorHAnsi"/>
              <w:kern w:val="2"/>
              <w:sz w:val="22"/>
              <w:szCs w:val="22"/>
              <w:lang w:eastAsia="es-ES"/>
              <w14:ligatures w14:val="standardContextual"/>
            </w:rPr>
          </w:pPr>
          <w:ins w:id="276" w:author="León Prieto" w:date="2023-07-09T16:18:00Z">
            <w:r w:rsidRPr="00734958">
              <w:rPr>
                <w:rStyle w:val="Hyperlink"/>
              </w:rPr>
              <w:fldChar w:fldCharType="begin"/>
            </w:r>
            <w:r w:rsidRPr="00734958">
              <w:rPr>
                <w:rStyle w:val="Hyperlink"/>
              </w:rPr>
              <w:instrText xml:space="preserve"> </w:instrText>
            </w:r>
            <w:r>
              <w:instrText>HYPERLINK \l "_Toc139811965"</w:instrText>
            </w:r>
            <w:r w:rsidRPr="00734958">
              <w:rPr>
                <w:rStyle w:val="Hyperlink"/>
              </w:rPr>
              <w:instrText xml:space="preserve"> </w:instrText>
            </w:r>
            <w:r w:rsidRPr="00734958">
              <w:rPr>
                <w:rStyle w:val="Hyperlink"/>
              </w:rPr>
              <w:fldChar w:fldCharType="separate"/>
            </w:r>
            <w:r w:rsidRPr="00734958">
              <w:rPr>
                <w:rStyle w:val="Hyperlink"/>
              </w:rPr>
              <w:t>2.1.5.</w:t>
            </w:r>
            <w:r>
              <w:rPr>
                <w:rFonts w:asciiTheme="minorHAnsi" w:eastAsiaTheme="minorEastAsia" w:hAnsiTheme="minorHAnsi"/>
                <w:kern w:val="2"/>
                <w:sz w:val="22"/>
                <w:szCs w:val="22"/>
                <w:lang w:eastAsia="es-ES"/>
                <w14:ligatures w14:val="standardContextual"/>
              </w:rPr>
              <w:tab/>
            </w:r>
            <w:r w:rsidRPr="00734958">
              <w:rPr>
                <w:rStyle w:val="Hyperlink"/>
              </w:rPr>
              <w:t>HC-SR04</w:t>
            </w:r>
            <w:r>
              <w:rPr>
                <w:webHidden/>
              </w:rPr>
              <w:tab/>
            </w:r>
            <w:r>
              <w:rPr>
                <w:webHidden/>
              </w:rPr>
              <w:fldChar w:fldCharType="begin"/>
            </w:r>
            <w:r>
              <w:rPr>
                <w:webHidden/>
              </w:rPr>
              <w:instrText xml:space="preserve"> PAGEREF _Toc139811965 \h </w:instrText>
            </w:r>
          </w:ins>
          <w:r>
            <w:rPr>
              <w:webHidden/>
            </w:rPr>
          </w:r>
          <w:r>
            <w:rPr>
              <w:webHidden/>
            </w:rPr>
            <w:fldChar w:fldCharType="separate"/>
          </w:r>
          <w:ins w:id="277" w:author="Prieto Bailo, León Enrique" w:date="2023-07-09T17:01:00Z">
            <w:r w:rsidR="00B055D0">
              <w:rPr>
                <w:webHidden/>
              </w:rPr>
              <w:t>12</w:t>
            </w:r>
          </w:ins>
          <w:ins w:id="278" w:author="León Prieto" w:date="2023-07-09T16:18:00Z">
            <w:r>
              <w:rPr>
                <w:webHidden/>
              </w:rPr>
              <w:fldChar w:fldCharType="end"/>
            </w:r>
            <w:r w:rsidRPr="00734958">
              <w:rPr>
                <w:rStyle w:val="Hyperlink"/>
              </w:rPr>
              <w:fldChar w:fldCharType="end"/>
            </w:r>
          </w:ins>
        </w:p>
        <w:p w14:paraId="31A4BBFD" w14:textId="4B0ADCD2" w:rsidR="00F8100E" w:rsidRDefault="00F8100E">
          <w:pPr>
            <w:pStyle w:val="TOC3"/>
            <w:rPr>
              <w:ins w:id="279" w:author="León Prieto" w:date="2023-07-09T16:18:00Z"/>
              <w:rFonts w:asciiTheme="minorHAnsi" w:eastAsiaTheme="minorEastAsia" w:hAnsiTheme="minorHAnsi"/>
              <w:kern w:val="2"/>
              <w:sz w:val="22"/>
              <w:szCs w:val="22"/>
              <w:lang w:eastAsia="es-ES"/>
              <w14:ligatures w14:val="standardContextual"/>
            </w:rPr>
          </w:pPr>
          <w:ins w:id="280" w:author="León Prieto" w:date="2023-07-09T16:18:00Z">
            <w:r w:rsidRPr="00734958">
              <w:rPr>
                <w:rStyle w:val="Hyperlink"/>
              </w:rPr>
              <w:fldChar w:fldCharType="begin"/>
            </w:r>
            <w:r w:rsidRPr="00734958">
              <w:rPr>
                <w:rStyle w:val="Hyperlink"/>
              </w:rPr>
              <w:instrText xml:space="preserve"> </w:instrText>
            </w:r>
            <w:r>
              <w:instrText>HYPERLINK \l "_Toc139811966"</w:instrText>
            </w:r>
            <w:r w:rsidRPr="00734958">
              <w:rPr>
                <w:rStyle w:val="Hyperlink"/>
              </w:rPr>
              <w:instrText xml:space="preserve"> </w:instrText>
            </w:r>
            <w:r w:rsidRPr="00734958">
              <w:rPr>
                <w:rStyle w:val="Hyperlink"/>
              </w:rPr>
              <w:fldChar w:fldCharType="separate"/>
            </w:r>
            <w:r w:rsidRPr="00734958">
              <w:rPr>
                <w:rStyle w:val="Hyperlink"/>
              </w:rPr>
              <w:t>2.1.6.</w:t>
            </w:r>
            <w:r>
              <w:rPr>
                <w:rFonts w:asciiTheme="minorHAnsi" w:eastAsiaTheme="minorEastAsia" w:hAnsiTheme="minorHAnsi"/>
                <w:kern w:val="2"/>
                <w:sz w:val="22"/>
                <w:szCs w:val="22"/>
                <w:lang w:eastAsia="es-ES"/>
                <w14:ligatures w14:val="standardContextual"/>
              </w:rPr>
              <w:tab/>
            </w:r>
            <w:r w:rsidRPr="00734958">
              <w:rPr>
                <w:rStyle w:val="Hyperlink"/>
              </w:rPr>
              <w:t>Flysky i6</w:t>
            </w:r>
            <w:r>
              <w:rPr>
                <w:webHidden/>
              </w:rPr>
              <w:tab/>
            </w:r>
            <w:r>
              <w:rPr>
                <w:webHidden/>
              </w:rPr>
              <w:fldChar w:fldCharType="begin"/>
            </w:r>
            <w:r>
              <w:rPr>
                <w:webHidden/>
              </w:rPr>
              <w:instrText xml:space="preserve"> PAGEREF _Toc139811966 \h </w:instrText>
            </w:r>
          </w:ins>
          <w:r>
            <w:rPr>
              <w:webHidden/>
            </w:rPr>
          </w:r>
          <w:r>
            <w:rPr>
              <w:webHidden/>
            </w:rPr>
            <w:fldChar w:fldCharType="separate"/>
          </w:r>
          <w:ins w:id="281" w:author="Prieto Bailo, León Enrique" w:date="2023-07-09T17:01:00Z">
            <w:r w:rsidR="00B055D0">
              <w:rPr>
                <w:webHidden/>
              </w:rPr>
              <w:t>12</w:t>
            </w:r>
          </w:ins>
          <w:ins w:id="282" w:author="León Prieto" w:date="2023-07-09T16:18:00Z">
            <w:r>
              <w:rPr>
                <w:webHidden/>
              </w:rPr>
              <w:fldChar w:fldCharType="end"/>
            </w:r>
            <w:r w:rsidRPr="00734958">
              <w:rPr>
                <w:rStyle w:val="Hyperlink"/>
              </w:rPr>
              <w:fldChar w:fldCharType="end"/>
            </w:r>
          </w:ins>
        </w:p>
        <w:p w14:paraId="17CC9561" w14:textId="20F4390D" w:rsidR="00F8100E" w:rsidRDefault="00F8100E">
          <w:pPr>
            <w:pStyle w:val="TOC3"/>
            <w:rPr>
              <w:ins w:id="283" w:author="León Prieto" w:date="2023-07-09T16:18:00Z"/>
              <w:rFonts w:asciiTheme="minorHAnsi" w:eastAsiaTheme="minorEastAsia" w:hAnsiTheme="minorHAnsi"/>
              <w:kern w:val="2"/>
              <w:sz w:val="22"/>
              <w:szCs w:val="22"/>
              <w:lang w:eastAsia="es-ES"/>
              <w14:ligatures w14:val="standardContextual"/>
            </w:rPr>
          </w:pPr>
          <w:ins w:id="284" w:author="León Prieto" w:date="2023-07-09T16:18:00Z">
            <w:r w:rsidRPr="00734958">
              <w:rPr>
                <w:rStyle w:val="Hyperlink"/>
              </w:rPr>
              <w:fldChar w:fldCharType="begin"/>
            </w:r>
            <w:r w:rsidRPr="00734958">
              <w:rPr>
                <w:rStyle w:val="Hyperlink"/>
              </w:rPr>
              <w:instrText xml:space="preserve"> </w:instrText>
            </w:r>
            <w:r>
              <w:instrText>HYPERLINK \l "_Toc139811967"</w:instrText>
            </w:r>
            <w:r w:rsidRPr="00734958">
              <w:rPr>
                <w:rStyle w:val="Hyperlink"/>
              </w:rPr>
              <w:instrText xml:space="preserve"> </w:instrText>
            </w:r>
            <w:r w:rsidRPr="00734958">
              <w:rPr>
                <w:rStyle w:val="Hyperlink"/>
              </w:rPr>
              <w:fldChar w:fldCharType="separate"/>
            </w:r>
            <w:r w:rsidRPr="00734958">
              <w:rPr>
                <w:rStyle w:val="Hyperlink"/>
              </w:rPr>
              <w:t>2.1.7.</w:t>
            </w:r>
            <w:r>
              <w:rPr>
                <w:rFonts w:asciiTheme="minorHAnsi" w:eastAsiaTheme="minorEastAsia" w:hAnsiTheme="minorHAnsi"/>
                <w:kern w:val="2"/>
                <w:sz w:val="22"/>
                <w:szCs w:val="22"/>
                <w:lang w:eastAsia="es-ES"/>
                <w14:ligatures w14:val="standardContextual"/>
              </w:rPr>
              <w:tab/>
            </w:r>
            <w:r w:rsidRPr="00734958">
              <w:rPr>
                <w:rStyle w:val="Hyperlink"/>
              </w:rPr>
              <w:t>LiPo</w:t>
            </w:r>
            <w:r>
              <w:rPr>
                <w:webHidden/>
              </w:rPr>
              <w:tab/>
            </w:r>
            <w:r>
              <w:rPr>
                <w:webHidden/>
              </w:rPr>
              <w:fldChar w:fldCharType="begin"/>
            </w:r>
            <w:r>
              <w:rPr>
                <w:webHidden/>
              </w:rPr>
              <w:instrText xml:space="preserve"> PAGEREF _Toc139811967 \h </w:instrText>
            </w:r>
          </w:ins>
          <w:r>
            <w:rPr>
              <w:webHidden/>
            </w:rPr>
          </w:r>
          <w:r>
            <w:rPr>
              <w:webHidden/>
            </w:rPr>
            <w:fldChar w:fldCharType="separate"/>
          </w:r>
          <w:ins w:id="285" w:author="Prieto Bailo, León Enrique" w:date="2023-07-09T17:01:00Z">
            <w:r w:rsidR="00B055D0">
              <w:rPr>
                <w:webHidden/>
              </w:rPr>
              <w:t>14</w:t>
            </w:r>
          </w:ins>
          <w:ins w:id="286" w:author="León Prieto" w:date="2023-07-09T16:18:00Z">
            <w:r>
              <w:rPr>
                <w:webHidden/>
              </w:rPr>
              <w:fldChar w:fldCharType="end"/>
            </w:r>
            <w:r w:rsidRPr="00734958">
              <w:rPr>
                <w:rStyle w:val="Hyperlink"/>
              </w:rPr>
              <w:fldChar w:fldCharType="end"/>
            </w:r>
          </w:ins>
        </w:p>
        <w:p w14:paraId="1E8B741F" w14:textId="5552D1FC" w:rsidR="00F8100E" w:rsidRDefault="00F8100E">
          <w:pPr>
            <w:pStyle w:val="TOC3"/>
            <w:rPr>
              <w:ins w:id="287" w:author="León Prieto" w:date="2023-07-09T16:18:00Z"/>
              <w:rFonts w:asciiTheme="minorHAnsi" w:eastAsiaTheme="minorEastAsia" w:hAnsiTheme="minorHAnsi"/>
              <w:kern w:val="2"/>
              <w:sz w:val="22"/>
              <w:szCs w:val="22"/>
              <w:lang w:eastAsia="es-ES"/>
              <w14:ligatures w14:val="standardContextual"/>
            </w:rPr>
          </w:pPr>
          <w:ins w:id="288" w:author="León Prieto" w:date="2023-07-09T16:18:00Z">
            <w:r w:rsidRPr="00734958">
              <w:rPr>
                <w:rStyle w:val="Hyperlink"/>
              </w:rPr>
              <w:fldChar w:fldCharType="begin"/>
            </w:r>
            <w:r w:rsidRPr="00734958">
              <w:rPr>
                <w:rStyle w:val="Hyperlink"/>
              </w:rPr>
              <w:instrText xml:space="preserve"> </w:instrText>
            </w:r>
            <w:r>
              <w:instrText>HYPERLINK \l "_Toc139811968"</w:instrText>
            </w:r>
            <w:r w:rsidRPr="00734958">
              <w:rPr>
                <w:rStyle w:val="Hyperlink"/>
              </w:rPr>
              <w:instrText xml:space="preserve"> </w:instrText>
            </w:r>
            <w:r w:rsidRPr="00734958">
              <w:rPr>
                <w:rStyle w:val="Hyperlink"/>
              </w:rPr>
              <w:fldChar w:fldCharType="separate"/>
            </w:r>
            <w:r w:rsidRPr="00734958">
              <w:rPr>
                <w:rStyle w:val="Hyperlink"/>
              </w:rPr>
              <w:t>2.1.8.</w:t>
            </w:r>
            <w:r>
              <w:rPr>
                <w:rFonts w:asciiTheme="minorHAnsi" w:eastAsiaTheme="minorEastAsia" w:hAnsiTheme="minorHAnsi"/>
                <w:kern w:val="2"/>
                <w:sz w:val="22"/>
                <w:szCs w:val="22"/>
                <w:lang w:eastAsia="es-ES"/>
                <w14:ligatures w14:val="standardContextual"/>
              </w:rPr>
              <w:tab/>
            </w:r>
            <w:r w:rsidRPr="00734958">
              <w:rPr>
                <w:rStyle w:val="Hyperlink"/>
              </w:rPr>
              <w:t>PDB XT-60</w:t>
            </w:r>
            <w:r>
              <w:rPr>
                <w:webHidden/>
              </w:rPr>
              <w:tab/>
            </w:r>
            <w:r>
              <w:rPr>
                <w:webHidden/>
              </w:rPr>
              <w:fldChar w:fldCharType="begin"/>
            </w:r>
            <w:r>
              <w:rPr>
                <w:webHidden/>
              </w:rPr>
              <w:instrText xml:space="preserve"> PAGEREF _Toc139811968 \h </w:instrText>
            </w:r>
          </w:ins>
          <w:r>
            <w:rPr>
              <w:webHidden/>
            </w:rPr>
          </w:r>
          <w:r>
            <w:rPr>
              <w:webHidden/>
            </w:rPr>
            <w:fldChar w:fldCharType="separate"/>
          </w:r>
          <w:ins w:id="289" w:author="Prieto Bailo, León Enrique" w:date="2023-07-09T17:01:00Z">
            <w:r w:rsidR="00B055D0">
              <w:rPr>
                <w:webHidden/>
              </w:rPr>
              <w:t>15</w:t>
            </w:r>
          </w:ins>
          <w:ins w:id="290" w:author="León Prieto" w:date="2023-07-09T16:18:00Z">
            <w:r>
              <w:rPr>
                <w:webHidden/>
              </w:rPr>
              <w:fldChar w:fldCharType="end"/>
            </w:r>
            <w:r w:rsidRPr="00734958">
              <w:rPr>
                <w:rStyle w:val="Hyperlink"/>
              </w:rPr>
              <w:fldChar w:fldCharType="end"/>
            </w:r>
          </w:ins>
        </w:p>
        <w:p w14:paraId="66F2807B" w14:textId="13B4EBE5" w:rsidR="00F8100E" w:rsidRDefault="00F8100E">
          <w:pPr>
            <w:pStyle w:val="TOC3"/>
            <w:rPr>
              <w:ins w:id="291" w:author="León Prieto" w:date="2023-07-09T16:18:00Z"/>
              <w:rFonts w:asciiTheme="minorHAnsi" w:eastAsiaTheme="minorEastAsia" w:hAnsiTheme="minorHAnsi"/>
              <w:kern w:val="2"/>
              <w:sz w:val="22"/>
              <w:szCs w:val="22"/>
              <w:lang w:eastAsia="es-ES"/>
              <w14:ligatures w14:val="standardContextual"/>
            </w:rPr>
          </w:pPr>
          <w:ins w:id="292" w:author="León Prieto" w:date="2023-07-09T16:18:00Z">
            <w:r w:rsidRPr="00734958">
              <w:rPr>
                <w:rStyle w:val="Hyperlink"/>
              </w:rPr>
              <w:fldChar w:fldCharType="begin"/>
            </w:r>
            <w:r w:rsidRPr="00734958">
              <w:rPr>
                <w:rStyle w:val="Hyperlink"/>
              </w:rPr>
              <w:instrText xml:space="preserve"> </w:instrText>
            </w:r>
            <w:r>
              <w:instrText>HYPERLINK \l "_Toc139811969"</w:instrText>
            </w:r>
            <w:r w:rsidRPr="00734958">
              <w:rPr>
                <w:rStyle w:val="Hyperlink"/>
              </w:rPr>
              <w:instrText xml:space="preserve"> </w:instrText>
            </w:r>
            <w:r w:rsidRPr="00734958">
              <w:rPr>
                <w:rStyle w:val="Hyperlink"/>
              </w:rPr>
              <w:fldChar w:fldCharType="separate"/>
            </w:r>
            <w:r w:rsidRPr="00734958">
              <w:rPr>
                <w:rStyle w:val="Hyperlink"/>
              </w:rPr>
              <w:t>2.1.9.</w:t>
            </w:r>
            <w:r>
              <w:rPr>
                <w:rFonts w:asciiTheme="minorHAnsi" w:eastAsiaTheme="minorEastAsia" w:hAnsiTheme="minorHAnsi"/>
                <w:kern w:val="2"/>
                <w:sz w:val="22"/>
                <w:szCs w:val="22"/>
                <w:lang w:eastAsia="es-ES"/>
                <w14:ligatures w14:val="standardContextual"/>
              </w:rPr>
              <w:tab/>
            </w:r>
            <w:r w:rsidRPr="00734958">
              <w:rPr>
                <w:rStyle w:val="Hyperlink"/>
              </w:rPr>
              <w:t>ESCs, motores y propellers.</w:t>
            </w:r>
            <w:r>
              <w:rPr>
                <w:webHidden/>
              </w:rPr>
              <w:tab/>
            </w:r>
            <w:r>
              <w:rPr>
                <w:webHidden/>
              </w:rPr>
              <w:fldChar w:fldCharType="begin"/>
            </w:r>
            <w:r>
              <w:rPr>
                <w:webHidden/>
              </w:rPr>
              <w:instrText xml:space="preserve"> PAGEREF _Toc139811969 \h </w:instrText>
            </w:r>
          </w:ins>
          <w:r>
            <w:rPr>
              <w:webHidden/>
            </w:rPr>
          </w:r>
          <w:r>
            <w:rPr>
              <w:webHidden/>
            </w:rPr>
            <w:fldChar w:fldCharType="separate"/>
          </w:r>
          <w:ins w:id="293" w:author="Prieto Bailo, León Enrique" w:date="2023-07-09T17:01:00Z">
            <w:r w:rsidR="00B055D0">
              <w:rPr>
                <w:webHidden/>
              </w:rPr>
              <w:t>16</w:t>
            </w:r>
          </w:ins>
          <w:ins w:id="294" w:author="León Prieto" w:date="2023-07-09T16:18:00Z">
            <w:r>
              <w:rPr>
                <w:webHidden/>
              </w:rPr>
              <w:fldChar w:fldCharType="end"/>
            </w:r>
            <w:r w:rsidRPr="00734958">
              <w:rPr>
                <w:rStyle w:val="Hyperlink"/>
              </w:rPr>
              <w:fldChar w:fldCharType="end"/>
            </w:r>
          </w:ins>
        </w:p>
        <w:p w14:paraId="0037E9DF" w14:textId="56FC562B" w:rsidR="00F8100E" w:rsidRDefault="00F8100E" w:rsidP="00445E90">
          <w:pPr>
            <w:pStyle w:val="TOC2"/>
            <w:rPr>
              <w:ins w:id="295" w:author="León Prieto" w:date="2023-07-09T16:18:00Z"/>
              <w:rFonts w:asciiTheme="minorHAnsi" w:eastAsiaTheme="minorEastAsia" w:hAnsiTheme="minorHAnsi"/>
              <w:kern w:val="2"/>
              <w:sz w:val="22"/>
              <w:szCs w:val="22"/>
              <w:lang w:eastAsia="es-ES"/>
              <w14:ligatures w14:val="standardContextual"/>
            </w:rPr>
          </w:pPr>
          <w:ins w:id="296" w:author="León Prieto" w:date="2023-07-09T16:18:00Z">
            <w:r w:rsidRPr="00734958">
              <w:rPr>
                <w:rStyle w:val="Hyperlink"/>
              </w:rPr>
              <w:fldChar w:fldCharType="begin"/>
            </w:r>
            <w:r w:rsidRPr="00734958">
              <w:rPr>
                <w:rStyle w:val="Hyperlink"/>
              </w:rPr>
              <w:instrText xml:space="preserve"> </w:instrText>
            </w:r>
            <w:r>
              <w:instrText>HYPERLINK \l "_Toc139811970"</w:instrText>
            </w:r>
            <w:r w:rsidRPr="00734958">
              <w:rPr>
                <w:rStyle w:val="Hyperlink"/>
              </w:rPr>
              <w:instrText xml:space="preserve"> </w:instrText>
            </w:r>
            <w:r w:rsidRPr="00734958">
              <w:rPr>
                <w:rStyle w:val="Hyperlink"/>
              </w:rPr>
              <w:fldChar w:fldCharType="separate"/>
            </w:r>
            <w:r w:rsidRPr="00734958">
              <w:rPr>
                <w:rStyle w:val="Hyperlink"/>
              </w:rPr>
              <w:t>2.2.</w:t>
            </w:r>
            <w:r>
              <w:rPr>
                <w:rFonts w:asciiTheme="minorHAnsi" w:eastAsiaTheme="minorEastAsia" w:hAnsiTheme="minorHAnsi"/>
                <w:kern w:val="2"/>
                <w:sz w:val="22"/>
                <w:szCs w:val="22"/>
                <w:lang w:eastAsia="es-ES"/>
                <w14:ligatures w14:val="standardContextual"/>
              </w:rPr>
              <w:tab/>
            </w:r>
            <w:r w:rsidRPr="00734958">
              <w:rPr>
                <w:rStyle w:val="Hyperlink"/>
              </w:rPr>
              <w:t>Esquema eléctrico</w:t>
            </w:r>
            <w:r>
              <w:rPr>
                <w:webHidden/>
              </w:rPr>
              <w:tab/>
            </w:r>
            <w:r>
              <w:rPr>
                <w:webHidden/>
              </w:rPr>
              <w:fldChar w:fldCharType="begin"/>
            </w:r>
            <w:r>
              <w:rPr>
                <w:webHidden/>
              </w:rPr>
              <w:instrText xml:space="preserve"> PAGEREF _Toc139811970 \h </w:instrText>
            </w:r>
          </w:ins>
          <w:r>
            <w:rPr>
              <w:webHidden/>
            </w:rPr>
          </w:r>
          <w:r>
            <w:rPr>
              <w:webHidden/>
            </w:rPr>
            <w:fldChar w:fldCharType="separate"/>
          </w:r>
          <w:ins w:id="297" w:author="Prieto Bailo, León Enrique" w:date="2023-07-09T17:01:00Z">
            <w:r w:rsidR="00B055D0">
              <w:rPr>
                <w:webHidden/>
              </w:rPr>
              <w:t>19</w:t>
            </w:r>
          </w:ins>
          <w:ins w:id="298" w:author="León Prieto" w:date="2023-07-09T16:18:00Z">
            <w:r>
              <w:rPr>
                <w:webHidden/>
              </w:rPr>
              <w:fldChar w:fldCharType="end"/>
            </w:r>
            <w:r w:rsidRPr="00734958">
              <w:rPr>
                <w:rStyle w:val="Hyperlink"/>
              </w:rPr>
              <w:fldChar w:fldCharType="end"/>
            </w:r>
          </w:ins>
        </w:p>
        <w:p w14:paraId="7C13B4CC" w14:textId="12DCE324" w:rsidR="00F8100E" w:rsidRDefault="00F8100E">
          <w:pPr>
            <w:pStyle w:val="TOC1"/>
            <w:rPr>
              <w:ins w:id="299" w:author="León Prieto" w:date="2023-07-09T16:18:00Z"/>
              <w:rFonts w:asciiTheme="minorHAnsi" w:eastAsiaTheme="minorEastAsia" w:hAnsiTheme="minorHAnsi"/>
              <w:b w:val="0"/>
              <w:bCs w:val="0"/>
              <w:kern w:val="2"/>
              <w:sz w:val="22"/>
              <w:lang w:eastAsia="es-ES"/>
              <w14:ligatures w14:val="standardContextual"/>
            </w:rPr>
          </w:pPr>
          <w:ins w:id="300" w:author="León Prieto" w:date="2023-07-09T16:18:00Z">
            <w:r w:rsidRPr="00734958">
              <w:rPr>
                <w:rStyle w:val="Hyperlink"/>
              </w:rPr>
              <w:fldChar w:fldCharType="begin"/>
            </w:r>
            <w:r w:rsidRPr="00734958">
              <w:rPr>
                <w:rStyle w:val="Hyperlink"/>
              </w:rPr>
              <w:instrText xml:space="preserve"> </w:instrText>
            </w:r>
            <w:r>
              <w:instrText>HYPERLINK \l "_Toc139811971"</w:instrText>
            </w:r>
            <w:r w:rsidRPr="00734958">
              <w:rPr>
                <w:rStyle w:val="Hyperlink"/>
              </w:rPr>
              <w:instrText xml:space="preserve"> </w:instrText>
            </w:r>
            <w:r w:rsidRPr="00734958">
              <w:rPr>
                <w:rStyle w:val="Hyperlink"/>
              </w:rPr>
              <w:fldChar w:fldCharType="separate"/>
            </w:r>
            <w:r w:rsidRPr="00734958">
              <w:rPr>
                <w:rStyle w:val="Hyperlink"/>
              </w:rPr>
              <w:t>CAPÍTULO 3. DISEÑO DE SOFTWARE</w:t>
            </w:r>
            <w:r>
              <w:rPr>
                <w:webHidden/>
              </w:rPr>
              <w:tab/>
            </w:r>
            <w:r>
              <w:rPr>
                <w:webHidden/>
              </w:rPr>
              <w:fldChar w:fldCharType="begin"/>
            </w:r>
            <w:r>
              <w:rPr>
                <w:webHidden/>
              </w:rPr>
              <w:instrText xml:space="preserve"> PAGEREF _Toc139811971 \h </w:instrText>
            </w:r>
          </w:ins>
          <w:r>
            <w:rPr>
              <w:webHidden/>
            </w:rPr>
          </w:r>
          <w:r>
            <w:rPr>
              <w:webHidden/>
            </w:rPr>
            <w:fldChar w:fldCharType="separate"/>
          </w:r>
          <w:ins w:id="301" w:author="Prieto Bailo, León Enrique" w:date="2023-07-09T17:01:00Z">
            <w:r w:rsidR="00B055D0">
              <w:rPr>
                <w:webHidden/>
              </w:rPr>
              <w:t>21</w:t>
            </w:r>
          </w:ins>
          <w:ins w:id="302" w:author="León Prieto" w:date="2023-07-09T16:18:00Z">
            <w:r>
              <w:rPr>
                <w:webHidden/>
              </w:rPr>
              <w:fldChar w:fldCharType="end"/>
            </w:r>
            <w:r w:rsidRPr="00734958">
              <w:rPr>
                <w:rStyle w:val="Hyperlink"/>
              </w:rPr>
              <w:fldChar w:fldCharType="end"/>
            </w:r>
          </w:ins>
        </w:p>
        <w:p w14:paraId="1B0BFD6F" w14:textId="62AB70D7" w:rsidR="00F8100E" w:rsidRDefault="00F8100E" w:rsidP="00445E90">
          <w:pPr>
            <w:pStyle w:val="TOC2"/>
            <w:rPr>
              <w:ins w:id="303" w:author="León Prieto" w:date="2023-07-09T16:18:00Z"/>
              <w:rFonts w:asciiTheme="minorHAnsi" w:eastAsiaTheme="minorEastAsia" w:hAnsiTheme="minorHAnsi"/>
              <w:kern w:val="2"/>
              <w:sz w:val="22"/>
              <w:szCs w:val="22"/>
              <w:lang w:eastAsia="es-ES"/>
              <w14:ligatures w14:val="standardContextual"/>
            </w:rPr>
          </w:pPr>
          <w:ins w:id="304" w:author="León Prieto" w:date="2023-07-09T16:18:00Z">
            <w:r w:rsidRPr="00734958">
              <w:rPr>
                <w:rStyle w:val="Hyperlink"/>
              </w:rPr>
              <w:fldChar w:fldCharType="begin"/>
            </w:r>
            <w:r w:rsidRPr="00734958">
              <w:rPr>
                <w:rStyle w:val="Hyperlink"/>
              </w:rPr>
              <w:instrText xml:space="preserve"> </w:instrText>
            </w:r>
            <w:r>
              <w:instrText>HYPERLINK \l "_Toc139811972"</w:instrText>
            </w:r>
            <w:r w:rsidRPr="00734958">
              <w:rPr>
                <w:rStyle w:val="Hyperlink"/>
              </w:rPr>
              <w:instrText xml:space="preserve"> </w:instrText>
            </w:r>
            <w:r w:rsidRPr="00734958">
              <w:rPr>
                <w:rStyle w:val="Hyperlink"/>
              </w:rPr>
              <w:fldChar w:fldCharType="separate"/>
            </w:r>
            <w:r w:rsidRPr="00734958">
              <w:rPr>
                <w:rStyle w:val="Hyperlink"/>
              </w:rPr>
              <w:t>3.1.</w:t>
            </w:r>
            <w:r>
              <w:rPr>
                <w:rFonts w:asciiTheme="minorHAnsi" w:eastAsiaTheme="minorEastAsia" w:hAnsiTheme="minorHAnsi"/>
                <w:kern w:val="2"/>
                <w:sz w:val="22"/>
                <w:szCs w:val="22"/>
                <w:lang w:eastAsia="es-ES"/>
                <w14:ligatures w14:val="standardContextual"/>
              </w:rPr>
              <w:tab/>
            </w:r>
            <w:r w:rsidRPr="00734958">
              <w:rPr>
                <w:rStyle w:val="Hyperlink"/>
              </w:rPr>
              <w:t>Arquitectura y desarrollo del software</w:t>
            </w:r>
            <w:r>
              <w:rPr>
                <w:webHidden/>
              </w:rPr>
              <w:tab/>
            </w:r>
            <w:r>
              <w:rPr>
                <w:webHidden/>
              </w:rPr>
              <w:fldChar w:fldCharType="begin"/>
            </w:r>
            <w:r>
              <w:rPr>
                <w:webHidden/>
              </w:rPr>
              <w:instrText xml:space="preserve"> PAGEREF _Toc139811972 \h </w:instrText>
            </w:r>
          </w:ins>
          <w:r>
            <w:rPr>
              <w:webHidden/>
            </w:rPr>
          </w:r>
          <w:r>
            <w:rPr>
              <w:webHidden/>
            </w:rPr>
            <w:fldChar w:fldCharType="separate"/>
          </w:r>
          <w:ins w:id="305" w:author="Prieto Bailo, León Enrique" w:date="2023-07-09T17:01:00Z">
            <w:r w:rsidR="00B055D0">
              <w:rPr>
                <w:webHidden/>
              </w:rPr>
              <w:t>22</w:t>
            </w:r>
          </w:ins>
          <w:ins w:id="306" w:author="León Prieto" w:date="2023-07-09T16:18:00Z">
            <w:r>
              <w:rPr>
                <w:webHidden/>
              </w:rPr>
              <w:fldChar w:fldCharType="end"/>
            </w:r>
            <w:r w:rsidRPr="00734958">
              <w:rPr>
                <w:rStyle w:val="Hyperlink"/>
              </w:rPr>
              <w:fldChar w:fldCharType="end"/>
            </w:r>
          </w:ins>
        </w:p>
        <w:p w14:paraId="36064ED6" w14:textId="469D645C" w:rsidR="00F8100E" w:rsidRDefault="00F8100E">
          <w:pPr>
            <w:pStyle w:val="TOC3"/>
            <w:rPr>
              <w:ins w:id="307" w:author="León Prieto" w:date="2023-07-09T16:18:00Z"/>
              <w:rFonts w:asciiTheme="minorHAnsi" w:eastAsiaTheme="minorEastAsia" w:hAnsiTheme="minorHAnsi"/>
              <w:kern w:val="2"/>
              <w:sz w:val="22"/>
              <w:szCs w:val="22"/>
              <w:lang w:eastAsia="es-ES"/>
              <w14:ligatures w14:val="standardContextual"/>
            </w:rPr>
          </w:pPr>
          <w:ins w:id="308" w:author="León Prieto" w:date="2023-07-09T16:18:00Z">
            <w:r w:rsidRPr="00734958">
              <w:rPr>
                <w:rStyle w:val="Hyperlink"/>
              </w:rPr>
              <w:fldChar w:fldCharType="begin"/>
            </w:r>
            <w:r w:rsidRPr="00734958">
              <w:rPr>
                <w:rStyle w:val="Hyperlink"/>
              </w:rPr>
              <w:instrText xml:space="preserve"> </w:instrText>
            </w:r>
            <w:r>
              <w:instrText>HYPERLINK \l "_Toc139811973"</w:instrText>
            </w:r>
            <w:r w:rsidRPr="00734958">
              <w:rPr>
                <w:rStyle w:val="Hyperlink"/>
              </w:rPr>
              <w:instrText xml:space="preserve"> </w:instrText>
            </w:r>
            <w:r w:rsidRPr="00734958">
              <w:rPr>
                <w:rStyle w:val="Hyperlink"/>
              </w:rPr>
              <w:fldChar w:fldCharType="separate"/>
            </w:r>
            <w:r w:rsidRPr="00734958">
              <w:rPr>
                <w:rStyle w:val="Hyperlink"/>
              </w:rPr>
              <w:t>3.1.1.</w:t>
            </w:r>
            <w:r>
              <w:rPr>
                <w:rFonts w:asciiTheme="minorHAnsi" w:eastAsiaTheme="minorEastAsia" w:hAnsiTheme="minorHAnsi"/>
                <w:kern w:val="2"/>
                <w:sz w:val="22"/>
                <w:szCs w:val="22"/>
                <w:lang w:eastAsia="es-ES"/>
                <w14:ligatures w14:val="standardContextual"/>
              </w:rPr>
              <w:tab/>
            </w:r>
            <w:r w:rsidRPr="00734958">
              <w:rPr>
                <w:rStyle w:val="Hyperlink"/>
              </w:rPr>
              <w:t>Tareas de inicialización</w:t>
            </w:r>
            <w:r>
              <w:rPr>
                <w:webHidden/>
              </w:rPr>
              <w:tab/>
            </w:r>
            <w:r>
              <w:rPr>
                <w:webHidden/>
              </w:rPr>
              <w:fldChar w:fldCharType="begin"/>
            </w:r>
            <w:r>
              <w:rPr>
                <w:webHidden/>
              </w:rPr>
              <w:instrText xml:space="preserve"> PAGEREF _Toc139811973 \h </w:instrText>
            </w:r>
          </w:ins>
          <w:r>
            <w:rPr>
              <w:webHidden/>
            </w:rPr>
          </w:r>
          <w:r>
            <w:rPr>
              <w:webHidden/>
            </w:rPr>
            <w:fldChar w:fldCharType="separate"/>
          </w:r>
          <w:ins w:id="309" w:author="Prieto Bailo, León Enrique" w:date="2023-07-09T17:01:00Z">
            <w:r w:rsidR="00B055D0">
              <w:rPr>
                <w:webHidden/>
              </w:rPr>
              <w:t>23</w:t>
            </w:r>
          </w:ins>
          <w:ins w:id="310" w:author="León Prieto" w:date="2023-07-09T16:18:00Z">
            <w:r>
              <w:rPr>
                <w:webHidden/>
              </w:rPr>
              <w:fldChar w:fldCharType="end"/>
            </w:r>
            <w:r w:rsidRPr="00734958">
              <w:rPr>
                <w:rStyle w:val="Hyperlink"/>
              </w:rPr>
              <w:fldChar w:fldCharType="end"/>
            </w:r>
          </w:ins>
        </w:p>
        <w:p w14:paraId="2B0B3478" w14:textId="295A8BA2" w:rsidR="00F8100E" w:rsidRDefault="00F8100E">
          <w:pPr>
            <w:pStyle w:val="TOC3"/>
            <w:rPr>
              <w:ins w:id="311" w:author="León Prieto" w:date="2023-07-09T16:18:00Z"/>
              <w:rFonts w:asciiTheme="minorHAnsi" w:eastAsiaTheme="minorEastAsia" w:hAnsiTheme="minorHAnsi"/>
              <w:kern w:val="2"/>
              <w:sz w:val="22"/>
              <w:szCs w:val="22"/>
              <w:lang w:eastAsia="es-ES"/>
              <w14:ligatures w14:val="standardContextual"/>
            </w:rPr>
          </w:pPr>
          <w:ins w:id="312" w:author="León Prieto" w:date="2023-07-09T16:18:00Z">
            <w:r w:rsidRPr="00734958">
              <w:rPr>
                <w:rStyle w:val="Hyperlink"/>
              </w:rPr>
              <w:fldChar w:fldCharType="begin"/>
            </w:r>
            <w:r w:rsidRPr="00734958">
              <w:rPr>
                <w:rStyle w:val="Hyperlink"/>
              </w:rPr>
              <w:instrText xml:space="preserve"> </w:instrText>
            </w:r>
            <w:r>
              <w:instrText>HYPERLINK \l "_Toc139811974"</w:instrText>
            </w:r>
            <w:r w:rsidRPr="00734958">
              <w:rPr>
                <w:rStyle w:val="Hyperlink"/>
              </w:rPr>
              <w:instrText xml:space="preserve"> </w:instrText>
            </w:r>
            <w:r w:rsidRPr="00734958">
              <w:rPr>
                <w:rStyle w:val="Hyperlink"/>
              </w:rPr>
              <w:fldChar w:fldCharType="separate"/>
            </w:r>
            <w:r w:rsidRPr="00734958">
              <w:rPr>
                <w:rStyle w:val="Hyperlink"/>
              </w:rPr>
              <w:t>3.1.2.</w:t>
            </w:r>
            <w:r>
              <w:rPr>
                <w:rFonts w:asciiTheme="minorHAnsi" w:eastAsiaTheme="minorEastAsia" w:hAnsiTheme="minorHAnsi"/>
                <w:kern w:val="2"/>
                <w:sz w:val="22"/>
                <w:szCs w:val="22"/>
                <w:lang w:eastAsia="es-ES"/>
                <w14:ligatures w14:val="standardContextual"/>
              </w:rPr>
              <w:tab/>
            </w:r>
            <w:r w:rsidRPr="00734958">
              <w:rPr>
                <w:rStyle w:val="Hyperlink"/>
              </w:rPr>
              <w:t>Bucle principal</w:t>
            </w:r>
            <w:r>
              <w:rPr>
                <w:webHidden/>
              </w:rPr>
              <w:tab/>
            </w:r>
            <w:r>
              <w:rPr>
                <w:webHidden/>
              </w:rPr>
              <w:fldChar w:fldCharType="begin"/>
            </w:r>
            <w:r>
              <w:rPr>
                <w:webHidden/>
              </w:rPr>
              <w:instrText xml:space="preserve"> PAGEREF _Toc139811974 \h </w:instrText>
            </w:r>
          </w:ins>
          <w:r>
            <w:rPr>
              <w:webHidden/>
            </w:rPr>
          </w:r>
          <w:r>
            <w:rPr>
              <w:webHidden/>
            </w:rPr>
            <w:fldChar w:fldCharType="separate"/>
          </w:r>
          <w:ins w:id="313" w:author="Prieto Bailo, León Enrique" w:date="2023-07-09T17:01:00Z">
            <w:r w:rsidR="00B055D0">
              <w:rPr>
                <w:webHidden/>
              </w:rPr>
              <w:t>27</w:t>
            </w:r>
          </w:ins>
          <w:ins w:id="314" w:author="León Prieto" w:date="2023-07-09T16:18:00Z">
            <w:r>
              <w:rPr>
                <w:webHidden/>
              </w:rPr>
              <w:fldChar w:fldCharType="end"/>
            </w:r>
            <w:r w:rsidRPr="00734958">
              <w:rPr>
                <w:rStyle w:val="Hyperlink"/>
              </w:rPr>
              <w:fldChar w:fldCharType="end"/>
            </w:r>
          </w:ins>
        </w:p>
        <w:p w14:paraId="67E8B96E" w14:textId="7D6DF9C0" w:rsidR="00F8100E" w:rsidRDefault="00F8100E">
          <w:pPr>
            <w:pStyle w:val="TOC1"/>
            <w:rPr>
              <w:ins w:id="315" w:author="León Prieto" w:date="2023-07-09T16:18:00Z"/>
              <w:rFonts w:asciiTheme="minorHAnsi" w:eastAsiaTheme="minorEastAsia" w:hAnsiTheme="minorHAnsi"/>
              <w:b w:val="0"/>
              <w:bCs w:val="0"/>
              <w:kern w:val="2"/>
              <w:sz w:val="22"/>
              <w:lang w:eastAsia="es-ES"/>
              <w14:ligatures w14:val="standardContextual"/>
            </w:rPr>
          </w:pPr>
          <w:ins w:id="316" w:author="León Prieto" w:date="2023-07-09T16:18:00Z">
            <w:r w:rsidRPr="00734958">
              <w:rPr>
                <w:rStyle w:val="Hyperlink"/>
              </w:rPr>
              <w:fldChar w:fldCharType="begin"/>
            </w:r>
            <w:r w:rsidRPr="00734958">
              <w:rPr>
                <w:rStyle w:val="Hyperlink"/>
              </w:rPr>
              <w:instrText xml:space="preserve"> </w:instrText>
            </w:r>
            <w:r>
              <w:instrText>HYPERLINK \l "_Toc139811975"</w:instrText>
            </w:r>
            <w:r w:rsidRPr="00734958">
              <w:rPr>
                <w:rStyle w:val="Hyperlink"/>
              </w:rPr>
              <w:instrText xml:space="preserve"> </w:instrText>
            </w:r>
            <w:r w:rsidRPr="00734958">
              <w:rPr>
                <w:rStyle w:val="Hyperlink"/>
              </w:rPr>
              <w:fldChar w:fldCharType="separate"/>
            </w:r>
            <w:r w:rsidRPr="00734958">
              <w:rPr>
                <w:rStyle w:val="Hyperlink"/>
              </w:rPr>
              <w:t>CAPÍTULO 4. DISEÑO FINAL Y PRUEBAS DE VUELO</w:t>
            </w:r>
            <w:r>
              <w:rPr>
                <w:webHidden/>
              </w:rPr>
              <w:tab/>
            </w:r>
            <w:r>
              <w:rPr>
                <w:webHidden/>
              </w:rPr>
              <w:fldChar w:fldCharType="begin"/>
            </w:r>
            <w:r>
              <w:rPr>
                <w:webHidden/>
              </w:rPr>
              <w:instrText xml:space="preserve"> PAGEREF _Toc139811975 \h </w:instrText>
            </w:r>
          </w:ins>
          <w:r>
            <w:rPr>
              <w:webHidden/>
            </w:rPr>
          </w:r>
          <w:r>
            <w:rPr>
              <w:webHidden/>
            </w:rPr>
            <w:fldChar w:fldCharType="separate"/>
          </w:r>
          <w:ins w:id="317" w:author="Prieto Bailo, León Enrique" w:date="2023-07-09T17:01:00Z">
            <w:r w:rsidR="00B055D0">
              <w:rPr>
                <w:webHidden/>
              </w:rPr>
              <w:t>43</w:t>
            </w:r>
          </w:ins>
          <w:ins w:id="318" w:author="León Prieto" w:date="2023-07-09T16:18:00Z">
            <w:r>
              <w:rPr>
                <w:webHidden/>
              </w:rPr>
              <w:fldChar w:fldCharType="end"/>
            </w:r>
            <w:r w:rsidRPr="00734958">
              <w:rPr>
                <w:rStyle w:val="Hyperlink"/>
              </w:rPr>
              <w:fldChar w:fldCharType="end"/>
            </w:r>
          </w:ins>
        </w:p>
        <w:p w14:paraId="661EA8FE" w14:textId="1D3A11E0" w:rsidR="00F8100E" w:rsidRDefault="00F8100E" w:rsidP="00445E90">
          <w:pPr>
            <w:pStyle w:val="TOC2"/>
            <w:rPr>
              <w:ins w:id="319" w:author="León Prieto" w:date="2023-07-09T16:18:00Z"/>
              <w:rFonts w:asciiTheme="minorHAnsi" w:eastAsiaTheme="minorEastAsia" w:hAnsiTheme="minorHAnsi"/>
              <w:kern w:val="2"/>
              <w:sz w:val="22"/>
              <w:szCs w:val="22"/>
              <w:lang w:eastAsia="es-ES"/>
              <w14:ligatures w14:val="standardContextual"/>
            </w:rPr>
          </w:pPr>
          <w:ins w:id="320" w:author="León Prieto" w:date="2023-07-09T16:18:00Z">
            <w:r w:rsidRPr="00734958">
              <w:rPr>
                <w:rStyle w:val="Hyperlink"/>
              </w:rPr>
              <w:fldChar w:fldCharType="begin"/>
            </w:r>
            <w:r w:rsidRPr="00734958">
              <w:rPr>
                <w:rStyle w:val="Hyperlink"/>
              </w:rPr>
              <w:instrText xml:space="preserve"> </w:instrText>
            </w:r>
            <w:r>
              <w:instrText>HYPERLINK \l "_Toc139811976"</w:instrText>
            </w:r>
            <w:r w:rsidRPr="00734958">
              <w:rPr>
                <w:rStyle w:val="Hyperlink"/>
              </w:rPr>
              <w:instrText xml:space="preserve"> </w:instrText>
            </w:r>
            <w:r w:rsidRPr="00734958">
              <w:rPr>
                <w:rStyle w:val="Hyperlink"/>
              </w:rPr>
              <w:fldChar w:fldCharType="separate"/>
            </w:r>
            <w:r w:rsidRPr="00734958">
              <w:rPr>
                <w:rStyle w:val="Hyperlink"/>
              </w:rPr>
              <w:t>4.1.</w:t>
            </w:r>
            <w:r>
              <w:rPr>
                <w:rFonts w:asciiTheme="minorHAnsi" w:eastAsiaTheme="minorEastAsia" w:hAnsiTheme="minorHAnsi"/>
                <w:kern w:val="2"/>
                <w:sz w:val="22"/>
                <w:szCs w:val="22"/>
                <w:lang w:eastAsia="es-ES"/>
                <w14:ligatures w14:val="standardContextual"/>
              </w:rPr>
              <w:tab/>
            </w:r>
            <w:r w:rsidRPr="00734958">
              <w:rPr>
                <w:rStyle w:val="Hyperlink"/>
              </w:rPr>
              <w:t>Prototipo</w:t>
            </w:r>
            <w:r>
              <w:rPr>
                <w:webHidden/>
              </w:rPr>
              <w:tab/>
            </w:r>
            <w:r>
              <w:rPr>
                <w:webHidden/>
              </w:rPr>
              <w:fldChar w:fldCharType="begin"/>
            </w:r>
            <w:r>
              <w:rPr>
                <w:webHidden/>
              </w:rPr>
              <w:instrText xml:space="preserve"> PAGEREF _Toc139811976 \h </w:instrText>
            </w:r>
          </w:ins>
          <w:r>
            <w:rPr>
              <w:webHidden/>
            </w:rPr>
          </w:r>
          <w:r>
            <w:rPr>
              <w:webHidden/>
            </w:rPr>
            <w:fldChar w:fldCharType="separate"/>
          </w:r>
          <w:ins w:id="321" w:author="Prieto Bailo, León Enrique" w:date="2023-07-09T17:01:00Z">
            <w:r w:rsidR="00B055D0">
              <w:rPr>
                <w:webHidden/>
              </w:rPr>
              <w:t>43</w:t>
            </w:r>
          </w:ins>
          <w:ins w:id="322" w:author="León Prieto" w:date="2023-07-09T16:18:00Z">
            <w:r>
              <w:rPr>
                <w:webHidden/>
              </w:rPr>
              <w:fldChar w:fldCharType="end"/>
            </w:r>
            <w:r w:rsidRPr="00734958">
              <w:rPr>
                <w:rStyle w:val="Hyperlink"/>
              </w:rPr>
              <w:fldChar w:fldCharType="end"/>
            </w:r>
          </w:ins>
        </w:p>
        <w:p w14:paraId="41461807" w14:textId="5D09DDE5" w:rsidR="00F8100E" w:rsidRDefault="00F8100E" w:rsidP="00445E90">
          <w:pPr>
            <w:pStyle w:val="TOC2"/>
            <w:rPr>
              <w:ins w:id="323" w:author="León Prieto" w:date="2023-07-09T16:18:00Z"/>
              <w:rFonts w:asciiTheme="minorHAnsi" w:eastAsiaTheme="minorEastAsia" w:hAnsiTheme="minorHAnsi"/>
              <w:kern w:val="2"/>
              <w:sz w:val="22"/>
              <w:szCs w:val="22"/>
              <w:lang w:eastAsia="es-ES"/>
              <w14:ligatures w14:val="standardContextual"/>
            </w:rPr>
          </w:pPr>
          <w:ins w:id="324" w:author="León Prieto" w:date="2023-07-09T16:18:00Z">
            <w:r w:rsidRPr="00734958">
              <w:rPr>
                <w:rStyle w:val="Hyperlink"/>
              </w:rPr>
              <w:fldChar w:fldCharType="begin"/>
            </w:r>
            <w:r w:rsidRPr="00734958">
              <w:rPr>
                <w:rStyle w:val="Hyperlink"/>
              </w:rPr>
              <w:instrText xml:space="preserve"> </w:instrText>
            </w:r>
            <w:r>
              <w:instrText>HYPERLINK \l "_Toc139811977"</w:instrText>
            </w:r>
            <w:r w:rsidRPr="00734958">
              <w:rPr>
                <w:rStyle w:val="Hyperlink"/>
              </w:rPr>
              <w:instrText xml:space="preserve"> </w:instrText>
            </w:r>
            <w:r w:rsidRPr="00734958">
              <w:rPr>
                <w:rStyle w:val="Hyperlink"/>
              </w:rPr>
              <w:fldChar w:fldCharType="separate"/>
            </w:r>
            <w:r w:rsidRPr="00734958">
              <w:rPr>
                <w:rStyle w:val="Hyperlink"/>
              </w:rPr>
              <w:t>4.2.</w:t>
            </w:r>
            <w:r>
              <w:rPr>
                <w:rFonts w:asciiTheme="minorHAnsi" w:eastAsiaTheme="minorEastAsia" w:hAnsiTheme="minorHAnsi"/>
                <w:kern w:val="2"/>
                <w:sz w:val="22"/>
                <w:szCs w:val="22"/>
                <w:lang w:eastAsia="es-ES"/>
                <w14:ligatures w14:val="standardContextual"/>
              </w:rPr>
              <w:tab/>
            </w:r>
            <w:r w:rsidRPr="00734958">
              <w:rPr>
                <w:rStyle w:val="Hyperlink"/>
              </w:rPr>
              <w:t>Operación</w:t>
            </w:r>
            <w:r>
              <w:rPr>
                <w:webHidden/>
              </w:rPr>
              <w:tab/>
            </w:r>
            <w:r>
              <w:rPr>
                <w:webHidden/>
              </w:rPr>
              <w:fldChar w:fldCharType="begin"/>
            </w:r>
            <w:r>
              <w:rPr>
                <w:webHidden/>
              </w:rPr>
              <w:instrText xml:space="preserve"> PAGEREF _Toc139811977 \h </w:instrText>
            </w:r>
          </w:ins>
          <w:r>
            <w:rPr>
              <w:webHidden/>
            </w:rPr>
          </w:r>
          <w:r>
            <w:rPr>
              <w:webHidden/>
            </w:rPr>
            <w:fldChar w:fldCharType="separate"/>
          </w:r>
          <w:ins w:id="325" w:author="Prieto Bailo, León Enrique" w:date="2023-07-09T17:01:00Z">
            <w:r w:rsidR="00B055D0">
              <w:rPr>
                <w:webHidden/>
              </w:rPr>
              <w:t>44</w:t>
            </w:r>
          </w:ins>
          <w:ins w:id="326" w:author="León Prieto" w:date="2023-07-09T16:18:00Z">
            <w:r>
              <w:rPr>
                <w:webHidden/>
              </w:rPr>
              <w:fldChar w:fldCharType="end"/>
            </w:r>
            <w:r w:rsidRPr="00734958">
              <w:rPr>
                <w:rStyle w:val="Hyperlink"/>
              </w:rPr>
              <w:fldChar w:fldCharType="end"/>
            </w:r>
          </w:ins>
        </w:p>
        <w:p w14:paraId="391492C5" w14:textId="362649CD" w:rsidR="00F8100E" w:rsidRDefault="00F8100E">
          <w:pPr>
            <w:pStyle w:val="TOC3"/>
            <w:rPr>
              <w:ins w:id="327" w:author="León Prieto" w:date="2023-07-09T16:18:00Z"/>
              <w:rFonts w:asciiTheme="minorHAnsi" w:eastAsiaTheme="minorEastAsia" w:hAnsiTheme="minorHAnsi"/>
              <w:kern w:val="2"/>
              <w:sz w:val="22"/>
              <w:szCs w:val="22"/>
              <w:lang w:eastAsia="es-ES"/>
              <w14:ligatures w14:val="standardContextual"/>
            </w:rPr>
          </w:pPr>
          <w:ins w:id="328" w:author="León Prieto" w:date="2023-07-09T16:18:00Z">
            <w:r w:rsidRPr="00734958">
              <w:rPr>
                <w:rStyle w:val="Hyperlink"/>
              </w:rPr>
              <w:fldChar w:fldCharType="begin"/>
            </w:r>
            <w:r w:rsidRPr="00734958">
              <w:rPr>
                <w:rStyle w:val="Hyperlink"/>
              </w:rPr>
              <w:instrText xml:space="preserve"> </w:instrText>
            </w:r>
            <w:r>
              <w:instrText>HYPERLINK \l "_Toc139811978"</w:instrText>
            </w:r>
            <w:r w:rsidRPr="00734958">
              <w:rPr>
                <w:rStyle w:val="Hyperlink"/>
              </w:rPr>
              <w:instrText xml:space="preserve"> </w:instrText>
            </w:r>
            <w:r w:rsidRPr="00734958">
              <w:rPr>
                <w:rStyle w:val="Hyperlink"/>
              </w:rPr>
              <w:fldChar w:fldCharType="separate"/>
            </w:r>
            <w:r w:rsidRPr="00734958">
              <w:rPr>
                <w:rStyle w:val="Hyperlink"/>
              </w:rPr>
              <w:t>4.2.1.</w:t>
            </w:r>
            <w:r>
              <w:rPr>
                <w:rFonts w:asciiTheme="minorHAnsi" w:eastAsiaTheme="minorEastAsia" w:hAnsiTheme="minorHAnsi"/>
                <w:kern w:val="2"/>
                <w:sz w:val="22"/>
                <w:szCs w:val="22"/>
                <w:lang w:eastAsia="es-ES"/>
                <w14:ligatures w14:val="standardContextual"/>
              </w:rPr>
              <w:tab/>
            </w:r>
            <w:r w:rsidRPr="00734958">
              <w:rPr>
                <w:rStyle w:val="Hyperlink"/>
              </w:rPr>
              <w:t>Controles</w:t>
            </w:r>
            <w:r>
              <w:rPr>
                <w:webHidden/>
              </w:rPr>
              <w:tab/>
            </w:r>
            <w:r>
              <w:rPr>
                <w:webHidden/>
              </w:rPr>
              <w:fldChar w:fldCharType="begin"/>
            </w:r>
            <w:r>
              <w:rPr>
                <w:webHidden/>
              </w:rPr>
              <w:instrText xml:space="preserve"> PAGEREF _Toc139811978 \h </w:instrText>
            </w:r>
          </w:ins>
          <w:r>
            <w:rPr>
              <w:webHidden/>
            </w:rPr>
          </w:r>
          <w:r>
            <w:rPr>
              <w:webHidden/>
            </w:rPr>
            <w:fldChar w:fldCharType="separate"/>
          </w:r>
          <w:ins w:id="329" w:author="Prieto Bailo, León Enrique" w:date="2023-07-09T17:01:00Z">
            <w:r w:rsidR="00B055D0">
              <w:rPr>
                <w:webHidden/>
              </w:rPr>
              <w:t>44</w:t>
            </w:r>
          </w:ins>
          <w:ins w:id="330" w:author="León Prieto" w:date="2023-07-09T16:18:00Z">
            <w:r>
              <w:rPr>
                <w:webHidden/>
              </w:rPr>
              <w:fldChar w:fldCharType="end"/>
            </w:r>
            <w:r w:rsidRPr="00734958">
              <w:rPr>
                <w:rStyle w:val="Hyperlink"/>
              </w:rPr>
              <w:fldChar w:fldCharType="end"/>
            </w:r>
          </w:ins>
        </w:p>
        <w:p w14:paraId="654F5B51" w14:textId="2D3A5004" w:rsidR="00F8100E" w:rsidRDefault="00F8100E">
          <w:pPr>
            <w:pStyle w:val="TOC3"/>
            <w:rPr>
              <w:ins w:id="331" w:author="León Prieto" w:date="2023-07-09T16:18:00Z"/>
              <w:rFonts w:asciiTheme="minorHAnsi" w:eastAsiaTheme="minorEastAsia" w:hAnsiTheme="minorHAnsi"/>
              <w:kern w:val="2"/>
              <w:sz w:val="22"/>
              <w:szCs w:val="22"/>
              <w:lang w:eastAsia="es-ES"/>
              <w14:ligatures w14:val="standardContextual"/>
            </w:rPr>
          </w:pPr>
          <w:ins w:id="332" w:author="León Prieto" w:date="2023-07-09T16:18:00Z">
            <w:r w:rsidRPr="00734958">
              <w:rPr>
                <w:rStyle w:val="Hyperlink"/>
              </w:rPr>
              <w:fldChar w:fldCharType="begin"/>
            </w:r>
            <w:r w:rsidRPr="00734958">
              <w:rPr>
                <w:rStyle w:val="Hyperlink"/>
              </w:rPr>
              <w:instrText xml:space="preserve"> </w:instrText>
            </w:r>
            <w:r>
              <w:instrText>HYPERLINK \l "_Toc139811979"</w:instrText>
            </w:r>
            <w:r w:rsidRPr="00734958">
              <w:rPr>
                <w:rStyle w:val="Hyperlink"/>
              </w:rPr>
              <w:instrText xml:space="preserve"> </w:instrText>
            </w:r>
            <w:r w:rsidRPr="00734958">
              <w:rPr>
                <w:rStyle w:val="Hyperlink"/>
              </w:rPr>
              <w:fldChar w:fldCharType="separate"/>
            </w:r>
            <w:r w:rsidRPr="00734958">
              <w:rPr>
                <w:rStyle w:val="Hyperlink"/>
              </w:rPr>
              <w:t>4.2.2.</w:t>
            </w:r>
            <w:r>
              <w:rPr>
                <w:rFonts w:asciiTheme="minorHAnsi" w:eastAsiaTheme="minorEastAsia" w:hAnsiTheme="minorHAnsi"/>
                <w:kern w:val="2"/>
                <w:sz w:val="22"/>
                <w:szCs w:val="22"/>
                <w:lang w:eastAsia="es-ES"/>
                <w14:ligatures w14:val="standardContextual"/>
              </w:rPr>
              <w:tab/>
            </w:r>
            <w:r w:rsidRPr="00734958">
              <w:rPr>
                <w:rStyle w:val="Hyperlink"/>
              </w:rPr>
              <w:t>Puesta en marcha</w:t>
            </w:r>
            <w:r>
              <w:rPr>
                <w:webHidden/>
              </w:rPr>
              <w:tab/>
            </w:r>
            <w:r>
              <w:rPr>
                <w:webHidden/>
              </w:rPr>
              <w:fldChar w:fldCharType="begin"/>
            </w:r>
            <w:r>
              <w:rPr>
                <w:webHidden/>
              </w:rPr>
              <w:instrText xml:space="preserve"> PAGEREF _Toc139811979 \h </w:instrText>
            </w:r>
          </w:ins>
          <w:r>
            <w:rPr>
              <w:webHidden/>
            </w:rPr>
          </w:r>
          <w:r>
            <w:rPr>
              <w:webHidden/>
            </w:rPr>
            <w:fldChar w:fldCharType="separate"/>
          </w:r>
          <w:ins w:id="333" w:author="Prieto Bailo, León Enrique" w:date="2023-07-09T17:01:00Z">
            <w:r w:rsidR="00B055D0">
              <w:rPr>
                <w:webHidden/>
              </w:rPr>
              <w:t>45</w:t>
            </w:r>
          </w:ins>
          <w:ins w:id="334" w:author="León Prieto" w:date="2023-07-09T16:18:00Z">
            <w:r>
              <w:rPr>
                <w:webHidden/>
              </w:rPr>
              <w:fldChar w:fldCharType="end"/>
            </w:r>
            <w:r w:rsidRPr="00734958">
              <w:rPr>
                <w:rStyle w:val="Hyperlink"/>
              </w:rPr>
              <w:fldChar w:fldCharType="end"/>
            </w:r>
          </w:ins>
        </w:p>
        <w:p w14:paraId="306F24C5" w14:textId="2CAF33E3" w:rsidR="00F8100E" w:rsidRDefault="00F8100E">
          <w:pPr>
            <w:pStyle w:val="TOC3"/>
            <w:rPr>
              <w:ins w:id="335" w:author="León Prieto" w:date="2023-07-09T16:18:00Z"/>
              <w:rFonts w:asciiTheme="minorHAnsi" w:eastAsiaTheme="minorEastAsia" w:hAnsiTheme="minorHAnsi"/>
              <w:kern w:val="2"/>
              <w:sz w:val="22"/>
              <w:szCs w:val="22"/>
              <w:lang w:eastAsia="es-ES"/>
              <w14:ligatures w14:val="standardContextual"/>
            </w:rPr>
          </w:pPr>
          <w:ins w:id="336" w:author="León Prieto" w:date="2023-07-09T16:18:00Z">
            <w:r w:rsidRPr="00734958">
              <w:rPr>
                <w:rStyle w:val="Hyperlink"/>
              </w:rPr>
              <w:fldChar w:fldCharType="begin"/>
            </w:r>
            <w:r w:rsidRPr="00734958">
              <w:rPr>
                <w:rStyle w:val="Hyperlink"/>
              </w:rPr>
              <w:instrText xml:space="preserve"> </w:instrText>
            </w:r>
            <w:r>
              <w:instrText>HYPERLINK \l "_Toc139811980"</w:instrText>
            </w:r>
            <w:r w:rsidRPr="00734958">
              <w:rPr>
                <w:rStyle w:val="Hyperlink"/>
              </w:rPr>
              <w:instrText xml:space="preserve"> </w:instrText>
            </w:r>
            <w:r w:rsidRPr="00734958">
              <w:rPr>
                <w:rStyle w:val="Hyperlink"/>
              </w:rPr>
              <w:fldChar w:fldCharType="separate"/>
            </w:r>
            <w:r w:rsidRPr="00734958">
              <w:rPr>
                <w:rStyle w:val="Hyperlink"/>
              </w:rPr>
              <w:t>4.2.3.</w:t>
            </w:r>
            <w:r>
              <w:rPr>
                <w:rFonts w:asciiTheme="minorHAnsi" w:eastAsiaTheme="minorEastAsia" w:hAnsiTheme="minorHAnsi"/>
                <w:kern w:val="2"/>
                <w:sz w:val="22"/>
                <w:szCs w:val="22"/>
                <w:lang w:eastAsia="es-ES"/>
                <w14:ligatures w14:val="standardContextual"/>
              </w:rPr>
              <w:tab/>
            </w:r>
            <w:r w:rsidRPr="00734958">
              <w:rPr>
                <w:rStyle w:val="Hyperlink"/>
              </w:rPr>
              <w:t>Calibrado de los PID</w:t>
            </w:r>
            <w:r>
              <w:rPr>
                <w:webHidden/>
              </w:rPr>
              <w:tab/>
            </w:r>
            <w:r>
              <w:rPr>
                <w:webHidden/>
              </w:rPr>
              <w:fldChar w:fldCharType="begin"/>
            </w:r>
            <w:r>
              <w:rPr>
                <w:webHidden/>
              </w:rPr>
              <w:instrText xml:space="preserve"> PAGEREF _Toc139811980 \h </w:instrText>
            </w:r>
          </w:ins>
          <w:r>
            <w:rPr>
              <w:webHidden/>
            </w:rPr>
          </w:r>
          <w:r>
            <w:rPr>
              <w:webHidden/>
            </w:rPr>
            <w:fldChar w:fldCharType="separate"/>
          </w:r>
          <w:ins w:id="337" w:author="Prieto Bailo, León Enrique" w:date="2023-07-09T17:01:00Z">
            <w:r w:rsidR="00B055D0">
              <w:rPr>
                <w:webHidden/>
              </w:rPr>
              <w:t>46</w:t>
            </w:r>
          </w:ins>
          <w:ins w:id="338" w:author="León Prieto" w:date="2023-07-09T16:18:00Z">
            <w:r>
              <w:rPr>
                <w:webHidden/>
              </w:rPr>
              <w:fldChar w:fldCharType="end"/>
            </w:r>
            <w:r w:rsidRPr="00734958">
              <w:rPr>
                <w:rStyle w:val="Hyperlink"/>
              </w:rPr>
              <w:fldChar w:fldCharType="end"/>
            </w:r>
          </w:ins>
        </w:p>
        <w:p w14:paraId="32E25416" w14:textId="68ED8E2A" w:rsidR="00F8100E" w:rsidRDefault="00F8100E">
          <w:pPr>
            <w:pStyle w:val="TOC3"/>
            <w:rPr>
              <w:ins w:id="339" w:author="León Prieto" w:date="2023-07-09T16:18:00Z"/>
              <w:rFonts w:asciiTheme="minorHAnsi" w:eastAsiaTheme="minorEastAsia" w:hAnsiTheme="minorHAnsi"/>
              <w:kern w:val="2"/>
              <w:sz w:val="22"/>
              <w:szCs w:val="22"/>
              <w:lang w:eastAsia="es-ES"/>
              <w14:ligatures w14:val="standardContextual"/>
            </w:rPr>
          </w:pPr>
          <w:ins w:id="340" w:author="León Prieto" w:date="2023-07-09T16:18:00Z">
            <w:r w:rsidRPr="00734958">
              <w:rPr>
                <w:rStyle w:val="Hyperlink"/>
              </w:rPr>
              <w:fldChar w:fldCharType="begin"/>
            </w:r>
            <w:r w:rsidRPr="00734958">
              <w:rPr>
                <w:rStyle w:val="Hyperlink"/>
              </w:rPr>
              <w:instrText xml:space="preserve"> </w:instrText>
            </w:r>
            <w:r>
              <w:instrText>HYPERLINK \l "_Toc139811981"</w:instrText>
            </w:r>
            <w:r w:rsidRPr="00734958">
              <w:rPr>
                <w:rStyle w:val="Hyperlink"/>
              </w:rPr>
              <w:instrText xml:space="preserve"> </w:instrText>
            </w:r>
            <w:r w:rsidRPr="00734958">
              <w:rPr>
                <w:rStyle w:val="Hyperlink"/>
              </w:rPr>
              <w:fldChar w:fldCharType="separate"/>
            </w:r>
            <w:r w:rsidRPr="00734958">
              <w:rPr>
                <w:rStyle w:val="Hyperlink"/>
              </w:rPr>
              <w:t>4.2.4.</w:t>
            </w:r>
            <w:r>
              <w:rPr>
                <w:rFonts w:asciiTheme="minorHAnsi" w:eastAsiaTheme="minorEastAsia" w:hAnsiTheme="minorHAnsi"/>
                <w:kern w:val="2"/>
                <w:sz w:val="22"/>
                <w:szCs w:val="22"/>
                <w:lang w:eastAsia="es-ES"/>
                <w14:ligatures w14:val="standardContextual"/>
              </w:rPr>
              <w:tab/>
            </w:r>
            <w:r w:rsidRPr="00734958">
              <w:rPr>
                <w:rStyle w:val="Hyperlink"/>
              </w:rPr>
              <w:t>Instrucciones de vuelo</w:t>
            </w:r>
            <w:r>
              <w:rPr>
                <w:webHidden/>
              </w:rPr>
              <w:tab/>
            </w:r>
            <w:r>
              <w:rPr>
                <w:webHidden/>
              </w:rPr>
              <w:fldChar w:fldCharType="begin"/>
            </w:r>
            <w:r>
              <w:rPr>
                <w:webHidden/>
              </w:rPr>
              <w:instrText xml:space="preserve"> PAGEREF _Toc139811981 \h </w:instrText>
            </w:r>
          </w:ins>
          <w:r>
            <w:rPr>
              <w:webHidden/>
            </w:rPr>
          </w:r>
          <w:r>
            <w:rPr>
              <w:webHidden/>
            </w:rPr>
            <w:fldChar w:fldCharType="separate"/>
          </w:r>
          <w:ins w:id="341" w:author="Prieto Bailo, León Enrique" w:date="2023-07-09T17:01:00Z">
            <w:r w:rsidR="00B055D0">
              <w:rPr>
                <w:webHidden/>
              </w:rPr>
              <w:t>47</w:t>
            </w:r>
          </w:ins>
          <w:ins w:id="342" w:author="León Prieto" w:date="2023-07-09T16:18:00Z">
            <w:r>
              <w:rPr>
                <w:webHidden/>
              </w:rPr>
              <w:fldChar w:fldCharType="end"/>
            </w:r>
            <w:r w:rsidRPr="00734958">
              <w:rPr>
                <w:rStyle w:val="Hyperlink"/>
              </w:rPr>
              <w:fldChar w:fldCharType="end"/>
            </w:r>
          </w:ins>
        </w:p>
        <w:p w14:paraId="2FC0A483" w14:textId="02025B8C" w:rsidR="00F8100E" w:rsidRDefault="00F8100E">
          <w:pPr>
            <w:pStyle w:val="TOC3"/>
            <w:rPr>
              <w:ins w:id="343" w:author="León Prieto" w:date="2023-07-09T16:18:00Z"/>
              <w:rFonts w:asciiTheme="minorHAnsi" w:eastAsiaTheme="minorEastAsia" w:hAnsiTheme="minorHAnsi"/>
              <w:kern w:val="2"/>
              <w:sz w:val="22"/>
              <w:szCs w:val="22"/>
              <w:lang w:eastAsia="es-ES"/>
              <w14:ligatures w14:val="standardContextual"/>
            </w:rPr>
          </w:pPr>
          <w:ins w:id="344" w:author="León Prieto" w:date="2023-07-09T16:18:00Z">
            <w:r w:rsidRPr="00734958">
              <w:rPr>
                <w:rStyle w:val="Hyperlink"/>
              </w:rPr>
              <w:fldChar w:fldCharType="begin"/>
            </w:r>
            <w:r w:rsidRPr="00734958">
              <w:rPr>
                <w:rStyle w:val="Hyperlink"/>
              </w:rPr>
              <w:instrText xml:space="preserve"> </w:instrText>
            </w:r>
            <w:r>
              <w:instrText>HYPERLINK \l "_Toc139811982"</w:instrText>
            </w:r>
            <w:r w:rsidRPr="00734958">
              <w:rPr>
                <w:rStyle w:val="Hyperlink"/>
              </w:rPr>
              <w:instrText xml:space="preserve"> </w:instrText>
            </w:r>
            <w:r w:rsidRPr="00734958">
              <w:rPr>
                <w:rStyle w:val="Hyperlink"/>
              </w:rPr>
              <w:fldChar w:fldCharType="separate"/>
            </w:r>
            <w:r w:rsidRPr="00734958">
              <w:rPr>
                <w:rStyle w:val="Hyperlink"/>
              </w:rPr>
              <w:t>4.2.5.</w:t>
            </w:r>
            <w:r>
              <w:rPr>
                <w:rFonts w:asciiTheme="minorHAnsi" w:eastAsiaTheme="minorEastAsia" w:hAnsiTheme="minorHAnsi"/>
                <w:kern w:val="2"/>
                <w:sz w:val="22"/>
                <w:szCs w:val="22"/>
                <w:lang w:eastAsia="es-ES"/>
                <w14:ligatures w14:val="standardContextual"/>
              </w:rPr>
              <w:tab/>
            </w:r>
            <w:r w:rsidRPr="00734958">
              <w:rPr>
                <w:rStyle w:val="Hyperlink"/>
              </w:rPr>
              <w:t>Vuelo del cuadricóptero</w:t>
            </w:r>
            <w:r>
              <w:rPr>
                <w:webHidden/>
              </w:rPr>
              <w:tab/>
            </w:r>
            <w:r>
              <w:rPr>
                <w:webHidden/>
              </w:rPr>
              <w:fldChar w:fldCharType="begin"/>
            </w:r>
            <w:r>
              <w:rPr>
                <w:webHidden/>
              </w:rPr>
              <w:instrText xml:space="preserve"> PAGEREF _Toc139811982 \h </w:instrText>
            </w:r>
          </w:ins>
          <w:r>
            <w:rPr>
              <w:webHidden/>
            </w:rPr>
          </w:r>
          <w:r>
            <w:rPr>
              <w:webHidden/>
            </w:rPr>
            <w:fldChar w:fldCharType="separate"/>
          </w:r>
          <w:ins w:id="345" w:author="Prieto Bailo, León Enrique" w:date="2023-07-09T17:01:00Z">
            <w:r w:rsidR="00B055D0">
              <w:rPr>
                <w:webHidden/>
              </w:rPr>
              <w:t>49</w:t>
            </w:r>
          </w:ins>
          <w:ins w:id="346" w:author="León Prieto" w:date="2023-07-09T16:18:00Z">
            <w:r>
              <w:rPr>
                <w:webHidden/>
              </w:rPr>
              <w:fldChar w:fldCharType="end"/>
            </w:r>
            <w:r w:rsidRPr="00734958">
              <w:rPr>
                <w:rStyle w:val="Hyperlink"/>
              </w:rPr>
              <w:fldChar w:fldCharType="end"/>
            </w:r>
          </w:ins>
        </w:p>
        <w:p w14:paraId="0C740B3D" w14:textId="2BB3E39C" w:rsidR="00F8100E" w:rsidRDefault="00F8100E">
          <w:pPr>
            <w:pStyle w:val="TOC1"/>
            <w:rPr>
              <w:ins w:id="347" w:author="León Prieto" w:date="2023-07-09T16:18:00Z"/>
              <w:rFonts w:asciiTheme="minorHAnsi" w:eastAsiaTheme="minorEastAsia" w:hAnsiTheme="minorHAnsi"/>
              <w:b w:val="0"/>
              <w:bCs w:val="0"/>
              <w:kern w:val="2"/>
              <w:sz w:val="22"/>
              <w:lang w:eastAsia="es-ES"/>
              <w14:ligatures w14:val="standardContextual"/>
            </w:rPr>
          </w:pPr>
          <w:ins w:id="348" w:author="León Prieto" w:date="2023-07-09T16:18:00Z">
            <w:r w:rsidRPr="00734958">
              <w:rPr>
                <w:rStyle w:val="Hyperlink"/>
              </w:rPr>
              <w:fldChar w:fldCharType="begin"/>
            </w:r>
            <w:r w:rsidRPr="00734958">
              <w:rPr>
                <w:rStyle w:val="Hyperlink"/>
              </w:rPr>
              <w:instrText xml:space="preserve"> </w:instrText>
            </w:r>
            <w:r>
              <w:instrText>HYPERLINK \l "_Toc139811983"</w:instrText>
            </w:r>
            <w:r w:rsidRPr="00734958">
              <w:rPr>
                <w:rStyle w:val="Hyperlink"/>
              </w:rPr>
              <w:instrText xml:space="preserve"> </w:instrText>
            </w:r>
            <w:r w:rsidRPr="00734958">
              <w:rPr>
                <w:rStyle w:val="Hyperlink"/>
              </w:rPr>
              <w:fldChar w:fldCharType="separate"/>
            </w:r>
            <w:r w:rsidRPr="00734958">
              <w:rPr>
                <w:rStyle w:val="Hyperlink"/>
              </w:rPr>
              <w:t>CONCLUSIONES</w:t>
            </w:r>
            <w:r>
              <w:rPr>
                <w:webHidden/>
              </w:rPr>
              <w:tab/>
            </w:r>
            <w:r>
              <w:rPr>
                <w:webHidden/>
              </w:rPr>
              <w:fldChar w:fldCharType="begin"/>
            </w:r>
            <w:r>
              <w:rPr>
                <w:webHidden/>
              </w:rPr>
              <w:instrText xml:space="preserve"> PAGEREF _Toc139811983 \h </w:instrText>
            </w:r>
          </w:ins>
          <w:r>
            <w:rPr>
              <w:webHidden/>
            </w:rPr>
          </w:r>
          <w:r>
            <w:rPr>
              <w:webHidden/>
            </w:rPr>
            <w:fldChar w:fldCharType="separate"/>
          </w:r>
          <w:ins w:id="349" w:author="Prieto Bailo, León Enrique" w:date="2023-07-09T17:01:00Z">
            <w:r w:rsidR="00B055D0">
              <w:rPr>
                <w:webHidden/>
              </w:rPr>
              <w:t>52</w:t>
            </w:r>
          </w:ins>
          <w:ins w:id="350" w:author="León Prieto" w:date="2023-07-09T16:18:00Z">
            <w:r>
              <w:rPr>
                <w:webHidden/>
              </w:rPr>
              <w:fldChar w:fldCharType="end"/>
            </w:r>
            <w:r w:rsidRPr="00734958">
              <w:rPr>
                <w:rStyle w:val="Hyperlink"/>
              </w:rPr>
              <w:fldChar w:fldCharType="end"/>
            </w:r>
          </w:ins>
        </w:p>
        <w:p w14:paraId="5ADFC7E0" w14:textId="4FC8CDA8" w:rsidR="00F8100E" w:rsidRDefault="00F8100E">
          <w:pPr>
            <w:pStyle w:val="TOC1"/>
            <w:rPr>
              <w:ins w:id="351" w:author="León Prieto" w:date="2023-07-09T16:18:00Z"/>
              <w:rFonts w:asciiTheme="minorHAnsi" w:eastAsiaTheme="minorEastAsia" w:hAnsiTheme="minorHAnsi"/>
              <w:b w:val="0"/>
              <w:bCs w:val="0"/>
              <w:kern w:val="2"/>
              <w:sz w:val="22"/>
              <w:lang w:eastAsia="es-ES"/>
              <w14:ligatures w14:val="standardContextual"/>
            </w:rPr>
          </w:pPr>
          <w:ins w:id="352" w:author="León Prieto" w:date="2023-07-09T16:18:00Z">
            <w:r w:rsidRPr="00734958">
              <w:rPr>
                <w:rStyle w:val="Hyperlink"/>
              </w:rPr>
              <w:fldChar w:fldCharType="begin"/>
            </w:r>
            <w:r w:rsidRPr="00734958">
              <w:rPr>
                <w:rStyle w:val="Hyperlink"/>
              </w:rPr>
              <w:instrText xml:space="preserve"> </w:instrText>
            </w:r>
            <w:r>
              <w:instrText>HYPERLINK \l "_Toc139811984"</w:instrText>
            </w:r>
            <w:r w:rsidRPr="00734958">
              <w:rPr>
                <w:rStyle w:val="Hyperlink"/>
              </w:rPr>
              <w:instrText xml:space="preserve"> </w:instrText>
            </w:r>
            <w:r w:rsidRPr="00734958">
              <w:rPr>
                <w:rStyle w:val="Hyperlink"/>
              </w:rPr>
              <w:fldChar w:fldCharType="separate"/>
            </w:r>
            <w:r w:rsidRPr="00734958">
              <w:rPr>
                <w:rStyle w:val="Hyperlink"/>
              </w:rPr>
              <w:t>BIBLIOGRAFÍA</w:t>
            </w:r>
            <w:r>
              <w:rPr>
                <w:webHidden/>
              </w:rPr>
              <w:tab/>
            </w:r>
            <w:r>
              <w:rPr>
                <w:webHidden/>
              </w:rPr>
              <w:fldChar w:fldCharType="begin"/>
            </w:r>
            <w:r>
              <w:rPr>
                <w:webHidden/>
              </w:rPr>
              <w:instrText xml:space="preserve"> PAGEREF _Toc139811984 \h </w:instrText>
            </w:r>
          </w:ins>
          <w:r>
            <w:rPr>
              <w:webHidden/>
            </w:rPr>
          </w:r>
          <w:r>
            <w:rPr>
              <w:webHidden/>
            </w:rPr>
            <w:fldChar w:fldCharType="separate"/>
          </w:r>
          <w:ins w:id="353" w:author="Prieto Bailo, León Enrique" w:date="2023-07-09T17:01:00Z">
            <w:r w:rsidR="00B055D0">
              <w:rPr>
                <w:webHidden/>
              </w:rPr>
              <w:t>54</w:t>
            </w:r>
          </w:ins>
          <w:ins w:id="354" w:author="León Prieto" w:date="2023-07-09T16:18:00Z">
            <w:r>
              <w:rPr>
                <w:webHidden/>
              </w:rPr>
              <w:fldChar w:fldCharType="end"/>
            </w:r>
            <w:r w:rsidRPr="00734958">
              <w:rPr>
                <w:rStyle w:val="Hyperlink"/>
              </w:rPr>
              <w:fldChar w:fldCharType="end"/>
            </w:r>
          </w:ins>
        </w:p>
        <w:p w14:paraId="5603B65D" w14:textId="722113FC" w:rsidR="00F8100E" w:rsidRDefault="00F8100E">
          <w:pPr>
            <w:pStyle w:val="TOC1"/>
            <w:rPr>
              <w:ins w:id="355" w:author="León Prieto" w:date="2023-07-09T16:18:00Z"/>
              <w:rFonts w:asciiTheme="minorHAnsi" w:eastAsiaTheme="minorEastAsia" w:hAnsiTheme="minorHAnsi"/>
              <w:b w:val="0"/>
              <w:bCs w:val="0"/>
              <w:kern w:val="2"/>
              <w:sz w:val="22"/>
              <w:lang w:eastAsia="es-ES"/>
              <w14:ligatures w14:val="standardContextual"/>
            </w:rPr>
          </w:pPr>
          <w:ins w:id="356" w:author="León Prieto" w:date="2023-07-09T16:18:00Z">
            <w:r w:rsidRPr="00734958">
              <w:rPr>
                <w:rStyle w:val="Hyperlink"/>
              </w:rPr>
              <w:fldChar w:fldCharType="begin"/>
            </w:r>
            <w:r w:rsidRPr="00734958">
              <w:rPr>
                <w:rStyle w:val="Hyperlink"/>
              </w:rPr>
              <w:instrText xml:space="preserve"> </w:instrText>
            </w:r>
            <w:r>
              <w:instrText>HYPERLINK \l "_Toc139811985"</w:instrText>
            </w:r>
            <w:r w:rsidRPr="00734958">
              <w:rPr>
                <w:rStyle w:val="Hyperlink"/>
              </w:rPr>
              <w:instrText xml:space="preserve"> </w:instrText>
            </w:r>
            <w:r w:rsidRPr="00734958">
              <w:rPr>
                <w:rStyle w:val="Hyperlink"/>
              </w:rPr>
              <w:fldChar w:fldCharType="separate"/>
            </w:r>
            <w:r w:rsidRPr="00734958">
              <w:rPr>
                <w:rStyle w:val="Hyperlink"/>
              </w:rPr>
              <w:t>ANEXOS</w:t>
            </w:r>
            <w:r>
              <w:rPr>
                <w:webHidden/>
              </w:rPr>
              <w:tab/>
            </w:r>
            <w:r>
              <w:rPr>
                <w:webHidden/>
              </w:rPr>
              <w:fldChar w:fldCharType="begin"/>
            </w:r>
            <w:r>
              <w:rPr>
                <w:webHidden/>
              </w:rPr>
              <w:instrText xml:space="preserve"> PAGEREF _Toc139811985 \h </w:instrText>
            </w:r>
          </w:ins>
          <w:r>
            <w:rPr>
              <w:webHidden/>
            </w:rPr>
          </w:r>
          <w:r>
            <w:rPr>
              <w:webHidden/>
            </w:rPr>
            <w:fldChar w:fldCharType="separate"/>
          </w:r>
          <w:ins w:id="357" w:author="Prieto Bailo, León Enrique" w:date="2023-07-09T17:01:00Z">
            <w:r w:rsidR="00B055D0">
              <w:rPr>
                <w:webHidden/>
              </w:rPr>
              <w:t>56</w:t>
            </w:r>
          </w:ins>
          <w:ins w:id="358" w:author="León Prieto" w:date="2023-07-09T16:18:00Z">
            <w:r>
              <w:rPr>
                <w:webHidden/>
              </w:rPr>
              <w:fldChar w:fldCharType="end"/>
            </w:r>
            <w:r w:rsidRPr="00734958">
              <w:rPr>
                <w:rStyle w:val="Hyperlink"/>
              </w:rPr>
              <w:fldChar w:fldCharType="end"/>
            </w:r>
          </w:ins>
        </w:p>
        <w:p w14:paraId="6777ED64" w14:textId="38B3C31F" w:rsidR="00F8100E" w:rsidRDefault="00F8100E" w:rsidP="00445E90">
          <w:pPr>
            <w:pStyle w:val="TOC2"/>
            <w:rPr>
              <w:ins w:id="359" w:author="León Prieto" w:date="2023-07-09T16:18:00Z"/>
              <w:rFonts w:asciiTheme="minorHAnsi" w:eastAsiaTheme="minorEastAsia" w:hAnsiTheme="minorHAnsi"/>
              <w:kern w:val="2"/>
              <w:sz w:val="22"/>
              <w:szCs w:val="22"/>
              <w:lang w:eastAsia="es-ES"/>
              <w14:ligatures w14:val="standardContextual"/>
            </w:rPr>
          </w:pPr>
          <w:ins w:id="360" w:author="León Prieto" w:date="2023-07-09T16:18:00Z">
            <w:r w:rsidRPr="00734958">
              <w:rPr>
                <w:rStyle w:val="Hyperlink"/>
              </w:rPr>
              <w:fldChar w:fldCharType="begin"/>
            </w:r>
            <w:r w:rsidRPr="00734958">
              <w:rPr>
                <w:rStyle w:val="Hyperlink"/>
              </w:rPr>
              <w:instrText xml:space="preserve"> </w:instrText>
            </w:r>
            <w:r>
              <w:instrText>HYPERLINK \l "_Toc139811986"</w:instrText>
            </w:r>
            <w:r w:rsidRPr="00734958">
              <w:rPr>
                <w:rStyle w:val="Hyperlink"/>
              </w:rPr>
              <w:instrText xml:space="preserve"> </w:instrText>
            </w:r>
            <w:r w:rsidRPr="00734958">
              <w:rPr>
                <w:rStyle w:val="Hyperlink"/>
              </w:rPr>
              <w:fldChar w:fldCharType="separate"/>
            </w:r>
            <w:r w:rsidRPr="00734958">
              <w:rPr>
                <w:rStyle w:val="Hyperlink"/>
              </w:rPr>
              <w:t>Anexo 1: Código implementado</w:t>
            </w:r>
            <w:r>
              <w:rPr>
                <w:webHidden/>
              </w:rPr>
              <w:tab/>
            </w:r>
            <w:r>
              <w:rPr>
                <w:webHidden/>
              </w:rPr>
              <w:fldChar w:fldCharType="begin"/>
            </w:r>
            <w:r>
              <w:rPr>
                <w:webHidden/>
              </w:rPr>
              <w:instrText xml:space="preserve"> PAGEREF _Toc139811986 \h </w:instrText>
            </w:r>
          </w:ins>
          <w:r>
            <w:rPr>
              <w:webHidden/>
            </w:rPr>
          </w:r>
          <w:r>
            <w:rPr>
              <w:webHidden/>
            </w:rPr>
            <w:fldChar w:fldCharType="separate"/>
          </w:r>
          <w:ins w:id="361" w:author="Prieto Bailo, León Enrique" w:date="2023-07-09T17:01:00Z">
            <w:r w:rsidR="00B055D0">
              <w:rPr>
                <w:webHidden/>
              </w:rPr>
              <w:t>57</w:t>
            </w:r>
          </w:ins>
          <w:ins w:id="362" w:author="León Prieto" w:date="2023-07-09T16:18:00Z">
            <w:r>
              <w:rPr>
                <w:webHidden/>
              </w:rPr>
              <w:fldChar w:fldCharType="end"/>
            </w:r>
            <w:r w:rsidRPr="00734958">
              <w:rPr>
                <w:rStyle w:val="Hyperlink"/>
              </w:rPr>
              <w:fldChar w:fldCharType="end"/>
            </w:r>
          </w:ins>
        </w:p>
        <w:p w14:paraId="7A15D5BB" w14:textId="7EDB0CD6" w:rsidR="00D07874" w:rsidDel="00F8100E" w:rsidRDefault="00D07874">
          <w:pPr>
            <w:pStyle w:val="TOC1"/>
            <w:rPr>
              <w:ins w:id="363" w:author="Prieto Bailo, León Enrique" w:date="2023-07-07T22:08:00Z"/>
              <w:del w:id="364" w:author="León Prieto" w:date="2023-07-09T16:18:00Z"/>
              <w:rFonts w:asciiTheme="minorHAnsi" w:eastAsiaTheme="minorEastAsia" w:hAnsiTheme="minorHAnsi"/>
              <w:b w:val="0"/>
              <w:bCs w:val="0"/>
              <w:sz w:val="22"/>
              <w:lang w:eastAsia="es-ES"/>
            </w:rPr>
          </w:pPr>
          <w:ins w:id="365" w:author="Prieto Bailo, León Enrique" w:date="2023-07-07T22:08:00Z">
            <w:del w:id="366" w:author="León Prieto" w:date="2023-07-09T16:18:00Z">
              <w:r w:rsidRPr="00F8100E" w:rsidDel="00F8100E">
                <w:rPr>
                  <w:rStyle w:val="Hyperlink"/>
                  <w:b w:val="0"/>
                  <w:bCs w:val="0"/>
                </w:rPr>
                <w:delText>CAPÍTULO 1. INTRODUCCIÓN</w:delText>
              </w:r>
              <w:r w:rsidDel="00F8100E">
                <w:rPr>
                  <w:webHidden/>
                </w:rPr>
                <w:tab/>
              </w:r>
            </w:del>
          </w:ins>
          <w:ins w:id="367" w:author="Prieto Bailo, León Enrique" w:date="2023-07-07T23:43:00Z">
            <w:del w:id="368" w:author="León Prieto" w:date="2023-07-09T16:18:00Z">
              <w:r w:rsidR="00572B10" w:rsidDel="00F8100E">
                <w:rPr>
                  <w:webHidden/>
                </w:rPr>
                <w:delText>1</w:delText>
              </w:r>
            </w:del>
          </w:ins>
        </w:p>
        <w:p w14:paraId="32B559A6" w14:textId="5F8AD408" w:rsidR="00D07874" w:rsidDel="00F8100E" w:rsidRDefault="00D07874" w:rsidP="00D36AEB">
          <w:pPr>
            <w:pStyle w:val="TOC2"/>
            <w:rPr>
              <w:ins w:id="369" w:author="Prieto Bailo, León Enrique" w:date="2023-07-07T22:08:00Z"/>
              <w:del w:id="370" w:author="León Prieto" w:date="2023-07-09T16:18:00Z"/>
              <w:rFonts w:asciiTheme="minorHAnsi" w:eastAsiaTheme="minorEastAsia" w:hAnsiTheme="minorHAnsi"/>
              <w:sz w:val="22"/>
              <w:szCs w:val="22"/>
              <w:lang w:eastAsia="es-ES"/>
            </w:rPr>
          </w:pPr>
          <w:ins w:id="371" w:author="Prieto Bailo, León Enrique" w:date="2023-07-07T22:08:00Z">
            <w:del w:id="372" w:author="León Prieto" w:date="2023-07-09T16:18:00Z">
              <w:r w:rsidRPr="00F8100E" w:rsidDel="00F8100E">
                <w:rPr>
                  <w:rStyle w:val="Hyperlink"/>
                  <w:b w:val="0"/>
                  <w:bCs w:val="0"/>
                </w:rPr>
                <w:delText>1.1.</w:delText>
              </w:r>
              <w:r w:rsidDel="00F8100E">
                <w:rPr>
                  <w:rFonts w:asciiTheme="minorHAnsi" w:eastAsiaTheme="minorEastAsia" w:hAnsiTheme="minorHAnsi"/>
                  <w:sz w:val="22"/>
                  <w:szCs w:val="22"/>
                  <w:lang w:eastAsia="es-ES"/>
                </w:rPr>
                <w:tab/>
              </w:r>
              <w:r w:rsidRPr="00F8100E" w:rsidDel="00F8100E">
                <w:rPr>
                  <w:rStyle w:val="Hyperlink"/>
                  <w:b w:val="0"/>
                  <w:bCs w:val="0"/>
                </w:rPr>
                <w:delText>Objetivos</w:delText>
              </w:r>
              <w:r w:rsidDel="00F8100E">
                <w:rPr>
                  <w:webHidden/>
                </w:rPr>
                <w:tab/>
              </w:r>
            </w:del>
          </w:ins>
          <w:ins w:id="373" w:author="Prieto Bailo, León Enrique" w:date="2023-07-07T23:43:00Z">
            <w:del w:id="374" w:author="León Prieto" w:date="2023-07-09T16:18:00Z">
              <w:r w:rsidR="00572B10" w:rsidDel="00F8100E">
                <w:rPr>
                  <w:webHidden/>
                </w:rPr>
                <w:delText>3</w:delText>
              </w:r>
            </w:del>
          </w:ins>
        </w:p>
        <w:p w14:paraId="723D12BD" w14:textId="0A63F11E" w:rsidR="00D07874" w:rsidDel="00F8100E" w:rsidRDefault="00D07874" w:rsidP="00D36AEB">
          <w:pPr>
            <w:pStyle w:val="TOC2"/>
            <w:rPr>
              <w:ins w:id="375" w:author="Prieto Bailo, León Enrique" w:date="2023-07-07T22:08:00Z"/>
              <w:del w:id="376" w:author="León Prieto" w:date="2023-07-09T16:18:00Z"/>
              <w:rFonts w:asciiTheme="minorHAnsi" w:eastAsiaTheme="minorEastAsia" w:hAnsiTheme="minorHAnsi"/>
              <w:sz w:val="22"/>
              <w:szCs w:val="22"/>
              <w:lang w:eastAsia="es-ES"/>
            </w:rPr>
          </w:pPr>
          <w:ins w:id="377" w:author="Prieto Bailo, León Enrique" w:date="2023-07-07T22:08:00Z">
            <w:del w:id="378" w:author="León Prieto" w:date="2023-07-09T16:18:00Z">
              <w:r w:rsidRPr="00F8100E" w:rsidDel="00F8100E">
                <w:rPr>
                  <w:rStyle w:val="Hyperlink"/>
                  <w:b w:val="0"/>
                  <w:bCs w:val="0"/>
                </w:rPr>
                <w:delText>1.2.</w:delText>
              </w:r>
              <w:r w:rsidDel="00F8100E">
                <w:rPr>
                  <w:rFonts w:asciiTheme="minorHAnsi" w:eastAsiaTheme="minorEastAsia" w:hAnsiTheme="minorHAnsi"/>
                  <w:sz w:val="22"/>
                  <w:szCs w:val="22"/>
                  <w:lang w:eastAsia="es-ES"/>
                </w:rPr>
                <w:tab/>
              </w:r>
              <w:r w:rsidRPr="00F8100E" w:rsidDel="00F8100E">
                <w:rPr>
                  <w:rStyle w:val="Hyperlink"/>
                  <w:b w:val="0"/>
                  <w:bCs w:val="0"/>
                </w:rPr>
                <w:delText>Metodología</w:delText>
              </w:r>
              <w:r w:rsidDel="00F8100E">
                <w:rPr>
                  <w:webHidden/>
                </w:rPr>
                <w:tab/>
              </w:r>
            </w:del>
          </w:ins>
          <w:ins w:id="379" w:author="Prieto Bailo, León Enrique" w:date="2023-07-07T23:43:00Z">
            <w:del w:id="380" w:author="León Prieto" w:date="2023-07-09T16:18:00Z">
              <w:r w:rsidR="00572B10" w:rsidDel="00F8100E">
                <w:rPr>
                  <w:webHidden/>
                </w:rPr>
                <w:delText>3</w:delText>
              </w:r>
            </w:del>
          </w:ins>
        </w:p>
        <w:p w14:paraId="2C04C9E8" w14:textId="5611BABE" w:rsidR="00D07874" w:rsidDel="00F8100E" w:rsidRDefault="00D07874" w:rsidP="00D36AEB">
          <w:pPr>
            <w:pStyle w:val="TOC2"/>
            <w:rPr>
              <w:ins w:id="381" w:author="Prieto Bailo, León Enrique" w:date="2023-07-07T22:08:00Z"/>
              <w:del w:id="382" w:author="León Prieto" w:date="2023-07-09T16:18:00Z"/>
              <w:rFonts w:asciiTheme="minorHAnsi" w:eastAsiaTheme="minorEastAsia" w:hAnsiTheme="minorHAnsi"/>
              <w:sz w:val="22"/>
              <w:szCs w:val="22"/>
              <w:lang w:eastAsia="es-ES"/>
            </w:rPr>
          </w:pPr>
          <w:ins w:id="383" w:author="Prieto Bailo, León Enrique" w:date="2023-07-07T22:08:00Z">
            <w:del w:id="384" w:author="León Prieto" w:date="2023-07-09T16:18:00Z">
              <w:r w:rsidRPr="00F8100E" w:rsidDel="00F8100E">
                <w:rPr>
                  <w:rStyle w:val="Hyperlink"/>
                  <w:b w:val="0"/>
                  <w:bCs w:val="0"/>
                </w:rPr>
                <w:delText>1.3.</w:delText>
              </w:r>
              <w:r w:rsidDel="00F8100E">
                <w:rPr>
                  <w:rFonts w:asciiTheme="minorHAnsi" w:eastAsiaTheme="minorEastAsia" w:hAnsiTheme="minorHAnsi"/>
                  <w:sz w:val="22"/>
                  <w:szCs w:val="22"/>
                  <w:lang w:eastAsia="es-ES"/>
                </w:rPr>
                <w:tab/>
              </w:r>
              <w:r w:rsidRPr="00F8100E" w:rsidDel="00F8100E">
                <w:rPr>
                  <w:rStyle w:val="Hyperlink"/>
                  <w:b w:val="0"/>
                  <w:bCs w:val="0"/>
                </w:rPr>
                <w:delText>Estructura de la memoria</w:delText>
              </w:r>
              <w:r w:rsidDel="00F8100E">
                <w:rPr>
                  <w:webHidden/>
                </w:rPr>
                <w:tab/>
              </w:r>
            </w:del>
          </w:ins>
          <w:ins w:id="385" w:author="Prieto Bailo, León Enrique" w:date="2023-07-07T23:43:00Z">
            <w:del w:id="386" w:author="León Prieto" w:date="2023-07-09T16:18:00Z">
              <w:r w:rsidR="00572B10" w:rsidDel="00F8100E">
                <w:rPr>
                  <w:webHidden/>
                </w:rPr>
                <w:delText>4</w:delText>
              </w:r>
            </w:del>
          </w:ins>
        </w:p>
        <w:p w14:paraId="4EC29CD3" w14:textId="5138257F" w:rsidR="00D07874" w:rsidDel="00F8100E" w:rsidRDefault="00D07874">
          <w:pPr>
            <w:pStyle w:val="TOC1"/>
            <w:rPr>
              <w:ins w:id="387" w:author="Prieto Bailo, León Enrique" w:date="2023-07-07T22:08:00Z"/>
              <w:del w:id="388" w:author="León Prieto" w:date="2023-07-09T16:18:00Z"/>
              <w:rFonts w:asciiTheme="minorHAnsi" w:eastAsiaTheme="minorEastAsia" w:hAnsiTheme="minorHAnsi"/>
              <w:b w:val="0"/>
              <w:bCs w:val="0"/>
              <w:sz w:val="22"/>
              <w:lang w:eastAsia="es-ES"/>
            </w:rPr>
          </w:pPr>
          <w:ins w:id="389" w:author="Prieto Bailo, León Enrique" w:date="2023-07-07T22:08:00Z">
            <w:del w:id="390" w:author="León Prieto" w:date="2023-07-09T16:18:00Z">
              <w:r w:rsidRPr="00F8100E" w:rsidDel="00F8100E">
                <w:rPr>
                  <w:rStyle w:val="Hyperlink"/>
                  <w:b w:val="0"/>
                  <w:bCs w:val="0"/>
                </w:rPr>
                <w:delText>CAPÍTULO 2. DISEÑO DE HARDWARE</w:delText>
              </w:r>
              <w:r w:rsidDel="00F8100E">
                <w:rPr>
                  <w:webHidden/>
                </w:rPr>
                <w:tab/>
              </w:r>
            </w:del>
          </w:ins>
          <w:ins w:id="391" w:author="Prieto Bailo, León Enrique" w:date="2023-07-07T23:43:00Z">
            <w:del w:id="392" w:author="León Prieto" w:date="2023-07-09T16:18:00Z">
              <w:r w:rsidR="00572B10" w:rsidDel="00F8100E">
                <w:rPr>
                  <w:webHidden/>
                </w:rPr>
                <w:delText>5</w:delText>
              </w:r>
            </w:del>
          </w:ins>
        </w:p>
        <w:p w14:paraId="1B0738CD" w14:textId="72E95929" w:rsidR="00D07874" w:rsidDel="00F8100E" w:rsidRDefault="00D07874" w:rsidP="00D36AEB">
          <w:pPr>
            <w:pStyle w:val="TOC2"/>
            <w:rPr>
              <w:ins w:id="393" w:author="Prieto Bailo, León Enrique" w:date="2023-07-07T22:08:00Z"/>
              <w:del w:id="394" w:author="León Prieto" w:date="2023-07-09T16:18:00Z"/>
              <w:rFonts w:asciiTheme="minorHAnsi" w:eastAsiaTheme="minorEastAsia" w:hAnsiTheme="minorHAnsi"/>
              <w:sz w:val="22"/>
              <w:szCs w:val="22"/>
              <w:lang w:eastAsia="es-ES"/>
            </w:rPr>
          </w:pPr>
          <w:ins w:id="395" w:author="Prieto Bailo, León Enrique" w:date="2023-07-07T22:08:00Z">
            <w:del w:id="396" w:author="León Prieto" w:date="2023-07-09T16:18:00Z">
              <w:r w:rsidRPr="00F8100E" w:rsidDel="00F8100E">
                <w:rPr>
                  <w:rStyle w:val="Hyperlink"/>
                  <w:b w:val="0"/>
                  <w:bCs w:val="0"/>
                </w:rPr>
                <w:delText>2.1.</w:delText>
              </w:r>
              <w:r w:rsidDel="00F8100E">
                <w:rPr>
                  <w:rFonts w:asciiTheme="minorHAnsi" w:eastAsiaTheme="minorEastAsia" w:hAnsiTheme="minorHAnsi"/>
                  <w:sz w:val="22"/>
                  <w:szCs w:val="22"/>
                  <w:lang w:eastAsia="es-ES"/>
                </w:rPr>
                <w:tab/>
              </w:r>
              <w:r w:rsidRPr="00F8100E" w:rsidDel="00F8100E">
                <w:rPr>
                  <w:rStyle w:val="Hyperlink"/>
                  <w:b w:val="0"/>
                  <w:bCs w:val="0"/>
                </w:rPr>
                <w:delText>Descripción de los componentes del dron.</w:delText>
              </w:r>
              <w:r w:rsidDel="00F8100E">
                <w:rPr>
                  <w:webHidden/>
                </w:rPr>
                <w:tab/>
              </w:r>
            </w:del>
          </w:ins>
          <w:ins w:id="397" w:author="Prieto Bailo, León Enrique" w:date="2023-07-07T23:43:00Z">
            <w:del w:id="398" w:author="León Prieto" w:date="2023-07-09T16:18:00Z">
              <w:r w:rsidR="00572B10" w:rsidDel="00F8100E">
                <w:rPr>
                  <w:webHidden/>
                </w:rPr>
                <w:delText>5</w:delText>
              </w:r>
            </w:del>
          </w:ins>
        </w:p>
        <w:p w14:paraId="7F1AC465" w14:textId="2A204E37" w:rsidR="00D07874" w:rsidDel="00F8100E" w:rsidRDefault="00D07874" w:rsidP="00216728">
          <w:pPr>
            <w:pStyle w:val="TOC3"/>
            <w:rPr>
              <w:ins w:id="399" w:author="Prieto Bailo, León Enrique" w:date="2023-07-07T22:08:00Z"/>
              <w:del w:id="400" w:author="León Prieto" w:date="2023-07-09T16:18:00Z"/>
              <w:rFonts w:asciiTheme="minorHAnsi" w:eastAsiaTheme="minorEastAsia" w:hAnsiTheme="minorHAnsi"/>
              <w:sz w:val="22"/>
              <w:szCs w:val="22"/>
              <w:lang w:eastAsia="es-ES"/>
            </w:rPr>
          </w:pPr>
          <w:ins w:id="401" w:author="Prieto Bailo, León Enrique" w:date="2023-07-07T22:08:00Z">
            <w:del w:id="402" w:author="León Prieto" w:date="2023-07-09T16:18:00Z">
              <w:r w:rsidRPr="00F8100E" w:rsidDel="00F8100E">
                <w:rPr>
                  <w:rStyle w:val="Hyperlink"/>
                </w:rPr>
                <w:delText>2.1.1.</w:delText>
              </w:r>
              <w:r w:rsidDel="00F8100E">
                <w:rPr>
                  <w:rFonts w:asciiTheme="minorHAnsi" w:eastAsiaTheme="minorEastAsia" w:hAnsiTheme="minorHAnsi"/>
                  <w:sz w:val="22"/>
                  <w:szCs w:val="22"/>
                  <w:lang w:eastAsia="es-ES"/>
                </w:rPr>
                <w:tab/>
              </w:r>
              <w:r w:rsidRPr="00F8100E" w:rsidDel="00F8100E">
                <w:rPr>
                  <w:rStyle w:val="Hyperlink"/>
                </w:rPr>
                <w:delText>FRAME DJI-F450</w:delText>
              </w:r>
              <w:r w:rsidDel="00F8100E">
                <w:rPr>
                  <w:webHidden/>
                </w:rPr>
                <w:tab/>
              </w:r>
            </w:del>
          </w:ins>
          <w:ins w:id="403" w:author="Prieto Bailo, León Enrique" w:date="2023-07-07T23:43:00Z">
            <w:del w:id="404" w:author="León Prieto" w:date="2023-07-09T16:18:00Z">
              <w:r w:rsidR="00572B10" w:rsidDel="00F8100E">
                <w:rPr>
                  <w:webHidden/>
                </w:rPr>
                <w:delText>6</w:delText>
              </w:r>
            </w:del>
          </w:ins>
        </w:p>
        <w:p w14:paraId="40ED522C" w14:textId="316B9BAE" w:rsidR="00D07874" w:rsidDel="00F8100E" w:rsidRDefault="00D07874" w:rsidP="00216728">
          <w:pPr>
            <w:pStyle w:val="TOC3"/>
            <w:rPr>
              <w:ins w:id="405" w:author="Prieto Bailo, León Enrique" w:date="2023-07-07T22:08:00Z"/>
              <w:del w:id="406" w:author="León Prieto" w:date="2023-07-09T16:18:00Z"/>
              <w:rFonts w:asciiTheme="minorHAnsi" w:eastAsiaTheme="minorEastAsia" w:hAnsiTheme="minorHAnsi"/>
              <w:sz w:val="22"/>
              <w:szCs w:val="22"/>
              <w:lang w:eastAsia="es-ES"/>
            </w:rPr>
          </w:pPr>
          <w:ins w:id="407" w:author="Prieto Bailo, León Enrique" w:date="2023-07-07T22:08:00Z">
            <w:del w:id="408" w:author="León Prieto" w:date="2023-07-09T16:18:00Z">
              <w:r w:rsidRPr="00F8100E" w:rsidDel="00F8100E">
                <w:rPr>
                  <w:rStyle w:val="Hyperlink"/>
                </w:rPr>
                <w:delText>2.1.2.</w:delText>
              </w:r>
              <w:r w:rsidDel="00F8100E">
                <w:rPr>
                  <w:rFonts w:asciiTheme="minorHAnsi" w:eastAsiaTheme="minorEastAsia" w:hAnsiTheme="minorHAnsi"/>
                  <w:sz w:val="22"/>
                  <w:szCs w:val="22"/>
                  <w:lang w:eastAsia="es-ES"/>
                </w:rPr>
                <w:tab/>
              </w:r>
              <w:r w:rsidRPr="00F8100E" w:rsidDel="00F8100E">
                <w:rPr>
                  <w:rStyle w:val="Hyperlink"/>
                </w:rPr>
                <w:delText>Adafruit Feather STM32F405</w:delText>
              </w:r>
              <w:r w:rsidDel="00F8100E">
                <w:rPr>
                  <w:webHidden/>
                </w:rPr>
                <w:tab/>
              </w:r>
            </w:del>
          </w:ins>
          <w:ins w:id="409" w:author="Prieto Bailo, León Enrique" w:date="2023-07-07T23:43:00Z">
            <w:del w:id="410" w:author="León Prieto" w:date="2023-07-09T16:18:00Z">
              <w:r w:rsidR="00572B10" w:rsidDel="00F8100E">
                <w:rPr>
                  <w:webHidden/>
                </w:rPr>
                <w:delText>7</w:delText>
              </w:r>
            </w:del>
          </w:ins>
        </w:p>
        <w:p w14:paraId="6B764902" w14:textId="6CC9D8A6" w:rsidR="00D07874" w:rsidDel="00F8100E" w:rsidRDefault="00D07874" w:rsidP="00216728">
          <w:pPr>
            <w:pStyle w:val="TOC3"/>
            <w:rPr>
              <w:ins w:id="411" w:author="Prieto Bailo, León Enrique" w:date="2023-07-07T22:08:00Z"/>
              <w:del w:id="412" w:author="León Prieto" w:date="2023-07-09T16:18:00Z"/>
              <w:rFonts w:asciiTheme="minorHAnsi" w:eastAsiaTheme="minorEastAsia" w:hAnsiTheme="minorHAnsi"/>
              <w:sz w:val="22"/>
              <w:szCs w:val="22"/>
              <w:lang w:eastAsia="es-ES"/>
            </w:rPr>
          </w:pPr>
          <w:ins w:id="413" w:author="Prieto Bailo, León Enrique" w:date="2023-07-07T22:08:00Z">
            <w:del w:id="414" w:author="León Prieto" w:date="2023-07-09T16:18:00Z">
              <w:r w:rsidRPr="00F8100E" w:rsidDel="00F8100E">
                <w:rPr>
                  <w:rStyle w:val="Hyperlink"/>
                </w:rPr>
                <w:delText>2.1.3.</w:delText>
              </w:r>
              <w:r w:rsidDel="00F8100E">
                <w:rPr>
                  <w:rFonts w:asciiTheme="minorHAnsi" w:eastAsiaTheme="minorEastAsia" w:hAnsiTheme="minorHAnsi"/>
                  <w:sz w:val="22"/>
                  <w:szCs w:val="22"/>
                  <w:lang w:eastAsia="es-ES"/>
                </w:rPr>
                <w:tab/>
              </w:r>
              <w:r w:rsidRPr="00F8100E" w:rsidDel="00F8100E">
                <w:rPr>
                  <w:rStyle w:val="Hyperlink"/>
                </w:rPr>
                <w:delText>MPU6050</w:delText>
              </w:r>
              <w:r w:rsidDel="00F8100E">
                <w:rPr>
                  <w:webHidden/>
                </w:rPr>
                <w:tab/>
              </w:r>
            </w:del>
          </w:ins>
          <w:ins w:id="415" w:author="Prieto Bailo, León Enrique" w:date="2023-07-07T23:43:00Z">
            <w:del w:id="416" w:author="León Prieto" w:date="2023-07-09T16:18:00Z">
              <w:r w:rsidR="00572B10" w:rsidDel="00F8100E">
                <w:rPr>
                  <w:webHidden/>
                </w:rPr>
                <w:delText>9</w:delText>
              </w:r>
            </w:del>
          </w:ins>
        </w:p>
        <w:p w14:paraId="33DBC890" w14:textId="6D6229FA" w:rsidR="00D07874" w:rsidDel="00F8100E" w:rsidRDefault="00D07874" w:rsidP="00216728">
          <w:pPr>
            <w:pStyle w:val="TOC3"/>
            <w:rPr>
              <w:ins w:id="417" w:author="Prieto Bailo, León Enrique" w:date="2023-07-07T22:08:00Z"/>
              <w:del w:id="418" w:author="León Prieto" w:date="2023-07-09T16:18:00Z"/>
              <w:rFonts w:asciiTheme="minorHAnsi" w:eastAsiaTheme="minorEastAsia" w:hAnsiTheme="minorHAnsi"/>
              <w:sz w:val="22"/>
              <w:szCs w:val="22"/>
              <w:lang w:eastAsia="es-ES"/>
            </w:rPr>
          </w:pPr>
          <w:ins w:id="419" w:author="Prieto Bailo, León Enrique" w:date="2023-07-07T22:08:00Z">
            <w:del w:id="420" w:author="León Prieto" w:date="2023-07-09T16:18:00Z">
              <w:r w:rsidRPr="00F8100E" w:rsidDel="00F8100E">
                <w:rPr>
                  <w:rStyle w:val="Hyperlink"/>
                </w:rPr>
                <w:delText>2.1.4.</w:delText>
              </w:r>
              <w:r w:rsidDel="00F8100E">
                <w:rPr>
                  <w:rFonts w:asciiTheme="minorHAnsi" w:eastAsiaTheme="minorEastAsia" w:hAnsiTheme="minorHAnsi"/>
                  <w:sz w:val="22"/>
                  <w:szCs w:val="22"/>
                  <w:lang w:eastAsia="es-ES"/>
                </w:rPr>
                <w:tab/>
              </w:r>
              <w:r w:rsidRPr="00F8100E" w:rsidDel="00F8100E">
                <w:rPr>
                  <w:rStyle w:val="Hyperlink"/>
                </w:rPr>
                <w:delText>BMP280</w:delText>
              </w:r>
              <w:r w:rsidDel="00F8100E">
                <w:rPr>
                  <w:webHidden/>
                </w:rPr>
                <w:tab/>
              </w:r>
            </w:del>
          </w:ins>
          <w:ins w:id="421" w:author="Prieto Bailo, León Enrique" w:date="2023-07-07T23:43:00Z">
            <w:del w:id="422" w:author="León Prieto" w:date="2023-07-09T16:18:00Z">
              <w:r w:rsidR="00572B10" w:rsidDel="00F8100E">
                <w:rPr>
                  <w:webHidden/>
                </w:rPr>
                <w:delText>10</w:delText>
              </w:r>
            </w:del>
          </w:ins>
        </w:p>
        <w:p w14:paraId="11AA1974" w14:textId="2EF49720" w:rsidR="00D07874" w:rsidDel="00F8100E" w:rsidRDefault="00D07874" w:rsidP="00216728">
          <w:pPr>
            <w:pStyle w:val="TOC3"/>
            <w:rPr>
              <w:ins w:id="423" w:author="Prieto Bailo, León Enrique" w:date="2023-07-07T22:08:00Z"/>
              <w:del w:id="424" w:author="León Prieto" w:date="2023-07-09T16:18:00Z"/>
              <w:rFonts w:asciiTheme="minorHAnsi" w:eastAsiaTheme="minorEastAsia" w:hAnsiTheme="minorHAnsi"/>
              <w:sz w:val="22"/>
              <w:szCs w:val="22"/>
              <w:lang w:eastAsia="es-ES"/>
            </w:rPr>
          </w:pPr>
          <w:ins w:id="425" w:author="Prieto Bailo, León Enrique" w:date="2023-07-07T22:08:00Z">
            <w:del w:id="426" w:author="León Prieto" w:date="2023-07-09T16:18:00Z">
              <w:r w:rsidRPr="00F8100E" w:rsidDel="00F8100E">
                <w:rPr>
                  <w:rStyle w:val="Hyperlink"/>
                </w:rPr>
                <w:delText>2.1.5.</w:delText>
              </w:r>
              <w:r w:rsidDel="00F8100E">
                <w:rPr>
                  <w:rFonts w:asciiTheme="minorHAnsi" w:eastAsiaTheme="minorEastAsia" w:hAnsiTheme="minorHAnsi"/>
                  <w:sz w:val="22"/>
                  <w:szCs w:val="22"/>
                  <w:lang w:eastAsia="es-ES"/>
                </w:rPr>
                <w:tab/>
              </w:r>
              <w:r w:rsidRPr="00F8100E" w:rsidDel="00F8100E">
                <w:rPr>
                  <w:rStyle w:val="Hyperlink"/>
                </w:rPr>
                <w:delText>HC-SR04</w:delText>
              </w:r>
              <w:r w:rsidDel="00F8100E">
                <w:rPr>
                  <w:webHidden/>
                </w:rPr>
                <w:tab/>
              </w:r>
            </w:del>
          </w:ins>
          <w:ins w:id="427" w:author="Prieto Bailo, León Enrique" w:date="2023-07-07T23:43:00Z">
            <w:del w:id="428" w:author="León Prieto" w:date="2023-07-09T16:18:00Z">
              <w:r w:rsidR="00572B10" w:rsidDel="00F8100E">
                <w:rPr>
                  <w:webHidden/>
                </w:rPr>
                <w:delText>11</w:delText>
              </w:r>
            </w:del>
          </w:ins>
        </w:p>
        <w:p w14:paraId="459F2226" w14:textId="2CB98289" w:rsidR="00D07874" w:rsidDel="00F8100E" w:rsidRDefault="00D07874" w:rsidP="00216728">
          <w:pPr>
            <w:pStyle w:val="TOC3"/>
            <w:rPr>
              <w:ins w:id="429" w:author="Prieto Bailo, León Enrique" w:date="2023-07-07T22:08:00Z"/>
              <w:del w:id="430" w:author="León Prieto" w:date="2023-07-09T16:18:00Z"/>
              <w:rFonts w:asciiTheme="minorHAnsi" w:eastAsiaTheme="minorEastAsia" w:hAnsiTheme="minorHAnsi"/>
              <w:sz w:val="22"/>
              <w:szCs w:val="22"/>
              <w:lang w:eastAsia="es-ES"/>
            </w:rPr>
          </w:pPr>
          <w:ins w:id="431" w:author="Prieto Bailo, León Enrique" w:date="2023-07-07T22:08:00Z">
            <w:del w:id="432" w:author="León Prieto" w:date="2023-07-09T16:18:00Z">
              <w:r w:rsidRPr="00F8100E" w:rsidDel="00F8100E">
                <w:rPr>
                  <w:rStyle w:val="Hyperlink"/>
                </w:rPr>
                <w:delText>2.1.6.</w:delText>
              </w:r>
              <w:r w:rsidDel="00F8100E">
                <w:rPr>
                  <w:rFonts w:asciiTheme="minorHAnsi" w:eastAsiaTheme="minorEastAsia" w:hAnsiTheme="minorHAnsi"/>
                  <w:sz w:val="22"/>
                  <w:szCs w:val="22"/>
                  <w:lang w:eastAsia="es-ES"/>
                </w:rPr>
                <w:tab/>
              </w:r>
              <w:r w:rsidRPr="00F8100E" w:rsidDel="00F8100E">
                <w:rPr>
                  <w:rStyle w:val="Hyperlink"/>
                </w:rPr>
                <w:delText>Flysky i6</w:delText>
              </w:r>
              <w:r w:rsidDel="00F8100E">
                <w:rPr>
                  <w:webHidden/>
                </w:rPr>
                <w:tab/>
              </w:r>
            </w:del>
          </w:ins>
          <w:ins w:id="433" w:author="Prieto Bailo, León Enrique" w:date="2023-07-07T23:43:00Z">
            <w:del w:id="434" w:author="León Prieto" w:date="2023-07-09T16:18:00Z">
              <w:r w:rsidR="00572B10" w:rsidDel="00F8100E">
                <w:rPr>
                  <w:webHidden/>
                </w:rPr>
                <w:delText>11</w:delText>
              </w:r>
            </w:del>
          </w:ins>
        </w:p>
        <w:p w14:paraId="04EDEFB0" w14:textId="3B00DD61" w:rsidR="00D07874" w:rsidDel="00F8100E" w:rsidRDefault="00D07874" w:rsidP="00216728">
          <w:pPr>
            <w:pStyle w:val="TOC3"/>
            <w:rPr>
              <w:ins w:id="435" w:author="Prieto Bailo, León Enrique" w:date="2023-07-07T22:08:00Z"/>
              <w:del w:id="436" w:author="León Prieto" w:date="2023-07-09T16:18:00Z"/>
              <w:rFonts w:asciiTheme="minorHAnsi" w:eastAsiaTheme="minorEastAsia" w:hAnsiTheme="minorHAnsi"/>
              <w:sz w:val="22"/>
              <w:szCs w:val="22"/>
              <w:lang w:eastAsia="es-ES"/>
            </w:rPr>
          </w:pPr>
          <w:ins w:id="437" w:author="Prieto Bailo, León Enrique" w:date="2023-07-07T22:08:00Z">
            <w:del w:id="438" w:author="León Prieto" w:date="2023-07-09T16:18:00Z">
              <w:r w:rsidRPr="00F8100E" w:rsidDel="00F8100E">
                <w:rPr>
                  <w:rStyle w:val="Hyperlink"/>
                </w:rPr>
                <w:delText>2.1.7.</w:delText>
              </w:r>
              <w:r w:rsidDel="00F8100E">
                <w:rPr>
                  <w:rFonts w:asciiTheme="minorHAnsi" w:eastAsiaTheme="minorEastAsia" w:hAnsiTheme="minorHAnsi"/>
                  <w:sz w:val="22"/>
                  <w:szCs w:val="22"/>
                  <w:lang w:eastAsia="es-ES"/>
                </w:rPr>
                <w:tab/>
              </w:r>
              <w:r w:rsidRPr="00F8100E" w:rsidDel="00F8100E">
                <w:rPr>
                  <w:rStyle w:val="Hyperlink"/>
                </w:rPr>
                <w:delText>LiPo</w:delText>
              </w:r>
              <w:r w:rsidDel="00F8100E">
                <w:rPr>
                  <w:webHidden/>
                </w:rPr>
                <w:tab/>
              </w:r>
            </w:del>
          </w:ins>
          <w:ins w:id="439" w:author="Prieto Bailo, León Enrique" w:date="2023-07-07T23:43:00Z">
            <w:del w:id="440" w:author="León Prieto" w:date="2023-07-09T16:18:00Z">
              <w:r w:rsidR="00572B10" w:rsidDel="00F8100E">
                <w:rPr>
                  <w:webHidden/>
                </w:rPr>
                <w:delText>13</w:delText>
              </w:r>
            </w:del>
          </w:ins>
        </w:p>
        <w:p w14:paraId="3710EB49" w14:textId="282D6312" w:rsidR="00D07874" w:rsidDel="00F8100E" w:rsidRDefault="00D07874" w:rsidP="00216728">
          <w:pPr>
            <w:pStyle w:val="TOC3"/>
            <w:rPr>
              <w:ins w:id="441" w:author="Prieto Bailo, León Enrique" w:date="2023-07-07T22:08:00Z"/>
              <w:del w:id="442" w:author="León Prieto" w:date="2023-07-09T16:18:00Z"/>
              <w:rFonts w:asciiTheme="minorHAnsi" w:eastAsiaTheme="minorEastAsia" w:hAnsiTheme="minorHAnsi"/>
              <w:sz w:val="22"/>
              <w:szCs w:val="22"/>
              <w:lang w:eastAsia="es-ES"/>
            </w:rPr>
          </w:pPr>
          <w:ins w:id="443" w:author="Prieto Bailo, León Enrique" w:date="2023-07-07T22:08:00Z">
            <w:del w:id="444" w:author="León Prieto" w:date="2023-07-09T16:18:00Z">
              <w:r w:rsidRPr="00F8100E" w:rsidDel="00F8100E">
                <w:rPr>
                  <w:rStyle w:val="Hyperlink"/>
                </w:rPr>
                <w:delText>2.1.8.</w:delText>
              </w:r>
              <w:r w:rsidDel="00F8100E">
                <w:rPr>
                  <w:rFonts w:asciiTheme="minorHAnsi" w:eastAsiaTheme="minorEastAsia" w:hAnsiTheme="minorHAnsi"/>
                  <w:sz w:val="22"/>
                  <w:szCs w:val="22"/>
                  <w:lang w:eastAsia="es-ES"/>
                </w:rPr>
                <w:tab/>
              </w:r>
              <w:r w:rsidRPr="00F8100E" w:rsidDel="00F8100E">
                <w:rPr>
                  <w:rStyle w:val="Hyperlink"/>
                </w:rPr>
                <w:delText>PDB XT-60</w:delText>
              </w:r>
              <w:r w:rsidDel="00F8100E">
                <w:rPr>
                  <w:webHidden/>
                </w:rPr>
                <w:tab/>
              </w:r>
            </w:del>
          </w:ins>
          <w:ins w:id="445" w:author="Prieto Bailo, León Enrique" w:date="2023-07-07T23:43:00Z">
            <w:del w:id="446" w:author="León Prieto" w:date="2023-07-09T16:18:00Z">
              <w:r w:rsidR="00572B10" w:rsidDel="00F8100E">
                <w:rPr>
                  <w:webHidden/>
                </w:rPr>
                <w:delText>14</w:delText>
              </w:r>
            </w:del>
          </w:ins>
        </w:p>
        <w:p w14:paraId="1F1F19C7" w14:textId="63BFEAF1" w:rsidR="00D07874" w:rsidDel="00F8100E" w:rsidRDefault="00D07874" w:rsidP="00216728">
          <w:pPr>
            <w:pStyle w:val="TOC3"/>
            <w:rPr>
              <w:ins w:id="447" w:author="Prieto Bailo, León Enrique" w:date="2023-07-07T22:08:00Z"/>
              <w:del w:id="448" w:author="León Prieto" w:date="2023-07-09T16:18:00Z"/>
              <w:rFonts w:asciiTheme="minorHAnsi" w:eastAsiaTheme="minorEastAsia" w:hAnsiTheme="minorHAnsi"/>
              <w:sz w:val="22"/>
              <w:szCs w:val="22"/>
              <w:lang w:eastAsia="es-ES"/>
            </w:rPr>
          </w:pPr>
          <w:ins w:id="449" w:author="Prieto Bailo, León Enrique" w:date="2023-07-07T22:08:00Z">
            <w:del w:id="450" w:author="León Prieto" w:date="2023-07-09T16:18:00Z">
              <w:r w:rsidRPr="00F8100E" w:rsidDel="00F8100E">
                <w:rPr>
                  <w:rStyle w:val="Hyperlink"/>
                </w:rPr>
                <w:delText>2.1.9.</w:delText>
              </w:r>
              <w:r w:rsidDel="00F8100E">
                <w:rPr>
                  <w:rFonts w:asciiTheme="minorHAnsi" w:eastAsiaTheme="minorEastAsia" w:hAnsiTheme="minorHAnsi"/>
                  <w:sz w:val="22"/>
                  <w:szCs w:val="22"/>
                  <w:lang w:eastAsia="es-ES"/>
                </w:rPr>
                <w:tab/>
              </w:r>
              <w:r w:rsidRPr="00F8100E" w:rsidDel="00F8100E">
                <w:rPr>
                  <w:rStyle w:val="Hyperlink"/>
                </w:rPr>
                <w:delText>ESCs, motores y propellers.</w:delText>
              </w:r>
              <w:r w:rsidDel="00F8100E">
                <w:rPr>
                  <w:webHidden/>
                </w:rPr>
                <w:tab/>
              </w:r>
            </w:del>
          </w:ins>
          <w:ins w:id="451" w:author="Prieto Bailo, León Enrique" w:date="2023-07-07T23:43:00Z">
            <w:del w:id="452" w:author="León Prieto" w:date="2023-07-09T16:18:00Z">
              <w:r w:rsidR="00572B10" w:rsidDel="00F8100E">
                <w:rPr>
                  <w:webHidden/>
                </w:rPr>
                <w:delText>15</w:delText>
              </w:r>
            </w:del>
          </w:ins>
        </w:p>
        <w:p w14:paraId="072C9AFF" w14:textId="2451F0E7" w:rsidR="00D07874" w:rsidDel="00F8100E" w:rsidRDefault="00D07874" w:rsidP="00D36AEB">
          <w:pPr>
            <w:pStyle w:val="TOC2"/>
            <w:rPr>
              <w:ins w:id="453" w:author="Prieto Bailo, León Enrique" w:date="2023-07-07T22:08:00Z"/>
              <w:del w:id="454" w:author="León Prieto" w:date="2023-07-09T16:18:00Z"/>
              <w:rFonts w:asciiTheme="minorHAnsi" w:eastAsiaTheme="minorEastAsia" w:hAnsiTheme="minorHAnsi"/>
              <w:sz w:val="22"/>
              <w:szCs w:val="22"/>
              <w:lang w:eastAsia="es-ES"/>
            </w:rPr>
          </w:pPr>
          <w:ins w:id="455" w:author="Prieto Bailo, León Enrique" w:date="2023-07-07T22:08:00Z">
            <w:del w:id="456" w:author="León Prieto" w:date="2023-07-09T16:18:00Z">
              <w:r w:rsidRPr="00F8100E" w:rsidDel="00F8100E">
                <w:rPr>
                  <w:rStyle w:val="Hyperlink"/>
                  <w:b w:val="0"/>
                  <w:bCs w:val="0"/>
                </w:rPr>
                <w:delText>2.2.</w:delText>
              </w:r>
              <w:r w:rsidDel="00F8100E">
                <w:rPr>
                  <w:rFonts w:asciiTheme="minorHAnsi" w:eastAsiaTheme="minorEastAsia" w:hAnsiTheme="minorHAnsi"/>
                  <w:sz w:val="22"/>
                  <w:szCs w:val="22"/>
                  <w:lang w:eastAsia="es-ES"/>
                </w:rPr>
                <w:tab/>
              </w:r>
              <w:r w:rsidRPr="00F8100E" w:rsidDel="00F8100E">
                <w:rPr>
                  <w:rStyle w:val="Hyperlink"/>
                  <w:b w:val="0"/>
                  <w:bCs w:val="0"/>
                </w:rPr>
                <w:delText>Esquema eléctrico</w:delText>
              </w:r>
              <w:r w:rsidDel="00F8100E">
                <w:rPr>
                  <w:webHidden/>
                </w:rPr>
                <w:tab/>
              </w:r>
            </w:del>
          </w:ins>
          <w:ins w:id="457" w:author="Prieto Bailo, León Enrique" w:date="2023-07-07T23:43:00Z">
            <w:del w:id="458" w:author="León Prieto" w:date="2023-07-09T16:18:00Z">
              <w:r w:rsidR="00572B10" w:rsidDel="00F8100E">
                <w:rPr>
                  <w:webHidden/>
                </w:rPr>
                <w:delText>18</w:delText>
              </w:r>
            </w:del>
          </w:ins>
        </w:p>
        <w:p w14:paraId="5542E8D9" w14:textId="4BAFD32B" w:rsidR="00D07874" w:rsidDel="00F8100E" w:rsidRDefault="00D07874">
          <w:pPr>
            <w:pStyle w:val="TOC1"/>
            <w:rPr>
              <w:ins w:id="459" w:author="Prieto Bailo, León Enrique" w:date="2023-07-07T22:08:00Z"/>
              <w:del w:id="460" w:author="León Prieto" w:date="2023-07-09T16:18:00Z"/>
              <w:rFonts w:asciiTheme="minorHAnsi" w:eastAsiaTheme="minorEastAsia" w:hAnsiTheme="minorHAnsi"/>
              <w:b w:val="0"/>
              <w:bCs w:val="0"/>
              <w:sz w:val="22"/>
              <w:lang w:eastAsia="es-ES"/>
            </w:rPr>
          </w:pPr>
          <w:ins w:id="461" w:author="Prieto Bailo, León Enrique" w:date="2023-07-07T22:08:00Z">
            <w:del w:id="462" w:author="León Prieto" w:date="2023-07-09T16:18:00Z">
              <w:r w:rsidRPr="00F8100E" w:rsidDel="00F8100E">
                <w:rPr>
                  <w:rStyle w:val="Hyperlink"/>
                  <w:b w:val="0"/>
                  <w:bCs w:val="0"/>
                </w:rPr>
                <w:delText>CAPÍTULO 3. DISEÑO DE SOFTWARE</w:delText>
              </w:r>
              <w:r w:rsidDel="00F8100E">
                <w:rPr>
                  <w:webHidden/>
                </w:rPr>
                <w:tab/>
              </w:r>
            </w:del>
          </w:ins>
          <w:ins w:id="463" w:author="Prieto Bailo, León Enrique" w:date="2023-07-07T23:43:00Z">
            <w:del w:id="464" w:author="León Prieto" w:date="2023-07-09T16:18:00Z">
              <w:r w:rsidR="00572B10" w:rsidDel="00F8100E">
                <w:rPr>
                  <w:webHidden/>
                </w:rPr>
                <w:delText>20</w:delText>
              </w:r>
            </w:del>
          </w:ins>
        </w:p>
        <w:p w14:paraId="02EBC03A" w14:textId="6949CD1F" w:rsidR="00D07874" w:rsidDel="00F8100E" w:rsidRDefault="00D07874" w:rsidP="00D36AEB">
          <w:pPr>
            <w:pStyle w:val="TOC2"/>
            <w:rPr>
              <w:ins w:id="465" w:author="Prieto Bailo, León Enrique" w:date="2023-07-07T22:08:00Z"/>
              <w:del w:id="466" w:author="León Prieto" w:date="2023-07-09T16:18:00Z"/>
              <w:rFonts w:asciiTheme="minorHAnsi" w:eastAsiaTheme="minorEastAsia" w:hAnsiTheme="minorHAnsi"/>
              <w:sz w:val="22"/>
              <w:szCs w:val="22"/>
              <w:lang w:eastAsia="es-ES"/>
            </w:rPr>
          </w:pPr>
          <w:ins w:id="467" w:author="Prieto Bailo, León Enrique" w:date="2023-07-07T22:08:00Z">
            <w:del w:id="468" w:author="León Prieto" w:date="2023-07-09T16:18:00Z">
              <w:r w:rsidRPr="00F8100E" w:rsidDel="00F8100E">
                <w:rPr>
                  <w:rStyle w:val="Hyperlink"/>
                  <w:b w:val="0"/>
                  <w:bCs w:val="0"/>
                </w:rPr>
                <w:delText>3.1.</w:delText>
              </w:r>
              <w:r w:rsidDel="00F8100E">
                <w:rPr>
                  <w:rFonts w:asciiTheme="minorHAnsi" w:eastAsiaTheme="minorEastAsia" w:hAnsiTheme="minorHAnsi"/>
                  <w:sz w:val="22"/>
                  <w:szCs w:val="22"/>
                  <w:lang w:eastAsia="es-ES"/>
                </w:rPr>
                <w:tab/>
              </w:r>
              <w:r w:rsidRPr="00F8100E" w:rsidDel="00F8100E">
                <w:rPr>
                  <w:rStyle w:val="Hyperlink"/>
                  <w:b w:val="0"/>
                  <w:bCs w:val="0"/>
                </w:rPr>
                <w:delText>Arquitectura y desarrollo del software</w:delText>
              </w:r>
              <w:r w:rsidDel="00F8100E">
                <w:rPr>
                  <w:webHidden/>
                </w:rPr>
                <w:tab/>
              </w:r>
            </w:del>
          </w:ins>
          <w:ins w:id="469" w:author="Prieto Bailo, León Enrique" w:date="2023-07-07T23:43:00Z">
            <w:del w:id="470" w:author="León Prieto" w:date="2023-07-09T16:18:00Z">
              <w:r w:rsidR="00572B10" w:rsidDel="00F8100E">
                <w:rPr>
                  <w:webHidden/>
                </w:rPr>
                <w:delText>21</w:delText>
              </w:r>
            </w:del>
          </w:ins>
        </w:p>
        <w:p w14:paraId="293A1A0F" w14:textId="443C9553" w:rsidR="00D07874" w:rsidDel="00F8100E" w:rsidRDefault="00D07874" w:rsidP="00216728">
          <w:pPr>
            <w:pStyle w:val="TOC3"/>
            <w:rPr>
              <w:ins w:id="471" w:author="Prieto Bailo, León Enrique" w:date="2023-07-07T22:08:00Z"/>
              <w:del w:id="472" w:author="León Prieto" w:date="2023-07-09T16:18:00Z"/>
              <w:rFonts w:asciiTheme="minorHAnsi" w:eastAsiaTheme="minorEastAsia" w:hAnsiTheme="minorHAnsi"/>
              <w:sz w:val="22"/>
              <w:szCs w:val="22"/>
              <w:lang w:eastAsia="es-ES"/>
            </w:rPr>
          </w:pPr>
          <w:ins w:id="473" w:author="Prieto Bailo, León Enrique" w:date="2023-07-07T22:08:00Z">
            <w:del w:id="474" w:author="León Prieto" w:date="2023-07-09T16:18:00Z">
              <w:r w:rsidRPr="00F8100E" w:rsidDel="00F8100E">
                <w:rPr>
                  <w:rStyle w:val="Hyperlink"/>
                </w:rPr>
                <w:delText>3.1.1.</w:delText>
              </w:r>
              <w:r w:rsidDel="00F8100E">
                <w:rPr>
                  <w:rFonts w:asciiTheme="minorHAnsi" w:eastAsiaTheme="minorEastAsia" w:hAnsiTheme="minorHAnsi"/>
                  <w:sz w:val="22"/>
                  <w:szCs w:val="22"/>
                  <w:lang w:eastAsia="es-ES"/>
                </w:rPr>
                <w:tab/>
              </w:r>
              <w:r w:rsidRPr="00F8100E" w:rsidDel="00F8100E">
                <w:rPr>
                  <w:rStyle w:val="Hyperlink"/>
                </w:rPr>
                <w:delText>Tareas de inicialización</w:delText>
              </w:r>
              <w:r w:rsidDel="00F8100E">
                <w:rPr>
                  <w:webHidden/>
                </w:rPr>
                <w:tab/>
              </w:r>
            </w:del>
          </w:ins>
          <w:ins w:id="475" w:author="Prieto Bailo, León Enrique" w:date="2023-07-07T23:43:00Z">
            <w:del w:id="476" w:author="León Prieto" w:date="2023-07-09T16:18:00Z">
              <w:r w:rsidR="00572B10" w:rsidDel="00F8100E">
                <w:rPr>
                  <w:webHidden/>
                </w:rPr>
                <w:delText>22</w:delText>
              </w:r>
            </w:del>
          </w:ins>
        </w:p>
        <w:p w14:paraId="350672A4" w14:textId="404E30BC" w:rsidR="00D07874" w:rsidDel="00F8100E" w:rsidRDefault="00D07874" w:rsidP="00216728">
          <w:pPr>
            <w:pStyle w:val="TOC3"/>
            <w:rPr>
              <w:ins w:id="477" w:author="Prieto Bailo, León Enrique" w:date="2023-07-07T22:08:00Z"/>
              <w:del w:id="478" w:author="León Prieto" w:date="2023-07-09T16:18:00Z"/>
              <w:rFonts w:asciiTheme="minorHAnsi" w:eastAsiaTheme="minorEastAsia" w:hAnsiTheme="minorHAnsi"/>
              <w:sz w:val="22"/>
              <w:szCs w:val="22"/>
              <w:lang w:eastAsia="es-ES"/>
            </w:rPr>
          </w:pPr>
          <w:ins w:id="479" w:author="Prieto Bailo, León Enrique" w:date="2023-07-07T22:08:00Z">
            <w:del w:id="480" w:author="León Prieto" w:date="2023-07-09T16:18:00Z">
              <w:r w:rsidRPr="00F8100E" w:rsidDel="00F8100E">
                <w:rPr>
                  <w:rStyle w:val="Hyperlink"/>
                </w:rPr>
                <w:delText>3.1.2.</w:delText>
              </w:r>
              <w:r w:rsidDel="00F8100E">
                <w:rPr>
                  <w:rFonts w:asciiTheme="minorHAnsi" w:eastAsiaTheme="minorEastAsia" w:hAnsiTheme="minorHAnsi"/>
                  <w:sz w:val="22"/>
                  <w:szCs w:val="22"/>
                  <w:lang w:eastAsia="es-ES"/>
                </w:rPr>
                <w:tab/>
              </w:r>
              <w:r w:rsidRPr="00F8100E" w:rsidDel="00F8100E">
                <w:rPr>
                  <w:rStyle w:val="Hyperlink"/>
                </w:rPr>
                <w:delText>Bucle principal</w:delText>
              </w:r>
              <w:r w:rsidDel="00F8100E">
                <w:rPr>
                  <w:webHidden/>
                </w:rPr>
                <w:tab/>
              </w:r>
            </w:del>
          </w:ins>
          <w:ins w:id="481" w:author="Prieto Bailo, León Enrique" w:date="2023-07-07T23:43:00Z">
            <w:del w:id="482" w:author="León Prieto" w:date="2023-07-09T16:18:00Z">
              <w:r w:rsidR="00572B10" w:rsidDel="00F8100E">
                <w:rPr>
                  <w:webHidden/>
                </w:rPr>
                <w:delText>26</w:delText>
              </w:r>
            </w:del>
          </w:ins>
        </w:p>
        <w:p w14:paraId="5368C91B" w14:textId="7FAF7780" w:rsidR="00D07874" w:rsidDel="00F8100E" w:rsidRDefault="00D07874">
          <w:pPr>
            <w:pStyle w:val="TOC1"/>
            <w:rPr>
              <w:ins w:id="483" w:author="Prieto Bailo, León Enrique" w:date="2023-07-07T22:08:00Z"/>
              <w:del w:id="484" w:author="León Prieto" w:date="2023-07-09T16:18:00Z"/>
              <w:rFonts w:asciiTheme="minorHAnsi" w:eastAsiaTheme="minorEastAsia" w:hAnsiTheme="minorHAnsi"/>
              <w:b w:val="0"/>
              <w:bCs w:val="0"/>
              <w:sz w:val="22"/>
              <w:lang w:eastAsia="es-ES"/>
            </w:rPr>
          </w:pPr>
          <w:ins w:id="485" w:author="Prieto Bailo, León Enrique" w:date="2023-07-07T22:08:00Z">
            <w:del w:id="486" w:author="León Prieto" w:date="2023-07-09T16:18:00Z">
              <w:r w:rsidRPr="00F8100E" w:rsidDel="00F8100E">
                <w:rPr>
                  <w:rStyle w:val="Hyperlink"/>
                  <w:b w:val="0"/>
                  <w:bCs w:val="0"/>
                </w:rPr>
                <w:delText>CAPÍTULO 4. DISEÑO FINAL Y PRUEBAS DE VUELO</w:delText>
              </w:r>
              <w:r w:rsidDel="00F8100E">
                <w:rPr>
                  <w:webHidden/>
                </w:rPr>
                <w:tab/>
              </w:r>
            </w:del>
          </w:ins>
          <w:ins w:id="487" w:author="Prieto Bailo, León Enrique" w:date="2023-07-07T23:43:00Z">
            <w:del w:id="488" w:author="León Prieto" w:date="2023-07-09T16:18:00Z">
              <w:r w:rsidR="00572B10" w:rsidDel="00F8100E">
                <w:rPr>
                  <w:webHidden/>
                </w:rPr>
                <w:delText>42</w:delText>
              </w:r>
            </w:del>
          </w:ins>
        </w:p>
        <w:p w14:paraId="75F7EE3E" w14:textId="44968525" w:rsidR="00D07874" w:rsidDel="00F8100E" w:rsidRDefault="00D07874" w:rsidP="00D36AEB">
          <w:pPr>
            <w:pStyle w:val="TOC2"/>
            <w:rPr>
              <w:ins w:id="489" w:author="Prieto Bailo, León Enrique" w:date="2023-07-07T22:08:00Z"/>
              <w:del w:id="490" w:author="León Prieto" w:date="2023-07-09T16:18:00Z"/>
              <w:rFonts w:asciiTheme="minorHAnsi" w:eastAsiaTheme="minorEastAsia" w:hAnsiTheme="minorHAnsi"/>
              <w:sz w:val="22"/>
              <w:szCs w:val="22"/>
              <w:lang w:eastAsia="es-ES"/>
            </w:rPr>
          </w:pPr>
          <w:ins w:id="491" w:author="Prieto Bailo, León Enrique" w:date="2023-07-07T22:08:00Z">
            <w:del w:id="492" w:author="León Prieto" w:date="2023-07-09T16:18:00Z">
              <w:r w:rsidRPr="00F8100E" w:rsidDel="00F8100E">
                <w:rPr>
                  <w:rStyle w:val="Hyperlink"/>
                  <w:b w:val="0"/>
                  <w:bCs w:val="0"/>
                </w:rPr>
                <w:delText>4.1.</w:delText>
              </w:r>
              <w:r w:rsidDel="00F8100E">
                <w:rPr>
                  <w:rFonts w:asciiTheme="minorHAnsi" w:eastAsiaTheme="minorEastAsia" w:hAnsiTheme="minorHAnsi"/>
                  <w:sz w:val="22"/>
                  <w:szCs w:val="22"/>
                  <w:lang w:eastAsia="es-ES"/>
                </w:rPr>
                <w:tab/>
              </w:r>
              <w:r w:rsidRPr="00F8100E" w:rsidDel="00F8100E">
                <w:rPr>
                  <w:rStyle w:val="Hyperlink"/>
                  <w:b w:val="0"/>
                  <w:bCs w:val="0"/>
                </w:rPr>
                <w:delText>Prototipo</w:delText>
              </w:r>
              <w:r w:rsidDel="00F8100E">
                <w:rPr>
                  <w:webHidden/>
                </w:rPr>
                <w:tab/>
              </w:r>
            </w:del>
          </w:ins>
          <w:ins w:id="493" w:author="Prieto Bailo, León Enrique" w:date="2023-07-07T23:43:00Z">
            <w:del w:id="494" w:author="León Prieto" w:date="2023-07-09T16:18:00Z">
              <w:r w:rsidR="00572B10" w:rsidDel="00F8100E">
                <w:rPr>
                  <w:webHidden/>
                </w:rPr>
                <w:delText>42</w:delText>
              </w:r>
            </w:del>
          </w:ins>
        </w:p>
        <w:p w14:paraId="437BADC5" w14:textId="3A998B61" w:rsidR="00D07874" w:rsidDel="00F8100E" w:rsidRDefault="00D07874" w:rsidP="00D36AEB">
          <w:pPr>
            <w:pStyle w:val="TOC2"/>
            <w:rPr>
              <w:ins w:id="495" w:author="Prieto Bailo, León Enrique" w:date="2023-07-07T22:08:00Z"/>
              <w:del w:id="496" w:author="León Prieto" w:date="2023-07-09T16:18:00Z"/>
              <w:rFonts w:asciiTheme="minorHAnsi" w:eastAsiaTheme="minorEastAsia" w:hAnsiTheme="minorHAnsi"/>
              <w:sz w:val="22"/>
              <w:szCs w:val="22"/>
              <w:lang w:eastAsia="es-ES"/>
            </w:rPr>
          </w:pPr>
          <w:ins w:id="497" w:author="Prieto Bailo, León Enrique" w:date="2023-07-07T22:08:00Z">
            <w:del w:id="498" w:author="León Prieto" w:date="2023-07-09T16:18:00Z">
              <w:r w:rsidRPr="00F8100E" w:rsidDel="00F8100E">
                <w:rPr>
                  <w:rStyle w:val="Hyperlink"/>
                  <w:b w:val="0"/>
                  <w:bCs w:val="0"/>
                </w:rPr>
                <w:delText>4.2.</w:delText>
              </w:r>
              <w:r w:rsidDel="00F8100E">
                <w:rPr>
                  <w:rFonts w:asciiTheme="minorHAnsi" w:eastAsiaTheme="minorEastAsia" w:hAnsiTheme="minorHAnsi"/>
                  <w:sz w:val="22"/>
                  <w:szCs w:val="22"/>
                  <w:lang w:eastAsia="es-ES"/>
                </w:rPr>
                <w:tab/>
              </w:r>
              <w:r w:rsidRPr="00F8100E" w:rsidDel="00F8100E">
                <w:rPr>
                  <w:rStyle w:val="Hyperlink"/>
                  <w:b w:val="0"/>
                  <w:bCs w:val="0"/>
                </w:rPr>
                <w:delText>Operación</w:delText>
              </w:r>
              <w:r w:rsidDel="00F8100E">
                <w:rPr>
                  <w:webHidden/>
                </w:rPr>
                <w:tab/>
              </w:r>
            </w:del>
          </w:ins>
          <w:ins w:id="499" w:author="Prieto Bailo, León Enrique" w:date="2023-07-07T23:43:00Z">
            <w:del w:id="500" w:author="León Prieto" w:date="2023-07-09T16:18:00Z">
              <w:r w:rsidR="00572B10" w:rsidDel="00F8100E">
                <w:rPr>
                  <w:webHidden/>
                </w:rPr>
                <w:delText>43</w:delText>
              </w:r>
            </w:del>
          </w:ins>
        </w:p>
        <w:p w14:paraId="7AC6321C" w14:textId="13095174" w:rsidR="00D07874" w:rsidDel="00F8100E" w:rsidRDefault="00D07874" w:rsidP="00216728">
          <w:pPr>
            <w:pStyle w:val="TOC3"/>
            <w:rPr>
              <w:ins w:id="501" w:author="Prieto Bailo, León Enrique" w:date="2023-07-07T22:08:00Z"/>
              <w:del w:id="502" w:author="León Prieto" w:date="2023-07-09T16:18:00Z"/>
              <w:rFonts w:asciiTheme="minorHAnsi" w:eastAsiaTheme="minorEastAsia" w:hAnsiTheme="minorHAnsi"/>
              <w:sz w:val="22"/>
              <w:szCs w:val="22"/>
              <w:lang w:eastAsia="es-ES"/>
            </w:rPr>
          </w:pPr>
          <w:ins w:id="503" w:author="Prieto Bailo, León Enrique" w:date="2023-07-07T22:08:00Z">
            <w:del w:id="504" w:author="León Prieto" w:date="2023-07-09T16:18:00Z">
              <w:r w:rsidRPr="00F8100E" w:rsidDel="00F8100E">
                <w:rPr>
                  <w:rStyle w:val="Hyperlink"/>
                </w:rPr>
                <w:delText>4.2.1.</w:delText>
              </w:r>
              <w:r w:rsidDel="00F8100E">
                <w:rPr>
                  <w:rFonts w:asciiTheme="minorHAnsi" w:eastAsiaTheme="minorEastAsia" w:hAnsiTheme="minorHAnsi"/>
                  <w:sz w:val="22"/>
                  <w:szCs w:val="22"/>
                  <w:lang w:eastAsia="es-ES"/>
                </w:rPr>
                <w:tab/>
              </w:r>
              <w:r w:rsidRPr="00F8100E" w:rsidDel="00F8100E">
                <w:rPr>
                  <w:rStyle w:val="Hyperlink"/>
                </w:rPr>
                <w:delText>Controles</w:delText>
              </w:r>
              <w:r w:rsidDel="00F8100E">
                <w:rPr>
                  <w:webHidden/>
                </w:rPr>
                <w:tab/>
              </w:r>
            </w:del>
          </w:ins>
          <w:ins w:id="505" w:author="Prieto Bailo, León Enrique" w:date="2023-07-07T23:43:00Z">
            <w:del w:id="506" w:author="León Prieto" w:date="2023-07-09T16:18:00Z">
              <w:r w:rsidR="00572B10" w:rsidDel="00F8100E">
                <w:rPr>
                  <w:webHidden/>
                </w:rPr>
                <w:delText>43</w:delText>
              </w:r>
            </w:del>
          </w:ins>
        </w:p>
        <w:p w14:paraId="207D4A52" w14:textId="6120983A" w:rsidR="00D07874" w:rsidDel="00F8100E" w:rsidRDefault="00D07874" w:rsidP="00216728">
          <w:pPr>
            <w:pStyle w:val="TOC3"/>
            <w:rPr>
              <w:ins w:id="507" w:author="Prieto Bailo, León Enrique" w:date="2023-07-07T22:08:00Z"/>
              <w:del w:id="508" w:author="León Prieto" w:date="2023-07-09T16:18:00Z"/>
              <w:rFonts w:asciiTheme="minorHAnsi" w:eastAsiaTheme="minorEastAsia" w:hAnsiTheme="minorHAnsi"/>
              <w:sz w:val="22"/>
              <w:szCs w:val="22"/>
              <w:lang w:eastAsia="es-ES"/>
            </w:rPr>
          </w:pPr>
          <w:ins w:id="509" w:author="Prieto Bailo, León Enrique" w:date="2023-07-07T22:08:00Z">
            <w:del w:id="510" w:author="León Prieto" w:date="2023-07-09T16:18:00Z">
              <w:r w:rsidRPr="00F8100E" w:rsidDel="00F8100E">
                <w:rPr>
                  <w:rStyle w:val="Hyperlink"/>
                </w:rPr>
                <w:delText>4.2.2.</w:delText>
              </w:r>
              <w:r w:rsidDel="00F8100E">
                <w:rPr>
                  <w:rFonts w:asciiTheme="minorHAnsi" w:eastAsiaTheme="minorEastAsia" w:hAnsiTheme="minorHAnsi"/>
                  <w:sz w:val="22"/>
                  <w:szCs w:val="22"/>
                  <w:lang w:eastAsia="es-ES"/>
                </w:rPr>
                <w:tab/>
              </w:r>
              <w:r w:rsidRPr="00F8100E" w:rsidDel="00F8100E">
                <w:rPr>
                  <w:rStyle w:val="Hyperlink"/>
                </w:rPr>
                <w:delText>Puesta en marcha</w:delText>
              </w:r>
              <w:r w:rsidDel="00F8100E">
                <w:rPr>
                  <w:webHidden/>
                </w:rPr>
                <w:tab/>
              </w:r>
            </w:del>
          </w:ins>
          <w:ins w:id="511" w:author="Prieto Bailo, León Enrique" w:date="2023-07-07T23:43:00Z">
            <w:del w:id="512" w:author="León Prieto" w:date="2023-07-09T16:18:00Z">
              <w:r w:rsidR="00572B10" w:rsidDel="00F8100E">
                <w:rPr>
                  <w:webHidden/>
                </w:rPr>
                <w:delText>44</w:delText>
              </w:r>
            </w:del>
          </w:ins>
        </w:p>
        <w:p w14:paraId="0198DFDE" w14:textId="0ABE8836" w:rsidR="00D07874" w:rsidDel="00F8100E" w:rsidRDefault="00D07874" w:rsidP="00216728">
          <w:pPr>
            <w:pStyle w:val="TOC3"/>
            <w:rPr>
              <w:ins w:id="513" w:author="Prieto Bailo, León Enrique" w:date="2023-07-07T22:08:00Z"/>
              <w:del w:id="514" w:author="León Prieto" w:date="2023-07-09T16:18:00Z"/>
              <w:rFonts w:asciiTheme="minorHAnsi" w:eastAsiaTheme="minorEastAsia" w:hAnsiTheme="minorHAnsi"/>
              <w:sz w:val="22"/>
              <w:szCs w:val="22"/>
              <w:lang w:eastAsia="es-ES"/>
            </w:rPr>
          </w:pPr>
          <w:ins w:id="515" w:author="Prieto Bailo, León Enrique" w:date="2023-07-07T22:08:00Z">
            <w:del w:id="516" w:author="León Prieto" w:date="2023-07-09T16:18:00Z">
              <w:r w:rsidRPr="00F8100E" w:rsidDel="00F8100E">
                <w:rPr>
                  <w:rStyle w:val="Hyperlink"/>
                </w:rPr>
                <w:delText>4.2.3.</w:delText>
              </w:r>
              <w:r w:rsidDel="00F8100E">
                <w:rPr>
                  <w:rFonts w:asciiTheme="minorHAnsi" w:eastAsiaTheme="minorEastAsia" w:hAnsiTheme="minorHAnsi"/>
                  <w:sz w:val="22"/>
                  <w:szCs w:val="22"/>
                  <w:lang w:eastAsia="es-ES"/>
                </w:rPr>
                <w:tab/>
              </w:r>
              <w:r w:rsidRPr="00F8100E" w:rsidDel="00F8100E">
                <w:rPr>
                  <w:rStyle w:val="Hyperlink"/>
                </w:rPr>
                <w:delText>Calibrado de los PID</w:delText>
              </w:r>
              <w:r w:rsidDel="00F8100E">
                <w:rPr>
                  <w:webHidden/>
                </w:rPr>
                <w:tab/>
              </w:r>
            </w:del>
          </w:ins>
          <w:ins w:id="517" w:author="Prieto Bailo, León Enrique" w:date="2023-07-07T23:43:00Z">
            <w:del w:id="518" w:author="León Prieto" w:date="2023-07-09T16:18:00Z">
              <w:r w:rsidR="00572B10" w:rsidDel="00F8100E">
                <w:rPr>
                  <w:webHidden/>
                </w:rPr>
                <w:delText>45</w:delText>
              </w:r>
            </w:del>
          </w:ins>
        </w:p>
        <w:p w14:paraId="60D10457" w14:textId="36633DD7" w:rsidR="00D07874" w:rsidDel="00F8100E" w:rsidRDefault="00D07874" w:rsidP="00216728">
          <w:pPr>
            <w:pStyle w:val="TOC3"/>
            <w:rPr>
              <w:ins w:id="519" w:author="Prieto Bailo, León Enrique" w:date="2023-07-07T22:08:00Z"/>
              <w:del w:id="520" w:author="León Prieto" w:date="2023-07-09T16:18:00Z"/>
              <w:rFonts w:asciiTheme="minorHAnsi" w:eastAsiaTheme="minorEastAsia" w:hAnsiTheme="minorHAnsi"/>
              <w:sz w:val="22"/>
              <w:szCs w:val="22"/>
              <w:lang w:eastAsia="es-ES"/>
            </w:rPr>
          </w:pPr>
          <w:ins w:id="521" w:author="Prieto Bailo, León Enrique" w:date="2023-07-07T22:08:00Z">
            <w:del w:id="522" w:author="León Prieto" w:date="2023-07-09T16:18:00Z">
              <w:r w:rsidRPr="00F8100E" w:rsidDel="00F8100E">
                <w:rPr>
                  <w:rStyle w:val="Hyperlink"/>
                </w:rPr>
                <w:delText>4.2.4.</w:delText>
              </w:r>
              <w:r w:rsidDel="00F8100E">
                <w:rPr>
                  <w:rFonts w:asciiTheme="minorHAnsi" w:eastAsiaTheme="minorEastAsia" w:hAnsiTheme="minorHAnsi"/>
                  <w:sz w:val="22"/>
                  <w:szCs w:val="22"/>
                  <w:lang w:eastAsia="es-ES"/>
                </w:rPr>
                <w:tab/>
              </w:r>
              <w:r w:rsidRPr="00F8100E" w:rsidDel="00F8100E">
                <w:rPr>
                  <w:rStyle w:val="Hyperlink"/>
                </w:rPr>
                <w:delText>Instrucciones de vuelo</w:delText>
              </w:r>
              <w:r w:rsidDel="00F8100E">
                <w:rPr>
                  <w:webHidden/>
                </w:rPr>
                <w:tab/>
              </w:r>
            </w:del>
          </w:ins>
          <w:ins w:id="523" w:author="Prieto Bailo, León Enrique" w:date="2023-07-07T23:43:00Z">
            <w:del w:id="524" w:author="León Prieto" w:date="2023-07-09T16:18:00Z">
              <w:r w:rsidR="00572B10" w:rsidDel="00F8100E">
                <w:rPr>
                  <w:webHidden/>
                </w:rPr>
                <w:delText>46</w:delText>
              </w:r>
            </w:del>
          </w:ins>
        </w:p>
        <w:p w14:paraId="4DA05C64" w14:textId="74349BE4" w:rsidR="00D07874" w:rsidDel="00F8100E" w:rsidRDefault="00D07874" w:rsidP="00216728">
          <w:pPr>
            <w:pStyle w:val="TOC3"/>
            <w:rPr>
              <w:ins w:id="525" w:author="Prieto Bailo, León Enrique" w:date="2023-07-07T22:08:00Z"/>
              <w:del w:id="526" w:author="León Prieto" w:date="2023-07-09T16:18:00Z"/>
              <w:rFonts w:asciiTheme="minorHAnsi" w:eastAsiaTheme="minorEastAsia" w:hAnsiTheme="minorHAnsi"/>
              <w:sz w:val="22"/>
              <w:szCs w:val="22"/>
              <w:lang w:eastAsia="es-ES"/>
            </w:rPr>
          </w:pPr>
          <w:ins w:id="527" w:author="Prieto Bailo, León Enrique" w:date="2023-07-07T22:08:00Z">
            <w:del w:id="528" w:author="León Prieto" w:date="2023-07-09T16:18:00Z">
              <w:r w:rsidRPr="00F8100E" w:rsidDel="00F8100E">
                <w:rPr>
                  <w:rStyle w:val="Hyperlink"/>
                </w:rPr>
                <w:delText>4.2.5.</w:delText>
              </w:r>
              <w:r w:rsidDel="00F8100E">
                <w:rPr>
                  <w:rFonts w:asciiTheme="minorHAnsi" w:eastAsiaTheme="minorEastAsia" w:hAnsiTheme="minorHAnsi"/>
                  <w:sz w:val="22"/>
                  <w:szCs w:val="22"/>
                  <w:lang w:eastAsia="es-ES"/>
                </w:rPr>
                <w:tab/>
              </w:r>
              <w:r w:rsidRPr="00F8100E" w:rsidDel="00F8100E">
                <w:rPr>
                  <w:rStyle w:val="Hyperlink"/>
                </w:rPr>
                <w:delText>Vuelo del cuadricóptero</w:delText>
              </w:r>
              <w:r w:rsidDel="00F8100E">
                <w:rPr>
                  <w:webHidden/>
                </w:rPr>
                <w:tab/>
              </w:r>
            </w:del>
          </w:ins>
          <w:ins w:id="529" w:author="Prieto Bailo, León Enrique" w:date="2023-07-07T23:43:00Z">
            <w:del w:id="530" w:author="León Prieto" w:date="2023-07-09T16:18:00Z">
              <w:r w:rsidR="00572B10" w:rsidDel="00F8100E">
                <w:rPr>
                  <w:webHidden/>
                </w:rPr>
                <w:delText>48</w:delText>
              </w:r>
            </w:del>
          </w:ins>
        </w:p>
        <w:p w14:paraId="1C054504" w14:textId="16CB0119" w:rsidR="00D07874" w:rsidDel="00F8100E" w:rsidRDefault="00D07874">
          <w:pPr>
            <w:pStyle w:val="TOC1"/>
            <w:rPr>
              <w:ins w:id="531" w:author="Prieto Bailo, León Enrique" w:date="2023-07-07T22:08:00Z"/>
              <w:del w:id="532" w:author="León Prieto" w:date="2023-07-09T16:18:00Z"/>
              <w:rFonts w:asciiTheme="minorHAnsi" w:eastAsiaTheme="minorEastAsia" w:hAnsiTheme="minorHAnsi"/>
              <w:b w:val="0"/>
              <w:bCs w:val="0"/>
              <w:sz w:val="22"/>
              <w:lang w:eastAsia="es-ES"/>
            </w:rPr>
          </w:pPr>
          <w:ins w:id="533" w:author="Prieto Bailo, León Enrique" w:date="2023-07-07T22:08:00Z">
            <w:del w:id="534" w:author="León Prieto" w:date="2023-07-09T16:18:00Z">
              <w:r w:rsidRPr="00F8100E" w:rsidDel="00F8100E">
                <w:rPr>
                  <w:rStyle w:val="Hyperlink"/>
                  <w:b w:val="0"/>
                  <w:bCs w:val="0"/>
                </w:rPr>
                <w:delText>CONCLUSIONES</w:delText>
              </w:r>
              <w:r w:rsidDel="00F8100E">
                <w:rPr>
                  <w:webHidden/>
                </w:rPr>
                <w:tab/>
              </w:r>
            </w:del>
          </w:ins>
          <w:ins w:id="535" w:author="Prieto Bailo, León Enrique" w:date="2023-07-07T23:43:00Z">
            <w:del w:id="536" w:author="León Prieto" w:date="2023-07-09T16:18:00Z">
              <w:r w:rsidR="00572B10" w:rsidDel="00F8100E">
                <w:rPr>
                  <w:webHidden/>
                </w:rPr>
                <w:delText>51</w:delText>
              </w:r>
            </w:del>
          </w:ins>
        </w:p>
        <w:p w14:paraId="11357862" w14:textId="4968CCE5" w:rsidR="00D07874" w:rsidDel="00F8100E" w:rsidRDefault="00D07874">
          <w:pPr>
            <w:pStyle w:val="TOC1"/>
            <w:rPr>
              <w:ins w:id="537" w:author="Prieto Bailo, León Enrique" w:date="2023-07-07T22:08:00Z"/>
              <w:del w:id="538" w:author="León Prieto" w:date="2023-07-09T16:18:00Z"/>
              <w:rFonts w:asciiTheme="minorHAnsi" w:eastAsiaTheme="minorEastAsia" w:hAnsiTheme="minorHAnsi"/>
              <w:b w:val="0"/>
              <w:bCs w:val="0"/>
              <w:sz w:val="22"/>
              <w:lang w:eastAsia="es-ES"/>
            </w:rPr>
          </w:pPr>
          <w:ins w:id="539" w:author="Prieto Bailo, León Enrique" w:date="2023-07-07T22:08:00Z">
            <w:del w:id="540" w:author="León Prieto" w:date="2023-07-09T16:18:00Z">
              <w:r w:rsidRPr="00F8100E" w:rsidDel="00F8100E">
                <w:rPr>
                  <w:rStyle w:val="Hyperlink"/>
                  <w:b w:val="0"/>
                  <w:bCs w:val="0"/>
                </w:rPr>
                <w:delText>BIBLIOGRAFÍA</w:delText>
              </w:r>
              <w:r w:rsidDel="00F8100E">
                <w:rPr>
                  <w:webHidden/>
                </w:rPr>
                <w:tab/>
              </w:r>
            </w:del>
          </w:ins>
          <w:ins w:id="541" w:author="Prieto Bailo, León Enrique" w:date="2023-07-07T23:43:00Z">
            <w:del w:id="542" w:author="León Prieto" w:date="2023-07-09T16:18:00Z">
              <w:r w:rsidR="00572B10" w:rsidDel="00F8100E">
                <w:rPr>
                  <w:webHidden/>
                </w:rPr>
                <w:delText>53</w:delText>
              </w:r>
            </w:del>
          </w:ins>
        </w:p>
        <w:p w14:paraId="4B57F77B" w14:textId="0DEC6DF6" w:rsidR="00D07874" w:rsidDel="00F8100E" w:rsidRDefault="00D07874">
          <w:pPr>
            <w:pStyle w:val="TOC1"/>
            <w:rPr>
              <w:ins w:id="543" w:author="Prieto Bailo, León Enrique" w:date="2023-07-07T22:08:00Z"/>
              <w:del w:id="544" w:author="León Prieto" w:date="2023-07-09T16:18:00Z"/>
              <w:rFonts w:asciiTheme="minorHAnsi" w:eastAsiaTheme="minorEastAsia" w:hAnsiTheme="minorHAnsi"/>
              <w:b w:val="0"/>
              <w:bCs w:val="0"/>
              <w:sz w:val="22"/>
              <w:lang w:eastAsia="es-ES"/>
            </w:rPr>
          </w:pPr>
          <w:ins w:id="545" w:author="Prieto Bailo, León Enrique" w:date="2023-07-07T22:08:00Z">
            <w:del w:id="546" w:author="León Prieto" w:date="2023-07-09T16:18:00Z">
              <w:r w:rsidRPr="00F8100E" w:rsidDel="00F8100E">
                <w:rPr>
                  <w:rStyle w:val="Hyperlink"/>
                  <w:b w:val="0"/>
                  <w:bCs w:val="0"/>
                </w:rPr>
                <w:delText>ANEXOS</w:delText>
              </w:r>
              <w:r w:rsidDel="00F8100E">
                <w:rPr>
                  <w:webHidden/>
                </w:rPr>
                <w:tab/>
              </w:r>
            </w:del>
          </w:ins>
          <w:ins w:id="547" w:author="Prieto Bailo, León Enrique" w:date="2023-07-07T23:43:00Z">
            <w:del w:id="548" w:author="León Prieto" w:date="2023-07-09T16:18:00Z">
              <w:r w:rsidR="00572B10" w:rsidDel="00F8100E">
                <w:rPr>
                  <w:webHidden/>
                </w:rPr>
                <w:delText>55</w:delText>
              </w:r>
            </w:del>
          </w:ins>
        </w:p>
        <w:p w14:paraId="08BE0626" w14:textId="3A781ED1" w:rsidR="00D07874" w:rsidDel="00F8100E" w:rsidRDefault="00D07874" w:rsidP="00D36AEB">
          <w:pPr>
            <w:pStyle w:val="TOC2"/>
            <w:rPr>
              <w:ins w:id="549" w:author="Prieto Bailo, León Enrique" w:date="2023-07-07T22:08:00Z"/>
              <w:del w:id="550" w:author="León Prieto" w:date="2023-07-09T16:18:00Z"/>
              <w:rFonts w:asciiTheme="minorHAnsi" w:eastAsiaTheme="minorEastAsia" w:hAnsiTheme="minorHAnsi"/>
              <w:sz w:val="22"/>
              <w:szCs w:val="22"/>
              <w:lang w:eastAsia="es-ES"/>
            </w:rPr>
          </w:pPr>
          <w:ins w:id="551" w:author="Prieto Bailo, León Enrique" w:date="2023-07-07T22:08:00Z">
            <w:del w:id="552" w:author="León Prieto" w:date="2023-07-09T16:18:00Z">
              <w:r w:rsidRPr="00F8100E" w:rsidDel="00F8100E">
                <w:rPr>
                  <w:rStyle w:val="Hyperlink"/>
                  <w:b w:val="0"/>
                  <w:bCs w:val="0"/>
                </w:rPr>
                <w:delText>Anexo 1: Código implementado</w:delText>
              </w:r>
              <w:r w:rsidDel="00F8100E">
                <w:rPr>
                  <w:webHidden/>
                </w:rPr>
                <w:tab/>
              </w:r>
            </w:del>
          </w:ins>
          <w:ins w:id="553" w:author="Prieto Bailo, León Enrique" w:date="2023-07-07T23:43:00Z">
            <w:del w:id="554" w:author="León Prieto" w:date="2023-07-09T16:18:00Z">
              <w:r w:rsidR="00572B10" w:rsidDel="00F8100E">
                <w:rPr>
                  <w:webHidden/>
                </w:rPr>
                <w:delText>56</w:delText>
              </w:r>
            </w:del>
          </w:ins>
        </w:p>
        <w:p w14:paraId="54C4873E" w14:textId="07FC3487" w:rsidR="00B0452D" w:rsidDel="00F8100E" w:rsidRDefault="00B0452D">
          <w:pPr>
            <w:pStyle w:val="TOC1"/>
            <w:rPr>
              <w:del w:id="555" w:author="León Prieto" w:date="2023-07-09T16:18:00Z"/>
              <w:rFonts w:asciiTheme="minorHAnsi" w:eastAsiaTheme="minorEastAsia" w:hAnsiTheme="minorHAnsi"/>
              <w:b w:val="0"/>
              <w:bCs w:val="0"/>
              <w:sz w:val="22"/>
              <w:lang w:eastAsia="es-ES"/>
            </w:rPr>
          </w:pPr>
          <w:del w:id="556" w:author="León Prieto" w:date="2023-07-09T16:18:00Z">
            <w:r w:rsidRPr="00B677E3" w:rsidDel="00F8100E">
              <w:rPr>
                <w:rPrChange w:id="557" w:author="León Prieto" w:date="2023-07-05T01:24:00Z">
                  <w:rPr>
                    <w:rStyle w:val="Hyperlink"/>
                  </w:rPr>
                </w:rPrChange>
              </w:rPr>
              <w:delText>CAPÍTULO 1. INTRODUCCIÓN</w:delText>
            </w:r>
            <w:r w:rsidDel="00F8100E">
              <w:rPr>
                <w:webHidden/>
              </w:rPr>
              <w:tab/>
            </w:r>
            <w:r w:rsidR="00C0422B" w:rsidDel="00F8100E">
              <w:rPr>
                <w:webHidden/>
              </w:rPr>
              <w:delText>1</w:delText>
            </w:r>
          </w:del>
        </w:p>
        <w:p w14:paraId="12854026" w14:textId="5B80CFFF" w:rsidR="00B0452D" w:rsidDel="00F8100E" w:rsidRDefault="00B0452D">
          <w:pPr>
            <w:pStyle w:val="TOC1"/>
            <w:rPr>
              <w:del w:id="558" w:author="León Prieto" w:date="2023-07-09T16:18:00Z"/>
              <w:rFonts w:asciiTheme="minorHAnsi" w:eastAsiaTheme="minorEastAsia" w:hAnsiTheme="minorHAnsi"/>
              <w:sz w:val="22"/>
              <w:lang w:eastAsia="es-ES"/>
            </w:rPr>
            <w:pPrChange w:id="559" w:author="Prieto Bailo, León Enrique" w:date="2023-07-07T22:08:00Z">
              <w:pPr>
                <w:pStyle w:val="TOC2"/>
              </w:pPr>
            </w:pPrChange>
          </w:pPr>
          <w:del w:id="560" w:author="León Prieto" w:date="2023-07-09T16:18:00Z">
            <w:r w:rsidRPr="00B677E3" w:rsidDel="00F8100E">
              <w:rPr>
                <w:rPrChange w:id="561" w:author="León Prieto" w:date="2023-07-05T01:24:00Z">
                  <w:rPr>
                    <w:rStyle w:val="Hyperlink"/>
                  </w:rPr>
                </w:rPrChange>
              </w:rPr>
              <w:delText>1.1.</w:delText>
            </w:r>
            <w:r w:rsidDel="00F8100E">
              <w:rPr>
                <w:rFonts w:asciiTheme="minorHAnsi" w:eastAsiaTheme="minorEastAsia" w:hAnsiTheme="minorHAnsi"/>
                <w:sz w:val="22"/>
                <w:lang w:eastAsia="es-ES"/>
              </w:rPr>
              <w:tab/>
            </w:r>
            <w:r w:rsidRPr="00B677E3" w:rsidDel="00F8100E">
              <w:rPr>
                <w:rPrChange w:id="562" w:author="León Prieto" w:date="2023-07-05T01:24:00Z">
                  <w:rPr>
                    <w:rStyle w:val="Hyperlink"/>
                  </w:rPr>
                </w:rPrChange>
              </w:rPr>
              <w:delText>Objetivos</w:delText>
            </w:r>
            <w:r w:rsidDel="00F8100E">
              <w:rPr>
                <w:webHidden/>
              </w:rPr>
              <w:tab/>
            </w:r>
            <w:r w:rsidR="00C0422B" w:rsidDel="00F8100E">
              <w:rPr>
                <w:webHidden/>
              </w:rPr>
              <w:delText>1</w:delText>
            </w:r>
          </w:del>
        </w:p>
        <w:p w14:paraId="1CFAB77E" w14:textId="5405659E" w:rsidR="00B0452D" w:rsidDel="00F8100E" w:rsidRDefault="00B0452D">
          <w:pPr>
            <w:pStyle w:val="TOC1"/>
            <w:rPr>
              <w:del w:id="563" w:author="León Prieto" w:date="2023-07-09T16:18:00Z"/>
              <w:rFonts w:asciiTheme="minorHAnsi" w:eastAsiaTheme="minorEastAsia" w:hAnsiTheme="minorHAnsi"/>
              <w:sz w:val="22"/>
              <w:lang w:eastAsia="es-ES"/>
            </w:rPr>
            <w:pPrChange w:id="564" w:author="Prieto Bailo, León Enrique" w:date="2023-07-07T22:08:00Z">
              <w:pPr>
                <w:pStyle w:val="TOC2"/>
              </w:pPr>
            </w:pPrChange>
          </w:pPr>
          <w:del w:id="565" w:author="León Prieto" w:date="2023-07-09T16:18:00Z">
            <w:r w:rsidRPr="00B677E3" w:rsidDel="00F8100E">
              <w:rPr>
                <w:rPrChange w:id="566" w:author="León Prieto" w:date="2023-07-05T01:24:00Z">
                  <w:rPr>
                    <w:rStyle w:val="Hyperlink"/>
                  </w:rPr>
                </w:rPrChange>
              </w:rPr>
              <w:delText>1.2.</w:delText>
            </w:r>
            <w:r w:rsidDel="00F8100E">
              <w:rPr>
                <w:rFonts w:asciiTheme="minorHAnsi" w:eastAsiaTheme="minorEastAsia" w:hAnsiTheme="minorHAnsi"/>
                <w:sz w:val="22"/>
                <w:lang w:eastAsia="es-ES"/>
              </w:rPr>
              <w:tab/>
            </w:r>
            <w:r w:rsidRPr="00B677E3" w:rsidDel="00F8100E">
              <w:rPr>
                <w:rPrChange w:id="567" w:author="León Prieto" w:date="2023-07-05T01:24:00Z">
                  <w:rPr>
                    <w:rStyle w:val="Hyperlink"/>
                  </w:rPr>
                </w:rPrChange>
              </w:rPr>
              <w:delText>Metodología</w:delText>
            </w:r>
            <w:r w:rsidDel="00F8100E">
              <w:rPr>
                <w:webHidden/>
              </w:rPr>
              <w:tab/>
            </w:r>
            <w:r w:rsidR="00C0422B" w:rsidDel="00F8100E">
              <w:rPr>
                <w:webHidden/>
              </w:rPr>
              <w:delText>1</w:delText>
            </w:r>
          </w:del>
        </w:p>
        <w:p w14:paraId="595E0D67" w14:textId="4D984C9D" w:rsidR="00B0452D" w:rsidDel="00F8100E" w:rsidRDefault="00B0452D">
          <w:pPr>
            <w:pStyle w:val="TOC1"/>
            <w:rPr>
              <w:del w:id="568" w:author="León Prieto" w:date="2023-07-09T16:18:00Z"/>
              <w:rFonts w:asciiTheme="minorHAnsi" w:eastAsiaTheme="minorEastAsia" w:hAnsiTheme="minorHAnsi"/>
              <w:sz w:val="22"/>
              <w:lang w:eastAsia="es-ES"/>
            </w:rPr>
            <w:pPrChange w:id="569" w:author="Prieto Bailo, León Enrique" w:date="2023-07-07T22:08:00Z">
              <w:pPr>
                <w:pStyle w:val="TOC2"/>
              </w:pPr>
            </w:pPrChange>
          </w:pPr>
          <w:del w:id="570" w:author="León Prieto" w:date="2023-07-09T16:18:00Z">
            <w:r w:rsidRPr="00B677E3" w:rsidDel="00F8100E">
              <w:rPr>
                <w:rPrChange w:id="571" w:author="León Prieto" w:date="2023-07-05T01:24:00Z">
                  <w:rPr>
                    <w:rStyle w:val="Hyperlink"/>
                  </w:rPr>
                </w:rPrChange>
              </w:rPr>
              <w:delText>1.3.</w:delText>
            </w:r>
            <w:r w:rsidDel="00F8100E">
              <w:rPr>
                <w:rFonts w:asciiTheme="minorHAnsi" w:eastAsiaTheme="minorEastAsia" w:hAnsiTheme="minorHAnsi"/>
                <w:sz w:val="22"/>
                <w:lang w:eastAsia="es-ES"/>
              </w:rPr>
              <w:tab/>
            </w:r>
            <w:r w:rsidRPr="00B677E3" w:rsidDel="00F8100E">
              <w:rPr>
                <w:rPrChange w:id="572" w:author="León Prieto" w:date="2023-07-05T01:24:00Z">
                  <w:rPr>
                    <w:rStyle w:val="Hyperlink"/>
                  </w:rPr>
                </w:rPrChange>
              </w:rPr>
              <w:delText>Estructura de la memoria</w:delText>
            </w:r>
            <w:r w:rsidDel="00F8100E">
              <w:rPr>
                <w:webHidden/>
              </w:rPr>
              <w:tab/>
            </w:r>
            <w:r w:rsidR="00C0422B" w:rsidDel="00F8100E">
              <w:rPr>
                <w:webHidden/>
              </w:rPr>
              <w:delText>2</w:delText>
            </w:r>
          </w:del>
        </w:p>
        <w:p w14:paraId="0834FDD7" w14:textId="6E3E1E85" w:rsidR="00B0452D" w:rsidDel="00F8100E" w:rsidRDefault="00B0452D">
          <w:pPr>
            <w:pStyle w:val="TOC1"/>
            <w:rPr>
              <w:del w:id="573" w:author="León Prieto" w:date="2023-07-09T16:18:00Z"/>
              <w:rFonts w:asciiTheme="minorHAnsi" w:eastAsiaTheme="minorEastAsia" w:hAnsiTheme="minorHAnsi"/>
              <w:b w:val="0"/>
              <w:bCs w:val="0"/>
              <w:sz w:val="22"/>
              <w:lang w:eastAsia="es-ES"/>
            </w:rPr>
          </w:pPr>
          <w:del w:id="574" w:author="León Prieto" w:date="2023-07-09T16:18:00Z">
            <w:r w:rsidRPr="00B677E3" w:rsidDel="00F8100E">
              <w:rPr>
                <w:rPrChange w:id="575" w:author="León Prieto" w:date="2023-07-05T01:24:00Z">
                  <w:rPr>
                    <w:rStyle w:val="Hyperlink"/>
                  </w:rPr>
                </w:rPrChange>
              </w:rPr>
              <w:delText>CAPÍTULO 2. DISEÑO DE HARDWARE</w:delText>
            </w:r>
            <w:r w:rsidDel="00F8100E">
              <w:rPr>
                <w:webHidden/>
              </w:rPr>
              <w:tab/>
            </w:r>
            <w:r w:rsidR="00C0422B" w:rsidDel="00F8100E">
              <w:rPr>
                <w:webHidden/>
              </w:rPr>
              <w:delText>3</w:delText>
            </w:r>
          </w:del>
        </w:p>
        <w:p w14:paraId="73FAD747" w14:textId="70BBAED1" w:rsidR="00B0452D" w:rsidDel="00F8100E" w:rsidRDefault="00B0452D">
          <w:pPr>
            <w:pStyle w:val="TOC1"/>
            <w:rPr>
              <w:del w:id="576" w:author="León Prieto" w:date="2023-07-09T16:18:00Z"/>
              <w:rFonts w:asciiTheme="minorHAnsi" w:eastAsiaTheme="minorEastAsia" w:hAnsiTheme="minorHAnsi"/>
              <w:sz w:val="22"/>
              <w:lang w:eastAsia="es-ES"/>
            </w:rPr>
            <w:pPrChange w:id="577" w:author="Prieto Bailo, León Enrique" w:date="2023-07-07T22:08:00Z">
              <w:pPr>
                <w:pStyle w:val="TOC2"/>
              </w:pPr>
            </w:pPrChange>
          </w:pPr>
          <w:del w:id="578" w:author="León Prieto" w:date="2023-07-09T16:18:00Z">
            <w:r w:rsidRPr="00B677E3" w:rsidDel="00F8100E">
              <w:rPr>
                <w:rPrChange w:id="579" w:author="León Prieto" w:date="2023-07-05T01:24:00Z">
                  <w:rPr>
                    <w:rStyle w:val="Hyperlink"/>
                  </w:rPr>
                </w:rPrChange>
              </w:rPr>
              <w:delText>2.1.</w:delText>
            </w:r>
            <w:r w:rsidDel="00F8100E">
              <w:rPr>
                <w:rFonts w:asciiTheme="minorHAnsi" w:eastAsiaTheme="minorEastAsia" w:hAnsiTheme="minorHAnsi"/>
                <w:sz w:val="22"/>
                <w:lang w:eastAsia="es-ES"/>
              </w:rPr>
              <w:tab/>
            </w:r>
            <w:r w:rsidRPr="00B677E3" w:rsidDel="00F8100E">
              <w:rPr>
                <w:rPrChange w:id="580" w:author="León Prieto" w:date="2023-07-05T01:24:00Z">
                  <w:rPr>
                    <w:rStyle w:val="Hyperlink"/>
                  </w:rPr>
                </w:rPrChange>
              </w:rPr>
              <w:delText>Descripción de los componentes del drone.</w:delText>
            </w:r>
            <w:r w:rsidDel="00F8100E">
              <w:rPr>
                <w:webHidden/>
              </w:rPr>
              <w:tab/>
            </w:r>
            <w:r w:rsidR="00C0422B" w:rsidDel="00F8100E">
              <w:rPr>
                <w:webHidden/>
              </w:rPr>
              <w:delText>3</w:delText>
            </w:r>
          </w:del>
        </w:p>
        <w:p w14:paraId="7921A524" w14:textId="1FE32152" w:rsidR="00B0452D" w:rsidDel="00F8100E" w:rsidRDefault="00B0452D">
          <w:pPr>
            <w:pStyle w:val="TOC1"/>
            <w:rPr>
              <w:del w:id="581" w:author="León Prieto" w:date="2023-07-09T16:18:00Z"/>
              <w:rFonts w:asciiTheme="minorHAnsi" w:eastAsiaTheme="minorEastAsia" w:hAnsiTheme="minorHAnsi"/>
              <w:sz w:val="22"/>
              <w:lang w:eastAsia="es-ES"/>
            </w:rPr>
            <w:pPrChange w:id="582" w:author="Prieto Bailo, León Enrique" w:date="2023-07-07T22:08:00Z">
              <w:pPr>
                <w:pStyle w:val="TOC3"/>
              </w:pPr>
            </w:pPrChange>
          </w:pPr>
          <w:del w:id="583" w:author="León Prieto" w:date="2023-07-09T16:18:00Z">
            <w:r w:rsidRPr="00B677E3" w:rsidDel="00F8100E">
              <w:rPr>
                <w:rPrChange w:id="584" w:author="León Prieto" w:date="2023-07-05T01:24:00Z">
                  <w:rPr>
                    <w:rStyle w:val="Hyperlink"/>
                  </w:rPr>
                </w:rPrChange>
              </w:rPr>
              <w:delText>2.1.1.</w:delText>
            </w:r>
            <w:r w:rsidDel="00F8100E">
              <w:rPr>
                <w:rFonts w:asciiTheme="minorHAnsi" w:eastAsiaTheme="minorEastAsia" w:hAnsiTheme="minorHAnsi"/>
                <w:sz w:val="22"/>
                <w:lang w:eastAsia="es-ES"/>
              </w:rPr>
              <w:tab/>
            </w:r>
            <w:r w:rsidRPr="00B677E3" w:rsidDel="00F8100E">
              <w:rPr>
                <w:rPrChange w:id="585" w:author="León Prieto" w:date="2023-07-05T01:24:00Z">
                  <w:rPr>
                    <w:rStyle w:val="Hyperlink"/>
                  </w:rPr>
                </w:rPrChange>
              </w:rPr>
              <w:delText>FRAME DJI-F450</w:delText>
            </w:r>
            <w:r w:rsidDel="00F8100E">
              <w:rPr>
                <w:webHidden/>
              </w:rPr>
              <w:tab/>
            </w:r>
            <w:r w:rsidR="00C0422B" w:rsidDel="00F8100E">
              <w:rPr>
                <w:webHidden/>
              </w:rPr>
              <w:delText>4</w:delText>
            </w:r>
          </w:del>
        </w:p>
        <w:p w14:paraId="1AC95B14" w14:textId="2D0AEC04" w:rsidR="00B0452D" w:rsidDel="00F8100E" w:rsidRDefault="00B0452D">
          <w:pPr>
            <w:pStyle w:val="TOC1"/>
            <w:rPr>
              <w:del w:id="586" w:author="León Prieto" w:date="2023-07-09T16:18:00Z"/>
              <w:rFonts w:asciiTheme="minorHAnsi" w:eastAsiaTheme="minorEastAsia" w:hAnsiTheme="minorHAnsi"/>
              <w:sz w:val="22"/>
              <w:lang w:eastAsia="es-ES"/>
            </w:rPr>
            <w:pPrChange w:id="587" w:author="Prieto Bailo, León Enrique" w:date="2023-07-07T22:08:00Z">
              <w:pPr>
                <w:pStyle w:val="TOC3"/>
              </w:pPr>
            </w:pPrChange>
          </w:pPr>
          <w:del w:id="588" w:author="León Prieto" w:date="2023-07-09T16:18:00Z">
            <w:r w:rsidRPr="00B677E3" w:rsidDel="00F8100E">
              <w:rPr>
                <w:rPrChange w:id="589" w:author="León Prieto" w:date="2023-07-05T01:24:00Z">
                  <w:rPr>
                    <w:rStyle w:val="Hyperlink"/>
                  </w:rPr>
                </w:rPrChange>
              </w:rPr>
              <w:delText>2.1.2.</w:delText>
            </w:r>
            <w:r w:rsidDel="00F8100E">
              <w:rPr>
                <w:rFonts w:asciiTheme="minorHAnsi" w:eastAsiaTheme="minorEastAsia" w:hAnsiTheme="minorHAnsi"/>
                <w:sz w:val="22"/>
                <w:lang w:eastAsia="es-ES"/>
              </w:rPr>
              <w:tab/>
            </w:r>
            <w:r w:rsidRPr="00B677E3" w:rsidDel="00F8100E">
              <w:rPr>
                <w:rPrChange w:id="590" w:author="León Prieto" w:date="2023-07-05T01:24:00Z">
                  <w:rPr>
                    <w:rStyle w:val="Hyperlink"/>
                  </w:rPr>
                </w:rPrChange>
              </w:rPr>
              <w:delText>Adafruit Feather STM32F405</w:delText>
            </w:r>
            <w:r w:rsidDel="00F8100E">
              <w:rPr>
                <w:webHidden/>
              </w:rPr>
              <w:tab/>
            </w:r>
            <w:r w:rsidR="00C0422B" w:rsidDel="00F8100E">
              <w:rPr>
                <w:webHidden/>
              </w:rPr>
              <w:delText>5</w:delText>
            </w:r>
          </w:del>
        </w:p>
        <w:p w14:paraId="39B7D1A0" w14:textId="5C3E743C" w:rsidR="00B0452D" w:rsidDel="00F8100E" w:rsidRDefault="00B0452D">
          <w:pPr>
            <w:pStyle w:val="TOC1"/>
            <w:rPr>
              <w:del w:id="591" w:author="León Prieto" w:date="2023-07-09T16:18:00Z"/>
              <w:rFonts w:asciiTheme="minorHAnsi" w:eastAsiaTheme="minorEastAsia" w:hAnsiTheme="minorHAnsi"/>
              <w:sz w:val="22"/>
              <w:lang w:eastAsia="es-ES"/>
            </w:rPr>
            <w:pPrChange w:id="592" w:author="Prieto Bailo, León Enrique" w:date="2023-07-07T22:08:00Z">
              <w:pPr>
                <w:pStyle w:val="TOC3"/>
              </w:pPr>
            </w:pPrChange>
          </w:pPr>
          <w:del w:id="593" w:author="León Prieto" w:date="2023-07-09T16:18:00Z">
            <w:r w:rsidRPr="00B677E3" w:rsidDel="00F8100E">
              <w:rPr>
                <w:rPrChange w:id="594" w:author="León Prieto" w:date="2023-07-05T01:24:00Z">
                  <w:rPr>
                    <w:rStyle w:val="Hyperlink"/>
                  </w:rPr>
                </w:rPrChange>
              </w:rPr>
              <w:delText>2.1.3.</w:delText>
            </w:r>
            <w:r w:rsidDel="00F8100E">
              <w:rPr>
                <w:rFonts w:asciiTheme="minorHAnsi" w:eastAsiaTheme="minorEastAsia" w:hAnsiTheme="minorHAnsi"/>
                <w:sz w:val="22"/>
                <w:lang w:eastAsia="es-ES"/>
              </w:rPr>
              <w:tab/>
            </w:r>
            <w:r w:rsidRPr="00B677E3" w:rsidDel="00F8100E">
              <w:rPr>
                <w:rPrChange w:id="595" w:author="León Prieto" w:date="2023-07-05T01:24:00Z">
                  <w:rPr>
                    <w:rStyle w:val="Hyperlink"/>
                  </w:rPr>
                </w:rPrChange>
              </w:rPr>
              <w:delText>MPU6050</w:delText>
            </w:r>
            <w:r w:rsidDel="00F8100E">
              <w:rPr>
                <w:webHidden/>
              </w:rPr>
              <w:tab/>
            </w:r>
            <w:r w:rsidR="00C0422B" w:rsidDel="00F8100E">
              <w:rPr>
                <w:webHidden/>
              </w:rPr>
              <w:delText>6</w:delText>
            </w:r>
          </w:del>
        </w:p>
        <w:p w14:paraId="5BF1CC47" w14:textId="129DB538" w:rsidR="00B0452D" w:rsidDel="00F8100E" w:rsidRDefault="00B0452D">
          <w:pPr>
            <w:pStyle w:val="TOC1"/>
            <w:rPr>
              <w:del w:id="596" w:author="León Prieto" w:date="2023-07-09T16:18:00Z"/>
              <w:rFonts w:asciiTheme="minorHAnsi" w:eastAsiaTheme="minorEastAsia" w:hAnsiTheme="minorHAnsi"/>
              <w:sz w:val="22"/>
              <w:lang w:eastAsia="es-ES"/>
            </w:rPr>
            <w:pPrChange w:id="597" w:author="Prieto Bailo, León Enrique" w:date="2023-07-07T22:08:00Z">
              <w:pPr>
                <w:pStyle w:val="TOC3"/>
              </w:pPr>
            </w:pPrChange>
          </w:pPr>
          <w:del w:id="598" w:author="León Prieto" w:date="2023-07-09T16:18:00Z">
            <w:r w:rsidRPr="00B677E3" w:rsidDel="00F8100E">
              <w:rPr>
                <w:rPrChange w:id="599" w:author="León Prieto" w:date="2023-07-05T01:24:00Z">
                  <w:rPr>
                    <w:rStyle w:val="Hyperlink"/>
                  </w:rPr>
                </w:rPrChange>
              </w:rPr>
              <w:delText>2.1.4.</w:delText>
            </w:r>
            <w:r w:rsidDel="00F8100E">
              <w:rPr>
                <w:rFonts w:asciiTheme="minorHAnsi" w:eastAsiaTheme="minorEastAsia" w:hAnsiTheme="minorHAnsi"/>
                <w:sz w:val="22"/>
                <w:lang w:eastAsia="es-ES"/>
              </w:rPr>
              <w:tab/>
            </w:r>
            <w:r w:rsidRPr="00B677E3" w:rsidDel="00F8100E">
              <w:rPr>
                <w:rPrChange w:id="600" w:author="León Prieto" w:date="2023-07-05T01:24:00Z">
                  <w:rPr>
                    <w:rStyle w:val="Hyperlink"/>
                  </w:rPr>
                </w:rPrChange>
              </w:rPr>
              <w:delText>BMP280</w:delText>
            </w:r>
            <w:r w:rsidDel="00F8100E">
              <w:rPr>
                <w:webHidden/>
              </w:rPr>
              <w:tab/>
            </w:r>
            <w:r w:rsidR="00C0422B" w:rsidDel="00F8100E">
              <w:rPr>
                <w:webHidden/>
              </w:rPr>
              <w:delText>7</w:delText>
            </w:r>
          </w:del>
        </w:p>
        <w:p w14:paraId="6636A1DF" w14:textId="1850E61A" w:rsidR="00B0452D" w:rsidDel="00F8100E" w:rsidRDefault="00B0452D">
          <w:pPr>
            <w:pStyle w:val="TOC1"/>
            <w:rPr>
              <w:del w:id="601" w:author="León Prieto" w:date="2023-07-09T16:18:00Z"/>
              <w:rFonts w:asciiTheme="minorHAnsi" w:eastAsiaTheme="minorEastAsia" w:hAnsiTheme="minorHAnsi"/>
              <w:sz w:val="22"/>
              <w:lang w:eastAsia="es-ES"/>
            </w:rPr>
            <w:pPrChange w:id="602" w:author="Prieto Bailo, León Enrique" w:date="2023-07-07T22:08:00Z">
              <w:pPr>
                <w:pStyle w:val="TOC3"/>
              </w:pPr>
            </w:pPrChange>
          </w:pPr>
          <w:del w:id="603" w:author="León Prieto" w:date="2023-07-09T16:18:00Z">
            <w:r w:rsidRPr="00B677E3" w:rsidDel="00F8100E">
              <w:rPr>
                <w:rPrChange w:id="604" w:author="León Prieto" w:date="2023-07-05T01:24:00Z">
                  <w:rPr>
                    <w:rStyle w:val="Hyperlink"/>
                  </w:rPr>
                </w:rPrChange>
              </w:rPr>
              <w:delText>2.1.5.</w:delText>
            </w:r>
            <w:r w:rsidDel="00F8100E">
              <w:rPr>
                <w:rFonts w:asciiTheme="minorHAnsi" w:eastAsiaTheme="minorEastAsia" w:hAnsiTheme="minorHAnsi"/>
                <w:sz w:val="22"/>
                <w:lang w:eastAsia="es-ES"/>
              </w:rPr>
              <w:tab/>
            </w:r>
            <w:r w:rsidRPr="00B677E3" w:rsidDel="00F8100E">
              <w:rPr>
                <w:rPrChange w:id="605" w:author="León Prieto" w:date="2023-07-05T01:24:00Z">
                  <w:rPr>
                    <w:rStyle w:val="Hyperlink"/>
                  </w:rPr>
                </w:rPrChange>
              </w:rPr>
              <w:delText>FlightSky i6</w:delText>
            </w:r>
            <w:r w:rsidDel="00F8100E">
              <w:rPr>
                <w:webHidden/>
              </w:rPr>
              <w:tab/>
            </w:r>
            <w:r w:rsidR="00C0422B" w:rsidDel="00F8100E">
              <w:rPr>
                <w:webHidden/>
              </w:rPr>
              <w:delText>8</w:delText>
            </w:r>
          </w:del>
        </w:p>
        <w:p w14:paraId="58ECDF4C" w14:textId="47439295" w:rsidR="00B0452D" w:rsidDel="00F8100E" w:rsidRDefault="00B0452D">
          <w:pPr>
            <w:pStyle w:val="TOC1"/>
            <w:rPr>
              <w:del w:id="606" w:author="León Prieto" w:date="2023-07-09T16:18:00Z"/>
              <w:rFonts w:asciiTheme="minorHAnsi" w:eastAsiaTheme="minorEastAsia" w:hAnsiTheme="minorHAnsi"/>
              <w:sz w:val="22"/>
              <w:lang w:eastAsia="es-ES"/>
            </w:rPr>
            <w:pPrChange w:id="607" w:author="Prieto Bailo, León Enrique" w:date="2023-07-07T22:08:00Z">
              <w:pPr>
                <w:pStyle w:val="TOC3"/>
              </w:pPr>
            </w:pPrChange>
          </w:pPr>
          <w:del w:id="608" w:author="León Prieto" w:date="2023-07-09T16:18:00Z">
            <w:r w:rsidRPr="00B677E3" w:rsidDel="00F8100E">
              <w:rPr>
                <w:rPrChange w:id="609" w:author="León Prieto" w:date="2023-07-05T01:24:00Z">
                  <w:rPr>
                    <w:rStyle w:val="Hyperlink"/>
                  </w:rPr>
                </w:rPrChange>
              </w:rPr>
              <w:delText>2.1.6.</w:delText>
            </w:r>
            <w:r w:rsidDel="00F8100E">
              <w:rPr>
                <w:rFonts w:asciiTheme="minorHAnsi" w:eastAsiaTheme="minorEastAsia" w:hAnsiTheme="minorHAnsi"/>
                <w:sz w:val="22"/>
                <w:lang w:eastAsia="es-ES"/>
              </w:rPr>
              <w:tab/>
            </w:r>
            <w:r w:rsidRPr="00B677E3" w:rsidDel="00F8100E">
              <w:rPr>
                <w:rPrChange w:id="610" w:author="León Prieto" w:date="2023-07-05T01:24:00Z">
                  <w:rPr>
                    <w:rStyle w:val="Hyperlink"/>
                  </w:rPr>
                </w:rPrChange>
              </w:rPr>
              <w:delText>LiPo</w:delText>
            </w:r>
            <w:r w:rsidDel="00F8100E">
              <w:rPr>
                <w:webHidden/>
              </w:rPr>
              <w:tab/>
            </w:r>
            <w:r w:rsidR="00C0422B" w:rsidDel="00F8100E">
              <w:rPr>
                <w:webHidden/>
              </w:rPr>
              <w:delText>10</w:delText>
            </w:r>
          </w:del>
        </w:p>
        <w:p w14:paraId="123F470C" w14:textId="4E58BF92" w:rsidR="00B0452D" w:rsidDel="00F8100E" w:rsidRDefault="00B0452D">
          <w:pPr>
            <w:pStyle w:val="TOC1"/>
            <w:rPr>
              <w:del w:id="611" w:author="León Prieto" w:date="2023-07-09T16:18:00Z"/>
              <w:rFonts w:asciiTheme="minorHAnsi" w:eastAsiaTheme="minorEastAsia" w:hAnsiTheme="minorHAnsi"/>
              <w:sz w:val="22"/>
              <w:lang w:eastAsia="es-ES"/>
            </w:rPr>
            <w:pPrChange w:id="612" w:author="Prieto Bailo, León Enrique" w:date="2023-07-07T22:08:00Z">
              <w:pPr>
                <w:pStyle w:val="TOC3"/>
              </w:pPr>
            </w:pPrChange>
          </w:pPr>
          <w:del w:id="613" w:author="León Prieto" w:date="2023-07-09T16:18:00Z">
            <w:r w:rsidRPr="00B677E3" w:rsidDel="00F8100E">
              <w:rPr>
                <w:rPrChange w:id="614" w:author="León Prieto" w:date="2023-07-05T01:24:00Z">
                  <w:rPr>
                    <w:rStyle w:val="Hyperlink"/>
                  </w:rPr>
                </w:rPrChange>
              </w:rPr>
              <w:delText>2.1.7.</w:delText>
            </w:r>
            <w:r w:rsidDel="00F8100E">
              <w:rPr>
                <w:rFonts w:asciiTheme="minorHAnsi" w:eastAsiaTheme="minorEastAsia" w:hAnsiTheme="minorHAnsi"/>
                <w:sz w:val="22"/>
                <w:lang w:eastAsia="es-ES"/>
              </w:rPr>
              <w:tab/>
            </w:r>
            <w:r w:rsidRPr="00B677E3" w:rsidDel="00F8100E">
              <w:rPr>
                <w:rPrChange w:id="615" w:author="León Prieto" w:date="2023-07-05T01:24:00Z">
                  <w:rPr>
                    <w:rStyle w:val="Hyperlink"/>
                  </w:rPr>
                </w:rPrChange>
              </w:rPr>
              <w:delText>ESCs, motores y propellers.</w:delText>
            </w:r>
            <w:r w:rsidDel="00F8100E">
              <w:rPr>
                <w:webHidden/>
              </w:rPr>
              <w:tab/>
            </w:r>
            <w:r w:rsidR="00C0422B" w:rsidDel="00F8100E">
              <w:rPr>
                <w:webHidden/>
              </w:rPr>
              <w:delText>11</w:delText>
            </w:r>
          </w:del>
        </w:p>
        <w:p w14:paraId="1914748C" w14:textId="00E56A6E" w:rsidR="00B0452D" w:rsidDel="00F8100E" w:rsidRDefault="00B0452D">
          <w:pPr>
            <w:pStyle w:val="TOC1"/>
            <w:rPr>
              <w:del w:id="616" w:author="León Prieto" w:date="2023-07-09T16:18:00Z"/>
              <w:rFonts w:asciiTheme="minorHAnsi" w:eastAsiaTheme="minorEastAsia" w:hAnsiTheme="minorHAnsi"/>
              <w:b w:val="0"/>
              <w:bCs w:val="0"/>
              <w:sz w:val="22"/>
              <w:lang w:eastAsia="es-ES"/>
            </w:rPr>
          </w:pPr>
          <w:del w:id="617" w:author="León Prieto" w:date="2023-07-09T16:18:00Z">
            <w:r w:rsidRPr="00B677E3" w:rsidDel="00F8100E">
              <w:rPr>
                <w:rPrChange w:id="618" w:author="León Prieto" w:date="2023-07-05T01:24:00Z">
                  <w:rPr>
                    <w:rStyle w:val="Hyperlink"/>
                  </w:rPr>
                </w:rPrChange>
              </w:rPr>
              <w:delText>CAPÍTULO 3. DISEÑO DE SOFTWARE</w:delText>
            </w:r>
            <w:r w:rsidDel="00F8100E">
              <w:rPr>
                <w:webHidden/>
              </w:rPr>
              <w:tab/>
            </w:r>
            <w:r w:rsidR="00C0422B" w:rsidDel="00F8100E">
              <w:rPr>
                <w:webHidden/>
              </w:rPr>
              <w:delText>14</w:delText>
            </w:r>
          </w:del>
        </w:p>
        <w:p w14:paraId="40C7E7B1" w14:textId="1AA1D8FE" w:rsidR="00B0452D" w:rsidDel="00F8100E" w:rsidRDefault="00B0452D">
          <w:pPr>
            <w:pStyle w:val="TOC1"/>
            <w:rPr>
              <w:del w:id="619" w:author="León Prieto" w:date="2023-07-09T16:18:00Z"/>
              <w:rFonts w:asciiTheme="minorHAnsi" w:eastAsiaTheme="minorEastAsia" w:hAnsiTheme="minorHAnsi"/>
              <w:sz w:val="22"/>
              <w:lang w:eastAsia="es-ES"/>
            </w:rPr>
            <w:pPrChange w:id="620" w:author="Prieto Bailo, León Enrique" w:date="2023-07-07T22:08:00Z">
              <w:pPr>
                <w:pStyle w:val="TOC2"/>
              </w:pPr>
            </w:pPrChange>
          </w:pPr>
          <w:del w:id="621" w:author="León Prieto" w:date="2023-07-09T16:18:00Z">
            <w:r w:rsidRPr="00B677E3" w:rsidDel="00F8100E">
              <w:rPr>
                <w:rPrChange w:id="622" w:author="León Prieto" w:date="2023-07-05T01:24:00Z">
                  <w:rPr>
                    <w:rStyle w:val="Hyperlink"/>
                  </w:rPr>
                </w:rPrChange>
              </w:rPr>
              <w:delText>3.1.</w:delText>
            </w:r>
            <w:r w:rsidDel="00F8100E">
              <w:rPr>
                <w:rFonts w:asciiTheme="minorHAnsi" w:eastAsiaTheme="minorEastAsia" w:hAnsiTheme="minorHAnsi"/>
                <w:sz w:val="22"/>
                <w:lang w:eastAsia="es-ES"/>
              </w:rPr>
              <w:tab/>
            </w:r>
            <w:r w:rsidRPr="00B677E3" w:rsidDel="00F8100E">
              <w:rPr>
                <w:rPrChange w:id="623" w:author="León Prieto" w:date="2023-07-05T01:24:00Z">
                  <w:rPr>
                    <w:rStyle w:val="Hyperlink"/>
                  </w:rPr>
                </w:rPrChange>
              </w:rPr>
              <w:delText>Arquitectura y desarrollo del software</w:delText>
            </w:r>
            <w:r w:rsidDel="00F8100E">
              <w:rPr>
                <w:webHidden/>
              </w:rPr>
              <w:tab/>
            </w:r>
            <w:r w:rsidR="00C0422B" w:rsidDel="00F8100E">
              <w:rPr>
                <w:webHidden/>
              </w:rPr>
              <w:delText>15</w:delText>
            </w:r>
          </w:del>
        </w:p>
        <w:p w14:paraId="50103A0E" w14:textId="3906B933" w:rsidR="00B0452D" w:rsidDel="00F8100E" w:rsidRDefault="00B0452D">
          <w:pPr>
            <w:pStyle w:val="TOC1"/>
            <w:rPr>
              <w:del w:id="624" w:author="León Prieto" w:date="2023-07-09T16:18:00Z"/>
              <w:rFonts w:asciiTheme="minorHAnsi" w:eastAsiaTheme="minorEastAsia" w:hAnsiTheme="minorHAnsi"/>
              <w:sz w:val="22"/>
              <w:lang w:eastAsia="es-ES"/>
            </w:rPr>
            <w:pPrChange w:id="625" w:author="Prieto Bailo, León Enrique" w:date="2023-07-07T22:08:00Z">
              <w:pPr>
                <w:pStyle w:val="TOC3"/>
              </w:pPr>
            </w:pPrChange>
          </w:pPr>
          <w:del w:id="626" w:author="León Prieto" w:date="2023-07-09T16:18:00Z">
            <w:r w:rsidRPr="00B677E3" w:rsidDel="00F8100E">
              <w:rPr>
                <w:rPrChange w:id="627" w:author="León Prieto" w:date="2023-07-05T01:24:00Z">
                  <w:rPr>
                    <w:rStyle w:val="Hyperlink"/>
                  </w:rPr>
                </w:rPrChange>
              </w:rPr>
              <w:delText>3.1.1.</w:delText>
            </w:r>
            <w:r w:rsidDel="00F8100E">
              <w:rPr>
                <w:rFonts w:asciiTheme="minorHAnsi" w:eastAsiaTheme="minorEastAsia" w:hAnsiTheme="minorHAnsi"/>
                <w:sz w:val="22"/>
                <w:lang w:eastAsia="es-ES"/>
              </w:rPr>
              <w:tab/>
            </w:r>
            <w:r w:rsidRPr="00B677E3" w:rsidDel="00F8100E">
              <w:rPr>
                <w:rPrChange w:id="628" w:author="León Prieto" w:date="2023-07-05T01:24:00Z">
                  <w:rPr>
                    <w:rStyle w:val="Hyperlink"/>
                  </w:rPr>
                </w:rPrChange>
              </w:rPr>
              <w:delText>Tareas de inicialización</w:delText>
            </w:r>
            <w:r w:rsidDel="00F8100E">
              <w:rPr>
                <w:webHidden/>
              </w:rPr>
              <w:tab/>
            </w:r>
            <w:r w:rsidR="00C0422B" w:rsidDel="00F8100E">
              <w:rPr>
                <w:webHidden/>
              </w:rPr>
              <w:delText>16</w:delText>
            </w:r>
          </w:del>
        </w:p>
        <w:p w14:paraId="1990133D" w14:textId="21ADF924" w:rsidR="00B0452D" w:rsidDel="00F8100E" w:rsidRDefault="00B0452D">
          <w:pPr>
            <w:pStyle w:val="TOC1"/>
            <w:rPr>
              <w:del w:id="629" w:author="León Prieto" w:date="2023-07-09T16:18:00Z"/>
              <w:rFonts w:asciiTheme="minorHAnsi" w:eastAsiaTheme="minorEastAsia" w:hAnsiTheme="minorHAnsi"/>
              <w:sz w:val="22"/>
              <w:lang w:eastAsia="es-ES"/>
            </w:rPr>
            <w:pPrChange w:id="630" w:author="Prieto Bailo, León Enrique" w:date="2023-07-07T22:08:00Z">
              <w:pPr>
                <w:pStyle w:val="TOC3"/>
              </w:pPr>
            </w:pPrChange>
          </w:pPr>
          <w:del w:id="631" w:author="León Prieto" w:date="2023-07-09T16:18:00Z">
            <w:r w:rsidRPr="00B677E3" w:rsidDel="00F8100E">
              <w:rPr>
                <w:rPrChange w:id="632" w:author="León Prieto" w:date="2023-07-05T01:24:00Z">
                  <w:rPr>
                    <w:rStyle w:val="Hyperlink"/>
                  </w:rPr>
                </w:rPrChange>
              </w:rPr>
              <w:delText>3.1.2.</w:delText>
            </w:r>
            <w:r w:rsidDel="00F8100E">
              <w:rPr>
                <w:rFonts w:asciiTheme="minorHAnsi" w:eastAsiaTheme="minorEastAsia" w:hAnsiTheme="minorHAnsi"/>
                <w:sz w:val="22"/>
                <w:lang w:eastAsia="es-ES"/>
              </w:rPr>
              <w:tab/>
            </w:r>
            <w:r w:rsidRPr="00B677E3" w:rsidDel="00F8100E">
              <w:rPr>
                <w:rPrChange w:id="633" w:author="León Prieto" w:date="2023-07-05T01:24:00Z">
                  <w:rPr>
                    <w:rStyle w:val="Hyperlink"/>
                  </w:rPr>
                </w:rPrChange>
              </w:rPr>
              <w:delText>Bucle principal</w:delText>
            </w:r>
            <w:r w:rsidDel="00F8100E">
              <w:rPr>
                <w:webHidden/>
              </w:rPr>
              <w:tab/>
            </w:r>
            <w:r w:rsidR="00C0422B" w:rsidDel="00F8100E">
              <w:rPr>
                <w:webHidden/>
              </w:rPr>
              <w:delText>20</w:delText>
            </w:r>
          </w:del>
        </w:p>
        <w:p w14:paraId="473ED111" w14:textId="3BA52106" w:rsidR="00B0452D" w:rsidDel="00F8100E" w:rsidRDefault="00B0452D">
          <w:pPr>
            <w:pStyle w:val="TOC1"/>
            <w:rPr>
              <w:del w:id="634" w:author="León Prieto" w:date="2023-07-09T16:18:00Z"/>
              <w:rFonts w:asciiTheme="minorHAnsi" w:eastAsiaTheme="minorEastAsia" w:hAnsiTheme="minorHAnsi"/>
              <w:sz w:val="22"/>
              <w:lang w:eastAsia="es-ES"/>
            </w:rPr>
            <w:pPrChange w:id="635" w:author="Prieto Bailo, León Enrique" w:date="2023-07-07T22:08:00Z">
              <w:pPr>
                <w:pStyle w:val="TOC3"/>
              </w:pPr>
            </w:pPrChange>
          </w:pPr>
          <w:del w:id="636" w:author="León Prieto" w:date="2023-07-09T16:18:00Z">
            <w:r w:rsidRPr="00B677E3" w:rsidDel="00F8100E">
              <w:rPr>
                <w:rPrChange w:id="637" w:author="León Prieto" w:date="2023-07-05T01:24:00Z">
                  <w:rPr>
                    <w:rStyle w:val="Hyperlink"/>
                  </w:rPr>
                </w:rPrChange>
              </w:rPr>
              <w:delText>3.1.3.</w:delText>
            </w:r>
            <w:r w:rsidDel="00F8100E">
              <w:rPr>
                <w:rFonts w:asciiTheme="minorHAnsi" w:eastAsiaTheme="minorEastAsia" w:hAnsiTheme="minorHAnsi"/>
                <w:sz w:val="22"/>
                <w:lang w:eastAsia="es-ES"/>
              </w:rPr>
              <w:tab/>
            </w:r>
            <w:r w:rsidRPr="00B677E3" w:rsidDel="00F8100E">
              <w:rPr>
                <w:rPrChange w:id="638" w:author="León Prieto" w:date="2023-07-05T01:24:00Z">
                  <w:rPr>
                    <w:rStyle w:val="Hyperlink"/>
                  </w:rPr>
                </w:rPrChange>
              </w:rPr>
              <w:delText>Otros elementos presentes</w:delText>
            </w:r>
            <w:r w:rsidDel="00F8100E">
              <w:rPr>
                <w:webHidden/>
              </w:rPr>
              <w:tab/>
            </w:r>
            <w:r w:rsidR="00C0422B" w:rsidDel="00F8100E">
              <w:rPr>
                <w:webHidden/>
              </w:rPr>
              <w:delText>33</w:delText>
            </w:r>
          </w:del>
        </w:p>
        <w:p w14:paraId="4FE76512" w14:textId="573E592F" w:rsidR="00B0452D" w:rsidDel="00F8100E" w:rsidRDefault="00B0452D">
          <w:pPr>
            <w:pStyle w:val="TOC1"/>
            <w:rPr>
              <w:del w:id="639" w:author="León Prieto" w:date="2023-07-09T16:18:00Z"/>
              <w:rFonts w:asciiTheme="minorHAnsi" w:eastAsiaTheme="minorEastAsia" w:hAnsiTheme="minorHAnsi"/>
              <w:b w:val="0"/>
              <w:bCs w:val="0"/>
              <w:sz w:val="22"/>
              <w:lang w:eastAsia="es-ES"/>
            </w:rPr>
          </w:pPr>
          <w:del w:id="640" w:author="León Prieto" w:date="2023-07-09T16:18:00Z">
            <w:r w:rsidRPr="00B677E3" w:rsidDel="00F8100E">
              <w:rPr>
                <w:rPrChange w:id="641" w:author="León Prieto" w:date="2023-07-05T01:24:00Z">
                  <w:rPr>
                    <w:rStyle w:val="Hyperlink"/>
                  </w:rPr>
                </w:rPrChange>
              </w:rPr>
              <w:delText>CAPÍTULO 4. FUNCIONAMIENTO</w:delText>
            </w:r>
            <w:r w:rsidDel="00F8100E">
              <w:rPr>
                <w:webHidden/>
              </w:rPr>
              <w:tab/>
            </w:r>
            <w:r w:rsidR="00C0422B" w:rsidDel="00F8100E">
              <w:rPr>
                <w:webHidden/>
              </w:rPr>
              <w:delText>35</w:delText>
            </w:r>
          </w:del>
        </w:p>
        <w:p w14:paraId="7B1D52F4" w14:textId="21F89016" w:rsidR="00B0452D" w:rsidDel="00F8100E" w:rsidRDefault="00B0452D">
          <w:pPr>
            <w:pStyle w:val="TOC1"/>
            <w:rPr>
              <w:del w:id="642" w:author="León Prieto" w:date="2023-07-09T16:18:00Z"/>
              <w:rFonts w:asciiTheme="minorHAnsi" w:eastAsiaTheme="minorEastAsia" w:hAnsiTheme="minorHAnsi"/>
              <w:sz w:val="22"/>
              <w:lang w:eastAsia="es-ES"/>
            </w:rPr>
            <w:pPrChange w:id="643" w:author="Prieto Bailo, León Enrique" w:date="2023-07-07T22:08:00Z">
              <w:pPr>
                <w:pStyle w:val="TOC2"/>
              </w:pPr>
            </w:pPrChange>
          </w:pPr>
          <w:del w:id="644" w:author="León Prieto" w:date="2023-07-09T16:18:00Z">
            <w:r w:rsidRPr="00B677E3" w:rsidDel="00F8100E">
              <w:rPr>
                <w:rPrChange w:id="645" w:author="León Prieto" w:date="2023-07-05T01:24:00Z">
                  <w:rPr>
                    <w:rStyle w:val="Hyperlink"/>
                  </w:rPr>
                </w:rPrChange>
              </w:rPr>
              <w:delText>4.1.</w:delText>
            </w:r>
            <w:r w:rsidDel="00F8100E">
              <w:rPr>
                <w:rFonts w:asciiTheme="minorHAnsi" w:eastAsiaTheme="minorEastAsia" w:hAnsiTheme="minorHAnsi"/>
                <w:sz w:val="22"/>
                <w:lang w:eastAsia="es-ES"/>
              </w:rPr>
              <w:tab/>
            </w:r>
            <w:r w:rsidRPr="00B677E3" w:rsidDel="00F8100E">
              <w:rPr>
                <w:rPrChange w:id="646" w:author="León Prieto" w:date="2023-07-05T01:24:00Z">
                  <w:rPr>
                    <w:rStyle w:val="Hyperlink"/>
                  </w:rPr>
                </w:rPrChange>
              </w:rPr>
              <w:delText>Controles</w:delText>
            </w:r>
            <w:r w:rsidDel="00F8100E">
              <w:rPr>
                <w:webHidden/>
              </w:rPr>
              <w:tab/>
            </w:r>
            <w:r w:rsidR="00C0422B" w:rsidDel="00F8100E">
              <w:rPr>
                <w:webHidden/>
              </w:rPr>
              <w:delText>35</w:delText>
            </w:r>
          </w:del>
        </w:p>
        <w:p w14:paraId="2F045EAA" w14:textId="25A311F7" w:rsidR="00B0452D" w:rsidDel="00F8100E" w:rsidRDefault="00B0452D">
          <w:pPr>
            <w:pStyle w:val="TOC1"/>
            <w:rPr>
              <w:del w:id="647" w:author="León Prieto" w:date="2023-07-09T16:18:00Z"/>
              <w:rFonts w:asciiTheme="minorHAnsi" w:eastAsiaTheme="minorEastAsia" w:hAnsiTheme="minorHAnsi"/>
              <w:sz w:val="22"/>
              <w:lang w:eastAsia="es-ES"/>
            </w:rPr>
            <w:pPrChange w:id="648" w:author="Prieto Bailo, León Enrique" w:date="2023-07-07T22:08:00Z">
              <w:pPr>
                <w:pStyle w:val="TOC2"/>
              </w:pPr>
            </w:pPrChange>
          </w:pPr>
          <w:del w:id="649" w:author="León Prieto" w:date="2023-07-09T16:18:00Z">
            <w:r w:rsidRPr="00B677E3" w:rsidDel="00F8100E">
              <w:rPr>
                <w:rPrChange w:id="650" w:author="León Prieto" w:date="2023-07-05T01:24:00Z">
                  <w:rPr>
                    <w:rStyle w:val="Hyperlink"/>
                  </w:rPr>
                </w:rPrChange>
              </w:rPr>
              <w:delText>4.2.</w:delText>
            </w:r>
            <w:r w:rsidDel="00F8100E">
              <w:rPr>
                <w:rFonts w:asciiTheme="minorHAnsi" w:eastAsiaTheme="minorEastAsia" w:hAnsiTheme="minorHAnsi"/>
                <w:sz w:val="22"/>
                <w:lang w:eastAsia="es-ES"/>
              </w:rPr>
              <w:tab/>
            </w:r>
            <w:r w:rsidRPr="00B677E3" w:rsidDel="00F8100E">
              <w:rPr>
                <w:rPrChange w:id="651" w:author="León Prieto" w:date="2023-07-05T01:24:00Z">
                  <w:rPr>
                    <w:rStyle w:val="Hyperlink"/>
                  </w:rPr>
                </w:rPrChange>
              </w:rPr>
              <w:delText>Puesta en marcha</w:delText>
            </w:r>
            <w:r w:rsidDel="00F8100E">
              <w:rPr>
                <w:webHidden/>
              </w:rPr>
              <w:tab/>
            </w:r>
            <w:r w:rsidR="00C0422B" w:rsidDel="00F8100E">
              <w:rPr>
                <w:webHidden/>
              </w:rPr>
              <w:delText>36</w:delText>
            </w:r>
          </w:del>
        </w:p>
        <w:p w14:paraId="55B07BB2" w14:textId="70EB1217" w:rsidR="00B0452D" w:rsidDel="00F8100E" w:rsidRDefault="00B0452D">
          <w:pPr>
            <w:pStyle w:val="TOC1"/>
            <w:rPr>
              <w:del w:id="652" w:author="León Prieto" w:date="2023-07-09T16:18:00Z"/>
              <w:rFonts w:asciiTheme="minorHAnsi" w:eastAsiaTheme="minorEastAsia" w:hAnsiTheme="minorHAnsi"/>
              <w:sz w:val="22"/>
              <w:lang w:eastAsia="es-ES"/>
            </w:rPr>
            <w:pPrChange w:id="653" w:author="Prieto Bailo, León Enrique" w:date="2023-07-07T22:08:00Z">
              <w:pPr>
                <w:pStyle w:val="TOC2"/>
              </w:pPr>
            </w:pPrChange>
          </w:pPr>
          <w:del w:id="654" w:author="León Prieto" w:date="2023-07-09T16:18:00Z">
            <w:r w:rsidRPr="00B677E3" w:rsidDel="00F8100E">
              <w:rPr>
                <w:rPrChange w:id="655" w:author="León Prieto" w:date="2023-07-05T01:24:00Z">
                  <w:rPr>
                    <w:rStyle w:val="Hyperlink"/>
                  </w:rPr>
                </w:rPrChange>
              </w:rPr>
              <w:delText>4.3.</w:delText>
            </w:r>
            <w:r w:rsidDel="00F8100E">
              <w:rPr>
                <w:rFonts w:asciiTheme="minorHAnsi" w:eastAsiaTheme="minorEastAsia" w:hAnsiTheme="minorHAnsi"/>
                <w:sz w:val="22"/>
                <w:lang w:eastAsia="es-ES"/>
              </w:rPr>
              <w:tab/>
            </w:r>
            <w:r w:rsidRPr="00B677E3" w:rsidDel="00F8100E">
              <w:rPr>
                <w:rPrChange w:id="656" w:author="León Prieto" w:date="2023-07-05T01:24:00Z">
                  <w:rPr>
                    <w:rStyle w:val="Hyperlink"/>
                  </w:rPr>
                </w:rPrChange>
              </w:rPr>
              <w:delText>Vuelo del cuadricóptero</w:delText>
            </w:r>
            <w:r w:rsidDel="00F8100E">
              <w:rPr>
                <w:webHidden/>
              </w:rPr>
              <w:tab/>
            </w:r>
            <w:r w:rsidR="00C0422B" w:rsidDel="00F8100E">
              <w:rPr>
                <w:webHidden/>
              </w:rPr>
              <w:delText>36</w:delText>
            </w:r>
          </w:del>
        </w:p>
        <w:p w14:paraId="6E8630A1" w14:textId="6F0DDC2B" w:rsidR="00B0452D" w:rsidDel="00F8100E" w:rsidRDefault="00B0452D">
          <w:pPr>
            <w:pStyle w:val="TOC1"/>
            <w:rPr>
              <w:del w:id="657" w:author="León Prieto" w:date="2023-07-09T16:18:00Z"/>
              <w:rFonts w:asciiTheme="minorHAnsi" w:eastAsiaTheme="minorEastAsia" w:hAnsiTheme="minorHAnsi"/>
              <w:b w:val="0"/>
              <w:bCs w:val="0"/>
              <w:sz w:val="22"/>
              <w:lang w:eastAsia="es-ES"/>
            </w:rPr>
          </w:pPr>
          <w:del w:id="658" w:author="León Prieto" w:date="2023-07-09T16:18:00Z">
            <w:r w:rsidRPr="00B677E3" w:rsidDel="00F8100E">
              <w:rPr>
                <w:rPrChange w:id="659" w:author="León Prieto" w:date="2023-07-05T01:24:00Z">
                  <w:rPr>
                    <w:rStyle w:val="Hyperlink"/>
                  </w:rPr>
                </w:rPrChange>
              </w:rPr>
              <w:delText>CAPÍTULO 5. CONCLUSIONES</w:delText>
            </w:r>
            <w:r w:rsidDel="00F8100E">
              <w:rPr>
                <w:webHidden/>
              </w:rPr>
              <w:tab/>
            </w:r>
            <w:r w:rsidR="00C0422B" w:rsidDel="00F8100E">
              <w:rPr>
                <w:webHidden/>
              </w:rPr>
              <w:delText>40</w:delText>
            </w:r>
          </w:del>
        </w:p>
        <w:p w14:paraId="1D44F661" w14:textId="2D048FF1" w:rsidR="004C0899" w:rsidRDefault="004C0899" w:rsidP="00B677E3">
          <w:r>
            <w:rPr>
              <w:b/>
              <w:bCs/>
              <w:noProof/>
            </w:rPr>
            <w:fldChar w:fldCharType="end"/>
          </w:r>
        </w:p>
      </w:sdtContent>
    </w:sdt>
    <w:p w14:paraId="75AA8181" w14:textId="77777777" w:rsidR="00073F0B" w:rsidRDefault="00F358CF" w:rsidP="00BF44BB">
      <w:pPr>
        <w:sectPr w:rsidR="00073F0B" w:rsidSect="00073F0B">
          <w:headerReference w:type="even" r:id="rId13"/>
          <w:pgSz w:w="11906" w:h="16838"/>
          <w:pgMar w:top="1417" w:right="1701" w:bottom="1417" w:left="1701" w:header="708" w:footer="708" w:gutter="0"/>
          <w:pgNumType w:start="3"/>
          <w:cols w:space="708"/>
          <w:docGrid w:linePitch="360"/>
        </w:sectPr>
      </w:pPr>
      <w:r w:rsidRPr="0065147A">
        <w:br w:type="page"/>
      </w:r>
    </w:p>
    <w:p w14:paraId="61E0CB7D" w14:textId="54B6AA74" w:rsidR="00B65004" w:rsidRDefault="00B65004" w:rsidP="00B65004">
      <w:pPr>
        <w:pStyle w:val="Heading1"/>
        <w:numPr>
          <w:ilvl w:val="0"/>
          <w:numId w:val="0"/>
        </w:numPr>
        <w:ind w:left="456" w:hanging="456"/>
        <w:rPr>
          <w:ins w:id="660" w:author="León Prieto" w:date="2023-07-09T11:20:00Z"/>
          <w:rStyle w:val="ShortHeading1Char"/>
          <w:b/>
          <w:iCs w:val="0"/>
          <w:color w:val="auto"/>
        </w:rPr>
      </w:pPr>
      <w:bookmarkStart w:id="661" w:name="_Toc139811951"/>
      <w:ins w:id="662" w:author="León Prieto" w:date="2023-07-09T11:19:00Z">
        <w:r>
          <w:rPr>
            <w:rStyle w:val="ShortHeading1Char"/>
            <w:b/>
            <w:iCs w:val="0"/>
            <w:color w:val="auto"/>
          </w:rPr>
          <w:lastRenderedPageBreak/>
          <w:t>Agradecimientos</w:t>
        </w:r>
      </w:ins>
      <w:bookmarkEnd w:id="661"/>
    </w:p>
    <w:p w14:paraId="6D5AA48A" w14:textId="77777777" w:rsidR="00B65004" w:rsidRDefault="00B65004" w:rsidP="00B65004">
      <w:pPr>
        <w:rPr>
          <w:ins w:id="663" w:author="León Prieto" w:date="2023-07-09T11:20:00Z"/>
        </w:rPr>
      </w:pPr>
    </w:p>
    <w:p w14:paraId="4C6AC7AC" w14:textId="58D0B770" w:rsidR="00435B3F" w:rsidRDefault="003139B1" w:rsidP="00B65004">
      <w:pPr>
        <w:rPr>
          <w:ins w:id="664" w:author="León Prieto" w:date="2023-07-09T11:41:00Z"/>
        </w:rPr>
      </w:pPr>
      <w:ins w:id="665" w:author="León Prieto" w:date="2023-07-09T11:29:00Z">
        <w:r>
          <w:t xml:space="preserve">Quiero empezar agradeciendo al director de este </w:t>
        </w:r>
      </w:ins>
      <w:ins w:id="666" w:author="León Prieto" w:date="2023-07-09T15:11:00Z">
        <w:r w:rsidR="00F8100E">
          <w:t>TFG</w:t>
        </w:r>
      </w:ins>
      <w:ins w:id="667" w:author="León Prieto" w:date="2023-07-09T11:29:00Z">
        <w:r>
          <w:t>. Hace casi dos años que</w:t>
        </w:r>
      </w:ins>
      <w:ins w:id="668" w:author="León Prieto" w:date="2023-07-09T11:39:00Z">
        <w:r w:rsidR="00435B3F">
          <w:t xml:space="preserve"> tuvimos un primer contacto para hacer este </w:t>
        </w:r>
      </w:ins>
      <w:ins w:id="669" w:author="León Prieto" w:date="2023-07-09T11:40:00Z">
        <w:r w:rsidR="00435B3F">
          <w:t xml:space="preserve">trabajo y </w:t>
        </w:r>
        <w:r w:rsidR="00435B3F" w:rsidRPr="00AC1E9F">
          <w:t>desde</w:t>
        </w:r>
        <w:r w:rsidR="00435B3F">
          <w:t xml:space="preserve"> ese mismo momento, me has ayudado con todas mis necesidades y siempre has tenido tiempo</w:t>
        </w:r>
      </w:ins>
      <w:ins w:id="670" w:author="León Prieto" w:date="2023-07-09T11:50:00Z">
        <w:r w:rsidR="00435B3F">
          <w:t xml:space="preserve"> cuando lo he necesitado</w:t>
        </w:r>
      </w:ins>
      <w:ins w:id="671" w:author="León Prieto" w:date="2023-07-09T11:40:00Z">
        <w:r w:rsidR="00435B3F">
          <w:t>. El resultado de este proyecto hubiera sido imposible sin tu dedicación</w:t>
        </w:r>
      </w:ins>
      <w:ins w:id="672" w:author="León Prieto" w:date="2023-07-09T11:45:00Z">
        <w:r w:rsidR="00435B3F">
          <w:t xml:space="preserve"> y ambición</w:t>
        </w:r>
      </w:ins>
      <w:ins w:id="673" w:author="León Prieto" w:date="2023-07-09T11:40:00Z">
        <w:r w:rsidR="00435B3F">
          <w:t>. Gracias, Ramon.</w:t>
        </w:r>
      </w:ins>
    </w:p>
    <w:p w14:paraId="66C18D0C" w14:textId="77777777" w:rsidR="00B05E8E" w:rsidRDefault="00B05E8E" w:rsidP="00B65004">
      <w:pPr>
        <w:rPr>
          <w:ins w:id="674" w:author="León Prieto" w:date="2023-07-09T15:02:00Z"/>
        </w:rPr>
      </w:pPr>
    </w:p>
    <w:p w14:paraId="4131D8BF" w14:textId="67D8088E" w:rsidR="00435B3F" w:rsidRDefault="00F8100E" w:rsidP="00B65004">
      <w:pPr>
        <w:rPr>
          <w:ins w:id="675" w:author="León Prieto" w:date="2023-07-09T16:02:00Z"/>
        </w:rPr>
      </w:pPr>
      <w:ins w:id="676" w:author="León Prieto" w:date="2023-07-09T16:01:00Z">
        <w:r w:rsidRPr="00F8100E">
          <w:t>También quiero expresar mi profundo agradecimiento hacia mi familia. A mi padre, quien despertó mi pasión por la aeronáutica a través de sus cautivadoras historias y emocionantes aventuras. A mi madre, quien siempre ha estado a mi lado, brindándome apoyo incondicional y animándome a seguir adelante incluso en los momentos más difíciles. Y a mi hermano, quien ha sido mi fiel compañero a lo largo de toda mi vida, caminando a mi lado en cada paso del camino.</w:t>
        </w:r>
      </w:ins>
    </w:p>
    <w:p w14:paraId="2834D17E" w14:textId="77777777" w:rsidR="00F8100E" w:rsidRDefault="00F8100E" w:rsidP="00B65004">
      <w:pPr>
        <w:rPr>
          <w:ins w:id="677" w:author="León Prieto" w:date="2023-07-09T11:42:00Z"/>
        </w:rPr>
      </w:pPr>
    </w:p>
    <w:p w14:paraId="5543F7A0" w14:textId="33244DD3" w:rsidR="00435B3F" w:rsidRDefault="00435B3F" w:rsidP="00435B3F">
      <w:pPr>
        <w:rPr>
          <w:ins w:id="678" w:author="León Prieto" w:date="2023-07-09T11:53:00Z"/>
        </w:rPr>
      </w:pPr>
      <w:proofErr w:type="spellStart"/>
      <w:ins w:id="679" w:author="León Prieto" w:date="2023-07-09T11:53:00Z">
        <w:r w:rsidRPr="00435B3F">
          <w:t>Finalment</w:t>
        </w:r>
        <w:proofErr w:type="spellEnd"/>
        <w:r w:rsidRPr="00435B3F">
          <w:t xml:space="preserve">, </w:t>
        </w:r>
        <w:proofErr w:type="spellStart"/>
        <w:r w:rsidRPr="00435B3F">
          <w:t>vull</w:t>
        </w:r>
        <w:proofErr w:type="spellEnd"/>
        <w:r w:rsidRPr="00435B3F">
          <w:t xml:space="preserve"> </w:t>
        </w:r>
        <w:proofErr w:type="spellStart"/>
        <w:r w:rsidRPr="00435B3F">
          <w:t>fer</w:t>
        </w:r>
        <w:proofErr w:type="spellEnd"/>
        <w:r w:rsidRPr="00435B3F">
          <w:t xml:space="preserve"> una especial </w:t>
        </w:r>
        <w:proofErr w:type="spellStart"/>
        <w:r w:rsidRPr="00435B3F">
          <w:t>menció</w:t>
        </w:r>
        <w:proofErr w:type="spellEnd"/>
        <w:r w:rsidRPr="00435B3F">
          <w:t xml:space="preserve"> al </w:t>
        </w:r>
        <w:proofErr w:type="spellStart"/>
        <w:r w:rsidRPr="00435B3F">
          <w:t>meu</w:t>
        </w:r>
        <w:proofErr w:type="spellEnd"/>
        <w:r w:rsidRPr="00435B3F">
          <w:t xml:space="preserve"> </w:t>
        </w:r>
        <w:proofErr w:type="spellStart"/>
        <w:r w:rsidRPr="00435B3F">
          <w:t>professor</w:t>
        </w:r>
        <w:proofErr w:type="spellEnd"/>
        <w:r w:rsidRPr="00435B3F">
          <w:t xml:space="preserve"> de </w:t>
        </w:r>
        <w:proofErr w:type="spellStart"/>
        <w:r w:rsidRPr="00435B3F">
          <w:t>matemàtiques</w:t>
        </w:r>
        <w:proofErr w:type="spellEnd"/>
        <w:r w:rsidRPr="00435B3F">
          <w:t xml:space="preserve"> de </w:t>
        </w:r>
        <w:proofErr w:type="spellStart"/>
        <w:r w:rsidRPr="00435B3F">
          <w:t>batxillerat</w:t>
        </w:r>
        <w:proofErr w:type="spellEnd"/>
        <w:r w:rsidRPr="00435B3F">
          <w:t xml:space="preserve">, en Jordi </w:t>
        </w:r>
        <w:proofErr w:type="spellStart"/>
        <w:r w:rsidRPr="00435B3F">
          <w:t>Caelles</w:t>
        </w:r>
        <w:proofErr w:type="spellEnd"/>
        <w:r w:rsidRPr="00435B3F">
          <w:t xml:space="preserve"> </w:t>
        </w:r>
        <w:proofErr w:type="spellStart"/>
        <w:r w:rsidRPr="00435B3F">
          <w:t>Abillar</w:t>
        </w:r>
        <w:proofErr w:type="spellEnd"/>
        <w:r w:rsidRPr="00435B3F">
          <w:t xml:space="preserve">. </w:t>
        </w:r>
        <w:proofErr w:type="spellStart"/>
        <w:r w:rsidRPr="00435B3F">
          <w:t>Vull</w:t>
        </w:r>
        <w:proofErr w:type="spellEnd"/>
        <w:r w:rsidRPr="00435B3F">
          <w:t xml:space="preserve"> </w:t>
        </w:r>
        <w:proofErr w:type="spellStart"/>
        <w:r w:rsidRPr="00435B3F">
          <w:t>agrair</w:t>
        </w:r>
        <w:proofErr w:type="spellEnd"/>
        <w:r w:rsidRPr="00435B3F">
          <w:t xml:space="preserve">-te en </w:t>
        </w:r>
        <w:proofErr w:type="spellStart"/>
        <w:r w:rsidRPr="00435B3F">
          <w:t>nom</w:t>
        </w:r>
        <w:proofErr w:type="spellEnd"/>
        <w:r w:rsidRPr="00435B3F">
          <w:t xml:space="preserve"> </w:t>
        </w:r>
      </w:ins>
      <w:ins w:id="680" w:author="Prieto Bailo, León Enrique" w:date="2023-07-09T16:36:00Z">
        <w:r w:rsidR="00105759">
          <w:t xml:space="preserve">de </w:t>
        </w:r>
      </w:ins>
      <w:proofErr w:type="spellStart"/>
      <w:ins w:id="681" w:author="León Prieto" w:date="2023-07-09T11:53:00Z">
        <w:r w:rsidRPr="00435B3F">
          <w:t>tots</w:t>
        </w:r>
        <w:proofErr w:type="spellEnd"/>
        <w:r w:rsidRPr="00435B3F">
          <w:t xml:space="preserve"> </w:t>
        </w:r>
        <w:proofErr w:type="spellStart"/>
        <w:r w:rsidRPr="00435B3F">
          <w:t>els</w:t>
        </w:r>
        <w:proofErr w:type="spellEnd"/>
        <w:r w:rsidRPr="00435B3F">
          <w:t xml:space="preserve"> </w:t>
        </w:r>
        <w:proofErr w:type="spellStart"/>
        <w:r w:rsidRPr="00435B3F">
          <w:t>estudiants</w:t>
        </w:r>
        <w:proofErr w:type="spellEnd"/>
        <w:r w:rsidRPr="00435B3F">
          <w:t xml:space="preserve"> </w:t>
        </w:r>
        <w:proofErr w:type="spellStart"/>
        <w:r w:rsidRPr="00435B3F">
          <w:t>als</w:t>
        </w:r>
        <w:proofErr w:type="spellEnd"/>
        <w:r w:rsidRPr="00435B3F">
          <w:t xml:space="preserve"> </w:t>
        </w:r>
        <w:proofErr w:type="spellStart"/>
        <w:r w:rsidRPr="00435B3F">
          <w:t>quals</w:t>
        </w:r>
        <w:proofErr w:type="spellEnd"/>
        <w:r w:rsidRPr="00435B3F">
          <w:t xml:space="preserve"> </w:t>
        </w:r>
        <w:proofErr w:type="spellStart"/>
        <w:r w:rsidRPr="00435B3F">
          <w:t>sempre</w:t>
        </w:r>
        <w:proofErr w:type="spellEnd"/>
        <w:r w:rsidRPr="00435B3F">
          <w:t xml:space="preserve"> has </w:t>
        </w:r>
        <w:proofErr w:type="spellStart"/>
        <w:r w:rsidRPr="00435B3F">
          <w:t>motivat</w:t>
        </w:r>
        <w:proofErr w:type="spellEnd"/>
        <w:r w:rsidRPr="00435B3F">
          <w:t xml:space="preserve">, </w:t>
        </w:r>
        <w:proofErr w:type="spellStart"/>
        <w:r w:rsidRPr="00435B3F">
          <w:t>ajudat</w:t>
        </w:r>
      </w:ins>
      <w:proofErr w:type="spellEnd"/>
      <w:ins w:id="682" w:author="León Prieto" w:date="2023-07-09T11:56:00Z">
        <w:r>
          <w:t>,</w:t>
        </w:r>
      </w:ins>
      <w:ins w:id="683" w:author="León Prieto" w:date="2023-07-09T11:53:00Z">
        <w:r w:rsidRPr="00435B3F">
          <w:t xml:space="preserve"> i </w:t>
        </w:r>
        <w:proofErr w:type="spellStart"/>
        <w:r w:rsidRPr="00435B3F">
          <w:t>e</w:t>
        </w:r>
        <w:del w:id="684" w:author="Prieto Bailo, León Enrique" w:date="2023-07-09T16:37:00Z">
          <w:r w:rsidRPr="00435B3F" w:rsidDel="00105759">
            <w:delText>l</w:delText>
          </w:r>
        </w:del>
      </w:ins>
      <w:ins w:id="685" w:author="Prieto Bailo, León Enrique" w:date="2023-07-09T16:37:00Z">
        <w:r w:rsidR="00105759">
          <w:t>n</w:t>
        </w:r>
      </w:ins>
      <w:ins w:id="686" w:author="León Prieto" w:date="2023-07-09T11:53:00Z">
        <w:r w:rsidRPr="00435B3F">
          <w:t>s</w:t>
        </w:r>
        <w:proofErr w:type="spellEnd"/>
        <w:r w:rsidRPr="00435B3F">
          <w:t xml:space="preserve"> has </w:t>
        </w:r>
        <w:proofErr w:type="spellStart"/>
        <w:r w:rsidRPr="00435B3F">
          <w:t>despertat</w:t>
        </w:r>
        <w:proofErr w:type="spellEnd"/>
        <w:r w:rsidRPr="00435B3F">
          <w:t xml:space="preserve"> </w:t>
        </w:r>
        <w:proofErr w:type="spellStart"/>
        <w:r w:rsidRPr="00435B3F">
          <w:t>l'interès</w:t>
        </w:r>
        <w:proofErr w:type="spellEnd"/>
        <w:r w:rsidRPr="00435B3F">
          <w:t xml:space="preserve"> de les </w:t>
        </w:r>
        <w:proofErr w:type="spellStart"/>
        <w:r w:rsidRPr="00435B3F">
          <w:t>matemàtiques</w:t>
        </w:r>
        <w:proofErr w:type="spellEnd"/>
        <w:r w:rsidRPr="00435B3F">
          <w:t xml:space="preserve">. </w:t>
        </w:r>
        <w:proofErr w:type="spellStart"/>
        <w:r w:rsidRPr="00435B3F">
          <w:t>Potser</w:t>
        </w:r>
        <w:proofErr w:type="spellEnd"/>
        <w:r w:rsidRPr="00435B3F">
          <w:t xml:space="preserve"> no </w:t>
        </w:r>
        <w:proofErr w:type="spellStart"/>
        <w:r w:rsidRPr="00435B3F">
          <w:t>ho</w:t>
        </w:r>
        <w:proofErr w:type="spellEnd"/>
        <w:r w:rsidRPr="00435B3F">
          <w:t xml:space="preserve"> </w:t>
        </w:r>
        <w:proofErr w:type="spellStart"/>
        <w:r w:rsidRPr="00435B3F">
          <w:t>saps</w:t>
        </w:r>
        <w:proofErr w:type="spellEnd"/>
        <w:r w:rsidRPr="00435B3F">
          <w:t xml:space="preserve">, </w:t>
        </w:r>
        <w:proofErr w:type="spellStart"/>
        <w:r w:rsidRPr="00435B3F">
          <w:t>però</w:t>
        </w:r>
        <w:proofErr w:type="spellEnd"/>
        <w:r w:rsidRPr="00435B3F">
          <w:t xml:space="preserve"> </w:t>
        </w:r>
        <w:proofErr w:type="spellStart"/>
        <w:r w:rsidRPr="00435B3F">
          <w:t>me'n</w:t>
        </w:r>
        <w:proofErr w:type="spellEnd"/>
        <w:r w:rsidRPr="00435B3F">
          <w:t xml:space="preserve"> </w:t>
        </w:r>
        <w:proofErr w:type="spellStart"/>
        <w:r w:rsidRPr="00435B3F">
          <w:t>recordo</w:t>
        </w:r>
        <w:proofErr w:type="spellEnd"/>
        <w:r w:rsidRPr="00435B3F">
          <w:t xml:space="preserve"> </w:t>
        </w:r>
        <w:proofErr w:type="spellStart"/>
        <w:r w:rsidRPr="00435B3F">
          <w:t>moltíssim</w:t>
        </w:r>
        <w:proofErr w:type="spellEnd"/>
        <w:r w:rsidRPr="00435B3F">
          <w:t xml:space="preserve"> de tu i sé que </w:t>
        </w:r>
        <w:proofErr w:type="spellStart"/>
        <w:r w:rsidRPr="00435B3F">
          <w:t>sense</w:t>
        </w:r>
        <w:proofErr w:type="spellEnd"/>
        <w:r w:rsidRPr="00435B3F">
          <w:t xml:space="preserve"> el </w:t>
        </w:r>
        <w:proofErr w:type="spellStart"/>
        <w:r w:rsidRPr="00435B3F">
          <w:t>teu</w:t>
        </w:r>
        <w:proofErr w:type="spellEnd"/>
        <w:r w:rsidRPr="00435B3F">
          <w:t xml:space="preserve"> </w:t>
        </w:r>
        <w:proofErr w:type="spellStart"/>
        <w:r w:rsidRPr="00435B3F">
          <w:t>esforç</w:t>
        </w:r>
        <w:proofErr w:type="spellEnd"/>
        <w:r w:rsidRPr="00435B3F">
          <w:t xml:space="preserve">, no </w:t>
        </w:r>
        <w:proofErr w:type="spellStart"/>
        <w:r w:rsidRPr="00435B3F">
          <w:t>hauria</w:t>
        </w:r>
        <w:proofErr w:type="spellEnd"/>
        <w:r w:rsidRPr="00435B3F">
          <w:t xml:space="preserve"> </w:t>
        </w:r>
        <w:proofErr w:type="spellStart"/>
        <w:r w:rsidRPr="00435B3F">
          <w:t>arribat</w:t>
        </w:r>
        <w:proofErr w:type="spellEnd"/>
        <w:r w:rsidRPr="00435B3F">
          <w:t xml:space="preserve"> </w:t>
        </w:r>
        <w:proofErr w:type="spellStart"/>
        <w:r w:rsidRPr="00435B3F">
          <w:t>on</w:t>
        </w:r>
        <w:proofErr w:type="spellEnd"/>
        <w:r w:rsidRPr="00435B3F">
          <w:t xml:space="preserve"> </w:t>
        </w:r>
        <w:proofErr w:type="spellStart"/>
        <w:r w:rsidRPr="00435B3F">
          <w:t>soc.</w:t>
        </w:r>
        <w:proofErr w:type="spellEnd"/>
        <w:r w:rsidRPr="00435B3F">
          <w:t xml:space="preserve"> </w:t>
        </w:r>
        <w:proofErr w:type="spellStart"/>
        <w:r w:rsidRPr="00435B3F">
          <w:t>Aquest</w:t>
        </w:r>
        <w:proofErr w:type="spellEnd"/>
        <w:r w:rsidRPr="00435B3F">
          <w:t xml:space="preserve"> </w:t>
        </w:r>
        <w:proofErr w:type="spellStart"/>
        <w:r w:rsidRPr="00435B3F">
          <w:t>èxit</w:t>
        </w:r>
        <w:proofErr w:type="spellEnd"/>
        <w:r w:rsidRPr="00435B3F">
          <w:t xml:space="preserve">, també </w:t>
        </w:r>
        <w:proofErr w:type="spellStart"/>
        <w:r w:rsidRPr="00435B3F">
          <w:t>és</w:t>
        </w:r>
        <w:proofErr w:type="spellEnd"/>
        <w:r w:rsidRPr="00435B3F">
          <w:t xml:space="preserve"> </w:t>
        </w:r>
        <w:proofErr w:type="spellStart"/>
        <w:r w:rsidRPr="00435B3F">
          <w:t>teu</w:t>
        </w:r>
        <w:proofErr w:type="spellEnd"/>
        <w:r w:rsidRPr="00435B3F">
          <w:t xml:space="preserve">. </w:t>
        </w:r>
        <w:proofErr w:type="spellStart"/>
        <w:r w:rsidRPr="00435B3F">
          <w:t>Gràcies</w:t>
        </w:r>
        <w:proofErr w:type="spellEnd"/>
        <w:r w:rsidRPr="00435B3F">
          <w:t>.</w:t>
        </w:r>
      </w:ins>
    </w:p>
    <w:p w14:paraId="70519BDF" w14:textId="50AE9982" w:rsidR="00B65004" w:rsidRDefault="00B65004">
      <w:pPr>
        <w:rPr>
          <w:ins w:id="687" w:author="León Prieto" w:date="2023-07-09T11:19:00Z"/>
          <w:rStyle w:val="ShortHeading1Char"/>
          <w:iCs w:val="0"/>
          <w:color w:val="auto"/>
        </w:rPr>
        <w:pPrChange w:id="688" w:author="León Prieto" w:date="2023-07-09T11:53:00Z">
          <w:pPr>
            <w:spacing w:after="160"/>
            <w:jc w:val="left"/>
          </w:pPr>
        </w:pPrChange>
      </w:pPr>
      <w:ins w:id="689" w:author="León Prieto" w:date="2023-07-09T11:19:00Z">
        <w:r>
          <w:rPr>
            <w:rStyle w:val="ShortHeading1Char"/>
            <w:b w:val="0"/>
            <w:iCs w:val="0"/>
            <w:color w:val="auto"/>
          </w:rPr>
          <w:br w:type="page"/>
        </w:r>
      </w:ins>
    </w:p>
    <w:p w14:paraId="571CD8EC" w14:textId="005FA535" w:rsidR="00F358CF" w:rsidRPr="003D6E5F" w:rsidRDefault="005C0E88" w:rsidP="00696319">
      <w:pPr>
        <w:pStyle w:val="Heading1"/>
      </w:pPr>
      <w:bookmarkStart w:id="690" w:name="_Toc139811952"/>
      <w:commentRangeStart w:id="691"/>
      <w:commentRangeStart w:id="692"/>
      <w:commentRangeStart w:id="693"/>
      <w:commentRangeStart w:id="694"/>
      <w:r w:rsidRPr="003D6E5F">
        <w:rPr>
          <w:rStyle w:val="ShortHeading1Char"/>
          <w:b/>
          <w:iCs w:val="0"/>
          <w:color w:val="auto"/>
        </w:rPr>
        <w:lastRenderedPageBreak/>
        <w:t>INTRODUCCIÓN</w:t>
      </w:r>
      <w:commentRangeEnd w:id="691"/>
      <w:r w:rsidR="00623022">
        <w:rPr>
          <w:rStyle w:val="CommentReference"/>
          <w:rFonts w:eastAsiaTheme="minorHAnsi" w:cstheme="minorBidi"/>
          <w:b w:val="0"/>
        </w:rPr>
        <w:commentReference w:id="691"/>
      </w:r>
      <w:commentRangeEnd w:id="692"/>
      <w:r w:rsidR="00001172">
        <w:rPr>
          <w:rStyle w:val="CommentReference"/>
          <w:rFonts w:eastAsiaTheme="minorHAnsi" w:cstheme="minorBidi"/>
          <w:b w:val="0"/>
        </w:rPr>
        <w:commentReference w:id="692"/>
      </w:r>
      <w:commentRangeEnd w:id="693"/>
      <w:r w:rsidR="00FA1927">
        <w:rPr>
          <w:rStyle w:val="CommentReference"/>
          <w:rFonts w:eastAsiaTheme="minorHAnsi" w:cstheme="minorBidi"/>
          <w:b w:val="0"/>
        </w:rPr>
        <w:commentReference w:id="693"/>
      </w:r>
      <w:commentRangeEnd w:id="694"/>
      <w:r w:rsidR="00964894">
        <w:rPr>
          <w:rStyle w:val="CommentReference"/>
          <w:rFonts w:eastAsiaTheme="minorHAnsi" w:cstheme="minorBidi"/>
          <w:b w:val="0"/>
        </w:rPr>
        <w:commentReference w:id="694"/>
      </w:r>
      <w:bookmarkEnd w:id="690"/>
    </w:p>
    <w:p w14:paraId="2785433B" w14:textId="48D2B9F6" w:rsidR="0031535F" w:rsidRDefault="0031535F" w:rsidP="0031535F"/>
    <w:p w14:paraId="0B5DEC7E" w14:textId="0171BAEE" w:rsidR="0047439E" w:rsidRDefault="00A46EF7" w:rsidP="00A46EF7">
      <w:pPr>
        <w:rPr>
          <w:ins w:id="695" w:author="Prieto Bailo, León Enrique" w:date="2023-07-05T22:03:00Z"/>
        </w:rPr>
      </w:pPr>
      <w:ins w:id="696" w:author="Prieto Bailo, León Enrique" w:date="2023-07-04T19:41:00Z">
        <w:r>
          <w:t xml:space="preserve">En los últimos años, la industria de los drones ha experimentado un crecimiento </w:t>
        </w:r>
      </w:ins>
      <w:ins w:id="697" w:author="Prieto Bailo, León Enrique" w:date="2023-07-04T19:42:00Z">
        <w:r w:rsidR="00DE4608">
          <w:t>importante</w:t>
        </w:r>
      </w:ins>
      <w:ins w:id="698" w:author="Prieto Bailo, León Enrique" w:date="2023-07-04T19:41:00Z">
        <w:r>
          <w:t xml:space="preserve">, revolucionando diversos sectores y abriendo nuevas posibilidades en la forma en que nos desplazamos, realizamos tareas y experimentamos el mundo desde el </w:t>
        </w:r>
        <w:commentRangeStart w:id="699"/>
        <w:r>
          <w:t>aire</w:t>
        </w:r>
      </w:ins>
      <w:commentRangeEnd w:id="699"/>
      <w:r w:rsidR="00FD7749">
        <w:rPr>
          <w:rStyle w:val="CommentReference"/>
        </w:rPr>
        <w:commentReference w:id="699"/>
      </w:r>
      <w:ins w:id="700" w:author="Prieto Bailo, León Enrique" w:date="2023-07-04T19:41:00Z">
        <w:r>
          <w:t xml:space="preserve">. Este auge se ha visto impulsado por avances tecnológicos clave, </w:t>
        </w:r>
      </w:ins>
      <w:ins w:id="701" w:author="Prieto Bailo, León Enrique" w:date="2023-07-05T21:44:00Z">
        <w:r w:rsidR="00FA1927">
          <w:t>como el desarrollo de sistemas sofisticados para evitar impactos, regular la altitud</w:t>
        </w:r>
      </w:ins>
      <w:ins w:id="702" w:author="Prieto Bailo, León Enrique" w:date="2023-07-05T21:46:00Z">
        <w:r w:rsidR="00FA1927">
          <w:t>,</w:t>
        </w:r>
      </w:ins>
      <w:ins w:id="703" w:author="Prieto Bailo, León Enrique" w:date="2023-07-05T21:44:00Z">
        <w:r w:rsidR="00FA1927">
          <w:t xml:space="preserve"> habilitar el vuelo</w:t>
        </w:r>
      </w:ins>
      <w:ins w:id="704" w:author="Prieto Bailo, León Enrique" w:date="2023-07-05T21:45:00Z">
        <w:r w:rsidR="00FA1927">
          <w:t xml:space="preserve"> automático</w:t>
        </w:r>
      </w:ins>
      <w:ins w:id="705" w:author="Prieto Bailo, León Enrique" w:date="2023-07-05T21:46:00Z">
        <w:r w:rsidR="00FA1927">
          <w:t>, entre ot</w:t>
        </w:r>
      </w:ins>
      <w:ins w:id="706" w:author="Prieto Bailo, León Enrique" w:date="2023-07-05T21:47:00Z">
        <w:r w:rsidR="00FA1927">
          <w:t>ros</w:t>
        </w:r>
      </w:ins>
      <w:ins w:id="707" w:author="Prieto Bailo, León Enrique" w:date="2023-07-05T21:46:00Z">
        <w:r w:rsidR="00FA1927">
          <w:t>.</w:t>
        </w:r>
      </w:ins>
      <w:ins w:id="708" w:author="Prieto Bailo, León Enrique" w:date="2023-07-05T21:44:00Z">
        <w:r w:rsidR="00FA1927">
          <w:t xml:space="preserve"> </w:t>
        </w:r>
      </w:ins>
    </w:p>
    <w:p w14:paraId="6A32F652" w14:textId="227BC759" w:rsidR="0047439E" w:rsidRDefault="0047439E" w:rsidP="00A46EF7">
      <w:pPr>
        <w:rPr>
          <w:ins w:id="709" w:author="Prieto Bailo, León Enrique" w:date="2023-07-07T21:09:00Z"/>
        </w:rPr>
      </w:pPr>
    </w:p>
    <w:p w14:paraId="5F4FD8CE" w14:textId="77777777" w:rsidR="0047439E" w:rsidRDefault="0047439E" w:rsidP="00A46EF7">
      <w:pPr>
        <w:rPr>
          <w:ins w:id="710" w:author="Prieto Bailo, León Enrique" w:date="2023-07-05T22:05:00Z"/>
        </w:rPr>
      </w:pPr>
    </w:p>
    <w:p w14:paraId="16585F71" w14:textId="77777777" w:rsidR="0047439E" w:rsidRDefault="0047439E" w:rsidP="0047439E">
      <w:pPr>
        <w:keepNext/>
        <w:jc w:val="center"/>
        <w:rPr>
          <w:ins w:id="711" w:author="Prieto Bailo, León Enrique" w:date="2023-07-05T22:05:00Z"/>
        </w:rPr>
      </w:pPr>
      <w:ins w:id="712" w:author="Prieto Bailo, León Enrique" w:date="2023-07-05T22:05:00Z">
        <w:r>
          <w:rPr>
            <w:noProof/>
          </w:rPr>
          <w:drawing>
            <wp:inline distT="0" distB="0" distL="0" distR="0" wp14:anchorId="1041690F" wp14:editId="38682B2F">
              <wp:extent cx="3700627" cy="2468245"/>
              <wp:effectExtent l="0" t="0" r="0" b="8255"/>
              <wp:docPr id="34" name="Picture 34" descr="DJI Matrice 600 heavy lift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I Matrice 600 heavy lift dro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1596" cy="2475561"/>
                      </a:xfrm>
                      <a:prstGeom prst="rect">
                        <a:avLst/>
                      </a:prstGeom>
                      <a:noFill/>
                      <a:ln>
                        <a:noFill/>
                      </a:ln>
                    </pic:spPr>
                  </pic:pic>
                </a:graphicData>
              </a:graphic>
            </wp:inline>
          </w:drawing>
        </w:r>
      </w:ins>
    </w:p>
    <w:p w14:paraId="57522407" w14:textId="77777777" w:rsidR="0047439E" w:rsidRDefault="0047439E" w:rsidP="0047439E">
      <w:pPr>
        <w:keepNext/>
        <w:jc w:val="center"/>
        <w:rPr>
          <w:ins w:id="713" w:author="Prieto Bailo, León Enrique" w:date="2023-07-05T22:05:00Z"/>
        </w:rPr>
      </w:pPr>
    </w:p>
    <w:p w14:paraId="053D004E" w14:textId="2213750E" w:rsidR="0047439E" w:rsidRDefault="0047439E" w:rsidP="0047439E">
      <w:pPr>
        <w:pStyle w:val="Caption"/>
        <w:jc w:val="center"/>
        <w:rPr>
          <w:ins w:id="714" w:author="Prieto Bailo, León Enrique" w:date="2023-07-05T22:05:00Z"/>
        </w:rPr>
      </w:pPr>
      <w:bookmarkStart w:id="715" w:name="_Ref139655354"/>
      <w:ins w:id="716" w:author="Prieto Bailo, León Enrique" w:date="2023-07-05T22:05:00Z">
        <w:r w:rsidRPr="00A75993">
          <w:rPr>
            <w:b/>
            <w:bCs/>
          </w:rPr>
          <w:t xml:space="preserve">Fig. </w:t>
        </w:r>
      </w:ins>
      <w:ins w:id="717"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1</w:t>
      </w:r>
      <w:ins w:id="718"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719" w:author="Prieto Bailo, León Enrique" w:date="2023-07-09T17:01:00Z">
        <w:r w:rsidR="00B055D0">
          <w:rPr>
            <w:b/>
            <w:bCs/>
            <w:noProof/>
          </w:rPr>
          <w:t>1</w:t>
        </w:r>
      </w:ins>
      <w:ins w:id="720" w:author="Prieto Bailo, León Enrique" w:date="2023-07-07T18:33:00Z">
        <w:r w:rsidR="00C03F4A">
          <w:rPr>
            <w:b/>
            <w:bCs/>
          </w:rPr>
          <w:fldChar w:fldCharType="end"/>
        </w:r>
      </w:ins>
      <w:bookmarkEnd w:id="715"/>
      <w:ins w:id="721" w:author="Prieto Bailo, León Enrique" w:date="2023-07-05T22:05:00Z">
        <w:r w:rsidRPr="00A75993">
          <w:rPr>
            <w:b/>
            <w:bCs/>
          </w:rPr>
          <w:t>.</w:t>
        </w:r>
        <w:r>
          <w:t xml:space="preserve"> DJI </w:t>
        </w:r>
        <w:proofErr w:type="spellStart"/>
        <w:r>
          <w:t>Matrice</w:t>
        </w:r>
        <w:proofErr w:type="spellEnd"/>
        <w:r>
          <w:t xml:space="preserve"> 600</w:t>
        </w:r>
        <w:r>
          <w:rPr>
            <w:noProof/>
          </w:rPr>
          <w:t>, equipado con una camara.</w:t>
        </w:r>
      </w:ins>
    </w:p>
    <w:p w14:paraId="07ED5D9D" w14:textId="73B0F0FB" w:rsidR="0047439E" w:rsidRDefault="0047439E" w:rsidP="00A46EF7">
      <w:pPr>
        <w:rPr>
          <w:ins w:id="722" w:author="Prieto Bailo, León Enrique" w:date="2023-07-05T22:05:00Z"/>
        </w:rPr>
      </w:pPr>
    </w:p>
    <w:p w14:paraId="6619B170" w14:textId="77777777" w:rsidR="0047439E" w:rsidRDefault="0047439E" w:rsidP="00A46EF7">
      <w:pPr>
        <w:rPr>
          <w:ins w:id="723" w:author="Prieto Bailo, León Enrique" w:date="2023-07-05T22:03:00Z"/>
        </w:rPr>
      </w:pPr>
    </w:p>
    <w:p w14:paraId="69A70E34" w14:textId="221CA4C0" w:rsidR="00FA1927" w:rsidRDefault="0047439E" w:rsidP="00A46EF7">
      <w:pPr>
        <w:rPr>
          <w:ins w:id="724" w:author="Prieto Bailo, León Enrique" w:date="2023-07-05T21:45:00Z"/>
        </w:rPr>
      </w:pPr>
      <w:ins w:id="725" w:author="Prieto Bailo, León Enrique" w:date="2023-07-05T22:03:00Z">
        <w:r>
          <w:t>Gracias a estos avances tecnológicos</w:t>
        </w:r>
      </w:ins>
      <w:ins w:id="726" w:author="Prieto Bailo, León Enrique" w:date="2023-07-05T22:04:00Z">
        <w:r>
          <w:t xml:space="preserve"> los cuales </w:t>
        </w:r>
      </w:ins>
      <w:ins w:id="727" w:author="Prieto Bailo, León Enrique" w:date="2023-07-05T22:05:00Z">
        <w:r>
          <w:t>incrementan la seguridad de la operación de drones</w:t>
        </w:r>
      </w:ins>
      <w:ins w:id="728" w:author="Prieto Bailo, León Enrique" w:date="2023-07-05T21:47:00Z">
        <w:r w:rsidR="00FA1927">
          <w:t>, aparecen conceptos nuevos como</w:t>
        </w:r>
      </w:ins>
      <w:ins w:id="729" w:author="Prieto Bailo, León Enrique" w:date="2023-07-05T21:45:00Z">
        <w:r w:rsidR="00FA1927">
          <w:t xml:space="preserve"> la creación del </w:t>
        </w:r>
      </w:ins>
      <w:ins w:id="730" w:author="Prieto Bailo, León Enrique" w:date="2023-07-04T19:41:00Z">
        <w:r w:rsidR="00A46EF7">
          <w:t>U-</w:t>
        </w:r>
        <w:proofErr w:type="spellStart"/>
        <w:r w:rsidR="00A46EF7">
          <w:t>Space</w:t>
        </w:r>
      </w:ins>
      <w:proofErr w:type="spellEnd"/>
      <w:ins w:id="731" w:author="Prieto Bailo, León Enrique" w:date="2023-07-07T23:18:00Z">
        <w:r w:rsidR="00DA4478">
          <w:t xml:space="preserve"> </w:t>
        </w:r>
      </w:ins>
      <w:customXmlInsRangeStart w:id="732" w:author="León Prieto" w:date="2023-07-05T00:32:00Z"/>
      <w:sdt>
        <w:sdtPr>
          <w:rPr>
            <w:color w:val="000000"/>
          </w:rPr>
          <w:tag w:val="MENDELEY_CITATION_v3_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"/>
          <w:id w:val="-531497518"/>
          <w:placeholder>
            <w:docPart w:val="DefaultPlaceholder_-1854013440"/>
          </w:placeholder>
        </w:sdtPr>
        <w:sdtContent>
          <w:customXmlInsRangeEnd w:id="732"/>
          <w:ins w:id="733" w:author="León Prieto" w:date="2023-07-07T21:44:00Z">
            <w:r w:rsidR="003E0E60" w:rsidRPr="003E0E60">
              <w:rPr>
                <w:color w:val="000000"/>
              </w:rPr>
              <w:t>[1]</w:t>
            </w:r>
          </w:ins>
          <w:ins w:id="734" w:author="Prieto Bailo, León Enrique" w:date="2023-07-05T21:43:00Z">
            <w:del w:id="735" w:author="León Prieto" w:date="2023-07-07T21:40:00Z">
              <w:r w:rsidR="00FA1927" w:rsidRPr="003E0E60" w:rsidDel="003E0E60">
                <w:rPr>
                  <w:color w:val="000000"/>
                </w:rPr>
                <w:delText xml:space="preserve"> </w:delText>
              </w:r>
            </w:del>
          </w:ins>
          <w:commentRangeStart w:id="736"/>
          <w:commentRangeEnd w:id="736"/>
          <w:del w:id="737" w:author="León Prieto" w:date="2023-07-07T21:40:00Z">
            <w:r w:rsidR="00AF2DFB" w:rsidRPr="003E0E60" w:rsidDel="003E0E60">
              <w:rPr>
                <w:rStyle w:val="CommentReference"/>
                <w:color w:val="000000"/>
                <w:rPrChange w:id="738" w:author="León Prieto" w:date="2023-07-07T21:44:00Z">
                  <w:rPr>
                    <w:rStyle w:val="CommentReference"/>
                  </w:rPr>
                </w:rPrChange>
              </w:rPr>
              <w:commentReference w:id="736"/>
            </w:r>
          </w:del>
          <w:customXmlInsRangeStart w:id="739" w:author="León Prieto" w:date="2023-07-05T00:32:00Z"/>
        </w:sdtContent>
      </w:sdt>
      <w:customXmlInsRangeEnd w:id="739"/>
      <w:ins w:id="740" w:author="Prieto Bailo, León Enrique" w:date="2023-07-05T21:45:00Z">
        <w:r w:rsidR="00FA1927">
          <w:rPr>
            <w:color w:val="000000"/>
          </w:rPr>
          <w:t xml:space="preserve">. </w:t>
        </w:r>
      </w:ins>
      <w:ins w:id="741" w:author="Prieto Bailo, León Enrique" w:date="2023-07-05T21:47:00Z">
        <w:r w:rsidR="00FA1927">
          <w:rPr>
            <w:color w:val="000000"/>
          </w:rPr>
          <w:t>El U-</w:t>
        </w:r>
        <w:proofErr w:type="spellStart"/>
        <w:r w:rsidR="00FA1927">
          <w:rPr>
            <w:color w:val="000000"/>
          </w:rPr>
          <w:t>Space</w:t>
        </w:r>
        <w:proofErr w:type="spellEnd"/>
        <w:r w:rsidR="00FA1927">
          <w:rPr>
            <w:color w:val="000000"/>
          </w:rPr>
          <w:t xml:space="preserve"> representa un conjunto de servicios y procedimientos </w:t>
        </w:r>
      </w:ins>
      <w:ins w:id="742" w:author="Prieto Bailo, León Enrique" w:date="2023-07-05T21:49:00Z">
        <w:r w:rsidR="00FA1927">
          <w:rPr>
            <w:color w:val="000000"/>
          </w:rPr>
          <w:t>basados</w:t>
        </w:r>
      </w:ins>
      <w:ins w:id="743" w:author="Prieto Bailo, León Enrique" w:date="2023-07-05T21:47:00Z">
        <w:r w:rsidR="00FA1927">
          <w:rPr>
            <w:color w:val="000000"/>
          </w:rPr>
          <w:t xml:space="preserve"> en un alto nivel de automatización de funciones con el objet</w:t>
        </w:r>
      </w:ins>
      <w:ins w:id="744" w:author="Prieto Bailo, León Enrique" w:date="2023-07-05T21:48:00Z">
        <w:r w:rsidR="00FA1927">
          <w:rPr>
            <w:color w:val="000000"/>
          </w:rPr>
          <w:t>ivo de proporcionar, de forma regulada y coordinada, un acceso seguro y eficiente al espacio aéreo a un gran número de UAS</w:t>
        </w:r>
      </w:ins>
      <w:ins w:id="745" w:author="Prieto Bailo, León Enrique" w:date="2023-07-05T21:49:00Z">
        <w:r w:rsidR="00FA1927">
          <w:rPr>
            <w:color w:val="000000"/>
          </w:rPr>
          <w:t>.</w:t>
        </w:r>
      </w:ins>
      <w:ins w:id="746" w:author="ramon casanella" w:date="2023-07-06T07:18:00Z">
        <w:r w:rsidR="00C92E5F">
          <w:rPr>
            <w:color w:val="000000"/>
          </w:rPr>
          <w:t xml:space="preserve"> Por ello es cada vez más necesario que los d</w:t>
        </w:r>
      </w:ins>
      <w:ins w:id="747" w:author="ramon casanella" w:date="2023-07-06T07:19:00Z">
        <w:r w:rsidR="00A90367">
          <w:rPr>
            <w:color w:val="000000"/>
          </w:rPr>
          <w:t>rones incorporen funciones avanza</w:t>
        </w:r>
        <w:r w:rsidR="00EB3ED0">
          <w:rPr>
            <w:color w:val="000000"/>
          </w:rPr>
          <w:t xml:space="preserve">das de detección de impactos, control de </w:t>
        </w:r>
      </w:ins>
      <w:ins w:id="748" w:author="ramon casanella" w:date="2023-07-06T07:20:00Z">
        <w:r w:rsidR="00EB3ED0">
          <w:rPr>
            <w:color w:val="000000"/>
          </w:rPr>
          <w:t>automático</w:t>
        </w:r>
      </w:ins>
      <w:ins w:id="749" w:author="ramon casanella" w:date="2023-07-06T07:19:00Z">
        <w:r w:rsidR="00EB3ED0">
          <w:rPr>
            <w:color w:val="000000"/>
          </w:rPr>
          <w:t xml:space="preserve"> de al</w:t>
        </w:r>
      </w:ins>
      <w:ins w:id="750" w:author="ramon casanella" w:date="2023-07-06T07:20:00Z">
        <w:r w:rsidR="00EB3ED0">
          <w:rPr>
            <w:color w:val="000000"/>
          </w:rPr>
          <w:t xml:space="preserve">titud </w:t>
        </w:r>
        <w:r w:rsidR="00D23911">
          <w:rPr>
            <w:color w:val="000000"/>
          </w:rPr>
          <w:t>o vuelo totalmente automát</w:t>
        </w:r>
      </w:ins>
      <w:ins w:id="751" w:author="ramon casanella" w:date="2023-07-06T07:21:00Z">
        <w:r w:rsidR="0064109C">
          <w:rPr>
            <w:color w:val="000000"/>
          </w:rPr>
          <w:t>ico mediante GPS.</w:t>
        </w:r>
      </w:ins>
      <w:ins w:id="752" w:author="Prieto Bailo, León Enrique" w:date="2023-07-05T22:04:00Z">
        <w:del w:id="753" w:author="ramon casanella" w:date="2023-07-06T07:20:00Z">
          <w:r w:rsidDel="00D23911">
            <w:rPr>
              <w:color w:val="000000"/>
            </w:rPr>
            <w:delText xml:space="preserve"> </w:delText>
          </w:r>
        </w:del>
      </w:ins>
    </w:p>
    <w:p w14:paraId="48283970" w14:textId="339D5138" w:rsidR="00FA1927" w:rsidRDefault="00FA1927" w:rsidP="00A46EF7">
      <w:pPr>
        <w:rPr>
          <w:ins w:id="754" w:author="Prieto Bailo, León Enrique" w:date="2023-07-05T22:02:00Z"/>
        </w:rPr>
      </w:pPr>
    </w:p>
    <w:p w14:paraId="49890A6E" w14:textId="206A006A" w:rsidR="00A46EF7" w:rsidRDefault="00A46EF7" w:rsidP="00A46EF7">
      <w:pPr>
        <w:rPr>
          <w:ins w:id="755" w:author="Prieto Bailo, León Enrique" w:date="2023-07-04T19:41:00Z"/>
        </w:rPr>
      </w:pPr>
      <w:ins w:id="756" w:author="Prieto Bailo, León Enrique" w:date="2023-07-04T19:41:00Z">
        <w:r>
          <w:t xml:space="preserve">Uno de los elementos fundamentales que ha contribuido al éxito y la eficiencia de los drones </w:t>
        </w:r>
      </w:ins>
      <w:ins w:id="757" w:author="Prieto Bailo, León Enrique" w:date="2023-07-04T19:43:00Z">
        <w:r w:rsidR="00DE4608">
          <w:t xml:space="preserve">son los avances tecnológicos en la industria de los </w:t>
        </w:r>
      </w:ins>
      <w:ins w:id="758" w:author="Prieto Bailo, León Enrique" w:date="2023-07-04T19:41:00Z">
        <w:r>
          <w:t xml:space="preserve">microcontroladores. Estos dispositivos electrónicos son </w:t>
        </w:r>
      </w:ins>
      <w:ins w:id="759" w:author="ramon casanella" w:date="2023-07-06T07:23:00Z">
        <w:r w:rsidR="003B6197">
          <w:t xml:space="preserve">el elemento central de la controladora de vuelo y </w:t>
        </w:r>
        <w:r w:rsidR="000D12A3">
          <w:t xml:space="preserve">son </w:t>
        </w:r>
      </w:ins>
      <w:ins w:id="760" w:author="Prieto Bailo, León Enrique" w:date="2023-07-04T19:41:00Z">
        <w:r>
          <w:t xml:space="preserve">responsables de controlar y coordinar las diferentes funciones del dron, permitiendo un vuelo seguro y preciso. Si bien existen diversas familias de microcontroladores en el mercado, uno de los más populares y ampliamente utilizados es la familia </w:t>
        </w:r>
        <w:commentRangeStart w:id="761"/>
        <w:r>
          <w:t>STM32</w:t>
        </w:r>
      </w:ins>
      <w:commentRangeEnd w:id="761"/>
      <w:ins w:id="762" w:author="Prieto Bailo, León Enrique" w:date="2023-07-07T23:19:00Z">
        <w:r w:rsidR="00DA4478">
          <w:t xml:space="preserve"> </w:t>
        </w:r>
      </w:ins>
      <w:r w:rsidR="00AF77A5">
        <w:rPr>
          <w:rStyle w:val="CommentReference"/>
        </w:rPr>
        <w:commentReference w:id="761"/>
      </w:r>
      <w:customXmlInsRangeStart w:id="763" w:author="León Prieto" w:date="2023-07-05T00:40:00Z"/>
      <w:sdt>
        <w:sdtPr>
          <w:rPr>
            <w:color w:val="000000"/>
          </w:rPr>
          <w:tag w:val="MENDELEY_CITATION_v3_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"/>
          <w:id w:val="362714316"/>
          <w:placeholder>
            <w:docPart w:val="DefaultPlaceholder_-1854013440"/>
          </w:placeholder>
        </w:sdtPr>
        <w:sdtContent>
          <w:customXmlInsRangeEnd w:id="763"/>
          <w:ins w:id="764" w:author="León Prieto" w:date="2023-07-07T21:44:00Z">
            <w:r w:rsidR="003E0E60" w:rsidRPr="003E0E60">
              <w:rPr>
                <w:color w:val="000000"/>
              </w:rPr>
              <w:t>[2]</w:t>
            </w:r>
          </w:ins>
          <w:ins w:id="765" w:author="ramon casanella" w:date="2023-07-05T07:04:00Z">
            <w:del w:id="766" w:author="León Prieto" w:date="2023-07-07T21:40:00Z">
              <w:r w:rsidR="00DE412C" w:rsidRPr="003E0E60" w:rsidDel="003E0E60">
                <w:rPr>
                  <w:color w:val="000000"/>
                </w:rPr>
                <w:delText xml:space="preserve"> </w:delText>
              </w:r>
            </w:del>
          </w:ins>
          <w:customXmlInsRangeStart w:id="767" w:author="León Prieto" w:date="2023-07-05T00:40:00Z"/>
        </w:sdtContent>
      </w:sdt>
      <w:customXmlInsRangeEnd w:id="767"/>
      <w:ins w:id="768" w:author="Prieto Bailo, León Enrique" w:date="2023-07-04T19:41:00Z">
        <w:r>
          <w:t>.</w:t>
        </w:r>
      </w:ins>
    </w:p>
    <w:p w14:paraId="29620224" w14:textId="77777777" w:rsidR="00A46EF7" w:rsidRDefault="00A46EF7" w:rsidP="00A46EF7">
      <w:pPr>
        <w:rPr>
          <w:ins w:id="769" w:author="Prieto Bailo, León Enrique" w:date="2023-07-04T19:41:00Z"/>
        </w:rPr>
      </w:pPr>
    </w:p>
    <w:p w14:paraId="2FF8F34D" w14:textId="5A471836" w:rsidR="00A46EF7" w:rsidRDefault="00A46EF7" w:rsidP="00A46EF7">
      <w:pPr>
        <w:rPr>
          <w:ins w:id="770" w:author="Prieto Bailo, León Enrique" w:date="2023-07-04T19:41:00Z"/>
        </w:rPr>
      </w:pPr>
      <w:ins w:id="771" w:author="Prieto Bailo, León Enrique" w:date="2023-07-04T19:41:00Z">
        <w:r>
          <w:t xml:space="preserve">La familia STM32 ha destacado por su rendimiento confiable y su capacidad para adaptarse a una amplia gama de aplicaciones. Estos microcontroladores ofrecen </w:t>
        </w:r>
        <w:r>
          <w:lastRenderedPageBreak/>
          <w:t>un equilibrio entre potencia de procesamiento, consumo de energía y costo, lo que los convierte en una elección preferida para muchos fabricantes de drones. Su versatilidad y robustez los hacen ideales para implementar funciones críticas, como el control de motores, la comunicación inalámbrica y la gestión de sensores.</w:t>
        </w:r>
      </w:ins>
    </w:p>
    <w:p w14:paraId="7C9A8ABD" w14:textId="77777777" w:rsidR="00A46EF7" w:rsidRDefault="00A46EF7" w:rsidP="00A46EF7">
      <w:pPr>
        <w:rPr>
          <w:ins w:id="772" w:author="Prieto Bailo, León Enrique" w:date="2023-07-04T19:41:00Z"/>
        </w:rPr>
      </w:pPr>
    </w:p>
    <w:p w14:paraId="4FC97696" w14:textId="329E0951" w:rsidR="00A46EF7" w:rsidRDefault="00A46EF7" w:rsidP="008D070A">
      <w:pPr>
        <w:rPr>
          <w:ins w:id="773" w:author="Prieto Bailo, León Enrique" w:date="2023-07-04T19:41:00Z"/>
        </w:rPr>
      </w:pPr>
      <w:ins w:id="774" w:author="Prieto Bailo, León Enrique" w:date="2023-07-04T19:41:00Z">
        <w:r>
          <w:t xml:space="preserve">A medida que la industria de los drones sigue creciendo y evolucionando, también han surgido diferentes entornos de configuración para los microcontroladores de los drones. </w:t>
        </w:r>
        <w:commentRangeStart w:id="775"/>
        <w:commentRangeStart w:id="776"/>
        <w:r>
          <w:t>Dos</w:t>
        </w:r>
      </w:ins>
      <w:commentRangeEnd w:id="775"/>
      <w:r w:rsidR="00262D1F">
        <w:rPr>
          <w:rStyle w:val="CommentReference"/>
        </w:rPr>
        <w:commentReference w:id="775"/>
      </w:r>
      <w:commentRangeEnd w:id="776"/>
      <w:r w:rsidR="00D86183">
        <w:rPr>
          <w:rStyle w:val="CommentReference"/>
        </w:rPr>
        <w:commentReference w:id="776"/>
      </w:r>
      <w:ins w:id="777" w:author="Prieto Bailo, León Enrique" w:date="2023-07-04T19:41:00Z">
        <w:r>
          <w:t xml:space="preserve"> de los más comunes son </w:t>
        </w:r>
        <w:proofErr w:type="spellStart"/>
        <w:r>
          <w:t>Betaflight</w:t>
        </w:r>
      </w:ins>
      <w:proofErr w:type="spellEnd"/>
      <w:ins w:id="778" w:author="Prieto Bailo, León Enrique" w:date="2023-07-05T22:07:00Z">
        <w:r w:rsidR="0047439E">
          <w:t xml:space="preserve"> </w:t>
        </w:r>
      </w:ins>
      <w:customXmlInsRangeStart w:id="779" w:author="León Prieto" w:date="2023-07-05T00:40:00Z"/>
      <w:sdt>
        <w:sdtPr>
          <w:rPr>
            <w:color w:val="000000"/>
          </w:rPr>
          <w:tag w:val="MENDELEY_CITATION_v3_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"/>
          <w:id w:val="1049807887"/>
          <w:placeholder>
            <w:docPart w:val="DefaultPlaceholder_-1854013440"/>
          </w:placeholder>
        </w:sdtPr>
        <w:sdtContent>
          <w:customXmlInsRangeEnd w:id="779"/>
          <w:ins w:id="780" w:author="León Prieto" w:date="2023-07-07T21:44:00Z">
            <w:r w:rsidR="003E0E60" w:rsidRPr="003E0E60">
              <w:rPr>
                <w:color w:val="000000"/>
              </w:rPr>
              <w:t>[3]</w:t>
            </w:r>
          </w:ins>
          <w:customXmlInsRangeStart w:id="781" w:author="León Prieto" w:date="2023-07-05T00:40:00Z"/>
        </w:sdtContent>
      </w:sdt>
      <w:customXmlInsRangeEnd w:id="781"/>
      <w:ins w:id="782" w:author="Prieto Bailo, León Enrique" w:date="2023-07-04T19:41:00Z">
        <w:r>
          <w:t xml:space="preserve"> y </w:t>
        </w:r>
        <w:proofErr w:type="spellStart"/>
        <w:r>
          <w:t>ArduPilot</w:t>
        </w:r>
      </w:ins>
      <w:proofErr w:type="spellEnd"/>
      <w:ins w:id="783" w:author="Prieto Bailo, León Enrique" w:date="2023-07-05T22:07:00Z">
        <w:r w:rsidR="0047439E">
          <w:t xml:space="preserve"> </w:t>
        </w:r>
      </w:ins>
      <w:customXmlInsRangeStart w:id="784" w:author="León Prieto" w:date="2023-07-05T00:40:00Z"/>
      <w:sdt>
        <w:sdtPr>
          <w:rPr>
            <w:color w:val="000000"/>
          </w:rPr>
          <w:tag w:val="MENDELEY_CITATION_v3_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"/>
          <w:id w:val="2012174749"/>
          <w:placeholder>
            <w:docPart w:val="DefaultPlaceholder_-1854013440"/>
          </w:placeholder>
        </w:sdtPr>
        <w:sdtContent>
          <w:customXmlInsRangeEnd w:id="784"/>
          <w:ins w:id="785" w:author="León Prieto" w:date="2023-07-07T21:44:00Z">
            <w:r w:rsidR="003E0E60" w:rsidRPr="003E0E60">
              <w:rPr>
                <w:color w:val="000000"/>
              </w:rPr>
              <w:t>[4]</w:t>
            </w:r>
          </w:ins>
          <w:customXmlInsRangeStart w:id="786" w:author="León Prieto" w:date="2023-07-05T00:40:00Z"/>
        </w:sdtContent>
      </w:sdt>
      <w:customXmlInsRangeEnd w:id="786"/>
      <w:ins w:id="787" w:author="Prieto Bailo, León Enrique" w:date="2023-07-04T19:41:00Z">
        <w:r>
          <w:t xml:space="preserve">. </w:t>
        </w:r>
        <w:proofErr w:type="spellStart"/>
        <w:r>
          <w:t>Betaflight</w:t>
        </w:r>
        <w:proofErr w:type="spellEnd"/>
        <w:r>
          <w:t xml:space="preserve"> se utiliza principalmente en drones más pequeños y orientados a vuelos de alta velocidad y acrobacias, conocidos como </w:t>
        </w:r>
        <w:commentRangeStart w:id="788"/>
        <w:commentRangeStart w:id="789"/>
        <w:r>
          <w:t>FPV</w:t>
        </w:r>
      </w:ins>
      <w:commentRangeEnd w:id="788"/>
      <w:r w:rsidR="00D21013">
        <w:rPr>
          <w:rStyle w:val="CommentReference"/>
        </w:rPr>
        <w:commentReference w:id="788"/>
      </w:r>
      <w:commentRangeEnd w:id="789"/>
      <w:r w:rsidR="008D070A">
        <w:rPr>
          <w:rStyle w:val="CommentReference"/>
        </w:rPr>
        <w:commentReference w:id="789"/>
      </w:r>
      <w:ins w:id="790" w:author="Prieto Bailo, León Enrique" w:date="2023-07-05T22:20:00Z">
        <w:r w:rsidR="008D070A">
          <w:t xml:space="preserve">. Los drones FPV </w:t>
        </w:r>
      </w:ins>
      <w:ins w:id="791" w:author="Prieto Bailo, León Enrique" w:date="2023-07-05T22:25:00Z">
        <w:r w:rsidR="008D070A">
          <w:t>(</w:t>
        </w:r>
      </w:ins>
      <w:proofErr w:type="spellStart"/>
      <w:ins w:id="792" w:author="Prieto Bailo, León Enrique" w:date="2023-07-05T22:20:00Z">
        <w:r w:rsidR="008D070A">
          <w:t>First</w:t>
        </w:r>
        <w:proofErr w:type="spellEnd"/>
        <w:r w:rsidR="008D070A">
          <w:t xml:space="preserve"> </w:t>
        </w:r>
        <w:proofErr w:type="spellStart"/>
        <w:r w:rsidR="008D070A">
          <w:t>Person</w:t>
        </w:r>
        <w:proofErr w:type="spellEnd"/>
        <w:r w:rsidR="008D070A">
          <w:t xml:space="preserve"> View) </w:t>
        </w:r>
      </w:ins>
      <w:ins w:id="793" w:author="Prieto Bailo, León Enrique" w:date="2023-07-05T22:21:00Z">
        <w:r w:rsidR="008D070A">
          <w:t>son drones que</w:t>
        </w:r>
      </w:ins>
      <w:ins w:id="794" w:author="Prieto Bailo, León Enrique" w:date="2023-07-05T22:22:00Z">
        <w:r w:rsidR="008D070A">
          <w:t xml:space="preserve">, mediante </w:t>
        </w:r>
      </w:ins>
      <w:ins w:id="795" w:author="Prieto Bailo, León Enrique" w:date="2023-07-05T22:23:00Z">
        <w:r w:rsidR="008D070A">
          <w:t xml:space="preserve">el uso de </w:t>
        </w:r>
      </w:ins>
      <w:ins w:id="796" w:author="Prieto Bailo, León Enrique" w:date="2023-07-05T22:22:00Z">
        <w:r w:rsidR="008D070A">
          <w:t>unas gafas, proporcionan e</w:t>
        </w:r>
      </w:ins>
      <w:ins w:id="797" w:author="Prieto Bailo, León Enrique" w:date="2023-07-05T22:23:00Z">
        <w:r w:rsidR="008D070A">
          <w:t xml:space="preserve">xperiencias de vuelo inmersivas y en tiempo real, en primera persona. </w:t>
        </w:r>
      </w:ins>
      <w:ins w:id="798" w:author="Prieto Bailo, León Enrique" w:date="2023-07-04T19:41:00Z">
        <w:r>
          <w:t xml:space="preserve">Por otro lado, </w:t>
        </w:r>
        <w:proofErr w:type="spellStart"/>
        <w:r>
          <w:t>ArduPilot</w:t>
        </w:r>
        <w:proofErr w:type="spellEnd"/>
        <w:r>
          <w:t xml:space="preserve"> se utiliza en drones de mayor tamaño y en aplicaciones más profesionales, ofreciendo</w:t>
        </w:r>
      </w:ins>
      <w:ins w:id="799" w:author="Prieto Bailo, León Enrique" w:date="2023-07-04T19:44:00Z">
        <w:r w:rsidR="00DE4608">
          <w:t xml:space="preserve"> </w:t>
        </w:r>
      </w:ins>
      <w:ins w:id="800" w:author="Prieto Bailo, León Enrique" w:date="2023-07-04T19:41:00Z">
        <w:r>
          <w:t>opciones de personalización.</w:t>
        </w:r>
      </w:ins>
    </w:p>
    <w:p w14:paraId="7ED73121" w14:textId="77777777" w:rsidR="00A46EF7" w:rsidRDefault="00A46EF7" w:rsidP="00A46EF7">
      <w:pPr>
        <w:rPr>
          <w:ins w:id="801" w:author="Prieto Bailo, León Enrique" w:date="2023-07-04T19:41:00Z"/>
        </w:rPr>
      </w:pPr>
    </w:p>
    <w:p w14:paraId="10C07336" w14:textId="4595B076" w:rsidR="00D86183" w:rsidDel="0073577E" w:rsidRDefault="00D86183" w:rsidP="00A46EF7">
      <w:pPr>
        <w:rPr>
          <w:ins w:id="802" w:author="Prieto Bailo, León Enrique" w:date="2023-07-05T22:14:00Z"/>
          <w:del w:id="803" w:author="ramon casanella" w:date="2023-07-06T07:24:00Z"/>
        </w:rPr>
      </w:pPr>
      <w:ins w:id="804" w:author="Prieto Bailo, León Enrique" w:date="2023-07-05T22:12:00Z">
        <w:r>
          <w:t xml:space="preserve">La ventaja principal de emplear este tipo de software es que permiten programar una controladora de vuelo compatible mediante una interfaz </w:t>
        </w:r>
      </w:ins>
      <w:ins w:id="805" w:author="Prieto Bailo, León Enrique" w:date="2023-07-05T22:14:00Z">
        <w:r>
          <w:t>gráfica</w:t>
        </w:r>
      </w:ins>
      <w:ins w:id="806" w:author="Prieto Bailo, León Enrique" w:date="2023-07-05T22:12:00Z">
        <w:r>
          <w:t xml:space="preserve">, lo que </w:t>
        </w:r>
      </w:ins>
      <w:ins w:id="807" w:author="Prieto Bailo, León Enrique" w:date="2023-07-05T22:13:00Z">
        <w:r>
          <w:t xml:space="preserve">facilita enormemente las tareas de configuración al usuario </w:t>
        </w:r>
      </w:ins>
      <w:ins w:id="808" w:author="Prieto Bailo, León Enrique" w:date="2023-07-05T22:14:00Z">
        <w:r>
          <w:t>final. Sin embargo, es este mismo hecho el que limita las posibilidades de realizar implementaciones customizadas, ya que los marcos de trabajo son limitados.</w:t>
        </w:r>
      </w:ins>
    </w:p>
    <w:p w14:paraId="2DD7E6F0" w14:textId="725C289A" w:rsidR="00D86183" w:rsidDel="0073577E" w:rsidRDefault="00D86183" w:rsidP="00A46EF7">
      <w:pPr>
        <w:rPr>
          <w:ins w:id="809" w:author="Prieto Bailo, León Enrique" w:date="2023-07-05T22:10:00Z"/>
          <w:del w:id="810" w:author="ramon casanella" w:date="2023-07-06T07:24:00Z"/>
        </w:rPr>
      </w:pPr>
    </w:p>
    <w:p w14:paraId="6017529B" w14:textId="4EFAEB5C" w:rsidR="00A46EF7" w:rsidRDefault="0073577E" w:rsidP="00A46EF7">
      <w:pPr>
        <w:rPr>
          <w:ins w:id="811" w:author="Prieto Bailo, León Enrique" w:date="2023-07-04T19:32:00Z"/>
        </w:rPr>
      </w:pPr>
      <w:ins w:id="812" w:author="ramon casanella" w:date="2023-07-06T07:24:00Z">
        <w:r>
          <w:t xml:space="preserve"> </w:t>
        </w:r>
      </w:ins>
      <w:ins w:id="813" w:author="Prieto Bailo, León Enrique" w:date="2023-07-04T19:41:00Z">
        <w:r w:rsidR="00A46EF7">
          <w:t>Esto ha llevado a la búsqueda de alternativas más personalizables que permitan un control más preciso y adaptable para satisfacer las necesidades específicas de cada usuario.</w:t>
        </w:r>
      </w:ins>
    </w:p>
    <w:p w14:paraId="1C47861E" w14:textId="101B7744" w:rsidR="00DE4608" w:rsidRDefault="00DE4608" w:rsidP="006B509D">
      <w:pPr>
        <w:rPr>
          <w:ins w:id="814" w:author="Prieto Bailo, León Enrique" w:date="2023-07-04T19:50:00Z"/>
        </w:rPr>
      </w:pPr>
    </w:p>
    <w:p w14:paraId="6FB800DD" w14:textId="7D9176C9" w:rsidR="00DE4608" w:rsidRDefault="00DE4608" w:rsidP="008E056C">
      <w:pPr>
        <w:rPr>
          <w:ins w:id="815" w:author="Prieto Bailo, León Enrique" w:date="2023-07-04T19:50:00Z"/>
        </w:rPr>
      </w:pPr>
      <w:ins w:id="816" w:author="Prieto Bailo, León Enrique" w:date="2023-07-04T19:50:00Z">
        <w:r>
          <w:t xml:space="preserve">Con el objetivo de superar las limitaciones y ofrecer un entorno más flexible para los desarrolladores con experiencia en programación, se ha propuesto una solución que se basa en experiencias previas exitosas. Estos proyectos </w:t>
        </w:r>
      </w:ins>
      <w:ins w:id="817" w:author="Prieto Bailo, León Enrique" w:date="2023-07-04T19:51:00Z">
        <w:r>
          <w:t xml:space="preserve">corresponden </w:t>
        </w:r>
      </w:ins>
      <w:ins w:id="818" w:author="Prieto Bailo, León Enrique" w:date="2023-07-04T19:52:00Z">
        <w:r w:rsidR="008E056C">
          <w:t xml:space="preserve">al </w:t>
        </w:r>
      </w:ins>
      <w:ins w:id="819" w:author="Prieto Bailo, León Enrique" w:date="2023-07-05T22:51:00Z">
        <w:r w:rsidR="007B4646">
          <w:t>dron</w:t>
        </w:r>
      </w:ins>
      <w:ins w:id="820" w:author="Prieto Bailo, León Enrique" w:date="2023-07-04T19:52:00Z">
        <w:r w:rsidR="008E056C">
          <w:t xml:space="preserve"> con un Arduino Nano de 8 bits de </w:t>
        </w:r>
        <w:proofErr w:type="spellStart"/>
        <w:r w:rsidR="008E056C">
          <w:t>Arduproject</w:t>
        </w:r>
      </w:ins>
      <w:proofErr w:type="spellEnd"/>
      <w:ins w:id="821" w:author="Prieto Bailo, León Enrique" w:date="2023-07-07T23:32:00Z">
        <w:r w:rsidR="00544506">
          <w:t xml:space="preserve"> </w:t>
        </w:r>
      </w:ins>
      <w:customXmlInsRangeStart w:id="822" w:author="León Prieto" w:date="2023-07-05T00:22:00Z"/>
      <w:sdt>
        <w:sdtPr>
          <w:rPr>
            <w:color w:val="000000"/>
          </w:rPr>
          <w:tag w:val="MENDELEY_CITATION_v3_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"/>
          <w:id w:val="415908261"/>
          <w:placeholder>
            <w:docPart w:val="DefaultPlaceholder_-1854013440"/>
          </w:placeholder>
        </w:sdtPr>
        <w:sdtContent>
          <w:customXmlInsRangeEnd w:id="822"/>
          <w:ins w:id="823" w:author="León Prieto" w:date="2023-07-07T21:44:00Z">
            <w:r w:rsidR="003E0E60" w:rsidRPr="003E0E60">
              <w:rPr>
                <w:color w:val="000000"/>
              </w:rPr>
              <w:t>[5]</w:t>
            </w:r>
          </w:ins>
          <w:ins w:id="824" w:author="Prieto Bailo, León Enrique" w:date="2023-07-06T00:40:00Z">
            <w:del w:id="825" w:author="León Prieto" w:date="2023-07-07T21:40:00Z">
              <w:r w:rsidR="00247CF5" w:rsidRPr="003E0E60" w:rsidDel="003E0E60">
                <w:rPr>
                  <w:color w:val="000000"/>
                </w:rPr>
                <w:delText xml:space="preserve"> </w:delText>
              </w:r>
            </w:del>
          </w:ins>
          <w:customXmlInsRangeStart w:id="826" w:author="León Prieto" w:date="2023-07-05T00:22:00Z"/>
        </w:sdtContent>
      </w:sdt>
      <w:customXmlInsRangeEnd w:id="826"/>
      <w:ins w:id="827" w:author="Prieto Bailo, León Enrique" w:date="2023-07-04T19:52:00Z">
        <w:r w:rsidR="008E056C">
          <w:t xml:space="preserve"> y al </w:t>
        </w:r>
      </w:ins>
      <w:ins w:id="828" w:author="Prieto Bailo, León Enrique" w:date="2023-07-05T22:51:00Z">
        <w:r w:rsidR="007B4646">
          <w:t>dron</w:t>
        </w:r>
      </w:ins>
      <w:ins w:id="829" w:author="Prieto Bailo, León Enrique" w:date="2023-07-04T19:52:00Z">
        <w:r w:rsidR="008E056C">
          <w:t xml:space="preserve"> </w:t>
        </w:r>
      </w:ins>
      <w:ins w:id="830" w:author="Prieto Bailo, León Enrique" w:date="2023-07-04T19:53:00Z">
        <w:r w:rsidR="008E056C">
          <w:t>con un STM32F103</w:t>
        </w:r>
      </w:ins>
      <w:ins w:id="831" w:author="León Prieto" w:date="2023-07-05T00:22:00Z">
        <w:r w:rsidR="00255E07">
          <w:t xml:space="preserve"> de </w:t>
        </w:r>
        <w:proofErr w:type="spellStart"/>
        <w:r w:rsidR="00255E07">
          <w:t>Joop</w:t>
        </w:r>
        <w:proofErr w:type="spellEnd"/>
        <w:r w:rsidR="00255E07">
          <w:t xml:space="preserve"> </w:t>
        </w:r>
        <w:proofErr w:type="spellStart"/>
        <w:r w:rsidR="00255E07">
          <w:t>Brokking</w:t>
        </w:r>
      </w:ins>
      <w:proofErr w:type="spellEnd"/>
      <w:ins w:id="832" w:author="Prieto Bailo, León Enrique" w:date="2023-07-07T23:32:00Z">
        <w:r w:rsidR="00544506">
          <w:t xml:space="preserve"> </w:t>
        </w:r>
      </w:ins>
      <w:customXmlInsRangeStart w:id="833" w:author="León Prieto" w:date="2023-07-05T00:31:00Z"/>
      <w:sdt>
        <w:sdtPr>
          <w:rPr>
            <w:color w:val="000000"/>
          </w:rPr>
          <w:tag w:val="MENDELEY_CITATION_v3_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"/>
          <w:id w:val="1246692370"/>
          <w:placeholder>
            <w:docPart w:val="DefaultPlaceholder_-1854013440"/>
          </w:placeholder>
        </w:sdtPr>
        <w:sdtContent>
          <w:customXmlInsRangeEnd w:id="833"/>
          <w:ins w:id="834" w:author="León Prieto" w:date="2023-07-07T21:44:00Z">
            <w:r w:rsidR="003E0E60" w:rsidRPr="003E0E60">
              <w:rPr>
                <w:color w:val="000000"/>
              </w:rPr>
              <w:t>[6]</w:t>
            </w:r>
          </w:ins>
          <w:ins w:id="835" w:author="Prieto Bailo, León Enrique" w:date="2023-07-06T00:40:00Z">
            <w:del w:id="836" w:author="León Prieto" w:date="2023-07-07T21:40:00Z">
              <w:r w:rsidR="00247CF5" w:rsidRPr="003E0E60" w:rsidDel="003E0E60">
                <w:rPr>
                  <w:color w:val="000000"/>
                </w:rPr>
                <w:delText xml:space="preserve"> </w:delText>
              </w:r>
            </w:del>
          </w:ins>
          <w:customXmlInsRangeStart w:id="837" w:author="León Prieto" w:date="2023-07-05T00:31:00Z"/>
        </w:sdtContent>
      </w:sdt>
      <w:customXmlInsRangeEnd w:id="837"/>
      <w:ins w:id="838" w:author="Prieto Bailo, León Enrique" w:date="2023-07-04T19:53:00Z">
        <w:r w:rsidR="008E056C">
          <w:t>.</w:t>
        </w:r>
      </w:ins>
      <w:ins w:id="839" w:author="Prieto Bailo, León Enrique" w:date="2023-07-04T19:52:00Z">
        <w:r w:rsidR="008E056C">
          <w:t xml:space="preserve"> </w:t>
        </w:r>
      </w:ins>
      <w:ins w:id="840" w:author="Prieto Bailo, León Enrique" w:date="2023-07-04T19:50:00Z">
        <w:r>
          <w:t>Esta propuesta consiste en desarrollar el código necesario en el entorno Arduino</w:t>
        </w:r>
      </w:ins>
      <w:ins w:id="841" w:author="Prieto Bailo, León Enrique" w:date="2023-07-07T23:34:00Z">
        <w:r w:rsidR="00544506">
          <w:t xml:space="preserve"> </w:t>
        </w:r>
      </w:ins>
      <w:customXmlInsRangeStart w:id="842" w:author="León Prieto" w:date="2023-07-05T00:42:00Z"/>
      <w:sdt>
        <w:sdtPr>
          <w:rPr>
            <w:color w:val="000000"/>
          </w:rPr>
          <w:tag w:val="MENDELEY_CITATION_v3_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"/>
          <w:id w:val="1909727625"/>
          <w:placeholder>
            <w:docPart w:val="DefaultPlaceholder_-1854013440"/>
          </w:placeholder>
        </w:sdtPr>
        <w:sdtContent>
          <w:customXmlInsRangeEnd w:id="842"/>
          <w:ins w:id="843" w:author="León Prieto" w:date="2023-07-07T21:44:00Z">
            <w:r w:rsidR="003E0E60" w:rsidRPr="003E0E60">
              <w:rPr>
                <w:color w:val="000000"/>
              </w:rPr>
              <w:t>[7]</w:t>
            </w:r>
          </w:ins>
          <w:ins w:id="844" w:author="Prieto Bailo, León Enrique" w:date="2023-07-06T00:40:00Z">
            <w:del w:id="845" w:author="León Prieto" w:date="2023-07-07T21:40:00Z">
              <w:r w:rsidR="00247CF5" w:rsidRPr="003E0E60" w:rsidDel="003E0E60">
                <w:rPr>
                  <w:color w:val="000000"/>
                </w:rPr>
                <w:delText xml:space="preserve"> </w:delText>
              </w:r>
            </w:del>
          </w:ins>
          <w:customXmlInsRangeStart w:id="846" w:author="León Prieto" w:date="2023-07-05T00:42:00Z"/>
        </w:sdtContent>
      </w:sdt>
      <w:customXmlInsRangeEnd w:id="846"/>
      <w:ins w:id="847" w:author="Prieto Bailo, León Enrique" w:date="2023-07-04T19:50:00Z">
        <w:r>
          <w:t xml:space="preserve"> para el microcontrolador STM32F405, que actualmente se utiliza en controladoras de vuelo comerciales de drones.</w:t>
        </w:r>
      </w:ins>
    </w:p>
    <w:p w14:paraId="010618A6" w14:textId="77777777" w:rsidR="00DE4608" w:rsidRDefault="00DE4608" w:rsidP="00DE4608">
      <w:pPr>
        <w:rPr>
          <w:ins w:id="848" w:author="Prieto Bailo, León Enrique" w:date="2023-07-04T19:50:00Z"/>
        </w:rPr>
      </w:pPr>
    </w:p>
    <w:p w14:paraId="61EC3D3E" w14:textId="413C46AB" w:rsidR="00DE4608" w:rsidRDefault="00DE4608" w:rsidP="00DE4608">
      <w:pPr>
        <w:rPr>
          <w:ins w:id="849" w:author="Prieto Bailo, León Enrique" w:date="2023-07-04T19:50:00Z"/>
        </w:rPr>
      </w:pPr>
      <w:ins w:id="850" w:author="Prieto Bailo, León Enrique" w:date="2023-07-04T19:50:00Z">
        <w:r>
          <w:t>Al utilizar el entorno Arduino, se proporciona a los desarrolladores una plataforma familiar y altamente versátil para programar y configurar sus drones. Esto permite aprovechar el amplio ecosistema de librerías y herramientas disponibles en Arduino, así como la experiencia previa en programación de microcontroladores STM32.</w:t>
        </w:r>
      </w:ins>
    </w:p>
    <w:p w14:paraId="3EF6626B" w14:textId="77777777" w:rsidR="00DE4608" w:rsidRDefault="00DE4608" w:rsidP="00DE4608">
      <w:pPr>
        <w:rPr>
          <w:ins w:id="851" w:author="Prieto Bailo, León Enrique" w:date="2023-07-04T19:50:00Z"/>
        </w:rPr>
      </w:pPr>
    </w:p>
    <w:p w14:paraId="0D2A8195" w14:textId="7D8F86C8" w:rsidR="00DE4608" w:rsidRDefault="00DE4608" w:rsidP="00DE4608">
      <w:pPr>
        <w:rPr>
          <w:ins w:id="852" w:author="Prieto Bailo, León Enrique" w:date="2023-07-04T19:50:00Z"/>
        </w:rPr>
      </w:pPr>
      <w:ins w:id="853" w:author="Prieto Bailo, León Enrique" w:date="2023-07-04T19:50:00Z">
        <w:r>
          <w:t>Además de la configuración necesaria mínima para tener un dron funcional, esta propuesta destaca por su flexibilidad al permitir implementar características adicionales. Un ejemplo concreto es la incorporación de un</w:t>
        </w:r>
      </w:ins>
      <w:ins w:id="854" w:author="Prieto Bailo, León Enrique" w:date="2023-07-07T17:34:00Z">
        <w:r w:rsidR="0009240C">
          <w:t xml:space="preserve"> sistema de</w:t>
        </w:r>
      </w:ins>
      <w:ins w:id="855" w:author="Prieto Bailo, León Enrique" w:date="2023-07-04T19:50:00Z">
        <w:r>
          <w:t xml:space="preserve"> control de altitud utilizando </w:t>
        </w:r>
      </w:ins>
      <w:ins w:id="856" w:author="Prieto Bailo, León Enrique" w:date="2023-07-07T17:35:00Z">
        <w:r w:rsidR="0009240C">
          <w:t>un sensor</w:t>
        </w:r>
      </w:ins>
      <w:ins w:id="857" w:author="Prieto Bailo, León Enrique" w:date="2023-07-04T19:50:00Z">
        <w:r>
          <w:t xml:space="preserve"> </w:t>
        </w:r>
      </w:ins>
      <w:ins w:id="858" w:author="Prieto Bailo, León Enrique" w:date="2023-07-07T17:36:00Z">
        <w:r w:rsidR="0009240C">
          <w:t>barométrico</w:t>
        </w:r>
      </w:ins>
      <w:ins w:id="859" w:author="Prieto Bailo, León Enrique" w:date="2023-07-04T19:50:00Z">
        <w:r>
          <w:t xml:space="preserve">. Esta funcionalidad, que no sería fácilmente desarrollada en entornos como </w:t>
        </w:r>
        <w:proofErr w:type="spellStart"/>
        <w:r>
          <w:t>Betaflight</w:t>
        </w:r>
        <w:proofErr w:type="spellEnd"/>
        <w:r>
          <w:t xml:space="preserve"> o </w:t>
        </w:r>
        <w:proofErr w:type="spellStart"/>
        <w:r>
          <w:t>Ardu</w:t>
        </w:r>
        <w:del w:id="860" w:author="León Prieto" w:date="2023-07-05T00:42:00Z">
          <w:r w:rsidDel="001A5293">
            <w:delText>P</w:delText>
          </w:r>
        </w:del>
      </w:ins>
      <w:ins w:id="861" w:author="León Prieto" w:date="2023-07-05T00:42:00Z">
        <w:r w:rsidR="001A5293">
          <w:t>p</w:t>
        </w:r>
      </w:ins>
      <w:ins w:id="862" w:author="Prieto Bailo, León Enrique" w:date="2023-07-04T19:50:00Z">
        <w:r>
          <w:t>ilot</w:t>
        </w:r>
        <w:proofErr w:type="spellEnd"/>
        <w:r>
          <w:t xml:space="preserve">, demuestra la capacidad de adaptación y personalización que ofrece el entorno Arduino en combinación con el </w:t>
        </w:r>
        <w:commentRangeStart w:id="863"/>
        <w:r w:rsidRPr="00076299">
          <w:t xml:space="preserve">microcontrolador </w:t>
        </w:r>
      </w:ins>
      <w:commentRangeEnd w:id="863"/>
      <w:ins w:id="864" w:author="Prieto Bailo, León Enrique" w:date="2023-07-06T00:40:00Z">
        <w:r w:rsidR="00247CF5" w:rsidRPr="00076299">
          <w:rPr>
            <w:rStyle w:val="CommentReference"/>
          </w:rPr>
          <w:commentReference w:id="863"/>
        </w:r>
      </w:ins>
      <w:ins w:id="865" w:author="Prieto Bailo, León Enrique" w:date="2023-07-04T19:50:00Z">
        <w:r>
          <w:t>STM32F405.</w:t>
        </w:r>
      </w:ins>
    </w:p>
    <w:p w14:paraId="32B9FB62" w14:textId="77777777" w:rsidR="00DE4608" w:rsidRDefault="00DE4608" w:rsidP="00DE4608">
      <w:pPr>
        <w:rPr>
          <w:ins w:id="866" w:author="Prieto Bailo, León Enrique" w:date="2023-07-04T19:50:00Z"/>
        </w:rPr>
      </w:pPr>
    </w:p>
    <w:p w14:paraId="23EDB8AB" w14:textId="3D4B5C32" w:rsidR="00DE4608" w:rsidRDefault="00DE4608" w:rsidP="00DE4608">
      <w:pPr>
        <w:rPr>
          <w:ins w:id="867" w:author="Prieto Bailo, León Enrique" w:date="2023-07-04T19:50:00Z"/>
        </w:rPr>
      </w:pPr>
      <w:ins w:id="868" w:author="Prieto Bailo, León Enrique" w:date="2023-07-04T19:50:00Z">
        <w:r>
          <w:lastRenderedPageBreak/>
          <w:t xml:space="preserve">La implementación de un control de altitud más preciso y sofisticado, basado en </w:t>
        </w:r>
      </w:ins>
      <w:ins w:id="869" w:author="Prieto Bailo, León Enrique" w:date="2023-07-07T17:35:00Z">
        <w:r w:rsidR="0009240C">
          <w:t>lecturas</w:t>
        </w:r>
      </w:ins>
      <w:ins w:id="870" w:author="Prieto Bailo, León Enrique" w:date="2023-07-04T19:50:00Z">
        <w:r>
          <w:t xml:space="preserve"> de presión, brinda nuevas oportunidades en términos de estabilidad y rendimiento durante el vuelo. Esto puede ser especialmente relevante en aplicaciones que requieren un vuelo controlado y preciso, como la captura de imágenes aéreas o la inspección de infraestructuras.</w:t>
        </w:r>
      </w:ins>
    </w:p>
    <w:p w14:paraId="444E0813" w14:textId="47D0182D" w:rsidR="00A46EF7" w:rsidRDefault="00A46EF7" w:rsidP="006B509D">
      <w:pPr>
        <w:rPr>
          <w:ins w:id="871" w:author="Prieto Bailo, León Enrique" w:date="2023-07-04T19:55:00Z"/>
        </w:rPr>
      </w:pPr>
    </w:p>
    <w:p w14:paraId="153C62D9" w14:textId="77777777" w:rsidR="008E056C" w:rsidRPr="006B509D" w:rsidRDefault="008E056C" w:rsidP="006B509D"/>
    <w:p w14:paraId="306F25FB" w14:textId="090C0EFC" w:rsidR="00696319" w:rsidRDefault="00696319" w:rsidP="00696319">
      <w:pPr>
        <w:pStyle w:val="Heading2"/>
      </w:pPr>
      <w:commentRangeStart w:id="872"/>
      <w:commentRangeStart w:id="873"/>
      <w:del w:id="874" w:author="Prieto Bailo, León Enrique" w:date="2023-07-03T19:20:00Z">
        <w:r w:rsidDel="006B509D">
          <w:delText>O</w:delText>
        </w:r>
      </w:del>
      <w:bookmarkStart w:id="875" w:name="_Toc139811953"/>
      <w:ins w:id="876" w:author="Prieto Bailo, León Enrique" w:date="2023-07-04T19:55:00Z">
        <w:r w:rsidR="008E056C">
          <w:t>O</w:t>
        </w:r>
      </w:ins>
      <w:r>
        <w:t>bjetivo</w:t>
      </w:r>
      <w:r w:rsidR="0058761D">
        <w:t>s</w:t>
      </w:r>
      <w:commentRangeEnd w:id="872"/>
      <w:r w:rsidR="00E14C6F">
        <w:rPr>
          <w:rStyle w:val="CommentReference"/>
          <w:rFonts w:eastAsiaTheme="minorHAnsi" w:cstheme="minorBidi"/>
          <w:b w:val="0"/>
        </w:rPr>
        <w:commentReference w:id="872"/>
      </w:r>
      <w:commentRangeEnd w:id="873"/>
      <w:r w:rsidR="006B509D">
        <w:rPr>
          <w:rStyle w:val="CommentReference"/>
          <w:rFonts w:eastAsiaTheme="minorHAnsi" w:cstheme="minorBidi"/>
          <w:b w:val="0"/>
        </w:rPr>
        <w:commentReference w:id="873"/>
      </w:r>
      <w:bookmarkEnd w:id="875"/>
    </w:p>
    <w:p w14:paraId="5B34748E" w14:textId="56831BF2" w:rsidR="00696319" w:rsidRDefault="00696319" w:rsidP="00696319">
      <w:pPr>
        <w:rPr>
          <w:ins w:id="877" w:author="Prieto Bailo, León Enrique" w:date="2023-07-05T22:27:00Z"/>
        </w:rPr>
      </w:pPr>
    </w:p>
    <w:p w14:paraId="5406946D" w14:textId="06223C03" w:rsidR="00D73119" w:rsidRDefault="00874BD7" w:rsidP="00874BD7">
      <w:pPr>
        <w:spacing w:line="240" w:lineRule="auto"/>
        <w:rPr>
          <w:ins w:id="878" w:author="ramon casanella" w:date="2023-07-06T07:42:00Z"/>
          <w:rFonts w:eastAsia="Times New Roman" w:cs="Arial"/>
          <w:bCs/>
          <w:szCs w:val="24"/>
          <w:lang w:eastAsia="es-ES"/>
        </w:rPr>
      </w:pPr>
      <w:ins w:id="879" w:author="ramon casanella" w:date="2023-07-06T07:28:00Z">
        <w:r w:rsidRPr="00964F4F">
          <w:rPr>
            <w:rFonts w:eastAsia="Times New Roman" w:cs="Arial"/>
            <w:bCs/>
            <w:szCs w:val="24"/>
            <w:lang w:eastAsia="es-ES"/>
            <w:rPrChange w:id="880" w:author="ramon casanella" w:date="2023-07-06T07:29:00Z">
              <w:rPr>
                <w:rFonts w:eastAsia="Times New Roman" w:cs="Arial"/>
                <w:bCs/>
                <w:szCs w:val="24"/>
                <w:lang w:val="ca-ES" w:eastAsia="es-ES"/>
              </w:rPr>
            </w:rPrChange>
          </w:rPr>
          <w:t>E</w:t>
        </w:r>
        <w:r w:rsidR="00964F4F" w:rsidRPr="00964F4F">
          <w:rPr>
            <w:rFonts w:eastAsia="Times New Roman" w:cs="Arial"/>
            <w:bCs/>
            <w:szCs w:val="24"/>
            <w:lang w:eastAsia="es-ES"/>
            <w:rPrChange w:id="881" w:author="ramon casanella" w:date="2023-07-06T07:29:00Z">
              <w:rPr>
                <w:rFonts w:eastAsia="Times New Roman" w:cs="Arial"/>
                <w:bCs/>
                <w:szCs w:val="24"/>
                <w:lang w:val="ca-ES" w:eastAsia="es-ES"/>
              </w:rPr>
            </w:rPrChange>
          </w:rPr>
          <w:t xml:space="preserve">l </w:t>
        </w:r>
      </w:ins>
      <w:ins w:id="882" w:author="ramon casanella" w:date="2023-07-06T07:29:00Z">
        <w:r w:rsidR="00964F4F" w:rsidRPr="00964F4F">
          <w:rPr>
            <w:rFonts w:eastAsia="Times New Roman" w:cs="Arial"/>
            <w:bCs/>
            <w:szCs w:val="24"/>
            <w:lang w:eastAsia="es-ES"/>
          </w:rPr>
          <w:t>objetivo</w:t>
        </w:r>
      </w:ins>
      <w:ins w:id="883" w:author="ramon casanella" w:date="2023-07-06T07:28:00Z">
        <w:r w:rsidR="00964F4F" w:rsidRPr="00964F4F">
          <w:rPr>
            <w:rFonts w:eastAsia="Times New Roman" w:cs="Arial"/>
            <w:bCs/>
            <w:szCs w:val="24"/>
            <w:lang w:eastAsia="es-ES"/>
            <w:rPrChange w:id="884" w:author="ramon casanella" w:date="2023-07-06T07:29:00Z">
              <w:rPr>
                <w:rFonts w:eastAsia="Times New Roman" w:cs="Arial"/>
                <w:bCs/>
                <w:szCs w:val="24"/>
                <w:lang w:val="ca-ES" w:eastAsia="es-ES"/>
              </w:rPr>
            </w:rPrChange>
          </w:rPr>
          <w:t xml:space="preserve"> principal de este </w:t>
        </w:r>
      </w:ins>
      <w:ins w:id="885" w:author="ramon casanella" w:date="2023-07-06T07:29:00Z">
        <w:r w:rsidR="00964F4F">
          <w:rPr>
            <w:rFonts w:eastAsia="Times New Roman" w:cs="Arial"/>
            <w:bCs/>
            <w:szCs w:val="24"/>
            <w:lang w:eastAsia="es-ES"/>
          </w:rPr>
          <w:t>t</w:t>
        </w:r>
      </w:ins>
      <w:ins w:id="886" w:author="ramon casanella" w:date="2023-07-06T07:28:00Z">
        <w:r w:rsidR="00964F4F" w:rsidRPr="00964F4F">
          <w:rPr>
            <w:rFonts w:eastAsia="Times New Roman" w:cs="Arial"/>
            <w:bCs/>
            <w:szCs w:val="24"/>
            <w:lang w:eastAsia="es-ES"/>
            <w:rPrChange w:id="887" w:author="ramon casanella" w:date="2023-07-06T07:29:00Z">
              <w:rPr>
                <w:rFonts w:eastAsia="Times New Roman" w:cs="Arial"/>
                <w:bCs/>
                <w:szCs w:val="24"/>
                <w:lang w:val="ca-ES" w:eastAsia="es-ES"/>
              </w:rPr>
            </w:rPrChange>
          </w:rPr>
          <w:t xml:space="preserve">rabajo es </w:t>
        </w:r>
        <w:r w:rsidRPr="00964F4F">
          <w:rPr>
            <w:rFonts w:eastAsia="Times New Roman" w:cs="Arial"/>
            <w:bCs/>
            <w:szCs w:val="24"/>
            <w:lang w:eastAsia="es-ES"/>
            <w:rPrChange w:id="888" w:author="ramon casanella" w:date="2023-07-06T07:29:00Z">
              <w:rPr>
                <w:rFonts w:eastAsia="Times New Roman" w:cs="Arial"/>
                <w:bCs/>
                <w:szCs w:val="24"/>
                <w:lang w:val="ca-ES" w:eastAsia="es-ES"/>
              </w:rPr>
            </w:rPrChange>
          </w:rPr>
          <w:t>el diseño e implementación de un dron cuadricóptero controlado mediante un microcontrolador de la familia STM32</w:t>
        </w:r>
      </w:ins>
      <w:ins w:id="889" w:author="ramon casanella" w:date="2023-07-06T07:30:00Z">
        <w:r w:rsidR="00506140">
          <w:rPr>
            <w:rFonts w:eastAsia="Times New Roman" w:cs="Arial"/>
            <w:bCs/>
            <w:szCs w:val="24"/>
            <w:lang w:eastAsia="es-ES"/>
          </w:rPr>
          <w:t xml:space="preserve">, el </w:t>
        </w:r>
        <w:r w:rsidR="00506140" w:rsidRPr="000E48FD">
          <w:t>STM32F405</w:t>
        </w:r>
        <w:r w:rsidR="00506140">
          <w:t>,</w:t>
        </w:r>
      </w:ins>
      <w:ins w:id="890" w:author="ramon casanella" w:date="2023-07-06T07:28:00Z">
        <w:r w:rsidRPr="00964F4F">
          <w:rPr>
            <w:rFonts w:eastAsia="Times New Roman" w:cs="Arial"/>
            <w:bCs/>
            <w:szCs w:val="24"/>
            <w:lang w:eastAsia="es-ES"/>
            <w:rPrChange w:id="891" w:author="ramon casanella" w:date="2023-07-06T07:29:00Z">
              <w:rPr>
                <w:rFonts w:eastAsia="Times New Roman" w:cs="Arial"/>
                <w:bCs/>
                <w:szCs w:val="24"/>
                <w:lang w:val="ca-ES" w:eastAsia="es-ES"/>
              </w:rPr>
            </w:rPrChange>
          </w:rPr>
          <w:t xml:space="preserve"> programado usando el entorno Arduino. </w:t>
        </w:r>
      </w:ins>
      <w:ins w:id="892" w:author="ramon casanella" w:date="2023-07-06T07:32:00Z">
        <w:r w:rsidR="003F25ED">
          <w:rPr>
            <w:rFonts w:eastAsia="Times New Roman" w:cs="Arial"/>
            <w:bCs/>
            <w:szCs w:val="24"/>
            <w:lang w:eastAsia="es-ES"/>
          </w:rPr>
          <w:t xml:space="preserve">Para ello, </w:t>
        </w:r>
      </w:ins>
      <w:ins w:id="893" w:author="ramon casanella" w:date="2023-07-06T07:40:00Z">
        <w:r w:rsidR="009D596E">
          <w:rPr>
            <w:rFonts w:eastAsia="Times New Roman" w:cs="Arial"/>
            <w:bCs/>
            <w:szCs w:val="24"/>
            <w:lang w:eastAsia="es-ES"/>
          </w:rPr>
          <w:t xml:space="preserve">se </w:t>
        </w:r>
      </w:ins>
      <w:ins w:id="894" w:author="ramon casanella" w:date="2023-07-06T07:42:00Z">
        <w:r w:rsidR="00524229">
          <w:rPr>
            <w:rFonts w:eastAsia="Times New Roman" w:cs="Arial"/>
            <w:bCs/>
            <w:szCs w:val="24"/>
            <w:lang w:eastAsia="es-ES"/>
          </w:rPr>
          <w:t xml:space="preserve">deben conseguir </w:t>
        </w:r>
      </w:ins>
      <w:ins w:id="895" w:author="ramon casanella" w:date="2023-07-06T07:41:00Z">
        <w:r w:rsidR="00BC4D71">
          <w:rPr>
            <w:rFonts w:eastAsia="Times New Roman" w:cs="Arial"/>
            <w:bCs/>
            <w:szCs w:val="24"/>
            <w:lang w:eastAsia="es-ES"/>
          </w:rPr>
          <w:t xml:space="preserve">los siguientes objetivos </w:t>
        </w:r>
      </w:ins>
      <w:ins w:id="896" w:author="ramon casanella" w:date="2023-07-06T07:42:00Z">
        <w:r w:rsidR="00D73119">
          <w:rPr>
            <w:rFonts w:eastAsia="Times New Roman" w:cs="Arial"/>
            <w:bCs/>
            <w:szCs w:val="24"/>
            <w:lang w:eastAsia="es-ES"/>
          </w:rPr>
          <w:t>parciales:</w:t>
        </w:r>
      </w:ins>
    </w:p>
    <w:p w14:paraId="66F476CC" w14:textId="77777777" w:rsidR="00D73119" w:rsidRDefault="00D73119" w:rsidP="00874BD7">
      <w:pPr>
        <w:spacing w:line="240" w:lineRule="auto"/>
        <w:rPr>
          <w:ins w:id="897" w:author="ramon casanella" w:date="2023-07-06T07:42:00Z"/>
          <w:rFonts w:eastAsia="Times New Roman" w:cs="Arial"/>
          <w:bCs/>
          <w:szCs w:val="24"/>
          <w:lang w:eastAsia="es-ES"/>
        </w:rPr>
      </w:pPr>
    </w:p>
    <w:p w14:paraId="5CD4CAF9" w14:textId="77777777" w:rsidR="009B36EC" w:rsidRDefault="00B33D4C" w:rsidP="00D73119">
      <w:pPr>
        <w:pStyle w:val="ListParagraph"/>
        <w:numPr>
          <w:ilvl w:val="0"/>
          <w:numId w:val="37"/>
        </w:numPr>
        <w:spacing w:line="240" w:lineRule="auto"/>
        <w:rPr>
          <w:ins w:id="898" w:author="ramon casanella" w:date="2023-07-06T07:51:00Z"/>
          <w:rFonts w:eastAsia="Times New Roman" w:cs="Arial"/>
          <w:bCs/>
          <w:szCs w:val="24"/>
          <w:lang w:eastAsia="es-ES"/>
        </w:rPr>
      </w:pPr>
      <w:ins w:id="899" w:author="ramon casanella" w:date="2023-07-06T07:46:00Z">
        <w:r>
          <w:rPr>
            <w:rFonts w:eastAsia="Times New Roman" w:cs="Arial"/>
            <w:bCs/>
            <w:szCs w:val="24"/>
            <w:lang w:eastAsia="es-ES"/>
          </w:rPr>
          <w:t>Poder e</w:t>
        </w:r>
      </w:ins>
      <w:ins w:id="900" w:author="ramon casanella" w:date="2023-07-06T07:43:00Z">
        <w:r w:rsidR="003A36BE">
          <w:rPr>
            <w:rFonts w:eastAsia="Times New Roman" w:cs="Arial"/>
            <w:bCs/>
            <w:szCs w:val="24"/>
            <w:lang w:eastAsia="es-ES"/>
          </w:rPr>
          <w:t xml:space="preserve">nsamblar, a partir de una estructura de hardware previa </w:t>
        </w:r>
        <w:r w:rsidR="000C3307">
          <w:rPr>
            <w:rFonts w:eastAsia="Times New Roman" w:cs="Arial"/>
            <w:bCs/>
            <w:szCs w:val="24"/>
            <w:lang w:eastAsia="es-ES"/>
          </w:rPr>
          <w:t>definida por la universidad, lo</w:t>
        </w:r>
      </w:ins>
      <w:ins w:id="901" w:author="ramon casanella" w:date="2023-07-06T07:44:00Z">
        <w:r w:rsidR="000C3307">
          <w:rPr>
            <w:rFonts w:eastAsia="Times New Roman" w:cs="Arial"/>
            <w:bCs/>
            <w:szCs w:val="24"/>
            <w:lang w:eastAsia="es-ES"/>
          </w:rPr>
          <w:t xml:space="preserve">s distintos elementos de </w:t>
        </w:r>
        <w:r w:rsidR="00331576">
          <w:rPr>
            <w:rFonts w:eastAsia="Times New Roman" w:cs="Arial"/>
            <w:bCs/>
            <w:szCs w:val="24"/>
            <w:lang w:eastAsia="es-ES"/>
          </w:rPr>
          <w:t>funcionales que componen un dron</w:t>
        </w:r>
        <w:r w:rsidR="00FB7529">
          <w:rPr>
            <w:rFonts w:eastAsia="Times New Roman" w:cs="Arial"/>
            <w:bCs/>
            <w:szCs w:val="24"/>
            <w:lang w:eastAsia="es-ES"/>
          </w:rPr>
          <w:t>. Se d</w:t>
        </w:r>
      </w:ins>
      <w:ins w:id="902" w:author="ramon casanella" w:date="2023-07-06T07:45:00Z">
        <w:r w:rsidR="00FB7529">
          <w:rPr>
            <w:rFonts w:eastAsia="Times New Roman" w:cs="Arial"/>
            <w:bCs/>
            <w:szCs w:val="24"/>
            <w:lang w:eastAsia="es-ES"/>
          </w:rPr>
          <w:t xml:space="preserve">eberá también verificar que </w:t>
        </w:r>
      </w:ins>
      <w:ins w:id="903" w:author="ramon casanella" w:date="2023-07-06T07:47:00Z">
        <w:r w:rsidR="00191A29">
          <w:rPr>
            <w:rFonts w:eastAsia="Times New Roman" w:cs="Arial"/>
            <w:bCs/>
            <w:szCs w:val="24"/>
            <w:lang w:eastAsia="es-ES"/>
          </w:rPr>
          <w:t xml:space="preserve">elementos de </w:t>
        </w:r>
        <w:r w:rsidR="0021684A">
          <w:rPr>
            <w:rFonts w:eastAsia="Times New Roman" w:cs="Arial"/>
            <w:bCs/>
            <w:szCs w:val="24"/>
            <w:lang w:eastAsia="es-ES"/>
          </w:rPr>
          <w:t>propulsión</w:t>
        </w:r>
        <w:r w:rsidR="00191A29">
          <w:rPr>
            <w:rFonts w:eastAsia="Times New Roman" w:cs="Arial"/>
            <w:bCs/>
            <w:szCs w:val="24"/>
            <w:lang w:eastAsia="es-ES"/>
          </w:rPr>
          <w:t xml:space="preserve"> </w:t>
        </w:r>
        <w:r w:rsidR="0021684A">
          <w:rPr>
            <w:rFonts w:eastAsia="Times New Roman" w:cs="Arial"/>
            <w:bCs/>
            <w:szCs w:val="24"/>
            <w:lang w:eastAsia="es-ES"/>
          </w:rPr>
          <w:t>usados y el sistema alimentación implementados s</w:t>
        </w:r>
      </w:ins>
      <w:ins w:id="904" w:author="ramon casanella" w:date="2023-07-06T07:48:00Z">
        <w:r w:rsidR="0021684A">
          <w:rPr>
            <w:rFonts w:eastAsia="Times New Roman" w:cs="Arial"/>
            <w:bCs/>
            <w:szCs w:val="24"/>
            <w:lang w:eastAsia="es-ES"/>
          </w:rPr>
          <w:t xml:space="preserve">on suficientes para </w:t>
        </w:r>
        <w:r w:rsidR="00C576AB">
          <w:rPr>
            <w:rFonts w:eastAsia="Times New Roman" w:cs="Arial"/>
            <w:bCs/>
            <w:szCs w:val="24"/>
            <w:lang w:eastAsia="es-ES"/>
          </w:rPr>
          <w:t xml:space="preserve">conseguir </w:t>
        </w:r>
        <w:r w:rsidR="008365DD">
          <w:rPr>
            <w:rFonts w:eastAsia="Times New Roman" w:cs="Arial"/>
            <w:bCs/>
            <w:szCs w:val="24"/>
            <w:lang w:eastAsia="es-ES"/>
          </w:rPr>
          <w:t>una maniobrabilidad y tiempo de vuel</w:t>
        </w:r>
      </w:ins>
      <w:ins w:id="905" w:author="ramon casanella" w:date="2023-07-06T07:49:00Z">
        <w:r w:rsidR="008365DD">
          <w:rPr>
            <w:rFonts w:eastAsia="Times New Roman" w:cs="Arial"/>
            <w:bCs/>
            <w:szCs w:val="24"/>
            <w:lang w:eastAsia="es-ES"/>
          </w:rPr>
          <w:t>o</w:t>
        </w:r>
        <w:r w:rsidR="00B23C42">
          <w:rPr>
            <w:rFonts w:eastAsia="Times New Roman" w:cs="Arial"/>
            <w:bCs/>
            <w:szCs w:val="24"/>
            <w:lang w:eastAsia="es-ES"/>
          </w:rPr>
          <w:t xml:space="preserve"> </w:t>
        </w:r>
        <w:r w:rsidR="00EA751A">
          <w:rPr>
            <w:rFonts w:eastAsia="Times New Roman" w:cs="Arial"/>
            <w:bCs/>
            <w:szCs w:val="24"/>
            <w:lang w:eastAsia="es-ES"/>
          </w:rPr>
          <w:t>que estén dentro de lo</w:t>
        </w:r>
      </w:ins>
      <w:ins w:id="906" w:author="ramon casanella" w:date="2023-07-06T07:50:00Z">
        <w:r w:rsidR="009B36EC">
          <w:rPr>
            <w:rFonts w:eastAsia="Times New Roman" w:cs="Arial"/>
            <w:bCs/>
            <w:szCs w:val="24"/>
            <w:lang w:eastAsia="es-ES"/>
          </w:rPr>
          <w:t>s parámetros habituales.</w:t>
        </w:r>
      </w:ins>
    </w:p>
    <w:p w14:paraId="3D8F3C17" w14:textId="77777777" w:rsidR="00B02F41" w:rsidRDefault="00B02F41">
      <w:pPr>
        <w:pStyle w:val="ListParagraph"/>
        <w:spacing w:line="240" w:lineRule="auto"/>
        <w:rPr>
          <w:ins w:id="907" w:author="ramon casanella" w:date="2023-07-06T07:50:00Z"/>
          <w:rFonts w:eastAsia="Times New Roman" w:cs="Arial"/>
          <w:bCs/>
          <w:szCs w:val="24"/>
          <w:lang w:eastAsia="es-ES"/>
        </w:rPr>
        <w:pPrChange w:id="908" w:author="ramon casanella" w:date="2023-07-06T07:51:00Z">
          <w:pPr>
            <w:pStyle w:val="ListParagraph"/>
            <w:numPr>
              <w:numId w:val="37"/>
            </w:numPr>
            <w:spacing w:line="240" w:lineRule="auto"/>
            <w:ind w:hanging="360"/>
          </w:pPr>
        </w:pPrChange>
      </w:pPr>
    </w:p>
    <w:p w14:paraId="1B6AC3AF" w14:textId="2655D193" w:rsidR="00970B15" w:rsidRPr="00970B15" w:rsidRDefault="00B02F41" w:rsidP="00D73119">
      <w:pPr>
        <w:pStyle w:val="ListParagraph"/>
        <w:numPr>
          <w:ilvl w:val="0"/>
          <w:numId w:val="37"/>
        </w:numPr>
        <w:spacing w:line="240" w:lineRule="auto"/>
        <w:rPr>
          <w:ins w:id="909" w:author="ramon casanella" w:date="2023-07-06T07:52:00Z"/>
          <w:rFonts w:eastAsia="Times New Roman" w:cs="Arial"/>
          <w:bCs/>
          <w:szCs w:val="24"/>
          <w:lang w:eastAsia="es-ES"/>
          <w:rPrChange w:id="910" w:author="ramon casanella" w:date="2023-07-06T07:52:00Z">
            <w:rPr>
              <w:ins w:id="911" w:author="ramon casanella" w:date="2023-07-06T07:52:00Z"/>
            </w:rPr>
          </w:rPrChange>
        </w:rPr>
      </w:pPr>
      <w:ins w:id="912" w:author="ramon casanella" w:date="2023-07-06T07:51:00Z">
        <w:r>
          <w:t>U</w:t>
        </w:r>
        <w:r w:rsidRPr="000E48FD">
          <w:t xml:space="preserve">sando el entorno Arduino, desarrollar un software de control de vuelo que permita el vuelo funcional </w:t>
        </w:r>
      </w:ins>
      <w:ins w:id="913" w:author="ramon casanella" w:date="2023-07-06T07:52:00Z">
        <w:r w:rsidR="00571421">
          <w:t>y estable</w:t>
        </w:r>
      </w:ins>
      <w:ins w:id="914" w:author="ramon casanella" w:date="2023-07-06T07:55:00Z">
        <w:r w:rsidR="00952B08">
          <w:t xml:space="preserve"> del dron</w:t>
        </w:r>
      </w:ins>
      <w:ins w:id="915" w:author="ramon casanella" w:date="2023-07-06T07:52:00Z">
        <w:r w:rsidR="00970B15">
          <w:t>.</w:t>
        </w:r>
      </w:ins>
      <w:ins w:id="916" w:author="ramon casanella" w:date="2023-07-06T07:53:00Z">
        <w:r w:rsidR="00FE7A83">
          <w:t xml:space="preserve"> La programación </w:t>
        </w:r>
      </w:ins>
      <w:ins w:id="917" w:author="ramon casanella" w:date="2023-07-06T07:56:00Z">
        <w:r w:rsidR="00355D4E">
          <w:t xml:space="preserve">realizada deberá ser </w:t>
        </w:r>
      </w:ins>
      <w:ins w:id="918" w:author="ramon casanella" w:date="2023-07-06T07:58:00Z">
        <w:r w:rsidR="00630176">
          <w:t>fácilmente</w:t>
        </w:r>
      </w:ins>
      <w:ins w:id="919" w:author="ramon casanella" w:date="2023-07-06T07:56:00Z">
        <w:r w:rsidR="00355D4E">
          <w:t xml:space="preserve"> </w:t>
        </w:r>
      </w:ins>
      <w:ins w:id="920" w:author="ramon casanella" w:date="2023-07-06T07:57:00Z">
        <w:r w:rsidR="0090347A">
          <w:t>reconfigurable para permitir</w:t>
        </w:r>
        <w:r w:rsidR="00630176">
          <w:t xml:space="preserve"> incorporar futuras funcio</w:t>
        </w:r>
      </w:ins>
      <w:ins w:id="921" w:author="ramon casanella" w:date="2023-07-06T07:58:00Z">
        <w:r w:rsidR="00630176">
          <w:t xml:space="preserve">nalidades al dron. </w:t>
        </w:r>
      </w:ins>
      <w:ins w:id="922" w:author="ramon casanella" w:date="2023-07-06T07:52:00Z">
        <w:r w:rsidR="00571421">
          <w:t xml:space="preserve"> </w:t>
        </w:r>
      </w:ins>
    </w:p>
    <w:p w14:paraId="2E003C3D" w14:textId="77777777" w:rsidR="00970B15" w:rsidDel="0009240C" w:rsidRDefault="00970B15">
      <w:pPr>
        <w:pStyle w:val="ListParagraph"/>
        <w:rPr>
          <w:ins w:id="923" w:author="ramon casanella" w:date="2023-07-06T07:52:00Z"/>
          <w:del w:id="924" w:author="Prieto Bailo, León Enrique" w:date="2023-07-07T17:37:00Z"/>
        </w:rPr>
        <w:pPrChange w:id="925" w:author="ramon casanella" w:date="2023-07-06T07:52:00Z">
          <w:pPr>
            <w:pStyle w:val="ListParagraph"/>
            <w:numPr>
              <w:numId w:val="37"/>
            </w:numPr>
            <w:spacing w:line="240" w:lineRule="auto"/>
            <w:ind w:hanging="360"/>
          </w:pPr>
        </w:pPrChange>
      </w:pPr>
    </w:p>
    <w:p w14:paraId="7C7A5EA5" w14:textId="77777777" w:rsidR="00970B15" w:rsidRDefault="00970B15">
      <w:pPr>
        <w:rPr>
          <w:ins w:id="926" w:author="ramon casanella" w:date="2023-07-06T07:52:00Z"/>
        </w:rPr>
        <w:pPrChange w:id="927" w:author="Prieto Bailo, León Enrique" w:date="2023-07-07T17:37:00Z">
          <w:pPr>
            <w:pStyle w:val="ListParagraph"/>
            <w:numPr>
              <w:numId w:val="37"/>
            </w:numPr>
            <w:spacing w:line="240" w:lineRule="auto"/>
            <w:ind w:hanging="360"/>
          </w:pPr>
        </w:pPrChange>
      </w:pPr>
    </w:p>
    <w:p w14:paraId="4C6DD0C7" w14:textId="0C4AC599" w:rsidR="00874BD7" w:rsidRPr="00964F4F" w:rsidRDefault="00874BD7" w:rsidP="00874BD7">
      <w:pPr>
        <w:spacing w:line="240" w:lineRule="auto"/>
        <w:rPr>
          <w:ins w:id="928" w:author="ramon casanella" w:date="2023-07-06T07:28:00Z"/>
          <w:rFonts w:eastAsia="Times New Roman" w:cs="Arial"/>
          <w:bCs/>
          <w:szCs w:val="24"/>
          <w:lang w:eastAsia="es-ES"/>
        </w:rPr>
      </w:pPr>
      <w:ins w:id="929" w:author="ramon casanella" w:date="2023-07-06T07:28:00Z">
        <w:r w:rsidRPr="00964F4F">
          <w:rPr>
            <w:rFonts w:eastAsia="Times New Roman" w:cs="Arial"/>
            <w:bCs/>
            <w:szCs w:val="24"/>
            <w:lang w:eastAsia="es-ES"/>
            <w:rPrChange w:id="930" w:author="ramon casanella" w:date="2023-07-06T07:29:00Z">
              <w:rPr>
                <w:rFonts w:eastAsia="Times New Roman" w:cs="Arial"/>
                <w:bCs/>
                <w:szCs w:val="24"/>
                <w:lang w:val="ca-ES" w:eastAsia="es-ES"/>
              </w:rPr>
            </w:rPrChange>
          </w:rPr>
          <w:t xml:space="preserve">Finalmente, sobre la configuración base desarrollada, se </w:t>
        </w:r>
      </w:ins>
      <w:ins w:id="931" w:author="ramon casanella" w:date="2023-07-06T07:59:00Z">
        <w:r w:rsidR="00B85076">
          <w:rPr>
            <w:rFonts w:eastAsia="Times New Roman" w:cs="Arial"/>
            <w:bCs/>
            <w:szCs w:val="24"/>
            <w:lang w:eastAsia="es-ES"/>
          </w:rPr>
          <w:t xml:space="preserve">plantea el objetivo adicional de </w:t>
        </w:r>
        <w:r w:rsidR="00EB4932">
          <w:rPr>
            <w:rFonts w:eastAsia="Times New Roman" w:cs="Arial"/>
            <w:bCs/>
            <w:szCs w:val="24"/>
            <w:lang w:eastAsia="es-ES"/>
          </w:rPr>
          <w:t xml:space="preserve">desarrollar e implementar alguna funcionalidad </w:t>
        </w:r>
      </w:ins>
      <w:ins w:id="932" w:author="ramon casanella" w:date="2023-07-06T08:01:00Z">
        <w:r w:rsidR="00B658A2">
          <w:rPr>
            <w:rFonts w:eastAsia="Times New Roman" w:cs="Arial"/>
            <w:bCs/>
            <w:szCs w:val="24"/>
            <w:lang w:eastAsia="es-ES"/>
          </w:rPr>
          <w:t>e</w:t>
        </w:r>
      </w:ins>
      <w:ins w:id="933" w:author="ramon casanella" w:date="2023-07-06T08:02:00Z">
        <w:r w:rsidR="00B658A2">
          <w:rPr>
            <w:rFonts w:eastAsia="Times New Roman" w:cs="Arial"/>
            <w:bCs/>
            <w:szCs w:val="24"/>
            <w:lang w:eastAsia="es-ES"/>
          </w:rPr>
          <w:t>xtra</w:t>
        </w:r>
      </w:ins>
      <w:ins w:id="934" w:author="ramon casanella" w:date="2023-07-06T08:00:00Z">
        <w:r w:rsidR="00E82828">
          <w:rPr>
            <w:rFonts w:eastAsia="Times New Roman" w:cs="Arial"/>
            <w:bCs/>
            <w:szCs w:val="24"/>
            <w:lang w:eastAsia="es-ES"/>
          </w:rPr>
          <w:t xml:space="preserve">, </w:t>
        </w:r>
      </w:ins>
      <w:ins w:id="935" w:author="ramon casanella" w:date="2023-07-06T08:02:00Z">
        <w:r w:rsidR="00F043C3">
          <w:rPr>
            <w:rFonts w:eastAsia="Times New Roman" w:cs="Arial"/>
            <w:bCs/>
            <w:szCs w:val="24"/>
            <w:lang w:eastAsia="es-ES"/>
          </w:rPr>
          <w:t xml:space="preserve">como la </w:t>
        </w:r>
      </w:ins>
      <w:ins w:id="936" w:author="ramon casanella" w:date="2023-07-06T07:28:00Z">
        <w:r w:rsidRPr="00964F4F">
          <w:rPr>
            <w:rFonts w:eastAsia="Times New Roman" w:cs="Arial"/>
            <w:bCs/>
            <w:szCs w:val="24"/>
            <w:lang w:eastAsia="es-ES"/>
            <w:rPrChange w:id="937" w:author="ramon casanella" w:date="2023-07-06T07:29:00Z">
              <w:rPr>
                <w:rFonts w:eastAsia="Times New Roman" w:cs="Arial"/>
                <w:bCs/>
                <w:szCs w:val="24"/>
                <w:lang w:val="ca-ES" w:eastAsia="es-ES"/>
              </w:rPr>
            </w:rPrChange>
          </w:rPr>
          <w:t xml:space="preserve">de </w:t>
        </w:r>
      </w:ins>
      <w:ins w:id="938" w:author="ramon casanella" w:date="2023-07-06T08:02:00Z">
        <w:r w:rsidR="00F043C3">
          <w:rPr>
            <w:rFonts w:eastAsia="Times New Roman" w:cs="Arial"/>
            <w:bCs/>
            <w:szCs w:val="24"/>
            <w:lang w:eastAsia="es-ES"/>
          </w:rPr>
          <w:t xml:space="preserve">un </w:t>
        </w:r>
      </w:ins>
      <w:ins w:id="939" w:author="ramon casanella" w:date="2023-07-06T07:28:00Z">
        <w:r w:rsidRPr="00964F4F">
          <w:rPr>
            <w:rFonts w:eastAsia="Times New Roman" w:cs="Arial"/>
            <w:bCs/>
            <w:szCs w:val="24"/>
            <w:lang w:eastAsia="es-ES"/>
            <w:rPrChange w:id="940" w:author="ramon casanella" w:date="2023-07-06T07:29:00Z">
              <w:rPr>
                <w:rFonts w:eastAsia="Times New Roman" w:cs="Arial"/>
                <w:bCs/>
                <w:szCs w:val="24"/>
                <w:lang w:val="ca-ES" w:eastAsia="es-ES"/>
              </w:rPr>
            </w:rPrChange>
          </w:rPr>
          <w:t>control de altitud y aterrizaje automático basado en la información de un sensor barométrico o un sistema de ultrasonidos.</w:t>
        </w:r>
      </w:ins>
    </w:p>
    <w:p w14:paraId="68713EE5" w14:textId="7E0F9830" w:rsidR="008D070A" w:rsidDel="00E82828" w:rsidRDefault="000E48FD" w:rsidP="00696319">
      <w:pPr>
        <w:rPr>
          <w:ins w:id="941" w:author="Prieto Bailo, León Enrique" w:date="2023-07-03T19:21:00Z"/>
          <w:del w:id="942" w:author="ramon casanella" w:date="2023-07-06T08:00:00Z"/>
        </w:rPr>
      </w:pPr>
      <w:commentRangeStart w:id="943"/>
      <w:commentRangeStart w:id="944"/>
      <w:ins w:id="945" w:author="Prieto Bailo, León Enrique" w:date="2023-07-05T22:37:00Z">
        <w:del w:id="946" w:author="ramon casanella" w:date="2023-07-06T08:00:00Z">
          <w:r w:rsidRPr="000E48FD" w:rsidDel="00E82828">
            <w:delText>El propósito de este proyecto es llevar a cabo el diseño e implementación de un dron utilizando el microcontrolador STM32F405. El objetivo principal es, usando el entorno Arduino, desarrollar un software de control de vuelo reconfigurable que permita el vuelo funcional del dron. Objetivos secundarios corresponden a implementación de sistemas adicionales que permitan mejorar la operación del dron, como, por ejemplo:</w:delText>
          </w:r>
        </w:del>
      </w:ins>
      <w:commentRangeEnd w:id="943"/>
      <w:ins w:id="947" w:author="Prieto Bailo, León Enrique" w:date="2023-07-05T22:38:00Z">
        <w:del w:id="948" w:author="ramon casanella" w:date="2023-07-06T08:00:00Z">
          <w:r w:rsidDel="00E82828">
            <w:rPr>
              <w:rStyle w:val="CommentReference"/>
            </w:rPr>
            <w:commentReference w:id="943"/>
          </w:r>
          <w:commentRangeEnd w:id="944"/>
          <w:r w:rsidDel="00E82828">
            <w:rPr>
              <w:rStyle w:val="CommentReference"/>
            </w:rPr>
            <w:commentReference w:id="944"/>
          </w:r>
        </w:del>
      </w:ins>
    </w:p>
    <w:p w14:paraId="2FA1F245" w14:textId="374E618C" w:rsidR="006B509D" w:rsidRPr="00696319" w:rsidDel="00E82828" w:rsidRDefault="006B509D" w:rsidP="00696319">
      <w:pPr>
        <w:rPr>
          <w:del w:id="949" w:author="ramon casanella" w:date="2023-07-06T08:00:00Z"/>
        </w:rPr>
      </w:pPr>
    </w:p>
    <w:p w14:paraId="2BB08EBC" w14:textId="6D5D190D" w:rsidR="0031535F" w:rsidDel="00E82828" w:rsidRDefault="0031535F" w:rsidP="0031535F">
      <w:pPr>
        <w:rPr>
          <w:del w:id="950" w:author="ramon casanella" w:date="2023-07-06T08:00:00Z"/>
        </w:rPr>
      </w:pPr>
      <w:del w:id="951" w:author="ramon casanella" w:date="2023-07-06T08:00:00Z">
        <w:r w:rsidDel="00E82828">
          <w:delText>El objetivo de este proyecto es llevar a cabo la construcción de hardware y software de un dron utilizando el microcontrolador Adafruit Feather STM32F405, el cual se puede programar mediante el entorno de Arduino.</w:delText>
        </w:r>
        <w:r w:rsidR="00D064DA" w:rsidDel="00E82828">
          <w:delText xml:space="preserve"> </w:delText>
        </w:r>
        <w:r w:rsidR="0058761D" w:rsidDel="00E82828">
          <w:delText>Se trata de un</w:delText>
        </w:r>
        <w:r w:rsidR="00D064DA" w:rsidDel="00E82828">
          <w:delText xml:space="preserve"> objetivo </w:delText>
        </w:r>
        <w:commentRangeStart w:id="952"/>
        <w:r w:rsidR="00D064DA" w:rsidDel="00E82828">
          <w:delText>genérico</w:delText>
        </w:r>
        <w:commentRangeEnd w:id="952"/>
        <w:r w:rsidR="002E7E89" w:rsidDel="00E82828">
          <w:rPr>
            <w:rStyle w:val="CommentReference"/>
          </w:rPr>
          <w:commentReference w:id="952"/>
        </w:r>
        <w:r w:rsidR="0058761D" w:rsidDel="00E82828">
          <w:delText xml:space="preserve"> lo que</w:delText>
        </w:r>
        <w:r w:rsidR="00D064DA" w:rsidDel="00E82828">
          <w:delText xml:space="preserve"> aporta flexibilidad al desarrollo del proyecto </w:delText>
        </w:r>
        <w:r w:rsidR="0058761D" w:rsidDel="00E82828">
          <w:delText>y</w:delText>
        </w:r>
        <w:r w:rsidR="00D064DA" w:rsidDel="00E82828">
          <w:delText xml:space="preserve"> permite realizar implementaciones a medida que se vaya trabajando </w:delText>
        </w:r>
        <w:r w:rsidR="0058761D" w:rsidDel="00E82828">
          <w:delText>en</w:delText>
        </w:r>
        <w:r w:rsidR="00D064DA" w:rsidDel="00E82828">
          <w:delText xml:space="preserve"> el drone. </w:delText>
        </w:r>
      </w:del>
    </w:p>
    <w:p w14:paraId="5103C678" w14:textId="27970348" w:rsidR="00D064DA" w:rsidDel="00E82828" w:rsidRDefault="00D064DA" w:rsidP="0031535F">
      <w:pPr>
        <w:rPr>
          <w:del w:id="953" w:author="ramon casanella" w:date="2023-07-06T08:00:00Z"/>
        </w:rPr>
      </w:pPr>
    </w:p>
    <w:p w14:paraId="33C90322" w14:textId="7BF2FA95" w:rsidR="00D064DA" w:rsidDel="00E82828" w:rsidRDefault="00D064DA" w:rsidP="0031535F">
      <w:pPr>
        <w:rPr>
          <w:del w:id="954" w:author="ramon casanella" w:date="2023-07-06T08:00:00Z"/>
        </w:rPr>
      </w:pPr>
      <w:del w:id="955" w:author="ramon casanella" w:date="2023-07-06T08:00:00Z">
        <w:r w:rsidDel="00E82828">
          <w:delText xml:space="preserve">El escenario final mínimo al que se aspira es el de tener un drone operacional que permita el control del usuario mediante una radio. Implementaciones adicionales que se podrían </w:delText>
        </w:r>
        <w:r w:rsidR="0058761D" w:rsidDel="00E82828">
          <w:delText>hacer, entre otras, son las siguientes:</w:delText>
        </w:r>
      </w:del>
    </w:p>
    <w:p w14:paraId="2F211E52" w14:textId="338417B9" w:rsidR="00D064DA" w:rsidDel="00E82828" w:rsidRDefault="00D064DA" w:rsidP="0031535F">
      <w:pPr>
        <w:rPr>
          <w:del w:id="956" w:author="ramon casanella" w:date="2023-07-06T08:00:00Z"/>
        </w:rPr>
      </w:pPr>
    </w:p>
    <w:p w14:paraId="12C78A4B" w14:textId="26A24BDF" w:rsidR="00D064DA" w:rsidDel="00E82828" w:rsidRDefault="0058761D" w:rsidP="0058761D">
      <w:pPr>
        <w:pStyle w:val="ListParagraph"/>
        <w:numPr>
          <w:ilvl w:val="0"/>
          <w:numId w:val="34"/>
        </w:numPr>
        <w:rPr>
          <w:del w:id="957" w:author="ramon casanella" w:date="2023-07-06T08:00:00Z"/>
        </w:rPr>
      </w:pPr>
      <w:del w:id="958" w:author="ramon casanella" w:date="2023-07-06T08:00:00Z">
        <w:r w:rsidDel="00E82828">
          <w:delText>Implementación de un sensor de ultrasonidos.</w:delText>
        </w:r>
      </w:del>
    </w:p>
    <w:p w14:paraId="67DAC38B" w14:textId="7ED318D4" w:rsidR="0058761D" w:rsidDel="00E82828" w:rsidRDefault="0058761D" w:rsidP="0058761D">
      <w:pPr>
        <w:pStyle w:val="ListParagraph"/>
        <w:numPr>
          <w:ilvl w:val="0"/>
          <w:numId w:val="34"/>
        </w:numPr>
        <w:rPr>
          <w:del w:id="959" w:author="ramon casanella" w:date="2023-07-06T08:00:00Z"/>
        </w:rPr>
      </w:pPr>
      <w:del w:id="960" w:author="ramon casanella" w:date="2023-07-06T08:00:00Z">
        <w:r w:rsidDel="00E82828">
          <w:delText>Implementación de un barómetro.</w:delText>
        </w:r>
      </w:del>
    </w:p>
    <w:p w14:paraId="1D1A7024" w14:textId="448E23A8" w:rsidR="0058761D" w:rsidDel="00E82828" w:rsidRDefault="0058761D" w:rsidP="0058761D">
      <w:pPr>
        <w:pStyle w:val="ListParagraph"/>
        <w:numPr>
          <w:ilvl w:val="0"/>
          <w:numId w:val="34"/>
        </w:numPr>
        <w:rPr>
          <w:del w:id="961" w:author="ramon casanella" w:date="2023-07-06T08:00:00Z"/>
        </w:rPr>
      </w:pPr>
      <w:del w:id="962" w:author="ramon casanella" w:date="2023-07-06T08:00:00Z">
        <w:r w:rsidDel="00E82828">
          <w:delText>Implementación de un GPS</w:delText>
        </w:r>
        <w:r w:rsidR="00704136" w:rsidDel="00E82828">
          <w:delText>.</w:delText>
        </w:r>
      </w:del>
    </w:p>
    <w:p w14:paraId="4EA06652" w14:textId="7A67874E" w:rsidR="0058761D" w:rsidDel="00E82828" w:rsidRDefault="0058761D" w:rsidP="0058761D">
      <w:pPr>
        <w:pStyle w:val="ListParagraph"/>
        <w:numPr>
          <w:ilvl w:val="0"/>
          <w:numId w:val="34"/>
        </w:numPr>
        <w:rPr>
          <w:del w:id="963" w:author="ramon casanella" w:date="2023-07-06T08:00:00Z"/>
        </w:rPr>
      </w:pPr>
      <w:del w:id="964" w:author="ramon casanella" w:date="2023-07-06T08:00:00Z">
        <w:r w:rsidDel="00E82828">
          <w:delText>Implementación de un módulo de telemetría.</w:delText>
        </w:r>
      </w:del>
    </w:p>
    <w:p w14:paraId="69A3C310" w14:textId="40BE73F4" w:rsidR="0058761D" w:rsidDel="00E82828" w:rsidRDefault="0058761D" w:rsidP="0058761D">
      <w:pPr>
        <w:pStyle w:val="ListParagraph"/>
        <w:numPr>
          <w:ilvl w:val="0"/>
          <w:numId w:val="34"/>
        </w:numPr>
        <w:rPr>
          <w:del w:id="965" w:author="ramon casanella" w:date="2023-07-06T08:00:00Z"/>
        </w:rPr>
      </w:pPr>
      <w:del w:id="966" w:author="ramon casanella" w:date="2023-07-06T08:00:00Z">
        <w:r w:rsidDel="00E82828">
          <w:delText xml:space="preserve">Desarrollar software con interfaz </w:delText>
        </w:r>
        <w:r w:rsidR="002E6CCE" w:rsidDel="00E82828">
          <w:delText>gráfica</w:delText>
        </w:r>
        <w:r w:rsidDel="00E82828">
          <w:delText xml:space="preserve"> compatible con el cuadricóptero.</w:delText>
        </w:r>
      </w:del>
    </w:p>
    <w:p w14:paraId="393ABE1E" w14:textId="65732830" w:rsidR="00D064DA" w:rsidDel="00E82828" w:rsidRDefault="00D064DA" w:rsidP="0031535F">
      <w:pPr>
        <w:rPr>
          <w:del w:id="967" w:author="ramon casanella" w:date="2023-07-06T08:00:00Z"/>
        </w:rPr>
      </w:pPr>
    </w:p>
    <w:p w14:paraId="26E5C3D1" w14:textId="084372C2" w:rsidR="0031535F" w:rsidDel="0009240C" w:rsidRDefault="0031535F" w:rsidP="0031535F">
      <w:pPr>
        <w:rPr>
          <w:del w:id="968" w:author="Prieto Bailo, León Enrique" w:date="2023-07-07T17:37:00Z"/>
        </w:rPr>
      </w:pPr>
      <w:del w:id="969" w:author="Prieto Bailo, León Enrique" w:date="2023-07-07T17:37:00Z">
        <w:r w:rsidDel="0009240C">
          <w:delText>El punto de inicio del proyecto ha sido un drone cuya estructura de hardware ya estaba definida y ha sido proporcionado por la universidad. Con este hardware y el microcontrolador el propósito del proyecto ha sido implementar, a nivel de software, todas las funcionalidades necesarias para lograr un vuelo estable con el cuadricóptero.</w:delText>
        </w:r>
      </w:del>
    </w:p>
    <w:p w14:paraId="6F332FC1" w14:textId="41BC1EF7" w:rsidR="0058761D" w:rsidRDefault="0058761D" w:rsidP="0031535F"/>
    <w:p w14:paraId="68FCB362" w14:textId="77777777" w:rsidR="0058761D" w:rsidRDefault="0058761D" w:rsidP="0031535F"/>
    <w:p w14:paraId="18BCC38F" w14:textId="17B7D859" w:rsidR="0058761D" w:rsidRDefault="0058761D" w:rsidP="0058761D">
      <w:pPr>
        <w:pStyle w:val="Heading2"/>
      </w:pPr>
      <w:bookmarkStart w:id="970" w:name="_Toc139811954"/>
      <w:r>
        <w:t>Metodología</w:t>
      </w:r>
      <w:bookmarkEnd w:id="970"/>
    </w:p>
    <w:p w14:paraId="5795EB89" w14:textId="77777777" w:rsidR="0031535F" w:rsidRDefault="0031535F" w:rsidP="0031535F"/>
    <w:p w14:paraId="2D79D2F8" w14:textId="27FDB52E" w:rsidR="0031535F" w:rsidRDefault="0031535F" w:rsidP="0031535F">
      <w:r>
        <w:t xml:space="preserve">Para realizar un desarrollo apropiado del software, se ha optado por una estrategia basada en implementar funcionalidades de carácter modular y fragmentado e ir probando </w:t>
      </w:r>
      <w:del w:id="971" w:author="Prieto Bailo, León Enrique" w:date="2023-07-07T17:38:00Z">
        <w:r w:rsidDel="0009240C">
          <w:delText xml:space="preserve">el </w:delText>
        </w:r>
      </w:del>
      <w:ins w:id="972" w:author="Prieto Bailo, León Enrique" w:date="2023-07-07T17:38:00Z">
        <w:r w:rsidR="0009240C">
          <w:t>los resultados</w:t>
        </w:r>
      </w:ins>
      <w:del w:id="973" w:author="Prieto Bailo, León Enrique" w:date="2023-07-07T17:38:00Z">
        <w:r w:rsidDel="0009240C">
          <w:delText>resultado</w:delText>
        </w:r>
      </w:del>
      <w:r>
        <w:t xml:space="preserve"> de manera exhaustiva. Este procedimiento consiste en realizar implementaciones lo más pequeñas posibles y llevar a cabo las pruebas necesarias para verificar el correcto funcionamiento. Emplear esta estrategia ha sido realmente conveniente ya que ha sido muy útil para hallar las problemáticas que podían aparecer durante el desarrollo. Además, emplear una estructura modular </w:t>
      </w:r>
      <w:ins w:id="974" w:author="Prieto Bailo, León Enrique" w:date="2023-07-04T19:57:00Z">
        <w:r w:rsidR="008E056C">
          <w:t xml:space="preserve">permite </w:t>
        </w:r>
      </w:ins>
      <w:del w:id="975" w:author="Prieto Bailo, León Enrique" w:date="2023-07-04T19:57:00Z">
        <w:r w:rsidDel="008E056C">
          <w:delText xml:space="preserve">ha sido útil para </w:delText>
        </w:r>
      </w:del>
      <w:r>
        <w:t>implementar funcionalidades</w:t>
      </w:r>
      <w:r w:rsidR="0058761D">
        <w:t xml:space="preserve"> adicionales como un modo de vuelo </w:t>
      </w:r>
      <w:r w:rsidR="00FF6CEF">
        <w:t>“</w:t>
      </w:r>
      <w:proofErr w:type="spellStart"/>
      <w:r w:rsidR="00FF6CEF">
        <w:t>A</w:t>
      </w:r>
      <w:r w:rsidR="0058761D">
        <w:t>ltitude</w:t>
      </w:r>
      <w:proofErr w:type="spellEnd"/>
      <w:r w:rsidR="0058761D">
        <w:t xml:space="preserve"> </w:t>
      </w:r>
      <w:proofErr w:type="spellStart"/>
      <w:r w:rsidR="00FF6CEF">
        <w:t>H</w:t>
      </w:r>
      <w:r w:rsidR="0058761D">
        <w:t>old</w:t>
      </w:r>
      <w:proofErr w:type="spellEnd"/>
      <w:r w:rsidR="00FF6CEF">
        <w:t>”</w:t>
      </w:r>
      <w:r w:rsidR="0058761D">
        <w:t>, basado en las lecturas de presión de un barómetro,</w:t>
      </w:r>
      <w:r>
        <w:t xml:space="preserve"> </w:t>
      </w:r>
      <w:r w:rsidR="0058761D">
        <w:t xml:space="preserve">a medida que se </w:t>
      </w:r>
      <w:del w:id="976" w:author="Prieto Bailo, León Enrique" w:date="2023-07-07T17:39:00Z">
        <w:r w:rsidR="0058761D" w:rsidDel="0009240C">
          <w:delText xml:space="preserve">iba </w:delText>
        </w:r>
      </w:del>
      <w:ins w:id="977" w:author="Prieto Bailo, León Enrique" w:date="2023-07-07T17:39:00Z">
        <w:r w:rsidR="0009240C">
          <w:t xml:space="preserve">va </w:t>
        </w:r>
      </w:ins>
      <w:r w:rsidR="0058761D">
        <w:t xml:space="preserve">desarrollando el proyecto </w:t>
      </w:r>
    </w:p>
    <w:p w14:paraId="359F32A9" w14:textId="77777777" w:rsidR="0031535F" w:rsidRDefault="0031535F" w:rsidP="0031535F"/>
    <w:p w14:paraId="37674A92" w14:textId="6316B144" w:rsidR="0031535F" w:rsidDel="008E056C" w:rsidRDefault="0031535F" w:rsidP="0031535F">
      <w:pPr>
        <w:rPr>
          <w:del w:id="978" w:author="Prieto Bailo, León Enrique" w:date="2023-07-04T19:57:00Z"/>
        </w:rPr>
      </w:pPr>
      <w:del w:id="979" w:author="Prieto Bailo, León Enrique" w:date="2023-07-04T19:57:00Z">
        <w:r w:rsidDel="008E056C">
          <w:delText>Para realizar estas tareas ha sido necesario adquirir los conocimientos necesarios del funcionamiento de cada uno de los elementos del drone y de cómo estos contribuyen al sistema</w:delText>
        </w:r>
        <w:r w:rsidR="0058761D" w:rsidDel="008E056C">
          <w:delText xml:space="preserve"> desde el punto de vista de hardware y software</w:delText>
        </w:r>
        <w:r w:rsidDel="008E056C">
          <w:delText>.</w:delText>
        </w:r>
      </w:del>
    </w:p>
    <w:p w14:paraId="1A86861A" w14:textId="507D7A0E" w:rsidR="002D1640" w:rsidDel="008E056C" w:rsidRDefault="002D1640" w:rsidP="002D1640">
      <w:pPr>
        <w:rPr>
          <w:del w:id="980" w:author="Prieto Bailo, León Enrique" w:date="2023-07-04T19:57:00Z"/>
        </w:rPr>
      </w:pPr>
    </w:p>
    <w:p w14:paraId="1A225432" w14:textId="77777777" w:rsidR="00696319" w:rsidRDefault="00696319" w:rsidP="002D1640"/>
    <w:p w14:paraId="0DB483B2" w14:textId="0D5C4C2B" w:rsidR="00696319" w:rsidRDefault="00D064DA" w:rsidP="00696319">
      <w:pPr>
        <w:pStyle w:val="Heading2"/>
      </w:pPr>
      <w:bookmarkStart w:id="981" w:name="_Toc139811955"/>
      <w:r>
        <w:lastRenderedPageBreak/>
        <w:t>Estructura</w:t>
      </w:r>
      <w:r w:rsidR="00696319">
        <w:t xml:space="preserve"> de la memoria</w:t>
      </w:r>
      <w:bookmarkEnd w:id="981"/>
      <w:r w:rsidR="00696319">
        <w:t xml:space="preserve"> </w:t>
      </w:r>
    </w:p>
    <w:p w14:paraId="0DF0EB5E" w14:textId="77777777" w:rsidR="00696319" w:rsidRPr="00696319" w:rsidRDefault="00696319" w:rsidP="00696319"/>
    <w:p w14:paraId="306BDD81" w14:textId="3C672EAE" w:rsidR="0031535F" w:rsidRDefault="00696319" w:rsidP="002D1640">
      <w:r>
        <w:t>La memoria</w:t>
      </w:r>
      <w:r w:rsidR="002D1640">
        <w:t xml:space="preserve"> se estructura en tres capítulos principales, comenzando con el diseño de hardware del </w:t>
      </w:r>
      <w:del w:id="982" w:author="Prieto Bailo, León Enrique" w:date="2023-07-05T22:51:00Z">
        <w:r w:rsidR="002D1640" w:rsidDel="007B4646">
          <w:delText>drone</w:delText>
        </w:r>
      </w:del>
      <w:ins w:id="983" w:author="Prieto Bailo, León Enrique" w:date="2023-07-05T22:51:00Z">
        <w:r w:rsidR="007B4646">
          <w:t>dron</w:t>
        </w:r>
      </w:ins>
      <w:r w:rsidR="002D1640">
        <w:t xml:space="preserve">. En este primer capítulo, se presentan las características técnicas de los componentes que conforman el hardware del </w:t>
      </w:r>
      <w:del w:id="984" w:author="Prieto Bailo, León Enrique" w:date="2023-07-05T22:51:00Z">
        <w:r w:rsidR="002D1640" w:rsidDel="007B4646">
          <w:delText>drone</w:delText>
        </w:r>
      </w:del>
      <w:ins w:id="985" w:author="Prieto Bailo, León Enrique" w:date="2023-07-05T22:51:00Z">
        <w:r w:rsidR="007B4646">
          <w:t>dron</w:t>
        </w:r>
      </w:ins>
      <w:r w:rsidR="002D1640">
        <w:t xml:space="preserve">, brindando una explicación detallada de su funcionamiento y justificando su viabilidad tanto como elementos individuales como en conjunto como </w:t>
      </w:r>
      <w:del w:id="986" w:author="Prieto Bailo, León Enrique" w:date="2023-07-07T17:40:00Z">
        <w:r w:rsidR="002D1640" w:rsidDel="00B17495">
          <w:delText xml:space="preserve">un </w:delText>
        </w:r>
      </w:del>
      <w:r w:rsidR="002D1640">
        <w:t>sistema integrado. Además, se incluye al final del capítulo un esquema eléctrico que muestra la interconexión entre los diversos elementos de hardware del sistema, proporcionando una visión completa de su configuración.</w:t>
      </w:r>
    </w:p>
    <w:p w14:paraId="76561CC0" w14:textId="77777777" w:rsidR="002D1640" w:rsidRDefault="002D1640" w:rsidP="0031535F"/>
    <w:p w14:paraId="68253B7A" w14:textId="1FDC9F42" w:rsidR="002D1640" w:rsidRDefault="002D1640" w:rsidP="0031535F">
      <w:r w:rsidRPr="002D1640">
        <w:t xml:space="preserve">El segundo capítulo se centra en el diseño de software, </w:t>
      </w:r>
      <w:del w:id="987" w:author="Prieto Bailo, León Enrique" w:date="2023-07-07T17:40:00Z">
        <w:r w:rsidRPr="002D1640" w:rsidDel="00B17495">
          <w:delText xml:space="preserve">y </w:delText>
        </w:r>
      </w:del>
      <w:r w:rsidRPr="002D1640">
        <w:t>en él se profundiza en la integración detallada de los componentes de hardware dentro del programa del microcontrolador. La organización de este capítulo se basa en la estructura del algoritmo de control implementado en el software. En la descripción de la arquitectura y el desarrollo, se presenta la estructura utilizada para la generación de las señales y se explica cómo contribuyen al algoritmo de control.</w:t>
      </w:r>
      <w:r>
        <w:t xml:space="preserve"> Posteriormente, se hace un análisis </w:t>
      </w:r>
      <w:r w:rsidR="00696319">
        <w:t>más</w:t>
      </w:r>
      <w:r>
        <w:t xml:space="preserve"> profundo </w:t>
      </w:r>
      <w:del w:id="988" w:author="ramon casanella" w:date="2023-07-05T07:42:00Z">
        <w:r w:rsidDel="00950129">
          <w:delText>en e</w:delText>
        </w:r>
      </w:del>
      <w:ins w:id="989" w:author="ramon casanella" w:date="2023-07-05T07:42:00Z">
        <w:r w:rsidR="00950129">
          <w:t>de</w:t>
        </w:r>
      </w:ins>
      <w:r>
        <w:t>l funcionamiento de cada uno de los módulos, se analizan las subrutinas principales y se realiza una explicación detallada de la implementación.</w:t>
      </w:r>
    </w:p>
    <w:p w14:paraId="475D9C5D" w14:textId="77777777" w:rsidR="0031535F" w:rsidRDefault="0031535F" w:rsidP="0031535F"/>
    <w:p w14:paraId="75FCB152" w14:textId="732857F6" w:rsidR="0031535F" w:rsidDel="00E11277" w:rsidRDefault="00E11277" w:rsidP="0031535F">
      <w:pPr>
        <w:rPr>
          <w:del w:id="990" w:author="Prieto Bailo, León Enrique" w:date="2023-07-05T22:41:00Z"/>
        </w:rPr>
      </w:pPr>
      <w:commentRangeStart w:id="991"/>
      <w:ins w:id="992" w:author="Prieto Bailo, León Enrique" w:date="2023-07-05T22:42:00Z">
        <w:r w:rsidRPr="00E11277">
          <w:t>En el tercer capítulo de este proyecto, se recopila información acerca del prototipo final y se detalla la realización de la operación de vuelo.</w:t>
        </w:r>
      </w:ins>
      <w:ins w:id="993" w:author="Prieto Bailo, León Enrique" w:date="2023-07-05T22:43:00Z">
        <w:r>
          <w:t xml:space="preserve"> Esta sección contiene imágenes del prototipo y los costes de los componentes que confirman el dron. Adicionalmente, se</w:t>
        </w:r>
      </w:ins>
      <w:ins w:id="994" w:author="Prieto Bailo, León Enrique" w:date="2023-07-05T22:42:00Z">
        <w:r w:rsidRPr="00E11277">
          <w:t xml:space="preserve"> abordan distintos aspectos clave como los controles de vuelo, la puesta en marcha del dron, el calibrado de los PID, las instrucciones de vuelo y finalmente, se describe el proceso y los resultados obtenidos durante </w:t>
        </w:r>
      </w:ins>
      <w:ins w:id="995" w:author="Prieto Bailo, León Enrique" w:date="2023-07-05T22:44:00Z">
        <w:r>
          <w:t xml:space="preserve">la operación </w:t>
        </w:r>
      </w:ins>
      <w:ins w:id="996" w:author="Prieto Bailo, León Enrique" w:date="2023-07-05T22:42:00Z">
        <w:r w:rsidRPr="00E11277">
          <w:t xml:space="preserve">del cuadricóptero. </w:t>
        </w:r>
      </w:ins>
      <w:del w:id="997" w:author="Prieto Bailo, León Enrique" w:date="2023-07-05T22:41:00Z">
        <w:r w:rsidR="002D1640" w:rsidRPr="002D1640" w:rsidDel="00E11277">
          <w:delText xml:space="preserve">El tercer capítulo se enfoca en el funcionamiento práctico del </w:delText>
        </w:r>
        <w:commentRangeStart w:id="998"/>
        <w:r w:rsidR="002D1640" w:rsidRPr="002D1640" w:rsidDel="00E11277">
          <w:delText>trabajo</w:delText>
        </w:r>
      </w:del>
      <w:ins w:id="999" w:author="ramon casanella" w:date="2023-07-05T07:46:00Z">
        <w:del w:id="1000" w:author="Prieto Bailo, León Enrique" w:date="2023-07-05T22:41:00Z">
          <w:r w:rsidR="00282A27" w:rsidDel="00E11277">
            <w:delText>sistema</w:delText>
          </w:r>
        </w:del>
      </w:ins>
      <w:commentRangeEnd w:id="998"/>
      <w:ins w:id="1001" w:author="ramon casanella" w:date="2023-07-05T07:48:00Z">
        <w:del w:id="1002" w:author="Prieto Bailo, León Enrique" w:date="2023-07-05T22:41:00Z">
          <w:r w:rsidR="007463EA" w:rsidDel="00E11277">
            <w:rPr>
              <w:rStyle w:val="CommentReference"/>
            </w:rPr>
            <w:commentReference w:id="998"/>
          </w:r>
        </w:del>
      </w:ins>
      <w:ins w:id="1003" w:author="ramon casanella" w:date="2023-07-05T07:46:00Z">
        <w:del w:id="1004" w:author="Prieto Bailo, León Enrique" w:date="2023-07-05T22:41:00Z">
          <w:r w:rsidR="00282A27" w:rsidDel="00E11277">
            <w:delText xml:space="preserve"> implementado</w:delText>
          </w:r>
        </w:del>
      </w:ins>
      <w:del w:id="1005" w:author="Prieto Bailo, León Enrique" w:date="2023-07-05T22:41:00Z">
        <w:r w:rsidR="002D1640" w:rsidRPr="002D1640" w:rsidDel="00E11277">
          <w:delText xml:space="preserve">. </w:delText>
        </w:r>
        <w:r w:rsidR="0058761D" w:rsidDel="00E11277">
          <w:delText>Aquí se habla de diferentes aspectos prácticos de interés a la hora de volar el drone desarrollado</w:delText>
        </w:r>
        <w:r w:rsidR="00A74B9F" w:rsidDel="00E11277">
          <w:delText xml:space="preserve"> como los controles o el vuelo del cuadricóptero. Dentro de la sección correspondiente a los controles, se encuentra la configuración de la radio y como esta afecta a la operación del drone. Respecto a la sección del vuelo, se indica como hacer la transición entre los diferentes modos de vuelo implementados y como estos afectan a la operación del cuadricóptero</w:delText>
        </w:r>
      </w:del>
    </w:p>
    <w:commentRangeEnd w:id="991"/>
    <w:p w14:paraId="3F9C3012" w14:textId="4492EE60" w:rsidR="002D1640" w:rsidRDefault="00E11277" w:rsidP="0031535F">
      <w:pPr>
        <w:rPr>
          <w:ins w:id="1006" w:author="Prieto Bailo, León Enrique" w:date="2023-07-05T22:44:00Z"/>
        </w:rPr>
      </w:pPr>
      <w:del w:id="1007" w:author="Prieto Bailo, León Enrique" w:date="2023-07-05T22:44:00Z">
        <w:r w:rsidDel="00E11277">
          <w:rPr>
            <w:rStyle w:val="CommentReference"/>
          </w:rPr>
          <w:commentReference w:id="991"/>
        </w:r>
      </w:del>
    </w:p>
    <w:p w14:paraId="53CFB8A2" w14:textId="77777777" w:rsidR="00E11277" w:rsidRDefault="00E11277" w:rsidP="0031535F"/>
    <w:p w14:paraId="6FABC515" w14:textId="6F56D848" w:rsidR="008A4BCF" w:rsidRPr="0065147A" w:rsidRDefault="002D1640" w:rsidP="0031535F">
      <w:r w:rsidRPr="002D1640">
        <w:t>Finalmente, la memoria incluye las conclusiones que exponen los resultados generales del trabajo, las impresiones obtenidas y</w:t>
      </w:r>
      <w:r w:rsidR="00A74B9F">
        <w:t xml:space="preserve"> se marcan las posibles</w:t>
      </w:r>
      <w:r w:rsidRPr="002D1640">
        <w:t xml:space="preserve"> direcciones a seguir para </w:t>
      </w:r>
      <w:r w:rsidR="00A74B9F">
        <w:t>futuras ampliaciones del proyecto.</w:t>
      </w:r>
      <w:r w:rsidR="008A4BCF" w:rsidRPr="0065147A">
        <w:br w:type="page"/>
      </w:r>
    </w:p>
    <w:p w14:paraId="463491AE" w14:textId="54B6A7B0" w:rsidR="008A4BCF" w:rsidRDefault="005C0E88" w:rsidP="00EB6B9B">
      <w:pPr>
        <w:pStyle w:val="Heading1"/>
      </w:pPr>
      <w:bookmarkStart w:id="1008" w:name="_Toc139811956"/>
      <w:r>
        <w:lastRenderedPageBreak/>
        <w:t>DISEÑO DE HARDWARE</w:t>
      </w:r>
      <w:bookmarkEnd w:id="1008"/>
    </w:p>
    <w:p w14:paraId="7F425ABF" w14:textId="77777777" w:rsidR="00454AE3" w:rsidRDefault="00454AE3" w:rsidP="003D6E5F"/>
    <w:p w14:paraId="56583F69" w14:textId="0759F5E3" w:rsidR="00704136" w:rsidRPr="003D6E5F" w:rsidDel="00715C59" w:rsidRDefault="00704136" w:rsidP="003D6E5F">
      <w:pPr>
        <w:rPr>
          <w:del w:id="1009" w:author="Prieto Bailo, León Enrique" w:date="2023-07-04T20:00:00Z"/>
        </w:rPr>
      </w:pPr>
      <w:bookmarkStart w:id="1010" w:name="_Toc139412710"/>
      <w:bookmarkStart w:id="1011" w:name="_Toc139660124"/>
      <w:bookmarkStart w:id="1012" w:name="_Toc139660158"/>
      <w:bookmarkStart w:id="1013" w:name="_Toc139811957"/>
      <w:bookmarkEnd w:id="1010"/>
      <w:bookmarkEnd w:id="1011"/>
      <w:bookmarkEnd w:id="1012"/>
      <w:bookmarkEnd w:id="1013"/>
    </w:p>
    <w:p w14:paraId="6E9D7AA3" w14:textId="0DE45E19" w:rsidR="00BF44BB" w:rsidRPr="00BF44BB" w:rsidRDefault="008A4BCF" w:rsidP="004C0899">
      <w:pPr>
        <w:pStyle w:val="Heading2"/>
        <w:spacing w:before="0"/>
      </w:pPr>
      <w:bookmarkStart w:id="1014" w:name="_Toc139811958"/>
      <w:r w:rsidRPr="0065147A">
        <w:t xml:space="preserve">Descripción de </w:t>
      </w:r>
      <w:r w:rsidR="004C0899">
        <w:t xml:space="preserve">los componentes </w:t>
      </w:r>
      <w:r w:rsidRPr="0065147A">
        <w:t xml:space="preserve">del </w:t>
      </w:r>
      <w:del w:id="1015" w:author="Prieto Bailo, León Enrique" w:date="2023-07-05T22:51:00Z">
        <w:r w:rsidRPr="0065147A" w:rsidDel="007B4646">
          <w:delText>drone</w:delText>
        </w:r>
      </w:del>
      <w:ins w:id="1016" w:author="Prieto Bailo, León Enrique" w:date="2023-07-05T22:51:00Z">
        <w:r w:rsidR="007B4646">
          <w:t>dron</w:t>
        </w:r>
      </w:ins>
      <w:r w:rsidR="004C0899">
        <w:t>.</w:t>
      </w:r>
      <w:bookmarkEnd w:id="1014"/>
    </w:p>
    <w:p w14:paraId="1AC25C09" w14:textId="143CE526" w:rsidR="00BF44BB" w:rsidRDefault="00BF44BB" w:rsidP="00BF44BB"/>
    <w:p w14:paraId="59AE6D38" w14:textId="06869434" w:rsidR="00457821" w:rsidRDefault="00F554E5" w:rsidP="00BF44BB">
      <w:ins w:id="1017" w:author="ramon casanella" w:date="2023-07-05T07:52:00Z">
        <w:r>
          <w:t xml:space="preserve">El hardware de un </w:t>
        </w:r>
        <w:del w:id="1018" w:author="Prieto Bailo, León Enrique" w:date="2023-07-05T22:51:00Z">
          <w:r w:rsidDel="007B4646">
            <w:delText>drone</w:delText>
          </w:r>
        </w:del>
      </w:ins>
      <w:ins w:id="1019" w:author="Prieto Bailo, León Enrique" w:date="2023-07-05T22:51:00Z">
        <w:r w:rsidR="007B4646">
          <w:t>dron</w:t>
        </w:r>
      </w:ins>
      <w:ins w:id="1020" w:author="ramon casanella" w:date="2023-07-05T07:52:00Z">
        <w:r>
          <w:t xml:space="preserve"> </w:t>
        </w:r>
      </w:ins>
      <w:ins w:id="1021" w:author="ramon casanella" w:date="2023-07-05T07:55:00Z">
        <w:r w:rsidR="00886266">
          <w:t>re</w:t>
        </w:r>
      </w:ins>
      <w:ins w:id="1022" w:author="ramon casanella" w:date="2023-07-05T07:53:00Z">
        <w:r>
          <w:t>sponde a</w:t>
        </w:r>
      </w:ins>
      <w:ins w:id="1023" w:author="ramon casanella" w:date="2023-07-05T07:55:00Z">
        <w:r w:rsidR="00970743">
          <w:t xml:space="preserve"> la necesidad</w:t>
        </w:r>
      </w:ins>
      <w:ins w:id="1024" w:author="ramon casanella" w:date="2023-07-05T07:56:00Z">
        <w:r w:rsidR="0063167D">
          <w:t xml:space="preserve"> </w:t>
        </w:r>
      </w:ins>
      <w:ins w:id="1025" w:author="ramon casanella" w:date="2023-07-05T08:06:00Z">
        <w:r w:rsidR="00541F4C">
          <w:t xml:space="preserve">de </w:t>
        </w:r>
      </w:ins>
      <w:ins w:id="1026" w:author="ramon casanella" w:date="2023-07-05T07:56:00Z">
        <w:r w:rsidR="0063167D">
          <w:t>implementar un sistema de alimentación y control de los motor</w:t>
        </w:r>
        <w:r w:rsidR="00075502">
          <w:t xml:space="preserve">es de la aeronave para que pueda </w:t>
        </w:r>
      </w:ins>
      <w:ins w:id="1027" w:author="ramon casanella" w:date="2023-07-05T07:57:00Z">
        <w:r w:rsidR="004641A4">
          <w:t>ser pilotada</w:t>
        </w:r>
        <w:r w:rsidR="00191684">
          <w:t xml:space="preserve"> mediante radiocontrol </w:t>
        </w:r>
      </w:ins>
      <w:ins w:id="1028" w:author="ramon casanella" w:date="2023-07-05T08:06:00Z">
        <w:r w:rsidR="00E62FBF">
          <w:t>a la vez</w:t>
        </w:r>
      </w:ins>
      <w:ins w:id="1029" w:author="ramon casanella" w:date="2023-07-05T07:58:00Z">
        <w:r w:rsidR="00191684">
          <w:t xml:space="preserve"> que</w:t>
        </w:r>
        <w:r w:rsidR="00B71C48">
          <w:t xml:space="preserve"> es capaz de mantenerse</w:t>
        </w:r>
      </w:ins>
      <w:ins w:id="1030" w:author="ramon casanella" w:date="2023-07-05T08:00:00Z">
        <w:r w:rsidR="00D77340">
          <w:t xml:space="preserve"> estable </w:t>
        </w:r>
      </w:ins>
      <w:ins w:id="1031" w:author="ramon casanella" w:date="2023-07-05T08:01:00Z">
        <w:r w:rsidR="00832927">
          <w:t>frente a perturbaciones exter</w:t>
        </w:r>
        <w:r w:rsidR="003A43D2">
          <w:t>nas. E</w:t>
        </w:r>
      </w:ins>
      <w:ins w:id="1032" w:author="ramon casanella" w:date="2023-07-05T08:04:00Z">
        <w:r w:rsidR="003F45CD">
          <w:t>n</w:t>
        </w:r>
      </w:ins>
      <w:ins w:id="1033" w:author="ramon casanella" w:date="2023-07-05T08:01:00Z">
        <w:r w:rsidR="003A43D2">
          <w:t xml:space="preserve"> </w:t>
        </w:r>
        <w:r w:rsidR="003A43D2" w:rsidRPr="00445E90">
          <w:t xml:space="preserve">la </w:t>
        </w:r>
        <w:del w:id="1034" w:author="Prieto Bailo, León Enrique" w:date="2023-07-05T22:46:00Z">
          <w:r w:rsidR="003A43D2" w:rsidRPr="00445E90" w:rsidDel="00E11277">
            <w:delText xml:space="preserve">figura 2.1 </w:delText>
          </w:r>
        </w:del>
      </w:ins>
      <w:ins w:id="1035" w:author="Prieto Bailo, León Enrique" w:date="2023-07-05T22:47:00Z">
        <w:r w:rsidR="00E11277" w:rsidRPr="00E11277">
          <w:fldChar w:fldCharType="begin"/>
        </w:r>
        <w:r w:rsidR="00E11277" w:rsidRPr="00E11277">
          <w:instrText xml:space="preserve"> REF _Ref139489659 \h </w:instrText>
        </w:r>
      </w:ins>
      <w:r w:rsidR="00E11277" w:rsidRPr="00E11277">
        <w:rPr>
          <w:rPrChange w:id="1036" w:author="Prieto Bailo, León Enrique" w:date="2023-07-05T22:48:00Z">
            <w:rPr>
              <w:b/>
              <w:bCs/>
            </w:rPr>
          </w:rPrChange>
        </w:rPr>
        <w:instrText xml:space="preserve"> \* MERGEFORMAT </w:instrText>
      </w:r>
      <w:r w:rsidR="00E11277" w:rsidRPr="00E11277">
        <w:fldChar w:fldCharType="separate"/>
      </w:r>
      <w:ins w:id="1037" w:author="Prieto Bailo, León Enrique" w:date="2023-07-09T17:01:00Z">
        <w:r w:rsidR="00B055D0" w:rsidRPr="00B055D0">
          <w:rPr>
            <w:rPrChange w:id="1038" w:author="Prieto Bailo, León Enrique" w:date="2023-07-09T17:01:00Z">
              <w:rPr>
                <w:b/>
                <w:bCs/>
              </w:rPr>
            </w:rPrChange>
          </w:rPr>
          <w:t xml:space="preserve">Fig. </w:t>
        </w:r>
        <w:r w:rsidR="00B055D0" w:rsidRPr="00B055D0">
          <w:rPr>
            <w:noProof/>
            <w:rPrChange w:id="1039" w:author="Prieto Bailo, León Enrique" w:date="2023-07-09T17:01:00Z">
              <w:rPr>
                <w:b/>
                <w:bCs/>
                <w:noProof/>
              </w:rPr>
            </w:rPrChange>
          </w:rPr>
          <w:t>2</w:t>
        </w:r>
        <w:r w:rsidR="00B055D0" w:rsidRPr="00B055D0">
          <w:rPr>
            <w:noProof/>
            <w:rPrChange w:id="1040" w:author="Prieto Bailo, León Enrique" w:date="2023-07-09T17:01:00Z">
              <w:rPr>
                <w:b/>
                <w:bCs/>
              </w:rPr>
            </w:rPrChange>
          </w:rPr>
          <w:t>.</w:t>
        </w:r>
        <w:r w:rsidR="00B055D0" w:rsidRPr="00B055D0">
          <w:rPr>
            <w:noProof/>
            <w:rPrChange w:id="1041" w:author="Prieto Bailo, León Enrique" w:date="2023-07-09T17:01:00Z">
              <w:rPr>
                <w:b/>
                <w:bCs/>
                <w:noProof/>
              </w:rPr>
            </w:rPrChange>
          </w:rPr>
          <w:t>1</w:t>
        </w:r>
      </w:ins>
      <w:ins w:id="1042" w:author="Prieto Bailo, León Enrique" w:date="2023-07-05T22:47:00Z">
        <w:r w:rsidR="00E11277" w:rsidRPr="00E11277">
          <w:fldChar w:fldCharType="end"/>
        </w:r>
        <w:r w:rsidR="00E11277">
          <w:t xml:space="preserve"> </w:t>
        </w:r>
      </w:ins>
      <w:ins w:id="1043" w:author="ramon casanella" w:date="2023-07-05T08:02:00Z">
        <w:r w:rsidR="003A43D2">
          <w:t xml:space="preserve">se muestra </w:t>
        </w:r>
      </w:ins>
      <w:ins w:id="1044" w:author="ramon casanella" w:date="2023-07-05T08:04:00Z">
        <w:r w:rsidR="003F45CD">
          <w:t xml:space="preserve">la estructura general </w:t>
        </w:r>
      </w:ins>
      <w:ins w:id="1045" w:author="ramon casanella" w:date="2023-07-05T08:05:00Z">
        <w:r w:rsidR="00BC2863">
          <w:t>de un dron, cuyos elementos principales se explican a continuación</w:t>
        </w:r>
        <w:r w:rsidR="00E62FBF">
          <w:t>.</w:t>
        </w:r>
      </w:ins>
      <w:ins w:id="1046" w:author="ramon casanella" w:date="2023-07-05T07:57:00Z">
        <w:r w:rsidR="004641A4">
          <w:t xml:space="preserve"> </w:t>
        </w:r>
      </w:ins>
      <w:del w:id="1047" w:author="ramon casanella" w:date="2023-07-05T08:05:00Z">
        <w:r w:rsidR="00E00D60" w:rsidDel="00E62FBF">
          <w:delText xml:space="preserve">Los componentes de hardware seleccionados para un drone tienen que satisfacer las necesidades de un algoritmo de control para realizar el control adecuado del sistema. </w:delText>
        </w:r>
        <w:r w:rsidR="00457821" w:rsidDel="00E62FBF">
          <w:delText>Hay muchos elementos que pueden formar parte de los drones, a continuación, se pueden encontrar los que han sido necesarios implementar en el proyecto para llevar a cabo el vuelo controlado del drone.</w:delText>
        </w:r>
      </w:del>
    </w:p>
    <w:p w14:paraId="0477ACDB" w14:textId="099A1E56" w:rsidR="00457821" w:rsidRDefault="00E62FBF" w:rsidP="00457821">
      <w:pPr>
        <w:rPr>
          <w:ins w:id="1048" w:author="Prieto Bailo, León Enrique" w:date="2023-07-05T22:45:00Z"/>
        </w:rPr>
      </w:pPr>
      <w:commentRangeStart w:id="1049"/>
      <w:commentRangeEnd w:id="1049"/>
      <w:r>
        <w:rPr>
          <w:rStyle w:val="CommentReference"/>
        </w:rPr>
        <w:commentReference w:id="1049"/>
      </w:r>
    </w:p>
    <w:p w14:paraId="788A72D3" w14:textId="77777777" w:rsidR="00E11277" w:rsidRDefault="00E11277" w:rsidP="00457821">
      <w:pPr>
        <w:rPr>
          <w:ins w:id="1050" w:author="Prieto Bailo, León Enrique" w:date="2023-07-05T22:45:00Z"/>
        </w:rPr>
      </w:pPr>
    </w:p>
    <w:p w14:paraId="2B6BC17B" w14:textId="0597369D" w:rsidR="00E11277" w:rsidRDefault="00E11277" w:rsidP="00E11277">
      <w:pPr>
        <w:jc w:val="center"/>
        <w:rPr>
          <w:ins w:id="1051" w:author="Prieto Bailo, León Enrique" w:date="2023-07-05T22:45:00Z"/>
          <w:noProof/>
        </w:rPr>
      </w:pPr>
      <w:ins w:id="1052" w:author="Prieto Bailo, León Enrique" w:date="2023-07-05T22:46:00Z">
        <w:r w:rsidRPr="00E11277">
          <w:rPr>
            <w:noProof/>
          </w:rPr>
          <w:drawing>
            <wp:inline distT="0" distB="0" distL="0" distR="0" wp14:anchorId="1516E913" wp14:editId="20AF2320">
              <wp:extent cx="5414213" cy="145542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56108" cy="1466682"/>
                      </a:xfrm>
                      <a:prstGeom prst="rect">
                        <a:avLst/>
                      </a:prstGeom>
                    </pic:spPr>
                  </pic:pic>
                </a:graphicData>
              </a:graphic>
            </wp:inline>
          </w:drawing>
        </w:r>
      </w:ins>
    </w:p>
    <w:p w14:paraId="5FEA6320" w14:textId="77777777" w:rsidR="00E11277" w:rsidRDefault="00E11277" w:rsidP="00E11277">
      <w:pPr>
        <w:pStyle w:val="Caption"/>
        <w:jc w:val="center"/>
        <w:rPr>
          <w:ins w:id="1053" w:author="Prieto Bailo, León Enrique" w:date="2023-07-05T22:45:00Z"/>
        </w:rPr>
      </w:pPr>
    </w:p>
    <w:p w14:paraId="3DE99B7E" w14:textId="2DCD20F2" w:rsidR="00E11277" w:rsidRDefault="00E11277" w:rsidP="00E11277">
      <w:pPr>
        <w:pStyle w:val="Caption"/>
        <w:jc w:val="center"/>
        <w:rPr>
          <w:ins w:id="1054" w:author="Prieto Bailo, León Enrique" w:date="2023-07-05T22:45:00Z"/>
          <w:noProof/>
        </w:rPr>
      </w:pPr>
      <w:bookmarkStart w:id="1055" w:name="_Ref139489659"/>
      <w:bookmarkStart w:id="1056" w:name="_Ref139489650"/>
      <w:ins w:id="1057" w:author="Prieto Bailo, León Enrique" w:date="2023-07-05T22:45:00Z">
        <w:r w:rsidRPr="00704136">
          <w:rPr>
            <w:b/>
            <w:bCs/>
          </w:rPr>
          <w:t xml:space="preserve">Fig. </w:t>
        </w:r>
      </w:ins>
      <w:ins w:id="1058"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059"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060" w:author="Prieto Bailo, León Enrique" w:date="2023-07-09T17:01:00Z">
        <w:r w:rsidR="00B055D0">
          <w:rPr>
            <w:b/>
            <w:bCs/>
            <w:noProof/>
          </w:rPr>
          <w:t>1</w:t>
        </w:r>
      </w:ins>
      <w:ins w:id="1061" w:author="Prieto Bailo, León Enrique" w:date="2023-07-07T18:33:00Z">
        <w:r w:rsidR="00C03F4A">
          <w:rPr>
            <w:b/>
            <w:bCs/>
          </w:rPr>
          <w:fldChar w:fldCharType="end"/>
        </w:r>
      </w:ins>
      <w:bookmarkEnd w:id="1055"/>
      <w:ins w:id="1062" w:author="Prieto Bailo, León Enrique" w:date="2023-07-05T22:45:00Z">
        <w:r w:rsidRPr="00704136">
          <w:rPr>
            <w:b/>
            <w:bCs/>
          </w:rPr>
          <w:t>.</w:t>
        </w:r>
        <w:r>
          <w:t xml:space="preserve"> Esquema general del sistema que </w:t>
        </w:r>
        <w:commentRangeStart w:id="1063"/>
        <w:commentRangeStart w:id="1064"/>
        <w:commentRangeStart w:id="1065"/>
        <w:commentRangeStart w:id="1066"/>
        <w:commentRangeStart w:id="1067"/>
        <w:commentRangeStart w:id="1068"/>
        <w:r>
          <w:t>conforma</w:t>
        </w:r>
        <w:commentRangeEnd w:id="1063"/>
        <w:r>
          <w:rPr>
            <w:rStyle w:val="CommentReference"/>
            <w:iCs w:val="0"/>
          </w:rPr>
          <w:commentReference w:id="1063"/>
        </w:r>
        <w:commentRangeEnd w:id="1064"/>
        <w:r>
          <w:rPr>
            <w:rStyle w:val="CommentReference"/>
            <w:iCs w:val="0"/>
          </w:rPr>
          <w:commentReference w:id="1064"/>
        </w:r>
        <w:commentRangeEnd w:id="1065"/>
        <w:r>
          <w:rPr>
            <w:rStyle w:val="CommentReference"/>
            <w:iCs w:val="0"/>
          </w:rPr>
          <w:commentReference w:id="1065"/>
        </w:r>
        <w:commentRangeEnd w:id="1066"/>
        <w:commentRangeEnd w:id="1068"/>
        <w:r>
          <w:rPr>
            <w:rStyle w:val="CommentReference"/>
            <w:iCs w:val="0"/>
          </w:rPr>
          <w:commentReference w:id="1066"/>
        </w:r>
      </w:ins>
      <w:commentRangeEnd w:id="1067"/>
      <w:ins w:id="1069" w:author="Prieto Bailo, León Enrique" w:date="2023-07-05T22:46:00Z">
        <w:r>
          <w:rPr>
            <w:rStyle w:val="CommentReference"/>
            <w:iCs w:val="0"/>
          </w:rPr>
          <w:commentReference w:id="1067"/>
        </w:r>
      </w:ins>
      <w:ins w:id="1070" w:author="Prieto Bailo, León Enrique" w:date="2023-07-05T22:45:00Z">
        <w:r>
          <w:rPr>
            <w:rStyle w:val="CommentReference"/>
            <w:iCs w:val="0"/>
          </w:rPr>
          <w:commentReference w:id="1068"/>
        </w:r>
        <w:r>
          <w:t xml:space="preserve"> el </w:t>
        </w:r>
      </w:ins>
      <w:ins w:id="1071" w:author="Prieto Bailo, León Enrique" w:date="2023-07-05T22:51:00Z">
        <w:r w:rsidR="007B4646">
          <w:t>dron</w:t>
        </w:r>
      </w:ins>
      <w:ins w:id="1072" w:author="Prieto Bailo, León Enrique" w:date="2023-07-05T22:45:00Z">
        <w:r>
          <w:t>.</w:t>
        </w:r>
        <w:bookmarkEnd w:id="1056"/>
      </w:ins>
    </w:p>
    <w:p w14:paraId="254CAD1E" w14:textId="77777777" w:rsidR="00E11277" w:rsidRDefault="00E11277" w:rsidP="00457821">
      <w:pPr>
        <w:rPr>
          <w:ins w:id="1073" w:author="Prieto Bailo, León Enrique" w:date="2023-07-05T22:45:00Z"/>
        </w:rPr>
      </w:pPr>
    </w:p>
    <w:p w14:paraId="58BE64CE" w14:textId="77777777" w:rsidR="00E11277" w:rsidRDefault="00E11277" w:rsidP="00457821"/>
    <w:p w14:paraId="74D3D2F9" w14:textId="77777777" w:rsidR="00457821" w:rsidRDefault="00457821" w:rsidP="00457821">
      <w:pPr>
        <w:pStyle w:val="ListParagraph"/>
        <w:numPr>
          <w:ilvl w:val="0"/>
          <w:numId w:val="29"/>
        </w:numPr>
      </w:pPr>
      <w:r>
        <w:t>El microcontrolador: Es posiblemente la pieza más importante de un dron debido a su función central de controlar y coordinar todas las operaciones del vehículo aéreo no tripulado. Es responsable del control de vuelo, procesamiento de datos, comunicación y seguridad del dron. Controla los motores y actuadores, procesa la información de los sensores, toma decisiones en tiempo real, facilita la comunicación entre componentes y con dispositivos externos, y garantiza la seguridad y protección del dron.</w:t>
      </w:r>
    </w:p>
    <w:p w14:paraId="2BA72851" w14:textId="77777777" w:rsidR="00515552" w:rsidRDefault="00515552" w:rsidP="00515552"/>
    <w:p w14:paraId="5B4AB8D5" w14:textId="6B759029" w:rsidR="00515552" w:rsidRDefault="00457821" w:rsidP="00704136">
      <w:pPr>
        <w:pStyle w:val="ListParagraph"/>
        <w:numPr>
          <w:ilvl w:val="0"/>
          <w:numId w:val="29"/>
        </w:numPr>
      </w:pPr>
      <w:r>
        <w:t xml:space="preserve">Los sensores: </w:t>
      </w:r>
      <w:r w:rsidRPr="00457821">
        <w:t xml:space="preserve">Los elementos sensoriales de un dron desempeñan un papel fundamental en su funcionamiento. </w:t>
      </w:r>
      <w:r>
        <w:t xml:space="preserve">Dentro de estos elementos podemos encontrar la IMU o el barómetro, entre otros. La IMU </w:t>
      </w:r>
      <w:r w:rsidRPr="00457821">
        <w:t>garantiza la estabilidad y orientación</w:t>
      </w:r>
      <w:r>
        <w:t xml:space="preserve"> proveyendo al microcontrolador de lecturas de aceleración y velocidad angular. El barómetro se emplea para proveer lecturas de altura basadas en la presión</w:t>
      </w:r>
      <w:r w:rsidR="00515552">
        <w:t xml:space="preserve"> lo que permite realizar controles de altitud.</w:t>
      </w:r>
    </w:p>
    <w:p w14:paraId="30AF91C0" w14:textId="77777777" w:rsidR="00515552" w:rsidRDefault="00515552" w:rsidP="00515552"/>
    <w:p w14:paraId="593CE588" w14:textId="220C73BE" w:rsidR="00515552" w:rsidRDefault="00515552" w:rsidP="00B9188A">
      <w:pPr>
        <w:pStyle w:val="ListParagraph"/>
        <w:numPr>
          <w:ilvl w:val="0"/>
          <w:numId w:val="29"/>
        </w:numPr>
      </w:pPr>
      <w:r>
        <w:t xml:space="preserve">Receptor RC: </w:t>
      </w:r>
      <w:r w:rsidRPr="00515552">
        <w:t>El receptor de control remoto</w:t>
      </w:r>
      <w:r>
        <w:t xml:space="preserve"> </w:t>
      </w:r>
      <w:r w:rsidRPr="00515552">
        <w:t xml:space="preserve">es </w:t>
      </w:r>
      <w:r>
        <w:t xml:space="preserve">el </w:t>
      </w:r>
      <w:r w:rsidRPr="00515552">
        <w:t xml:space="preserve">componente </w:t>
      </w:r>
      <w:r>
        <w:t xml:space="preserve">que </w:t>
      </w:r>
      <w:r w:rsidRPr="00515552">
        <w:t xml:space="preserve">actúa como el enlace de comunicación entre el </w:t>
      </w:r>
      <w:del w:id="1074" w:author="Prieto Bailo, León Enrique" w:date="2023-07-07T17:44:00Z">
        <w:r w:rsidRPr="00515552" w:rsidDel="00246FAE">
          <w:delText xml:space="preserve">control remoto del </w:delText>
        </w:r>
      </w:del>
      <w:r w:rsidRPr="00515552">
        <w:t xml:space="preserve">operador y el dron. El receptor RC recibe las señales de control enviadas por el control remoto y las transmite al sistema de control del dron. </w:t>
      </w:r>
    </w:p>
    <w:p w14:paraId="3BFAB377" w14:textId="77777777" w:rsidR="00515552" w:rsidRDefault="00515552" w:rsidP="00515552"/>
    <w:p w14:paraId="0081299B" w14:textId="7F05F695" w:rsidR="005658D5" w:rsidRDefault="00457821" w:rsidP="005658D5">
      <w:pPr>
        <w:pStyle w:val="ListParagraph"/>
        <w:numPr>
          <w:ilvl w:val="0"/>
          <w:numId w:val="29"/>
        </w:numPr>
        <w:rPr>
          <w:ins w:id="1075" w:author="Prieto Bailo, León Enrique" w:date="2023-07-07T07:28:00Z"/>
        </w:rPr>
      </w:pPr>
      <w:r>
        <w:t xml:space="preserve">La batería: </w:t>
      </w:r>
      <w:r w:rsidR="00515552">
        <w:t xml:space="preserve">El </w:t>
      </w:r>
      <w:r w:rsidR="00515552" w:rsidRPr="00515552">
        <w:t>sistema de alimentación</w:t>
      </w:r>
      <w:r w:rsidR="00515552">
        <w:t xml:space="preserve"> es el componente encargado del suministro de </w:t>
      </w:r>
      <w:r w:rsidR="00515552" w:rsidRPr="00515552">
        <w:t>energía necesari</w:t>
      </w:r>
      <w:r w:rsidR="00515552">
        <w:t>o</w:t>
      </w:r>
      <w:r w:rsidR="00515552" w:rsidRPr="00515552">
        <w:t xml:space="preserve"> para su funcionamiento. Proporciona la </w:t>
      </w:r>
      <w:r w:rsidR="00515552" w:rsidRPr="00515552">
        <w:lastRenderedPageBreak/>
        <w:t>electricidad requerida para alimentar los motores, los sistemas electrónicos y los componentes del dron, asegurando una fuente confiable y constante de energía durante el vuelo.</w:t>
      </w:r>
      <w:ins w:id="1076" w:author="ramon casanella" w:date="2023-07-06T08:12:00Z">
        <w:r w:rsidR="00663B41">
          <w:t xml:space="preserve"> Se conecta al resto </w:t>
        </w:r>
        <w:del w:id="1077" w:author="Prieto Bailo, León Enrique" w:date="2023-07-07T07:27:00Z">
          <w:r w:rsidR="00663B41" w:rsidDel="005658D5">
            <w:delText>del sistemas</w:delText>
          </w:r>
        </w:del>
      </w:ins>
      <w:ins w:id="1078" w:author="Prieto Bailo, León Enrique" w:date="2023-07-07T07:27:00Z">
        <w:r w:rsidR="005658D5">
          <w:t>de los sistemas</w:t>
        </w:r>
      </w:ins>
      <w:ins w:id="1079" w:author="ramon casanella" w:date="2023-07-06T08:12:00Z">
        <w:r w:rsidR="00663B41">
          <w:t xml:space="preserve"> del dron me</w:t>
        </w:r>
        <w:r w:rsidR="00550708">
          <w:t xml:space="preserve">diante la </w:t>
        </w:r>
      </w:ins>
      <w:ins w:id="1080" w:author="ramon casanella" w:date="2023-07-06T08:13:00Z">
        <w:r w:rsidR="00550708">
          <w:t>PDB</w:t>
        </w:r>
      </w:ins>
      <w:ins w:id="1081" w:author="Prieto Bailo, León Enrique" w:date="2023-07-07T17:46:00Z">
        <w:r w:rsidR="00246FAE">
          <w:t>.</w:t>
        </w:r>
      </w:ins>
      <w:ins w:id="1082" w:author="ramon casanella" w:date="2023-07-06T08:13:00Z">
        <w:del w:id="1083" w:author="Prieto Bailo, León Enrique" w:date="2023-07-07T17:46:00Z">
          <w:r w:rsidR="00550708" w:rsidDel="00246FAE">
            <w:delText xml:space="preserve"> (power distribution </w:delText>
          </w:r>
          <w:commentRangeStart w:id="1084"/>
          <w:commentRangeStart w:id="1085"/>
          <w:r w:rsidR="00550708" w:rsidDel="00246FAE">
            <w:delText>bo</w:delText>
          </w:r>
        </w:del>
        <w:del w:id="1086" w:author="Prieto Bailo, León Enrique" w:date="2023-07-07T17:45:00Z">
          <w:r w:rsidR="00550708" w:rsidDel="00246FAE">
            <w:delText>ard</w:delText>
          </w:r>
        </w:del>
      </w:ins>
      <w:commentRangeEnd w:id="1084"/>
      <w:ins w:id="1087" w:author="ramon casanella" w:date="2023-07-06T08:15:00Z">
        <w:del w:id="1088" w:author="Prieto Bailo, León Enrique" w:date="2023-07-07T17:45:00Z">
          <w:r w:rsidR="00654020" w:rsidDel="00246FAE">
            <w:rPr>
              <w:rStyle w:val="CommentReference"/>
            </w:rPr>
            <w:commentReference w:id="1084"/>
          </w:r>
        </w:del>
      </w:ins>
      <w:commentRangeEnd w:id="1085"/>
      <w:del w:id="1089" w:author="Prieto Bailo, León Enrique" w:date="2023-07-07T17:45:00Z">
        <w:r w:rsidR="005658D5" w:rsidDel="00246FAE">
          <w:rPr>
            <w:rStyle w:val="CommentReference"/>
          </w:rPr>
          <w:commentReference w:id="1085"/>
        </w:r>
      </w:del>
      <w:ins w:id="1090" w:author="ramon casanella" w:date="2023-07-06T08:13:00Z">
        <w:del w:id="1091" w:author="Prieto Bailo, León Enrique" w:date="2023-07-07T17:45:00Z">
          <w:r w:rsidR="00550708" w:rsidDel="00246FAE">
            <w:delText>).</w:delText>
          </w:r>
        </w:del>
      </w:ins>
    </w:p>
    <w:p w14:paraId="1B139F9F" w14:textId="77777777" w:rsidR="005658D5" w:rsidRDefault="005658D5">
      <w:pPr>
        <w:rPr>
          <w:ins w:id="1092" w:author="Prieto Bailo, León Enrique" w:date="2023-07-07T07:28:00Z"/>
        </w:rPr>
        <w:pPrChange w:id="1093" w:author="Prieto Bailo, León Enrique" w:date="2023-07-07T07:31:00Z">
          <w:pPr>
            <w:pStyle w:val="ListParagraph"/>
            <w:numPr>
              <w:numId w:val="29"/>
            </w:numPr>
            <w:ind w:hanging="360"/>
          </w:pPr>
        </w:pPrChange>
      </w:pPr>
    </w:p>
    <w:p w14:paraId="43FBCEDA" w14:textId="2D152116" w:rsidR="005658D5" w:rsidRDefault="005658D5" w:rsidP="005658D5">
      <w:pPr>
        <w:pStyle w:val="ListParagraph"/>
        <w:numPr>
          <w:ilvl w:val="0"/>
          <w:numId w:val="29"/>
        </w:numPr>
      </w:pPr>
      <w:ins w:id="1094" w:author="Prieto Bailo, León Enrique" w:date="2023-07-07T07:28:00Z">
        <w:r>
          <w:t xml:space="preserve">La PDB: La </w:t>
        </w:r>
        <w:proofErr w:type="spellStart"/>
        <w:r>
          <w:t>Power</w:t>
        </w:r>
        <w:proofErr w:type="spellEnd"/>
        <w:r>
          <w:t xml:space="preserve"> </w:t>
        </w:r>
        <w:proofErr w:type="spellStart"/>
        <w:r>
          <w:t>Distribution</w:t>
        </w:r>
        <w:proofErr w:type="spellEnd"/>
        <w:r>
          <w:t xml:space="preserve"> </w:t>
        </w:r>
        <w:proofErr w:type="spellStart"/>
        <w:r>
          <w:t>Board</w:t>
        </w:r>
        <w:proofErr w:type="spellEnd"/>
        <w:r>
          <w:t xml:space="preserve"> (PDB) es un componente que distribuye de manera segura la energía eléctrica de un sistema.</w:t>
        </w:r>
      </w:ins>
      <w:ins w:id="1095" w:author="Prieto Bailo, León Enrique" w:date="2023-07-07T07:31:00Z">
        <w:r>
          <w:t xml:space="preserve"> Actúa como un centro de distribución conectando los cables de alimentación y ramificándolos hacia diferentes dispositivos. </w:t>
        </w:r>
      </w:ins>
    </w:p>
    <w:p w14:paraId="699B1A09" w14:textId="77777777" w:rsidR="00515552" w:rsidRDefault="00515552" w:rsidP="00515552"/>
    <w:p w14:paraId="66FC8E9C" w14:textId="6AA4886B" w:rsidR="00457821" w:rsidDel="005658D5" w:rsidRDefault="00515552" w:rsidP="00B9188A">
      <w:pPr>
        <w:pStyle w:val="ListParagraph"/>
        <w:numPr>
          <w:ilvl w:val="0"/>
          <w:numId w:val="29"/>
        </w:numPr>
        <w:rPr>
          <w:del w:id="1096" w:author="Prieto Bailo, León Enrique" w:date="2023-07-07T07:32:00Z"/>
        </w:rPr>
      </w:pPr>
      <w:r>
        <w:t xml:space="preserve">Las </w:t>
      </w:r>
      <w:proofErr w:type="spellStart"/>
      <w:r>
        <w:t>ESCs</w:t>
      </w:r>
      <w:proofErr w:type="spellEnd"/>
      <w:r>
        <w:t xml:space="preserve">: Los controladores electrónicos de velocidad (ESC, por sus siglas en inglés) se encargan de regular y controlar la velocidad de los motores. Los ESC reciben las señales de control provenientes del sistema de control del dron y las utilizan para ajustar la velocidad de los motores de forma individual. Esto permite al dron realizar maniobras precisas, cambios de dirección y ajustes de velocidad según las instrucciones del piloto. </w:t>
      </w:r>
    </w:p>
    <w:p w14:paraId="45126B9B" w14:textId="77777777" w:rsidR="005658D5" w:rsidRDefault="005658D5" w:rsidP="005658D5">
      <w:pPr>
        <w:pStyle w:val="ListParagraph"/>
        <w:numPr>
          <w:ilvl w:val="0"/>
          <w:numId w:val="29"/>
        </w:numPr>
        <w:rPr>
          <w:ins w:id="1097" w:author="Prieto Bailo, León Enrique" w:date="2023-07-07T07:33:00Z"/>
        </w:rPr>
      </w:pPr>
    </w:p>
    <w:p w14:paraId="08C7CE73" w14:textId="77777777" w:rsidR="005658D5" w:rsidRDefault="005658D5">
      <w:pPr>
        <w:rPr>
          <w:ins w:id="1098" w:author="Prieto Bailo, León Enrique" w:date="2023-07-07T07:33:00Z"/>
        </w:rPr>
        <w:pPrChange w:id="1099" w:author="Prieto Bailo, León Enrique" w:date="2023-07-07T07:33:00Z">
          <w:pPr>
            <w:pStyle w:val="ListParagraph"/>
            <w:numPr>
              <w:numId w:val="29"/>
            </w:numPr>
            <w:ind w:hanging="360"/>
          </w:pPr>
        </w:pPrChange>
      </w:pPr>
    </w:p>
    <w:p w14:paraId="7B8E2747" w14:textId="77777777" w:rsidR="00515552" w:rsidDel="005658D5" w:rsidRDefault="00515552">
      <w:pPr>
        <w:pStyle w:val="ListParagraph"/>
        <w:numPr>
          <w:ilvl w:val="0"/>
          <w:numId w:val="29"/>
        </w:numPr>
        <w:rPr>
          <w:del w:id="1100" w:author="Prieto Bailo, León Enrique" w:date="2023-07-07T07:32:00Z"/>
        </w:rPr>
        <w:pPrChange w:id="1101" w:author="Prieto Bailo, León Enrique" w:date="2023-07-07T07:32:00Z">
          <w:pPr/>
        </w:pPrChange>
      </w:pPr>
    </w:p>
    <w:p w14:paraId="4A305F90" w14:textId="1E605146" w:rsidR="00457821" w:rsidDel="001E04B2" w:rsidRDefault="00515552">
      <w:pPr>
        <w:pStyle w:val="ListParagraph"/>
        <w:rPr>
          <w:del w:id="1102" w:author="Prieto Bailo, León Enrique" w:date="2023-07-03T19:33:00Z"/>
        </w:rPr>
        <w:pPrChange w:id="1103" w:author="Prieto Bailo, León Enrique" w:date="2023-07-07T07:32:00Z">
          <w:pPr>
            <w:pStyle w:val="ListParagraph"/>
            <w:numPr>
              <w:numId w:val="29"/>
            </w:numPr>
            <w:ind w:hanging="360"/>
          </w:pPr>
        </w:pPrChange>
      </w:pPr>
      <w:r>
        <w:t xml:space="preserve">Los motores: </w:t>
      </w:r>
      <w:r w:rsidRPr="00515552">
        <w:t xml:space="preserve">Los motores son </w:t>
      </w:r>
      <w:r>
        <w:t xml:space="preserve">los </w:t>
      </w:r>
      <w:r w:rsidRPr="00515552">
        <w:t>componentes</w:t>
      </w:r>
      <w:r>
        <w:t xml:space="preserve"> encargados de la actuación de la fuerza propulsora necesaria para el vuelo.</w:t>
      </w:r>
      <w:r w:rsidRPr="00515552">
        <w:t xml:space="preserve"> Los motores convierten la energía eléctrica suministrada por la batería en energía mecánica, que se utiliza para hacer girar las hélices del dron. Los motores permiten al dron desplazarse verticalmente y cambiar de dirección mediante el control de su velocidad de rotación. </w:t>
      </w:r>
    </w:p>
    <w:p w14:paraId="51B43600" w14:textId="0FE17B05" w:rsidR="001E04B2" w:rsidRDefault="001E04B2">
      <w:pPr>
        <w:pStyle w:val="ListParagraph"/>
        <w:numPr>
          <w:ilvl w:val="0"/>
          <w:numId w:val="29"/>
        </w:numPr>
        <w:rPr>
          <w:ins w:id="1104" w:author="Prieto Bailo, León Enrique" w:date="2023-07-03T19:33:00Z"/>
        </w:rPr>
        <w:pPrChange w:id="1105" w:author="Prieto Bailo, León Enrique" w:date="2023-07-07T07:32:00Z">
          <w:pPr/>
        </w:pPrChange>
      </w:pPr>
    </w:p>
    <w:p w14:paraId="407E92E0" w14:textId="3F56A978" w:rsidR="001E04B2" w:rsidDel="001E04B2" w:rsidRDefault="001E04B2" w:rsidP="00E11277">
      <w:pPr>
        <w:rPr>
          <w:del w:id="1106" w:author="Prieto Bailo, León Enrique" w:date="2023-07-03T19:33:00Z"/>
        </w:rPr>
      </w:pPr>
    </w:p>
    <w:p w14:paraId="266D8EC5" w14:textId="0FD2DC98" w:rsidR="001E04B2" w:rsidDel="00E11277" w:rsidRDefault="001E04B2">
      <w:pPr>
        <w:jc w:val="center"/>
        <w:rPr>
          <w:del w:id="1107" w:author="Prieto Bailo, León Enrique" w:date="2023-07-05T22:45:00Z"/>
          <w:noProof/>
        </w:rPr>
        <w:pPrChange w:id="1108" w:author="Prieto Bailo, León Enrique" w:date="2023-07-03T19:35:00Z">
          <w:pPr/>
        </w:pPrChange>
      </w:pPr>
    </w:p>
    <w:p w14:paraId="074F0539" w14:textId="253FE2C7" w:rsidR="00704136" w:rsidDel="00530805" w:rsidRDefault="00DF0F9C" w:rsidP="002E6CCE">
      <w:pPr>
        <w:keepNext/>
        <w:jc w:val="center"/>
        <w:rPr>
          <w:del w:id="1109" w:author="Prieto Bailo, León Enrique" w:date="2023-07-03T19:35:00Z"/>
        </w:rPr>
      </w:pPr>
      <w:del w:id="1110" w:author="Prieto Bailo, León Enrique" w:date="2023-07-03T19:35:00Z">
        <w:r w:rsidRPr="00DF0F9C" w:rsidDel="00530805">
          <w:rPr>
            <w:noProof/>
          </w:rPr>
          <w:drawing>
            <wp:inline distT="0" distB="0" distL="0" distR="0" wp14:anchorId="515129EE" wp14:editId="0BC58AEB">
              <wp:extent cx="4905375" cy="1358438"/>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931284" cy="1365613"/>
                      </a:xfrm>
                      <a:prstGeom prst="rect">
                        <a:avLst/>
                      </a:prstGeom>
                    </pic:spPr>
                  </pic:pic>
                </a:graphicData>
              </a:graphic>
            </wp:inline>
          </w:drawing>
        </w:r>
      </w:del>
    </w:p>
    <w:p w14:paraId="7C96A108" w14:textId="27656160" w:rsidR="00704136" w:rsidDel="00E11277" w:rsidRDefault="00704136" w:rsidP="00704136">
      <w:pPr>
        <w:pStyle w:val="Caption"/>
        <w:jc w:val="center"/>
        <w:rPr>
          <w:del w:id="1111" w:author="Prieto Bailo, León Enrique" w:date="2023-07-05T22:45:00Z"/>
        </w:rPr>
      </w:pPr>
    </w:p>
    <w:p w14:paraId="3F8522B0" w14:textId="559BD955" w:rsidR="00D360AE" w:rsidDel="00E11277" w:rsidRDefault="00704136" w:rsidP="00704136">
      <w:pPr>
        <w:pStyle w:val="Caption"/>
        <w:jc w:val="center"/>
        <w:rPr>
          <w:del w:id="1112" w:author="Prieto Bailo, León Enrique" w:date="2023-07-05T22:45:00Z"/>
          <w:noProof/>
        </w:rPr>
      </w:pPr>
      <w:del w:id="1113" w:author="Prieto Bailo, León Enrique" w:date="2023-07-05T22:45:00Z">
        <w:r w:rsidRPr="00704136" w:rsidDel="00E11277">
          <w:rPr>
            <w:b/>
            <w:bCs/>
          </w:rPr>
          <w:delText xml:space="preserve">Fig. </w:delText>
        </w:r>
      </w:del>
      <w:ins w:id="1114" w:author="León Prieto" w:date="2023-07-05T01:21:00Z">
        <w:del w:id="1115" w:author="Prieto Bailo, León Enrique" w:date="2023-07-05T22:01:00Z">
          <w:r w:rsidR="002D6336" w:rsidDel="00FA48AA">
            <w:rPr>
              <w:b/>
              <w:bCs/>
              <w:iCs w:val="0"/>
            </w:rPr>
            <w:fldChar w:fldCharType="begin"/>
          </w:r>
          <w:r w:rsidR="002D6336" w:rsidDel="00FA48AA">
            <w:rPr>
              <w:b/>
              <w:bCs/>
            </w:rPr>
            <w:delInstrText xml:space="preserve"> STYLEREF 1 \s </w:delInstrText>
          </w:r>
        </w:del>
      </w:ins>
      <w:del w:id="1116" w:author="Prieto Bailo, León Enrique" w:date="2023-07-05T22:01:00Z">
        <w:r w:rsidR="002D6336" w:rsidDel="00FA48AA">
          <w:rPr>
            <w:b/>
            <w:bCs/>
            <w:iCs w:val="0"/>
          </w:rPr>
          <w:fldChar w:fldCharType="separate"/>
        </w:r>
        <w:r w:rsidR="002D6336" w:rsidDel="00FA48AA">
          <w:rPr>
            <w:b/>
            <w:bCs/>
            <w:noProof/>
          </w:rPr>
          <w:delText>2</w:delText>
        </w:r>
      </w:del>
      <w:ins w:id="1117" w:author="León Prieto" w:date="2023-07-05T01:21:00Z">
        <w:del w:id="1118" w:author="Prieto Bailo, León Enrique" w:date="2023-07-05T22:01:00Z">
          <w:r w:rsidR="002D6336" w:rsidDel="00FA48AA">
            <w:rPr>
              <w:b/>
              <w:bCs/>
              <w:iCs w:val="0"/>
            </w:rPr>
            <w:fldChar w:fldCharType="end"/>
          </w:r>
          <w:r w:rsidR="002D6336" w:rsidDel="00FA48AA">
            <w:rPr>
              <w:b/>
              <w:bCs/>
            </w:rPr>
            <w:delText>.</w:delText>
          </w:r>
          <w:r w:rsidR="002D6336" w:rsidDel="00FA48AA">
            <w:rPr>
              <w:b/>
              <w:bCs/>
              <w:iCs w:val="0"/>
            </w:rPr>
            <w:fldChar w:fldCharType="begin"/>
          </w:r>
          <w:r w:rsidR="002D6336" w:rsidDel="00FA48AA">
            <w:rPr>
              <w:b/>
              <w:bCs/>
            </w:rPr>
            <w:delInstrText xml:space="preserve"> SEQ Fig. \* ARABIC \s 1 </w:delInstrText>
          </w:r>
        </w:del>
      </w:ins>
      <w:del w:id="1119" w:author="Prieto Bailo, León Enrique" w:date="2023-07-05T22:01:00Z">
        <w:r w:rsidR="002D6336" w:rsidDel="00FA48AA">
          <w:rPr>
            <w:b/>
            <w:bCs/>
            <w:iCs w:val="0"/>
          </w:rPr>
          <w:fldChar w:fldCharType="separate"/>
        </w:r>
      </w:del>
      <w:ins w:id="1120" w:author="León Prieto" w:date="2023-07-05T01:21:00Z">
        <w:del w:id="1121" w:author="Prieto Bailo, León Enrique" w:date="2023-07-05T22:01:00Z">
          <w:r w:rsidR="002D6336" w:rsidDel="00FA48AA">
            <w:rPr>
              <w:b/>
              <w:bCs/>
              <w:noProof/>
            </w:rPr>
            <w:delText>1</w:delText>
          </w:r>
          <w:r w:rsidR="002D6336" w:rsidDel="00FA48AA">
            <w:rPr>
              <w:b/>
              <w:bCs/>
              <w:iCs w:val="0"/>
            </w:rPr>
            <w:fldChar w:fldCharType="end"/>
          </w:r>
        </w:del>
      </w:ins>
      <w:ins w:id="1122" w:author="Omega" w:date="2023-07-05T00:09:00Z">
        <w:del w:id="1123" w:author="Prieto Bailo, León Enrique" w:date="2023-07-05T22:45:00Z">
          <w:r w:rsidR="00A2508E" w:rsidDel="00E11277">
            <w:rPr>
              <w:b/>
              <w:bCs/>
              <w:iCs w:val="0"/>
            </w:rPr>
            <w:fldChar w:fldCharType="begin"/>
          </w:r>
          <w:r w:rsidR="00A2508E" w:rsidDel="00E11277">
            <w:rPr>
              <w:b/>
              <w:bCs/>
            </w:rPr>
            <w:delInstrText xml:space="preserve"> STYLEREF 1 \s </w:delInstrText>
          </w:r>
        </w:del>
      </w:ins>
      <w:del w:id="1124" w:author="Prieto Bailo, León Enrique" w:date="2023-07-05T22:45:00Z">
        <w:r w:rsidR="00A2508E" w:rsidDel="00E11277">
          <w:rPr>
            <w:b/>
            <w:bCs/>
            <w:iCs w:val="0"/>
          </w:rPr>
          <w:fldChar w:fldCharType="separate"/>
        </w:r>
        <w:r w:rsidR="00A2508E" w:rsidDel="00E11277">
          <w:rPr>
            <w:b/>
            <w:bCs/>
            <w:noProof/>
          </w:rPr>
          <w:delText>2</w:delText>
        </w:r>
      </w:del>
      <w:ins w:id="1125" w:author="Omega" w:date="2023-07-05T00:09:00Z">
        <w:del w:id="1126" w:author="Prieto Bailo, León Enrique" w:date="2023-07-05T22:45:00Z">
          <w:r w:rsidR="00A2508E" w:rsidDel="00E11277">
            <w:rPr>
              <w:b/>
              <w:bCs/>
              <w:iCs w:val="0"/>
            </w:rPr>
            <w:fldChar w:fldCharType="end"/>
          </w:r>
          <w:r w:rsidR="00A2508E" w:rsidDel="00E11277">
            <w:rPr>
              <w:b/>
              <w:bCs/>
            </w:rPr>
            <w:delText>.</w:delText>
          </w:r>
          <w:r w:rsidR="00A2508E" w:rsidDel="00E11277">
            <w:rPr>
              <w:b/>
              <w:bCs/>
              <w:iCs w:val="0"/>
            </w:rPr>
            <w:fldChar w:fldCharType="begin"/>
          </w:r>
          <w:r w:rsidR="00A2508E" w:rsidDel="00E11277">
            <w:rPr>
              <w:b/>
              <w:bCs/>
            </w:rPr>
            <w:delInstrText xml:space="preserve"> SEQ Fig. \* ARABIC \s 1 </w:delInstrText>
          </w:r>
        </w:del>
      </w:ins>
      <w:del w:id="1127" w:author="Prieto Bailo, León Enrique" w:date="2023-07-05T22:45:00Z">
        <w:r w:rsidR="00A2508E" w:rsidDel="00E11277">
          <w:rPr>
            <w:b/>
            <w:bCs/>
            <w:iCs w:val="0"/>
          </w:rPr>
          <w:fldChar w:fldCharType="separate"/>
        </w:r>
      </w:del>
      <w:ins w:id="1128" w:author="Omega" w:date="2023-07-05T00:09:00Z">
        <w:del w:id="1129" w:author="Prieto Bailo, León Enrique" w:date="2023-07-05T22:45:00Z">
          <w:r w:rsidR="00A2508E" w:rsidDel="00E11277">
            <w:rPr>
              <w:b/>
              <w:bCs/>
              <w:noProof/>
            </w:rPr>
            <w:delText>1</w:delText>
          </w:r>
          <w:r w:rsidR="00A2508E" w:rsidDel="00E11277">
            <w:rPr>
              <w:b/>
              <w:bCs/>
              <w:iCs w:val="0"/>
            </w:rPr>
            <w:fldChar w:fldCharType="end"/>
          </w:r>
        </w:del>
      </w:ins>
      <w:del w:id="1130" w:author="Prieto Bailo, León Enrique" w:date="2023-07-04T20:59:00Z">
        <w:r w:rsidR="00AB4A2C" w:rsidDel="00E86E6E">
          <w:rPr>
            <w:b/>
            <w:bCs/>
            <w:iCs w:val="0"/>
          </w:rPr>
          <w:fldChar w:fldCharType="begin"/>
        </w:r>
        <w:r w:rsidR="00AB4A2C" w:rsidDel="00E86E6E">
          <w:rPr>
            <w:b/>
            <w:bCs/>
          </w:rPr>
          <w:delInstrText xml:space="preserve"> STYLEREF 1 \s </w:delInstrText>
        </w:r>
        <w:r w:rsidR="00AB4A2C" w:rsidDel="00E86E6E">
          <w:rPr>
            <w:b/>
            <w:bCs/>
            <w:iCs w:val="0"/>
          </w:rPr>
          <w:fldChar w:fldCharType="separate"/>
        </w:r>
        <w:r w:rsidR="00AB4A2C" w:rsidDel="00E86E6E">
          <w:rPr>
            <w:b/>
            <w:bCs/>
            <w:noProof/>
          </w:rPr>
          <w:delText>2</w:delText>
        </w:r>
        <w:r w:rsidR="00AB4A2C" w:rsidDel="00E86E6E">
          <w:rPr>
            <w:b/>
            <w:bCs/>
            <w:iCs w:val="0"/>
          </w:rPr>
          <w:fldChar w:fldCharType="end"/>
        </w:r>
        <w:r w:rsidR="00AB4A2C" w:rsidDel="00E86E6E">
          <w:rPr>
            <w:b/>
            <w:bCs/>
          </w:rPr>
          <w:delText>.</w:delText>
        </w:r>
        <w:r w:rsidR="00AB4A2C" w:rsidDel="00E86E6E">
          <w:rPr>
            <w:b/>
            <w:bCs/>
            <w:iCs w:val="0"/>
          </w:rPr>
          <w:fldChar w:fldCharType="begin"/>
        </w:r>
        <w:r w:rsidR="00AB4A2C" w:rsidDel="00E86E6E">
          <w:rPr>
            <w:b/>
            <w:bCs/>
          </w:rPr>
          <w:delInstrText xml:space="preserve"> SEQ Fig. \* ARABIC \s 1 </w:delInstrText>
        </w:r>
        <w:r w:rsidR="00AB4A2C" w:rsidDel="00E86E6E">
          <w:rPr>
            <w:b/>
            <w:bCs/>
            <w:iCs w:val="0"/>
          </w:rPr>
          <w:fldChar w:fldCharType="separate"/>
        </w:r>
        <w:r w:rsidR="00AB4A2C" w:rsidDel="00E86E6E">
          <w:rPr>
            <w:b/>
            <w:bCs/>
            <w:noProof/>
          </w:rPr>
          <w:delText>1</w:delText>
        </w:r>
        <w:r w:rsidR="00AB4A2C" w:rsidDel="00E86E6E">
          <w:rPr>
            <w:b/>
            <w:bCs/>
            <w:iCs w:val="0"/>
          </w:rPr>
          <w:fldChar w:fldCharType="end"/>
        </w:r>
      </w:del>
      <w:del w:id="1131" w:author="Prieto Bailo, León Enrique" w:date="2023-07-05T22:45:00Z">
        <w:r w:rsidRPr="00704136" w:rsidDel="00E11277">
          <w:rPr>
            <w:b/>
            <w:bCs/>
          </w:rPr>
          <w:delText>.</w:delText>
        </w:r>
        <w:r w:rsidDel="00E11277">
          <w:delText xml:space="preserve"> Esquema gen</w:delText>
        </w:r>
      </w:del>
      <w:ins w:id="1132" w:author="ramon casanella" w:date="2023-07-05T08:02:00Z">
        <w:del w:id="1133" w:author="Prieto Bailo, León Enrique" w:date="2023-07-05T22:45:00Z">
          <w:r w:rsidR="00E20C53" w:rsidDel="00E11277">
            <w:delText>eral</w:delText>
          </w:r>
        </w:del>
      </w:ins>
      <w:del w:id="1134" w:author="Prieto Bailo, León Enrique" w:date="2023-07-05T22:45:00Z">
        <w:r w:rsidDel="00E11277">
          <w:delText xml:space="preserve">érico del sistema que </w:delText>
        </w:r>
        <w:commentRangeStart w:id="1135"/>
        <w:commentRangeStart w:id="1136"/>
        <w:commentRangeStart w:id="1137"/>
        <w:commentRangeStart w:id="1138"/>
        <w:commentRangeStart w:id="1139"/>
        <w:r w:rsidDel="00E11277">
          <w:delText>conforma</w:delText>
        </w:r>
        <w:commentRangeEnd w:id="1135"/>
        <w:r w:rsidR="007F5580" w:rsidDel="00E11277">
          <w:rPr>
            <w:rStyle w:val="CommentReference"/>
            <w:iCs w:val="0"/>
          </w:rPr>
          <w:commentReference w:id="1135"/>
        </w:r>
        <w:commentRangeEnd w:id="1136"/>
        <w:r w:rsidR="00530805" w:rsidDel="00E11277">
          <w:rPr>
            <w:rStyle w:val="CommentReference"/>
            <w:iCs w:val="0"/>
          </w:rPr>
          <w:commentReference w:id="1136"/>
        </w:r>
        <w:commentRangeEnd w:id="1137"/>
        <w:r w:rsidR="00530805" w:rsidDel="00E11277">
          <w:rPr>
            <w:rStyle w:val="CommentReference"/>
            <w:iCs w:val="0"/>
          </w:rPr>
          <w:commentReference w:id="1137"/>
        </w:r>
        <w:commentRangeEnd w:id="1138"/>
        <w:commentRangeEnd w:id="1139"/>
        <w:r w:rsidR="005C626F" w:rsidDel="00E11277">
          <w:rPr>
            <w:rStyle w:val="CommentReference"/>
            <w:iCs w:val="0"/>
          </w:rPr>
          <w:commentReference w:id="1138"/>
        </w:r>
        <w:r w:rsidR="00E50332" w:rsidDel="00E11277">
          <w:rPr>
            <w:rStyle w:val="CommentReference"/>
            <w:iCs w:val="0"/>
          </w:rPr>
          <w:commentReference w:id="1139"/>
        </w:r>
        <w:r w:rsidDel="00E11277">
          <w:delText xml:space="preserve"> el drone.</w:delText>
        </w:r>
      </w:del>
    </w:p>
    <w:p w14:paraId="37DBB0BA" w14:textId="5072AE55" w:rsidR="00D360AE" w:rsidDel="00F17BA1" w:rsidRDefault="00D360AE" w:rsidP="002E6CCE">
      <w:pPr>
        <w:rPr>
          <w:del w:id="1140" w:author="ramon casanella" w:date="2023-07-06T08:05:00Z"/>
          <w:noProof/>
        </w:rPr>
      </w:pPr>
    </w:p>
    <w:p w14:paraId="09E64AF1" w14:textId="77777777" w:rsidR="00D360AE" w:rsidRDefault="00D360AE" w:rsidP="00BF44BB"/>
    <w:p w14:paraId="502EBAE0" w14:textId="30DE60A9" w:rsidR="00515552" w:rsidRDefault="00515552" w:rsidP="00BF44BB">
      <w:r>
        <w:t>La elección de los componentes de hardware ha sido directamente proporcionada por la universidad por lo que no se han realizado tareas de</w:t>
      </w:r>
      <w:r w:rsidR="00D360AE">
        <w:t xml:space="preserve"> optimización en lo que se refiere a la</w:t>
      </w:r>
      <w:r>
        <w:t xml:space="preserve"> selección de</w:t>
      </w:r>
      <w:r w:rsidR="00D360AE">
        <w:t xml:space="preserve"> componentes electrónicos y estructurales del </w:t>
      </w:r>
      <w:commentRangeStart w:id="1141"/>
      <w:del w:id="1142" w:author="Prieto Bailo, León Enrique" w:date="2023-07-05T22:51:00Z">
        <w:r w:rsidR="00D360AE" w:rsidDel="007B4646">
          <w:delText>drone</w:delText>
        </w:r>
      </w:del>
      <w:commentRangeEnd w:id="1141"/>
      <w:ins w:id="1143" w:author="Prieto Bailo, León Enrique" w:date="2023-07-05T22:51:00Z">
        <w:r w:rsidR="007B4646">
          <w:t>dron</w:t>
        </w:r>
      </w:ins>
      <w:r w:rsidR="00976D7D">
        <w:rPr>
          <w:rStyle w:val="CommentReference"/>
        </w:rPr>
        <w:commentReference w:id="1141"/>
      </w:r>
      <w:r w:rsidR="00D360AE">
        <w:t>.</w:t>
      </w:r>
    </w:p>
    <w:p w14:paraId="67B53DFD" w14:textId="30331602" w:rsidR="00515552" w:rsidRDefault="00515552" w:rsidP="00BF44BB"/>
    <w:p w14:paraId="76055729" w14:textId="169F236B" w:rsidR="00056241" w:rsidRDefault="00D360AE" w:rsidP="00BF44BB">
      <w:r>
        <w:t xml:space="preserve">A continuación, se explican de forma detallada los </w:t>
      </w:r>
      <w:commentRangeStart w:id="1144"/>
      <w:commentRangeStart w:id="1145"/>
      <w:r w:rsidR="00056241" w:rsidRPr="00056241">
        <w:t>componentes</w:t>
      </w:r>
      <w:commentRangeEnd w:id="1144"/>
      <w:r w:rsidR="00E7024B">
        <w:rPr>
          <w:rStyle w:val="CommentReference"/>
        </w:rPr>
        <w:commentReference w:id="1144"/>
      </w:r>
      <w:commentRangeEnd w:id="1145"/>
      <w:r>
        <w:rPr>
          <w:rStyle w:val="CommentReference"/>
        </w:rPr>
        <w:commentReference w:id="1145"/>
      </w:r>
      <w:r w:rsidR="00056241" w:rsidRPr="00056241">
        <w:t xml:space="preserve"> </w:t>
      </w:r>
      <w:ins w:id="1146" w:author="ramon casanella" w:date="2023-07-05T08:08:00Z">
        <w:r w:rsidR="009039F8">
          <w:t xml:space="preserve">específicos </w:t>
        </w:r>
        <w:r w:rsidR="002D632A">
          <w:t xml:space="preserve">que han sido </w:t>
        </w:r>
      </w:ins>
      <w:ins w:id="1147" w:author="ramon casanella" w:date="2023-07-05T08:09:00Z">
        <w:r w:rsidR="002D632A">
          <w:t xml:space="preserve">utilizados en la implementación del dron </w:t>
        </w:r>
        <w:r w:rsidR="002A737F">
          <w:t>desa</w:t>
        </w:r>
      </w:ins>
      <w:ins w:id="1148" w:author="ramon casanella" w:date="2023-07-05T08:11:00Z">
        <w:r w:rsidR="00691283">
          <w:t>rrollado en este proyecto.</w:t>
        </w:r>
      </w:ins>
      <w:del w:id="1149" w:author="ramon casanella" w:date="2023-07-05T08:11:00Z">
        <w:r w:rsidDel="00691283">
          <w:delText>que constituyen el drone.</w:delText>
        </w:r>
      </w:del>
    </w:p>
    <w:p w14:paraId="12964D59" w14:textId="7B6F2D55" w:rsidR="009C4A20" w:rsidRDefault="009C4A20" w:rsidP="00BF44BB"/>
    <w:p w14:paraId="732B1B2C" w14:textId="77777777" w:rsidR="00D360AE" w:rsidRPr="0065147A" w:rsidRDefault="00D360AE" w:rsidP="00BF44BB"/>
    <w:p w14:paraId="080D8280" w14:textId="3DBEDBA0" w:rsidR="005248D7" w:rsidRPr="0065147A" w:rsidRDefault="005248D7" w:rsidP="004C0899">
      <w:pPr>
        <w:pStyle w:val="Heading3"/>
        <w:spacing w:before="0"/>
      </w:pPr>
      <w:bookmarkStart w:id="1150" w:name="_Toc139811959"/>
      <w:proofErr w:type="gramStart"/>
      <w:r w:rsidRPr="0065147A">
        <w:t>FRAME</w:t>
      </w:r>
      <w:proofErr w:type="gramEnd"/>
      <w:r w:rsidRPr="0065147A">
        <w:t xml:space="preserve"> DJI-</w:t>
      </w:r>
      <w:r w:rsidR="00EF11AA">
        <w:t>F</w:t>
      </w:r>
      <w:r w:rsidRPr="0065147A">
        <w:t>450</w:t>
      </w:r>
      <w:bookmarkEnd w:id="1150"/>
    </w:p>
    <w:p w14:paraId="3FF6BA75" w14:textId="77777777" w:rsidR="00BF44BB" w:rsidRDefault="00BF44BB" w:rsidP="00BF44BB"/>
    <w:p w14:paraId="2A79E975" w14:textId="0C1671C3" w:rsidR="00D939DE" w:rsidRDefault="00BC5E00" w:rsidP="00BF44BB">
      <w:r w:rsidRPr="0065147A">
        <w:t xml:space="preserve">El </w:t>
      </w:r>
      <w:proofErr w:type="spellStart"/>
      <w:ins w:id="1151" w:author="Prieto Bailo, León Enrique" w:date="2023-07-07T17:52:00Z">
        <w:r w:rsidR="006C7D24">
          <w:t>f</w:t>
        </w:r>
      </w:ins>
      <w:del w:id="1152" w:author="Prieto Bailo, León Enrique" w:date="2023-07-07T17:52:00Z">
        <w:r w:rsidRPr="0065147A" w:rsidDel="006C7D24">
          <w:delText>F</w:delText>
        </w:r>
      </w:del>
      <w:r w:rsidRPr="0065147A">
        <w:t>rame</w:t>
      </w:r>
      <w:proofErr w:type="spellEnd"/>
      <w:r w:rsidRPr="0065147A">
        <w:t xml:space="preserve"> DJI-F450</w:t>
      </w:r>
      <w:ins w:id="1153" w:author="Prieto Bailo, León Enrique" w:date="2023-07-06T00:40:00Z">
        <w:r w:rsidR="00247CF5">
          <w:t xml:space="preserve"> </w:t>
        </w:r>
      </w:ins>
      <w:customXmlInsRangeStart w:id="1154" w:author="León Prieto" w:date="2023-07-05T00:43:00Z"/>
      <w:sdt>
        <w:sdtPr>
          <w:rPr>
            <w:color w:val="000000"/>
          </w:rPr>
          <w:tag w:val="MENDELEY_CITATION_v3_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"/>
          <w:id w:val="1858228694"/>
          <w:placeholder>
            <w:docPart w:val="DefaultPlaceholder_-1854013440"/>
          </w:placeholder>
        </w:sdtPr>
        <w:sdtContent>
          <w:customXmlInsRangeEnd w:id="1154"/>
          <w:ins w:id="1155" w:author="León Prieto" w:date="2023-07-07T21:44:00Z">
            <w:r w:rsidR="003E0E60" w:rsidRPr="003E0E60">
              <w:rPr>
                <w:color w:val="000000"/>
              </w:rPr>
              <w:t>[8]</w:t>
            </w:r>
          </w:ins>
          <w:customXmlInsRangeStart w:id="1156" w:author="León Prieto" w:date="2023-07-05T00:43:00Z"/>
        </w:sdtContent>
      </w:sdt>
      <w:customXmlInsRangeEnd w:id="1156"/>
      <w:r w:rsidRPr="0065147A">
        <w:t xml:space="preserve"> </w:t>
      </w:r>
      <w:r w:rsidR="00435AE9" w:rsidRPr="0065147A">
        <w:t xml:space="preserve">es un </w:t>
      </w:r>
      <w:proofErr w:type="spellStart"/>
      <w:proofErr w:type="gramStart"/>
      <w:r w:rsidR="00435AE9" w:rsidRPr="0065147A">
        <w:t>frame</w:t>
      </w:r>
      <w:proofErr w:type="spellEnd"/>
      <w:proofErr w:type="gramEnd"/>
      <w:r w:rsidR="00435AE9" w:rsidRPr="0065147A">
        <w:t xml:space="preserve"> </w:t>
      </w:r>
      <w:del w:id="1157" w:author="Prieto Bailo, León Enrique" w:date="2023-07-07T17:53:00Z">
        <w:r w:rsidR="00435AE9" w:rsidRPr="0065147A" w:rsidDel="006C7D24">
          <w:delText xml:space="preserve">creado </w:delText>
        </w:r>
      </w:del>
      <w:ins w:id="1158" w:author="Prieto Bailo, León Enrique" w:date="2023-07-07T17:53:00Z">
        <w:r w:rsidR="006C7D24">
          <w:t>diseñado</w:t>
        </w:r>
        <w:r w:rsidR="006C7D24" w:rsidRPr="0065147A">
          <w:t xml:space="preserve"> </w:t>
        </w:r>
      </w:ins>
      <w:r w:rsidR="00435AE9" w:rsidRPr="0065147A">
        <w:t>por la empresa DJI</w:t>
      </w:r>
      <w:ins w:id="1159" w:author="Prieto Bailo, León Enrique" w:date="2023-07-07T17:51:00Z">
        <w:r w:rsidR="00246FAE">
          <w:t xml:space="preserve">, </w:t>
        </w:r>
      </w:ins>
      <w:ins w:id="1160" w:author="Prieto Bailo, León Enrique" w:date="2023-07-07T17:53:00Z">
        <w:r w:rsidR="006C7D24">
          <w:t>muy reconocida dentro de la industria de los drones</w:t>
        </w:r>
      </w:ins>
      <w:del w:id="1161" w:author="Prieto Bailo, León Enrique" w:date="2023-07-07T17:51:00Z">
        <w:r w:rsidR="00435AE9" w:rsidRPr="0065147A" w:rsidDel="00246FAE">
          <w:delText xml:space="preserve"> </w:delText>
        </w:r>
      </w:del>
      <w:del w:id="1162" w:author="Prieto Bailo, León Enrique" w:date="2023-07-07T17:53:00Z">
        <w:r w:rsidR="00435AE9" w:rsidRPr="0065147A" w:rsidDel="006C7D24">
          <w:delText xml:space="preserve">diseñado </w:delText>
        </w:r>
        <w:r w:rsidRPr="0065147A" w:rsidDel="006C7D24">
          <w:delText xml:space="preserve">ser utilizado en aplicaciones </w:delText>
        </w:r>
        <w:r w:rsidR="00435AE9" w:rsidRPr="0065147A" w:rsidDel="006C7D24">
          <w:delText>de cuadricópteros</w:delText>
        </w:r>
      </w:del>
      <w:r w:rsidR="00435AE9" w:rsidRPr="0065147A">
        <w:t xml:space="preserve">. Este </w:t>
      </w:r>
      <w:proofErr w:type="spellStart"/>
      <w:proofErr w:type="gramStart"/>
      <w:r w:rsidR="00435AE9" w:rsidRPr="0065147A">
        <w:t>frame</w:t>
      </w:r>
      <w:proofErr w:type="spellEnd"/>
      <w:proofErr w:type="gramEnd"/>
      <w:r w:rsidR="00435AE9" w:rsidRPr="0065147A">
        <w:t xml:space="preserve"> tiene infinidad de aplicaciones </w:t>
      </w:r>
      <w:r w:rsidRPr="0065147A">
        <w:t>como la fotografía</w:t>
      </w:r>
      <w:r w:rsidR="00435AE9" w:rsidRPr="0065147A">
        <w:t xml:space="preserve"> y</w:t>
      </w:r>
      <w:r w:rsidRPr="0065147A">
        <w:t xml:space="preserve"> videografía aérea, el mapeo</w:t>
      </w:r>
      <w:r w:rsidR="00435AE9" w:rsidRPr="0065147A">
        <w:t xml:space="preserve"> o</w:t>
      </w:r>
      <w:r w:rsidRPr="0065147A">
        <w:t xml:space="preserve"> la vigilancia</w:t>
      </w:r>
      <w:r w:rsidR="00435AE9" w:rsidRPr="0065147A">
        <w:t xml:space="preserve"> entre otros</w:t>
      </w:r>
      <w:r w:rsidRPr="0065147A">
        <w:t xml:space="preserve">. El marco está fabricado con </w:t>
      </w:r>
      <w:r w:rsidR="00D939DE" w:rsidRPr="0065147A">
        <w:t>la aleación</w:t>
      </w:r>
      <w:r w:rsidRPr="0065147A">
        <w:t xml:space="preserve"> PA66+30GF,</w:t>
      </w:r>
      <w:r w:rsidR="00D939DE" w:rsidRPr="0065147A">
        <w:t xml:space="preserve"> la cual es una mezcla de poliamida 66 (nylon 66) con un 30% en peso de fibra de vidrio como refuerzo. La poliamida 66 es un polímero termoplástico que posee una alta resistencia mecánica, rigidez y resistencia al calor. La fibra de vidrio, por otro lado, se utiliza como material de refuerzo para mejorar las propiedades mecánicas del polímero.</w:t>
      </w:r>
    </w:p>
    <w:p w14:paraId="1D270C3D" w14:textId="77777777" w:rsidR="00BF44BB" w:rsidRPr="0065147A" w:rsidRDefault="00BF44BB" w:rsidP="00BF44BB"/>
    <w:p w14:paraId="716F72C1" w14:textId="578473E8" w:rsidR="00BC5E00" w:rsidRDefault="00BC5E00" w:rsidP="00BF44BB">
      <w:r w:rsidRPr="0065147A">
        <w:lastRenderedPageBreak/>
        <w:t xml:space="preserve">El </w:t>
      </w:r>
      <w:del w:id="1163" w:author="Prieto Bailo, León Enrique" w:date="2023-07-07T20:48:00Z">
        <w:r w:rsidRPr="0065147A" w:rsidDel="00771B63">
          <w:delText xml:space="preserve">marco </w:delText>
        </w:r>
      </w:del>
      <w:r w:rsidRPr="0065147A">
        <w:t>DJI-F450 está diseñado para ser fácilmente ensamblado y desmontado, lo que permite un fácil mantenimiento y reparación en caso de ser necesario</w:t>
      </w:r>
      <w:r w:rsidR="00D939DE" w:rsidRPr="0065147A">
        <w:t xml:space="preserve"> además de ser económico y fácil de adquirir</w:t>
      </w:r>
      <w:r w:rsidRPr="0065147A">
        <w:t xml:space="preserve">. Su tamaño compacto lo hace fácil de transportar y almacenar. </w:t>
      </w:r>
    </w:p>
    <w:p w14:paraId="5E34A6D9" w14:textId="77777777" w:rsidR="00BF44BB" w:rsidRPr="0065147A" w:rsidRDefault="00BF44BB" w:rsidP="00BF44BB"/>
    <w:p w14:paraId="17EF3436" w14:textId="710E71E6" w:rsidR="00BC5E00" w:rsidRDefault="000C4816" w:rsidP="00BF44BB">
      <w:r>
        <w:t>También</w:t>
      </w:r>
      <w:r w:rsidR="00BC5E00" w:rsidRPr="0065147A">
        <w:t xml:space="preserve"> es compatible con una amplia gama de componentes electrónicos, incluyendo controladores de vuelo, motores, ESC, baterías y </w:t>
      </w:r>
      <w:del w:id="1164" w:author="Prieto Bailo, León Enrique" w:date="2023-07-07T17:55:00Z">
        <w:r w:rsidR="00BC5E00" w:rsidRPr="0065147A" w:rsidDel="006C7D24">
          <w:delText xml:space="preserve">otros </w:delText>
        </w:r>
      </w:del>
      <w:r w:rsidR="00BC5E00" w:rsidRPr="0065147A">
        <w:t xml:space="preserve">equipos de radiocontrol. La compatibilidad con diferentes componentes hace que sea fácil personalizar y actualizar el </w:t>
      </w:r>
      <w:del w:id="1165" w:author="Prieto Bailo, León Enrique" w:date="2023-07-05T22:49:00Z">
        <w:r w:rsidR="00BC5E00" w:rsidRPr="0065147A" w:rsidDel="00A73910">
          <w:delText>drone</w:delText>
        </w:r>
      </w:del>
      <w:ins w:id="1166" w:author="Prieto Bailo, León Enrique" w:date="2023-07-05T22:49:00Z">
        <w:r w:rsidR="00A73910">
          <w:t>dron</w:t>
        </w:r>
      </w:ins>
      <w:r w:rsidR="00BC5E00" w:rsidRPr="0065147A">
        <w:t xml:space="preserve"> según las necesidades específicas del usuario.</w:t>
      </w:r>
    </w:p>
    <w:p w14:paraId="67B08630" w14:textId="77777777" w:rsidR="00BF44BB" w:rsidRPr="0065147A" w:rsidRDefault="00BF44BB" w:rsidP="00BF44BB"/>
    <w:p w14:paraId="07134B81" w14:textId="5584F468" w:rsidR="00BC5E00" w:rsidRDefault="00BC5E00" w:rsidP="00BF44BB">
      <w:r w:rsidRPr="0065147A">
        <w:t xml:space="preserve">Además de las características mencionadas anteriormente, es importante destacar que el </w:t>
      </w:r>
      <w:r w:rsidR="00D0146E">
        <w:t>D</w:t>
      </w:r>
      <w:r w:rsidRPr="0065147A">
        <w:t xml:space="preserve">JI-F450 es también un marco espacioso que permite añadir una multitud de componentes electrónicos. Este espacio adicional ofrece la flexibilidad necesaria para personalizar el </w:t>
      </w:r>
      <w:del w:id="1167" w:author="Prieto Bailo, León Enrique" w:date="2023-07-05T22:51:00Z">
        <w:r w:rsidRPr="0065147A" w:rsidDel="007B4646">
          <w:delText>drone</w:delText>
        </w:r>
      </w:del>
      <w:ins w:id="1168" w:author="Prieto Bailo, León Enrique" w:date="2023-07-05T22:51:00Z">
        <w:r w:rsidR="007B4646">
          <w:t>dron</w:t>
        </w:r>
      </w:ins>
      <w:r w:rsidRPr="0065147A">
        <w:t xml:space="preserve"> según las necesidades del usuario, permitiendo la integración de sistemas de posicionamiento global (GPS), sensores de distancia, iluminación LED y otros componentes que pueden mejorar la funcionalidad del </w:t>
      </w:r>
      <w:del w:id="1169" w:author="Prieto Bailo, León Enrique" w:date="2023-07-05T22:49:00Z">
        <w:r w:rsidRPr="0065147A" w:rsidDel="00A73910">
          <w:delText>drone</w:delText>
        </w:r>
      </w:del>
      <w:ins w:id="1170" w:author="Prieto Bailo, León Enrique" w:date="2023-07-05T22:49:00Z">
        <w:r w:rsidR="00A73910">
          <w:t>dron</w:t>
        </w:r>
      </w:ins>
      <w:r w:rsidRPr="0065147A">
        <w:t>.</w:t>
      </w:r>
    </w:p>
    <w:p w14:paraId="23C1D0DC" w14:textId="77777777" w:rsidR="00BF44BB" w:rsidRPr="0065147A" w:rsidRDefault="00BF44BB" w:rsidP="00BF44BB"/>
    <w:p w14:paraId="5421DA68" w14:textId="022D4553" w:rsidR="00B17F3C" w:rsidRDefault="00BC5E00" w:rsidP="00BF44BB">
      <w:r w:rsidRPr="0065147A">
        <w:t xml:space="preserve">Otra ventaja del </w:t>
      </w:r>
      <w:proofErr w:type="spellStart"/>
      <w:proofErr w:type="gramStart"/>
      <w:r w:rsidRPr="0065147A">
        <w:t>Frame</w:t>
      </w:r>
      <w:proofErr w:type="spellEnd"/>
      <w:proofErr w:type="gramEnd"/>
      <w:r w:rsidRPr="0065147A">
        <w:t xml:space="preserve"> DJI-F450 es su diseño integrado de PCB, que permite la conexión segura y ordenada de los componentes electrónicos. Este diseño optimizado no solo simplifica el cableado de los ESC y la batería, sino que también proporciona un aspecto más limpio y profesional al </w:t>
      </w:r>
      <w:del w:id="1171" w:author="Prieto Bailo, León Enrique" w:date="2023-07-05T22:49:00Z">
        <w:r w:rsidRPr="0065147A" w:rsidDel="00A73910">
          <w:delText>drone</w:delText>
        </w:r>
      </w:del>
      <w:ins w:id="1172" w:author="Prieto Bailo, León Enrique" w:date="2023-07-05T22:49:00Z">
        <w:r w:rsidR="00A73910">
          <w:t>dron</w:t>
        </w:r>
      </w:ins>
      <w:r w:rsidRPr="0065147A">
        <w:t>.</w:t>
      </w:r>
    </w:p>
    <w:p w14:paraId="13324F42" w14:textId="50A943D4" w:rsidR="00BF44BB" w:rsidRDefault="00BF44BB" w:rsidP="00BF44BB">
      <w:pPr>
        <w:rPr>
          <w:ins w:id="1173" w:author="Prieto Bailo, León Enrique" w:date="2023-07-07T20:54:00Z"/>
        </w:rPr>
      </w:pPr>
    </w:p>
    <w:p w14:paraId="089C0DFC" w14:textId="2C778615" w:rsidR="00A421B4" w:rsidRDefault="00A421B4" w:rsidP="00BF44BB">
      <w:ins w:id="1174" w:author="Prieto Bailo, León Enrique" w:date="2023-07-07T20:54:00Z">
        <w:r>
          <w:t xml:space="preserve">En la </w:t>
        </w:r>
        <w:r w:rsidRPr="00A421B4">
          <w:fldChar w:fldCharType="begin"/>
        </w:r>
        <w:r w:rsidRPr="00A421B4">
          <w:instrText xml:space="preserve"> REF _Ref139655363 \h </w:instrText>
        </w:r>
      </w:ins>
      <w:r w:rsidRPr="00A421B4">
        <w:instrText xml:space="preserve"> \* MERGEFORMAT </w:instrText>
      </w:r>
      <w:r w:rsidRPr="00A421B4">
        <w:fldChar w:fldCharType="separate"/>
      </w:r>
      <w:ins w:id="1175" w:author="Prieto Bailo, León Enrique" w:date="2023-07-09T17:01:00Z">
        <w:r w:rsidR="00B055D0" w:rsidRPr="00B055D0">
          <w:rPr>
            <w:rPrChange w:id="1176" w:author="Prieto Bailo, León Enrique" w:date="2023-07-09T17:01:00Z">
              <w:rPr>
                <w:b/>
                <w:bCs/>
              </w:rPr>
            </w:rPrChange>
          </w:rPr>
          <w:t xml:space="preserve">Fig. </w:t>
        </w:r>
        <w:r w:rsidR="00B055D0" w:rsidRPr="00B055D0">
          <w:rPr>
            <w:noProof/>
            <w:rPrChange w:id="1177" w:author="Prieto Bailo, León Enrique" w:date="2023-07-09T17:01:00Z">
              <w:rPr>
                <w:b/>
                <w:bCs/>
                <w:noProof/>
              </w:rPr>
            </w:rPrChange>
          </w:rPr>
          <w:t>2</w:t>
        </w:r>
        <w:r w:rsidR="00B055D0" w:rsidRPr="00B055D0">
          <w:rPr>
            <w:noProof/>
            <w:rPrChange w:id="1178" w:author="Prieto Bailo, León Enrique" w:date="2023-07-09T17:01:00Z">
              <w:rPr>
                <w:b/>
                <w:bCs/>
              </w:rPr>
            </w:rPrChange>
          </w:rPr>
          <w:t>.</w:t>
        </w:r>
        <w:r w:rsidR="00B055D0" w:rsidRPr="00B055D0">
          <w:rPr>
            <w:noProof/>
            <w:rPrChange w:id="1179" w:author="Prieto Bailo, León Enrique" w:date="2023-07-09T17:01:00Z">
              <w:rPr>
                <w:b/>
                <w:bCs/>
                <w:noProof/>
              </w:rPr>
            </w:rPrChange>
          </w:rPr>
          <w:t>2</w:t>
        </w:r>
      </w:ins>
      <w:ins w:id="1180" w:author="Prieto Bailo, León Enrique" w:date="2023-07-07T20:54:00Z">
        <w:r w:rsidRPr="00A421B4">
          <w:fldChar w:fldCharType="end"/>
        </w:r>
        <w:r>
          <w:t xml:space="preserve"> se puede ver el </w:t>
        </w:r>
        <w:proofErr w:type="spellStart"/>
        <w:proofErr w:type="gramStart"/>
        <w:r>
          <w:t>frame</w:t>
        </w:r>
        <w:proofErr w:type="spellEnd"/>
        <w:proofErr w:type="gramEnd"/>
        <w:r>
          <w:t xml:space="preserve"> con </w:t>
        </w:r>
        <w:proofErr w:type="spellStart"/>
        <w:r>
          <w:t>ESCs</w:t>
        </w:r>
        <w:proofErr w:type="spellEnd"/>
        <w:r>
          <w:t xml:space="preserve">, motores y </w:t>
        </w:r>
        <w:proofErr w:type="spellStart"/>
        <w:r>
          <w:t>propellers</w:t>
        </w:r>
        <w:proofErr w:type="spellEnd"/>
        <w:r>
          <w:t>.</w:t>
        </w:r>
      </w:ins>
    </w:p>
    <w:p w14:paraId="3DE5A26F" w14:textId="4A17BE14" w:rsidR="00756DB5" w:rsidRDefault="00756DB5" w:rsidP="00BF44BB">
      <w:pPr>
        <w:rPr>
          <w:ins w:id="1181" w:author="Prieto Bailo, León Enrique" w:date="2023-07-07T20:55:00Z"/>
        </w:rPr>
      </w:pPr>
    </w:p>
    <w:p w14:paraId="0BE3E8D9" w14:textId="77777777" w:rsidR="00A421B4" w:rsidRDefault="00A421B4" w:rsidP="00BF44BB"/>
    <w:p w14:paraId="5538B74A" w14:textId="5119A57E" w:rsidR="00704136" w:rsidRDefault="00B17F3C" w:rsidP="00704136">
      <w:pPr>
        <w:keepNext/>
        <w:jc w:val="center"/>
      </w:pPr>
      <w:r>
        <w:rPr>
          <w:noProof/>
        </w:rPr>
        <w:drawing>
          <wp:inline distT="0" distB="0" distL="0" distR="0" wp14:anchorId="348F9C1E" wp14:editId="047ADE80">
            <wp:extent cx="2812071" cy="1485900"/>
            <wp:effectExtent l="0" t="0" r="7620" b="0"/>
            <wp:docPr id="5" name="Picture 5" descr="v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r lis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736" t="8107" r="13742" b="14196"/>
                    <a:stretch/>
                  </pic:blipFill>
                  <pic:spPr bwMode="auto">
                    <a:xfrm>
                      <a:off x="0" y="0"/>
                      <a:ext cx="2828449" cy="1494554"/>
                    </a:xfrm>
                    <a:prstGeom prst="rect">
                      <a:avLst/>
                    </a:prstGeom>
                    <a:noFill/>
                    <a:ln>
                      <a:noFill/>
                    </a:ln>
                    <a:extLst>
                      <a:ext uri="{53640926-AAD7-44D8-BBD7-CCE9431645EC}">
                        <a14:shadowObscured xmlns:a14="http://schemas.microsoft.com/office/drawing/2010/main"/>
                      </a:ext>
                    </a:extLst>
                  </pic:spPr>
                </pic:pic>
              </a:graphicData>
            </a:graphic>
          </wp:inline>
        </w:drawing>
      </w:r>
    </w:p>
    <w:p w14:paraId="5FEEB12E" w14:textId="77777777" w:rsidR="00704136" w:rsidRDefault="00704136" w:rsidP="00704136">
      <w:pPr>
        <w:keepNext/>
        <w:jc w:val="center"/>
      </w:pPr>
    </w:p>
    <w:p w14:paraId="5C2C6962" w14:textId="79F2411A" w:rsidR="00BD1E02" w:rsidRPr="0065147A" w:rsidRDefault="00704136" w:rsidP="00704136">
      <w:pPr>
        <w:pStyle w:val="Caption"/>
        <w:jc w:val="center"/>
      </w:pPr>
      <w:bookmarkStart w:id="1182" w:name="_Ref139655363"/>
      <w:r w:rsidRPr="00704136">
        <w:rPr>
          <w:b/>
          <w:bCs/>
        </w:rPr>
        <w:t xml:space="preserve">Fig. </w:t>
      </w:r>
      <w:ins w:id="1183"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184"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185" w:author="Prieto Bailo, León Enrique" w:date="2023-07-09T17:01:00Z">
        <w:r w:rsidR="00B055D0">
          <w:rPr>
            <w:b/>
            <w:bCs/>
            <w:noProof/>
          </w:rPr>
          <w:t>2</w:t>
        </w:r>
      </w:ins>
      <w:ins w:id="1186" w:author="Prieto Bailo, León Enrique" w:date="2023-07-07T18:33:00Z">
        <w:r w:rsidR="00C03F4A">
          <w:rPr>
            <w:b/>
            <w:bCs/>
          </w:rPr>
          <w:fldChar w:fldCharType="end"/>
        </w:r>
      </w:ins>
      <w:bookmarkEnd w:id="1182"/>
      <w:ins w:id="1187" w:author="León Prieto" w:date="2023-07-05T01:21:00Z">
        <w:del w:id="1188" w:author="Prieto Bailo, León Enrique" w:date="2023-07-05T22:01:00Z">
          <w:r w:rsidR="002D6336" w:rsidDel="00FA48AA">
            <w:rPr>
              <w:b/>
              <w:bCs/>
            </w:rPr>
            <w:fldChar w:fldCharType="begin"/>
          </w:r>
          <w:r w:rsidR="002D6336" w:rsidDel="00FA48AA">
            <w:rPr>
              <w:b/>
              <w:bCs/>
            </w:rPr>
            <w:delInstrText xml:space="preserve"> STYLEREF 1 \s </w:delInstrText>
          </w:r>
        </w:del>
      </w:ins>
      <w:del w:id="1189" w:author="Prieto Bailo, León Enrique" w:date="2023-07-05T22:01:00Z">
        <w:r w:rsidR="002D6336" w:rsidDel="00FA48AA">
          <w:rPr>
            <w:b/>
            <w:bCs/>
          </w:rPr>
          <w:fldChar w:fldCharType="separate"/>
        </w:r>
        <w:r w:rsidR="002D6336" w:rsidDel="00FA48AA">
          <w:rPr>
            <w:b/>
            <w:bCs/>
            <w:noProof/>
          </w:rPr>
          <w:delText>2</w:delText>
        </w:r>
      </w:del>
      <w:ins w:id="1190" w:author="León Prieto" w:date="2023-07-05T01:21:00Z">
        <w:del w:id="1191"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1192" w:author="Prieto Bailo, León Enrique" w:date="2023-07-05T22:01:00Z">
        <w:r w:rsidR="002D6336" w:rsidDel="00FA48AA">
          <w:rPr>
            <w:b/>
            <w:bCs/>
          </w:rPr>
          <w:fldChar w:fldCharType="separate"/>
        </w:r>
      </w:del>
      <w:ins w:id="1193" w:author="León Prieto" w:date="2023-07-05T01:21:00Z">
        <w:del w:id="1194" w:author="Prieto Bailo, León Enrique" w:date="2023-07-05T22:01:00Z">
          <w:r w:rsidR="002D6336" w:rsidDel="00FA48AA">
            <w:rPr>
              <w:b/>
              <w:bCs/>
              <w:noProof/>
            </w:rPr>
            <w:delText>2</w:delText>
          </w:r>
          <w:r w:rsidR="002D6336" w:rsidDel="00FA48AA">
            <w:rPr>
              <w:b/>
              <w:bCs/>
            </w:rPr>
            <w:fldChar w:fldCharType="end"/>
          </w:r>
        </w:del>
      </w:ins>
      <w:ins w:id="1195" w:author="Omega" w:date="2023-07-05T00:09:00Z">
        <w:del w:id="1196" w:author="León Prieto" w:date="2023-07-05T01:21:00Z">
          <w:r w:rsidR="00A2508E" w:rsidDel="002D6336">
            <w:rPr>
              <w:b/>
              <w:bCs/>
            </w:rPr>
            <w:fldChar w:fldCharType="begin"/>
          </w:r>
          <w:r w:rsidR="00A2508E" w:rsidDel="002D6336">
            <w:rPr>
              <w:b/>
              <w:bCs/>
            </w:rPr>
            <w:delInstrText xml:space="preserve"> STYLEREF 1 \s </w:delInstrText>
          </w:r>
        </w:del>
      </w:ins>
      <w:del w:id="1197" w:author="León Prieto" w:date="2023-07-05T01:21:00Z">
        <w:r w:rsidR="00A2508E" w:rsidDel="002D6336">
          <w:rPr>
            <w:b/>
            <w:bCs/>
          </w:rPr>
          <w:fldChar w:fldCharType="separate"/>
        </w:r>
        <w:r w:rsidR="00A2508E" w:rsidDel="002D6336">
          <w:rPr>
            <w:b/>
            <w:bCs/>
            <w:noProof/>
          </w:rPr>
          <w:delText>2</w:delText>
        </w:r>
      </w:del>
      <w:ins w:id="1198" w:author="Omega" w:date="2023-07-05T00:09:00Z">
        <w:del w:id="1199"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1200" w:author="León Prieto" w:date="2023-07-05T01:21:00Z">
        <w:r w:rsidR="00A2508E" w:rsidDel="002D6336">
          <w:rPr>
            <w:b/>
            <w:bCs/>
          </w:rPr>
          <w:fldChar w:fldCharType="separate"/>
        </w:r>
      </w:del>
      <w:ins w:id="1201" w:author="Omega" w:date="2023-07-05T00:09:00Z">
        <w:del w:id="1202" w:author="León Prieto" w:date="2023-07-05T01:21:00Z">
          <w:r w:rsidR="00A2508E" w:rsidDel="002D6336">
            <w:rPr>
              <w:b/>
              <w:bCs/>
              <w:noProof/>
            </w:rPr>
            <w:delText>2</w:delText>
          </w:r>
          <w:r w:rsidR="00A2508E" w:rsidDel="002D6336">
            <w:rPr>
              <w:b/>
              <w:bCs/>
            </w:rPr>
            <w:fldChar w:fldCharType="end"/>
          </w:r>
        </w:del>
      </w:ins>
      <w:ins w:id="1203" w:author="Prieto Bailo, León Enrique" w:date="2023-07-04T22:10:00Z">
        <w:del w:id="1204" w:author="Omega" w:date="2023-07-05T00:09:00Z">
          <w:r w:rsidR="001C4FE6" w:rsidDel="00A2508E">
            <w:rPr>
              <w:b/>
              <w:bCs/>
            </w:rPr>
            <w:fldChar w:fldCharType="begin"/>
          </w:r>
          <w:r w:rsidR="001C4FE6" w:rsidDel="00A2508E">
            <w:rPr>
              <w:b/>
              <w:bCs/>
            </w:rPr>
            <w:delInstrText xml:space="preserve"> STYLEREF 1 \s </w:delInstrText>
          </w:r>
        </w:del>
      </w:ins>
      <w:del w:id="1205" w:author="Omega" w:date="2023-07-05T00:09:00Z">
        <w:r w:rsidR="001C4FE6" w:rsidDel="00A2508E">
          <w:rPr>
            <w:b/>
            <w:bCs/>
          </w:rPr>
          <w:fldChar w:fldCharType="separate"/>
        </w:r>
        <w:r w:rsidR="001C4FE6" w:rsidDel="00A2508E">
          <w:rPr>
            <w:b/>
            <w:bCs/>
            <w:noProof/>
          </w:rPr>
          <w:delText>2</w:delText>
        </w:r>
      </w:del>
      <w:ins w:id="1206" w:author="Prieto Bailo, León Enrique" w:date="2023-07-04T22:10:00Z">
        <w:del w:id="1207"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1208" w:author="Omega" w:date="2023-07-05T00:09:00Z">
        <w:r w:rsidR="001C4FE6" w:rsidDel="00A2508E">
          <w:rPr>
            <w:b/>
            <w:bCs/>
          </w:rPr>
          <w:fldChar w:fldCharType="separate"/>
        </w:r>
      </w:del>
      <w:ins w:id="1209" w:author="Prieto Bailo, León Enrique" w:date="2023-07-04T22:10:00Z">
        <w:del w:id="1210" w:author="Omega" w:date="2023-07-05T00:09:00Z">
          <w:r w:rsidR="001C4FE6" w:rsidDel="00A2508E">
            <w:rPr>
              <w:b/>
              <w:bCs/>
              <w:noProof/>
            </w:rPr>
            <w:delText>2</w:delText>
          </w:r>
          <w:r w:rsidR="001C4FE6" w:rsidDel="00A2508E">
            <w:rPr>
              <w:b/>
              <w:bCs/>
            </w:rPr>
            <w:fldChar w:fldCharType="end"/>
          </w:r>
        </w:del>
      </w:ins>
      <w:del w:id="1211"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2</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2</w:delText>
        </w:r>
        <w:r w:rsidR="00AB4A2C" w:rsidDel="00E86E6E">
          <w:rPr>
            <w:b/>
            <w:bCs/>
          </w:rPr>
          <w:fldChar w:fldCharType="end"/>
        </w:r>
      </w:del>
      <w:r w:rsidRPr="00704136">
        <w:rPr>
          <w:b/>
          <w:bCs/>
        </w:rPr>
        <w:t>.</w:t>
      </w:r>
      <w:r>
        <w:t xml:space="preserve"> </w:t>
      </w:r>
      <w:proofErr w:type="spellStart"/>
      <w:proofErr w:type="gramStart"/>
      <w:r>
        <w:t>Frame</w:t>
      </w:r>
      <w:proofErr w:type="spellEnd"/>
      <w:proofErr w:type="gramEnd"/>
      <w:r>
        <w:t xml:space="preserve"> DJI-F450</w:t>
      </w:r>
      <w:del w:id="1212" w:author="Prieto Bailo, León Enrique" w:date="2023-07-07T20:54:00Z">
        <w:r w:rsidDel="00A421B4">
          <w:delText>, con motores y propellers</w:delText>
        </w:r>
      </w:del>
      <w:r>
        <w:t>.</w:t>
      </w:r>
    </w:p>
    <w:p w14:paraId="62B963A0" w14:textId="21E15656" w:rsidR="00BC5E00" w:rsidRDefault="00BC5E00" w:rsidP="00BF44BB"/>
    <w:p w14:paraId="5CB9D684" w14:textId="77777777" w:rsidR="009C4A20" w:rsidRPr="0065147A" w:rsidRDefault="009C4A20" w:rsidP="00BF44BB"/>
    <w:p w14:paraId="0DCECCF7" w14:textId="3D481E9A" w:rsidR="005248D7" w:rsidRDefault="001C0855" w:rsidP="004C0899">
      <w:pPr>
        <w:pStyle w:val="Heading3"/>
        <w:spacing w:before="0"/>
      </w:pPr>
      <w:bookmarkStart w:id="1213" w:name="_Toc139811960"/>
      <w:proofErr w:type="spellStart"/>
      <w:r w:rsidRPr="0065147A">
        <w:t>Adafruit</w:t>
      </w:r>
      <w:proofErr w:type="spellEnd"/>
      <w:r w:rsidRPr="0065147A">
        <w:t xml:space="preserve"> </w:t>
      </w:r>
      <w:proofErr w:type="spellStart"/>
      <w:r w:rsidRPr="0065147A">
        <w:t>Feather</w:t>
      </w:r>
      <w:proofErr w:type="spellEnd"/>
      <w:r w:rsidRPr="0065147A">
        <w:t xml:space="preserve"> STM32F405</w:t>
      </w:r>
      <w:bookmarkEnd w:id="1213"/>
    </w:p>
    <w:p w14:paraId="76C93C34" w14:textId="77777777" w:rsidR="00BF44BB" w:rsidRDefault="00BF44BB" w:rsidP="00BF44BB"/>
    <w:p w14:paraId="723F20E5" w14:textId="28514E23" w:rsidR="007875C9" w:rsidRDefault="007875C9" w:rsidP="00BF44BB">
      <w:del w:id="1214" w:author="ramon casanella" w:date="2023-07-05T08:12:00Z">
        <w:r w:rsidDel="00014E9A">
          <w:delText xml:space="preserve">El </w:delText>
        </w:r>
      </w:del>
      <w:ins w:id="1215" w:author="ramon casanella" w:date="2023-07-05T08:12:00Z">
        <w:r w:rsidR="00014E9A">
          <w:t xml:space="preserve">La </w:t>
        </w:r>
      </w:ins>
      <w:proofErr w:type="spellStart"/>
      <w:r>
        <w:t>Adafruit</w:t>
      </w:r>
      <w:proofErr w:type="spellEnd"/>
      <w:r>
        <w:t xml:space="preserve"> STM32F405</w:t>
      </w:r>
      <w:ins w:id="1216" w:author="Prieto Bailo, León Enrique" w:date="2023-07-06T00:40:00Z">
        <w:r w:rsidR="00247CF5">
          <w:t xml:space="preserve"> </w:t>
        </w:r>
      </w:ins>
      <w:customXmlInsRangeStart w:id="1217" w:author="León Prieto" w:date="2023-07-05T00:44:00Z"/>
      <w:sdt>
        <w:sdtPr>
          <w:rPr>
            <w:color w:val="000000"/>
          </w:rPr>
          <w:tag w:val="MENDELEY_CITATION_v3_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"/>
          <w:id w:val="1880120745"/>
          <w:placeholder>
            <w:docPart w:val="DefaultPlaceholder_-1854013440"/>
          </w:placeholder>
        </w:sdtPr>
        <w:sdtContent>
          <w:customXmlInsRangeEnd w:id="1217"/>
          <w:ins w:id="1218" w:author="León Prieto" w:date="2023-07-07T21:44:00Z">
            <w:r w:rsidR="003E0E60" w:rsidRPr="003E0E60">
              <w:rPr>
                <w:color w:val="000000"/>
              </w:rPr>
              <w:t>[9]</w:t>
            </w:r>
          </w:ins>
          <w:customXmlInsRangeStart w:id="1219" w:author="León Prieto" w:date="2023-07-05T00:44:00Z"/>
        </w:sdtContent>
      </w:sdt>
      <w:customXmlInsRangeEnd w:id="1219"/>
      <w:r>
        <w:t xml:space="preserve"> es una placa de desarrollo que se basa en el microcontrolador STM32F405RG de </w:t>
      </w:r>
      <w:proofErr w:type="spellStart"/>
      <w:r>
        <w:t>STMicroelectronics</w:t>
      </w:r>
      <w:proofErr w:type="spellEnd"/>
      <w:ins w:id="1220" w:author="Prieto Bailo, León Enrique" w:date="2023-07-03T19:42:00Z">
        <w:r w:rsidR="00530805">
          <w:t>.</w:t>
        </w:r>
      </w:ins>
      <w:ins w:id="1221" w:author="Prieto Bailo, León Enrique" w:date="2023-07-03T19:39:00Z">
        <w:r w:rsidR="00530805">
          <w:t xml:space="preserve"> Este microcontrolador</w:t>
        </w:r>
      </w:ins>
      <w:ins w:id="1222" w:author="Prieto Bailo, León Enrique" w:date="2023-07-03T19:40:00Z">
        <w:r w:rsidR="00530805">
          <w:t xml:space="preserve"> pertenece a la familia STM32FX, la cual es </w:t>
        </w:r>
      </w:ins>
      <w:ins w:id="1223" w:author="Prieto Bailo, León Enrique" w:date="2023-07-03T19:41:00Z">
        <w:r w:rsidR="00530805">
          <w:t xml:space="preserve">típicamente seleccionada como controladora de vuelo dentro del mundo de los </w:t>
        </w:r>
      </w:ins>
      <w:ins w:id="1224" w:author="Prieto Bailo, León Enrique" w:date="2023-07-03T19:40:00Z">
        <w:r w:rsidR="00530805">
          <w:t>drones</w:t>
        </w:r>
      </w:ins>
      <w:ins w:id="1225" w:author="Prieto Bailo, León Enrique" w:date="2023-07-03T19:41:00Z">
        <w:r w:rsidR="00530805">
          <w:t xml:space="preserve"> debido a la potencia de procesamiento</w:t>
        </w:r>
      </w:ins>
      <w:ins w:id="1226" w:author="Prieto Bailo, León Enrique" w:date="2023-07-03T19:42:00Z">
        <w:r w:rsidR="00530805">
          <w:t>, eficiencia energética y versatilidad</w:t>
        </w:r>
      </w:ins>
      <w:del w:id="1227" w:author="Prieto Bailo, León Enrique" w:date="2023-07-03T19:42:00Z">
        <w:r w:rsidDel="00530805">
          <w:delText>. Este microcontrolador está diseñado para ofrecer un rendimiento óptimo y un bajo consumo de energía.</w:delText>
        </w:r>
      </w:del>
      <w:r>
        <w:t xml:space="preserve"> </w:t>
      </w:r>
      <w:del w:id="1228" w:author="Prieto Bailo, León Enrique" w:date="2023-07-03T19:43:00Z">
        <w:r w:rsidDel="00530805">
          <w:delText>Pertenece a la familia STM32F4 de la serie STM32, que está basada en la arquitectura ARM Cortex-M.</w:delText>
        </w:r>
      </w:del>
    </w:p>
    <w:p w14:paraId="1F6E5817" w14:textId="77777777" w:rsidR="00BF44BB" w:rsidRDefault="00BF44BB" w:rsidP="00BF44BB"/>
    <w:p w14:paraId="7ADDF270" w14:textId="1D9FC6F4" w:rsidR="007875C9" w:rsidRDefault="007875C9" w:rsidP="00BF44BB">
      <w:r>
        <w:lastRenderedPageBreak/>
        <w:t xml:space="preserve">La placa de desarrollo de </w:t>
      </w:r>
      <w:proofErr w:type="spellStart"/>
      <w:r>
        <w:t>Adafruit</w:t>
      </w:r>
      <w:proofErr w:type="spellEnd"/>
      <w:r>
        <w:t xml:space="preserve"> se caracteriza por su facilidad de uso y su amplia gama de características, lo que la hace adecuada para una </w:t>
      </w:r>
      <w:ins w:id="1229" w:author="Prieto Bailo, León Enrique" w:date="2023-07-07T17:56:00Z">
        <w:r w:rsidR="006C7D24">
          <w:t xml:space="preserve">gran </w:t>
        </w:r>
      </w:ins>
      <w:r>
        <w:t>variedad de proyectos. En su núcleo, el STM32F405RG es un microcontrolador ARM Cortex-M4 de 32 bits, que opera a una frecuencia de 168 MHz</w:t>
      </w:r>
      <w:r w:rsidR="00AC63AE">
        <w:t xml:space="preserve"> y tiene una memoria RAM total de 192KB</w:t>
      </w:r>
      <w:r>
        <w:t>. Además de su capacidad de punto flotante, también incluye numerosos periféricos integrados.</w:t>
      </w:r>
    </w:p>
    <w:p w14:paraId="25CF3BC3" w14:textId="77777777" w:rsidR="00BF44BB" w:rsidRDefault="00BF44BB" w:rsidP="00BF44BB"/>
    <w:p w14:paraId="44865097" w14:textId="1A347C5D" w:rsidR="007875C9" w:rsidRDefault="007875C9" w:rsidP="00BF44BB">
      <w:r>
        <w:t xml:space="preserve">La conectividad es una de las fortalezas del </w:t>
      </w:r>
      <w:proofErr w:type="spellStart"/>
      <w:r>
        <w:t>Adafruit</w:t>
      </w:r>
      <w:proofErr w:type="spellEnd"/>
      <w:r>
        <w:t xml:space="preserve"> STM32F405. La placa cuenta con puertos USB-C, UART, SPI, I2C y GPIO, que permiten una fácil comunicación con otros dispositivos.</w:t>
      </w:r>
      <w:r w:rsidR="00AC63AE">
        <w:t xml:space="preserve"> Los pines operan a una tensión de 3,3 </w:t>
      </w:r>
      <w:proofErr w:type="gramStart"/>
      <w:r w:rsidR="00AC63AE">
        <w:t>V</w:t>
      </w:r>
      <w:proofErr w:type="gramEnd"/>
      <w:r w:rsidR="00AC63AE">
        <w:t xml:space="preserve"> aunque la mayoría también admiten hasta tensiones de 5 V.</w:t>
      </w:r>
      <w:r>
        <w:t xml:space="preserve"> También incluye un conector microSD para almacenamiento externo, brindando opciones adicionales para la expansión de memoria.</w:t>
      </w:r>
    </w:p>
    <w:p w14:paraId="6A93AB10" w14:textId="77777777" w:rsidR="00BF44BB" w:rsidRDefault="00BF44BB" w:rsidP="00BF44BB"/>
    <w:p w14:paraId="6124866A" w14:textId="458D35A2" w:rsidR="007875C9" w:rsidRDefault="007875C9" w:rsidP="00BF44BB">
      <w:r>
        <w:t xml:space="preserve">Una de las ventajas de utilizar el </w:t>
      </w:r>
      <w:proofErr w:type="spellStart"/>
      <w:r>
        <w:t>Adafruit</w:t>
      </w:r>
      <w:proofErr w:type="spellEnd"/>
      <w:r>
        <w:t xml:space="preserve"> STM32F405 es su compatibilidad con el entorno de desarrollo Arduino. </w:t>
      </w:r>
      <w:proofErr w:type="spellStart"/>
      <w:r>
        <w:t>Adafruit</w:t>
      </w:r>
      <w:proofErr w:type="spellEnd"/>
      <w:r>
        <w:t xml:space="preserve"> ha desarrollado una </w:t>
      </w:r>
      <w:del w:id="1230" w:author="Prieto Bailo, León Enrique" w:date="2023-07-07T17:57:00Z">
        <w:r w:rsidDel="006C7D24">
          <w:delText xml:space="preserve">biblioteca </w:delText>
        </w:r>
      </w:del>
      <w:ins w:id="1231" w:author="Prieto Bailo, León Enrique" w:date="2023-07-07T17:57:00Z">
        <w:r w:rsidR="006C7D24">
          <w:t xml:space="preserve">librería </w:t>
        </w:r>
      </w:ins>
      <w:r>
        <w:t>que permite programar el microcontrolador utilizando el lenguaje de programación y las herramientas familiares de Arduino. Esto simplifica el proceso de desarrollo y programación, especialmente para aquellos que ya están familiarizados con el ecosistema de Arduino.</w:t>
      </w:r>
    </w:p>
    <w:p w14:paraId="7EC37599" w14:textId="77777777" w:rsidR="00BF44BB" w:rsidRDefault="00BF44BB" w:rsidP="00BF44BB"/>
    <w:p w14:paraId="6F47276A" w14:textId="28C527DC" w:rsidR="007875C9" w:rsidRDefault="007875C9" w:rsidP="00BF44BB">
      <w:pPr>
        <w:rPr>
          <w:ins w:id="1232" w:author="Prieto Bailo, León Enrique" w:date="2023-07-03T19:36:00Z"/>
        </w:rPr>
      </w:pPr>
      <w:r>
        <w:t xml:space="preserve">Además de las características principales, la placa </w:t>
      </w:r>
      <w:proofErr w:type="spellStart"/>
      <w:r>
        <w:t>Adafruit</w:t>
      </w:r>
      <w:proofErr w:type="spellEnd"/>
      <w:r>
        <w:t xml:space="preserve"> STM32F405 incluye componentes adicionales como un </w:t>
      </w:r>
      <w:r w:rsidR="00AC63AE">
        <w:t xml:space="preserve">chip SPI Flash de 2MB y un led RGB. </w:t>
      </w:r>
      <w:r>
        <w:t xml:space="preserve">Estos componentes ofrecen funcionalidades adicionales y expanden las </w:t>
      </w:r>
      <w:commentRangeStart w:id="1233"/>
      <w:commentRangeStart w:id="1234"/>
      <w:r>
        <w:t>posibilidades</w:t>
      </w:r>
      <w:commentRangeEnd w:id="1233"/>
      <w:r w:rsidR="001C6073">
        <w:rPr>
          <w:rStyle w:val="CommentReference"/>
        </w:rPr>
        <w:commentReference w:id="1233"/>
      </w:r>
      <w:commentRangeEnd w:id="1234"/>
      <w:r w:rsidR="00530805">
        <w:rPr>
          <w:rStyle w:val="CommentReference"/>
        </w:rPr>
        <w:commentReference w:id="1234"/>
      </w:r>
      <w:r>
        <w:t xml:space="preserve"> </w:t>
      </w:r>
      <w:ins w:id="1235" w:author="Prieto Bailo, León Enrique" w:date="2023-07-07T17:58:00Z">
        <w:r w:rsidR="006C7D24">
          <w:t>del proyecto</w:t>
        </w:r>
      </w:ins>
      <w:del w:id="1236" w:author="Prieto Bailo, León Enrique" w:date="2023-07-07T17:58:00Z">
        <w:r w:rsidDel="006C7D24">
          <w:delText>de proyectos que se pueden desarrollar con la placa</w:delText>
        </w:r>
      </w:del>
      <w:r>
        <w:t>.</w:t>
      </w:r>
    </w:p>
    <w:p w14:paraId="4194CD5E" w14:textId="77777777" w:rsidR="00530805" w:rsidRDefault="00530805" w:rsidP="00BF44BB"/>
    <w:p w14:paraId="12CADCDB" w14:textId="55593B8D" w:rsidR="007875C9" w:rsidRDefault="007875C9" w:rsidP="00BF44BB">
      <w:r>
        <w:t xml:space="preserve">Con una amplia variedad de pines de entrada/salida </w:t>
      </w:r>
      <w:ins w:id="1237" w:author="Prieto Bailo, León Enrique" w:date="2023-07-07T20:50:00Z">
        <w:r w:rsidR="00A421B4">
          <w:t xml:space="preserve">(ver </w:t>
        </w:r>
        <w:r w:rsidR="00A421B4" w:rsidRPr="00A421B4">
          <w:fldChar w:fldCharType="begin"/>
        </w:r>
        <w:r w:rsidR="00A421B4" w:rsidRPr="00A421B4">
          <w:instrText xml:space="preserve"> REF _Ref139655449 \h </w:instrText>
        </w:r>
      </w:ins>
      <w:r w:rsidR="00A421B4" w:rsidRPr="00A421B4">
        <w:rPr>
          <w:rPrChange w:id="1238" w:author="Prieto Bailo, León Enrique" w:date="2023-07-07T20:50:00Z">
            <w:rPr>
              <w:b/>
              <w:bCs/>
            </w:rPr>
          </w:rPrChange>
        </w:rPr>
        <w:instrText xml:space="preserve"> \* MERGEFORMAT </w:instrText>
      </w:r>
      <w:r w:rsidR="00A421B4" w:rsidRPr="00A421B4">
        <w:fldChar w:fldCharType="separate"/>
      </w:r>
      <w:ins w:id="1239" w:author="Prieto Bailo, León Enrique" w:date="2023-07-09T17:01:00Z">
        <w:r w:rsidR="00B055D0" w:rsidRPr="00B055D0">
          <w:rPr>
            <w:rPrChange w:id="1240" w:author="Prieto Bailo, León Enrique" w:date="2023-07-09T17:01:00Z">
              <w:rPr>
                <w:b/>
                <w:bCs/>
              </w:rPr>
            </w:rPrChange>
          </w:rPr>
          <w:t xml:space="preserve">Fig. </w:t>
        </w:r>
        <w:r w:rsidR="00B055D0" w:rsidRPr="00B055D0">
          <w:rPr>
            <w:noProof/>
            <w:rPrChange w:id="1241" w:author="Prieto Bailo, León Enrique" w:date="2023-07-09T17:01:00Z">
              <w:rPr>
                <w:b/>
                <w:bCs/>
                <w:noProof/>
                <w:lang w:val="en-US"/>
              </w:rPr>
            </w:rPrChange>
          </w:rPr>
          <w:t>2</w:t>
        </w:r>
        <w:r w:rsidR="00B055D0" w:rsidRPr="00B055D0">
          <w:rPr>
            <w:noProof/>
            <w:rPrChange w:id="1242" w:author="Prieto Bailo, León Enrique" w:date="2023-07-09T17:01:00Z">
              <w:rPr>
                <w:b/>
                <w:bCs/>
                <w:lang w:val="en-US"/>
              </w:rPr>
            </w:rPrChange>
          </w:rPr>
          <w:t>.</w:t>
        </w:r>
        <w:r w:rsidR="00B055D0" w:rsidRPr="00B055D0">
          <w:rPr>
            <w:noProof/>
            <w:rPrChange w:id="1243" w:author="Prieto Bailo, León Enrique" w:date="2023-07-09T17:01:00Z">
              <w:rPr>
                <w:b/>
                <w:bCs/>
                <w:noProof/>
                <w:lang w:val="en-US"/>
              </w:rPr>
            </w:rPrChange>
          </w:rPr>
          <w:t>3</w:t>
        </w:r>
      </w:ins>
      <w:ins w:id="1244" w:author="Prieto Bailo, León Enrique" w:date="2023-07-07T20:50:00Z">
        <w:r w:rsidR="00A421B4" w:rsidRPr="00A421B4">
          <w:fldChar w:fldCharType="end"/>
        </w:r>
        <w:r w:rsidR="00A421B4">
          <w:t>)</w:t>
        </w:r>
      </w:ins>
      <w:del w:id="1245" w:author="Prieto Bailo, León Enrique" w:date="2023-07-07T20:50:00Z">
        <w:r w:rsidDel="00A421B4">
          <w:delText>(E/S)</w:delText>
        </w:r>
      </w:del>
      <w:r>
        <w:t xml:space="preserve">, el </w:t>
      </w:r>
      <w:proofErr w:type="spellStart"/>
      <w:r>
        <w:t>Adafruit</w:t>
      </w:r>
      <w:proofErr w:type="spellEnd"/>
      <w:r>
        <w:t xml:space="preserve"> STM32F405 brinda una gran flexibilidad para conectar y controlar dispositivos y periféricos externos. Esto permite la integración de una amplia gama de sensores, actuadores y otros dispositivos en los proyectos.</w:t>
      </w:r>
    </w:p>
    <w:p w14:paraId="208D8327" w14:textId="7509DDB6" w:rsidR="00BF44BB" w:rsidRDefault="00BF44BB" w:rsidP="00BF44BB"/>
    <w:p w14:paraId="168B7CBD" w14:textId="77777777" w:rsidR="00756DB5" w:rsidRDefault="00756DB5" w:rsidP="00BF44BB"/>
    <w:p w14:paraId="7B83623D" w14:textId="76F4E1CA" w:rsidR="00704136" w:rsidRDefault="00AC63AE" w:rsidP="00704136">
      <w:pPr>
        <w:keepNext/>
        <w:jc w:val="center"/>
      </w:pPr>
      <w:r>
        <w:rPr>
          <w:noProof/>
        </w:rPr>
        <w:drawing>
          <wp:inline distT="0" distB="0" distL="0" distR="0" wp14:anchorId="6A3109E6" wp14:editId="0DC3FD18">
            <wp:extent cx="2649953" cy="12273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051" b="27631"/>
                    <a:stretch/>
                  </pic:blipFill>
                  <pic:spPr bwMode="auto">
                    <a:xfrm>
                      <a:off x="0" y="0"/>
                      <a:ext cx="2664276" cy="1234028"/>
                    </a:xfrm>
                    <a:prstGeom prst="rect">
                      <a:avLst/>
                    </a:prstGeom>
                    <a:noFill/>
                    <a:ln>
                      <a:noFill/>
                    </a:ln>
                    <a:extLst>
                      <a:ext uri="{53640926-AAD7-44D8-BBD7-CCE9431645EC}">
                        <a14:shadowObscured xmlns:a14="http://schemas.microsoft.com/office/drawing/2010/main"/>
                      </a:ext>
                    </a:extLst>
                  </pic:spPr>
                </pic:pic>
              </a:graphicData>
            </a:graphic>
          </wp:inline>
        </w:drawing>
      </w:r>
    </w:p>
    <w:p w14:paraId="2B86ED15" w14:textId="77777777" w:rsidR="00704136" w:rsidRDefault="00704136" w:rsidP="00704136">
      <w:pPr>
        <w:keepNext/>
        <w:jc w:val="center"/>
      </w:pPr>
    </w:p>
    <w:p w14:paraId="29C2D2FF" w14:textId="78658F2B" w:rsidR="00AC63AE" w:rsidRPr="006D1DE1" w:rsidRDefault="00704136" w:rsidP="00704136">
      <w:pPr>
        <w:pStyle w:val="Caption"/>
        <w:jc w:val="center"/>
        <w:rPr>
          <w:lang w:val="en-US"/>
          <w:rPrChange w:id="1246" w:author="Prieto Bailo, León Enrique" w:date="2023-07-03T19:02:00Z">
            <w:rPr/>
          </w:rPrChange>
        </w:rPr>
      </w:pPr>
      <w:bookmarkStart w:id="1247" w:name="_Ref139655449"/>
      <w:r w:rsidRPr="006D1DE1">
        <w:rPr>
          <w:b/>
          <w:bCs/>
          <w:lang w:val="en-US"/>
          <w:rPrChange w:id="1248" w:author="Prieto Bailo, León Enrique" w:date="2023-07-03T19:02:00Z">
            <w:rPr>
              <w:b/>
              <w:bCs/>
            </w:rPr>
          </w:rPrChange>
        </w:rPr>
        <w:t xml:space="preserve">Fig. </w:t>
      </w:r>
      <w:ins w:id="1249" w:author="Prieto Bailo, León Enrique" w:date="2023-07-07T18:33:00Z">
        <w:r w:rsidR="00C03F4A">
          <w:rPr>
            <w:b/>
            <w:bCs/>
            <w:lang w:val="en-US"/>
          </w:rPr>
          <w:fldChar w:fldCharType="begin"/>
        </w:r>
        <w:r w:rsidR="00C03F4A">
          <w:rPr>
            <w:b/>
            <w:bCs/>
            <w:lang w:val="en-US"/>
          </w:rPr>
          <w:instrText xml:space="preserve"> STYLEREF 1 \s </w:instrText>
        </w:r>
      </w:ins>
      <w:r w:rsidR="00C03F4A">
        <w:rPr>
          <w:b/>
          <w:bCs/>
          <w:lang w:val="en-US"/>
        </w:rPr>
        <w:fldChar w:fldCharType="separate"/>
      </w:r>
      <w:r w:rsidR="00B055D0">
        <w:rPr>
          <w:b/>
          <w:bCs/>
          <w:noProof/>
          <w:lang w:val="en-US"/>
        </w:rPr>
        <w:t>2</w:t>
      </w:r>
      <w:ins w:id="1250" w:author="Prieto Bailo, León Enrique" w:date="2023-07-07T18:33:00Z">
        <w:r w:rsidR="00C03F4A">
          <w:rPr>
            <w:b/>
            <w:bCs/>
            <w:lang w:val="en-US"/>
          </w:rPr>
          <w:fldChar w:fldCharType="end"/>
        </w:r>
        <w:r w:rsidR="00C03F4A">
          <w:rPr>
            <w:b/>
            <w:bCs/>
            <w:lang w:val="en-US"/>
          </w:rPr>
          <w:t>.</w:t>
        </w:r>
        <w:r w:rsidR="00C03F4A">
          <w:rPr>
            <w:b/>
            <w:bCs/>
            <w:lang w:val="en-US"/>
          </w:rPr>
          <w:fldChar w:fldCharType="begin"/>
        </w:r>
        <w:r w:rsidR="00C03F4A">
          <w:rPr>
            <w:b/>
            <w:bCs/>
            <w:lang w:val="en-US"/>
          </w:rPr>
          <w:instrText xml:space="preserve"> SEQ Fig. \* ARABIC \s 1 </w:instrText>
        </w:r>
      </w:ins>
      <w:r w:rsidR="00C03F4A">
        <w:rPr>
          <w:b/>
          <w:bCs/>
          <w:lang w:val="en-US"/>
        </w:rPr>
        <w:fldChar w:fldCharType="separate"/>
      </w:r>
      <w:ins w:id="1251" w:author="Prieto Bailo, León Enrique" w:date="2023-07-09T17:01:00Z">
        <w:r w:rsidR="00B055D0">
          <w:rPr>
            <w:b/>
            <w:bCs/>
            <w:noProof/>
            <w:lang w:val="en-US"/>
          </w:rPr>
          <w:t>3</w:t>
        </w:r>
      </w:ins>
      <w:ins w:id="1252" w:author="Prieto Bailo, León Enrique" w:date="2023-07-07T18:33:00Z">
        <w:r w:rsidR="00C03F4A">
          <w:rPr>
            <w:b/>
            <w:bCs/>
            <w:lang w:val="en-US"/>
          </w:rPr>
          <w:fldChar w:fldCharType="end"/>
        </w:r>
      </w:ins>
      <w:bookmarkEnd w:id="1247"/>
      <w:ins w:id="1253" w:author="León Prieto" w:date="2023-07-05T01:21:00Z">
        <w:del w:id="1254" w:author="Prieto Bailo, León Enrique" w:date="2023-07-05T22:01:00Z">
          <w:r w:rsidR="002D6336" w:rsidDel="00FA48AA">
            <w:rPr>
              <w:b/>
              <w:bCs/>
              <w:lang w:val="en-US"/>
            </w:rPr>
            <w:fldChar w:fldCharType="begin"/>
          </w:r>
          <w:r w:rsidR="002D6336" w:rsidDel="00FA48AA">
            <w:rPr>
              <w:b/>
              <w:bCs/>
              <w:lang w:val="en-US"/>
            </w:rPr>
            <w:delInstrText xml:space="preserve"> STYLEREF 1 \s </w:delInstrText>
          </w:r>
        </w:del>
      </w:ins>
      <w:del w:id="1255" w:author="Prieto Bailo, León Enrique" w:date="2023-07-05T22:01:00Z">
        <w:r w:rsidR="002D6336" w:rsidDel="00FA48AA">
          <w:rPr>
            <w:b/>
            <w:bCs/>
            <w:lang w:val="en-US"/>
          </w:rPr>
          <w:fldChar w:fldCharType="separate"/>
        </w:r>
        <w:r w:rsidR="002D6336" w:rsidDel="00FA48AA">
          <w:rPr>
            <w:b/>
            <w:bCs/>
            <w:noProof/>
            <w:lang w:val="en-US"/>
          </w:rPr>
          <w:delText>2</w:delText>
        </w:r>
      </w:del>
      <w:ins w:id="1256" w:author="León Prieto" w:date="2023-07-05T01:21:00Z">
        <w:del w:id="1257" w:author="Prieto Bailo, León Enrique" w:date="2023-07-05T22:01:00Z">
          <w:r w:rsidR="002D6336" w:rsidDel="00FA48AA">
            <w:rPr>
              <w:b/>
              <w:bCs/>
              <w:lang w:val="en-US"/>
            </w:rPr>
            <w:fldChar w:fldCharType="end"/>
          </w:r>
          <w:r w:rsidR="002D6336" w:rsidDel="00FA48AA">
            <w:rPr>
              <w:b/>
              <w:bCs/>
              <w:lang w:val="en-US"/>
            </w:rPr>
            <w:delText>.</w:delText>
          </w:r>
          <w:r w:rsidR="002D6336" w:rsidDel="00FA48AA">
            <w:rPr>
              <w:b/>
              <w:bCs/>
              <w:lang w:val="en-US"/>
            </w:rPr>
            <w:fldChar w:fldCharType="begin"/>
          </w:r>
          <w:r w:rsidR="002D6336" w:rsidDel="00FA48AA">
            <w:rPr>
              <w:b/>
              <w:bCs/>
              <w:lang w:val="en-US"/>
            </w:rPr>
            <w:delInstrText xml:space="preserve"> SEQ Fig. \* ARABIC \s 1 </w:delInstrText>
          </w:r>
        </w:del>
      </w:ins>
      <w:del w:id="1258" w:author="Prieto Bailo, León Enrique" w:date="2023-07-05T22:01:00Z">
        <w:r w:rsidR="002D6336" w:rsidDel="00FA48AA">
          <w:rPr>
            <w:b/>
            <w:bCs/>
            <w:lang w:val="en-US"/>
          </w:rPr>
          <w:fldChar w:fldCharType="separate"/>
        </w:r>
      </w:del>
      <w:ins w:id="1259" w:author="León Prieto" w:date="2023-07-05T01:21:00Z">
        <w:del w:id="1260" w:author="Prieto Bailo, León Enrique" w:date="2023-07-05T22:01:00Z">
          <w:r w:rsidR="002D6336" w:rsidDel="00FA48AA">
            <w:rPr>
              <w:b/>
              <w:bCs/>
              <w:noProof/>
              <w:lang w:val="en-US"/>
            </w:rPr>
            <w:delText>3</w:delText>
          </w:r>
          <w:r w:rsidR="002D6336" w:rsidDel="00FA48AA">
            <w:rPr>
              <w:b/>
              <w:bCs/>
              <w:lang w:val="en-US"/>
            </w:rPr>
            <w:fldChar w:fldCharType="end"/>
          </w:r>
        </w:del>
      </w:ins>
      <w:ins w:id="1261" w:author="Omega" w:date="2023-07-05T00:09:00Z">
        <w:del w:id="1262" w:author="León Prieto" w:date="2023-07-05T01:21:00Z">
          <w:r w:rsidR="00A2508E" w:rsidDel="002D6336">
            <w:rPr>
              <w:b/>
              <w:bCs/>
              <w:lang w:val="en-US"/>
            </w:rPr>
            <w:fldChar w:fldCharType="begin"/>
          </w:r>
          <w:r w:rsidR="00A2508E" w:rsidDel="002D6336">
            <w:rPr>
              <w:b/>
              <w:bCs/>
              <w:lang w:val="en-US"/>
            </w:rPr>
            <w:delInstrText xml:space="preserve"> STYLEREF 1 \s </w:delInstrText>
          </w:r>
        </w:del>
      </w:ins>
      <w:del w:id="1263" w:author="León Prieto" w:date="2023-07-05T01:21:00Z">
        <w:r w:rsidR="00A2508E" w:rsidDel="002D6336">
          <w:rPr>
            <w:b/>
            <w:bCs/>
            <w:lang w:val="en-US"/>
          </w:rPr>
          <w:fldChar w:fldCharType="separate"/>
        </w:r>
        <w:r w:rsidR="00A2508E" w:rsidDel="002D6336">
          <w:rPr>
            <w:b/>
            <w:bCs/>
            <w:noProof/>
            <w:lang w:val="en-US"/>
          </w:rPr>
          <w:delText>2</w:delText>
        </w:r>
      </w:del>
      <w:ins w:id="1264" w:author="Omega" w:date="2023-07-05T00:09:00Z">
        <w:del w:id="1265" w:author="León Prieto" w:date="2023-07-05T01:21:00Z">
          <w:r w:rsidR="00A2508E" w:rsidDel="002D6336">
            <w:rPr>
              <w:b/>
              <w:bCs/>
              <w:lang w:val="en-US"/>
            </w:rPr>
            <w:fldChar w:fldCharType="end"/>
          </w:r>
          <w:r w:rsidR="00A2508E" w:rsidDel="002D6336">
            <w:rPr>
              <w:b/>
              <w:bCs/>
              <w:lang w:val="en-US"/>
            </w:rPr>
            <w:delText>.</w:delText>
          </w:r>
          <w:r w:rsidR="00A2508E" w:rsidDel="002D6336">
            <w:rPr>
              <w:b/>
              <w:bCs/>
              <w:lang w:val="en-US"/>
            </w:rPr>
            <w:fldChar w:fldCharType="begin"/>
          </w:r>
          <w:r w:rsidR="00A2508E" w:rsidDel="002D6336">
            <w:rPr>
              <w:b/>
              <w:bCs/>
              <w:lang w:val="en-US"/>
            </w:rPr>
            <w:delInstrText xml:space="preserve"> SEQ Fig. \* ARABIC \s 1 </w:delInstrText>
          </w:r>
        </w:del>
      </w:ins>
      <w:del w:id="1266" w:author="León Prieto" w:date="2023-07-05T01:21:00Z">
        <w:r w:rsidR="00A2508E" w:rsidDel="002D6336">
          <w:rPr>
            <w:b/>
            <w:bCs/>
            <w:lang w:val="en-US"/>
          </w:rPr>
          <w:fldChar w:fldCharType="separate"/>
        </w:r>
      </w:del>
      <w:ins w:id="1267" w:author="Omega" w:date="2023-07-05T00:09:00Z">
        <w:del w:id="1268" w:author="León Prieto" w:date="2023-07-05T01:21:00Z">
          <w:r w:rsidR="00A2508E" w:rsidDel="002D6336">
            <w:rPr>
              <w:b/>
              <w:bCs/>
              <w:noProof/>
              <w:lang w:val="en-US"/>
            </w:rPr>
            <w:delText>3</w:delText>
          </w:r>
          <w:r w:rsidR="00A2508E" w:rsidDel="002D6336">
            <w:rPr>
              <w:b/>
              <w:bCs/>
              <w:lang w:val="en-US"/>
            </w:rPr>
            <w:fldChar w:fldCharType="end"/>
          </w:r>
        </w:del>
      </w:ins>
      <w:ins w:id="1269" w:author="Prieto Bailo, León Enrique" w:date="2023-07-04T22:10:00Z">
        <w:del w:id="1270" w:author="Omega" w:date="2023-07-05T00:09:00Z">
          <w:r w:rsidR="001C4FE6" w:rsidDel="00A2508E">
            <w:rPr>
              <w:b/>
              <w:bCs/>
              <w:lang w:val="en-US"/>
            </w:rPr>
            <w:fldChar w:fldCharType="begin"/>
          </w:r>
          <w:r w:rsidR="001C4FE6" w:rsidDel="00A2508E">
            <w:rPr>
              <w:b/>
              <w:bCs/>
              <w:lang w:val="en-US"/>
            </w:rPr>
            <w:delInstrText xml:space="preserve"> STYLEREF 1 \s </w:delInstrText>
          </w:r>
        </w:del>
      </w:ins>
      <w:del w:id="1271" w:author="Omega" w:date="2023-07-05T00:09:00Z">
        <w:r w:rsidR="001C4FE6" w:rsidDel="00A2508E">
          <w:rPr>
            <w:b/>
            <w:bCs/>
            <w:lang w:val="en-US"/>
          </w:rPr>
          <w:fldChar w:fldCharType="separate"/>
        </w:r>
        <w:r w:rsidR="001C4FE6" w:rsidDel="00A2508E">
          <w:rPr>
            <w:b/>
            <w:bCs/>
            <w:noProof/>
            <w:lang w:val="en-US"/>
          </w:rPr>
          <w:delText>2</w:delText>
        </w:r>
      </w:del>
      <w:ins w:id="1272" w:author="Prieto Bailo, León Enrique" w:date="2023-07-04T22:10:00Z">
        <w:del w:id="1273" w:author="Omega" w:date="2023-07-05T00:09:00Z">
          <w:r w:rsidR="001C4FE6" w:rsidDel="00A2508E">
            <w:rPr>
              <w:b/>
              <w:bCs/>
              <w:lang w:val="en-US"/>
            </w:rPr>
            <w:fldChar w:fldCharType="end"/>
          </w:r>
          <w:r w:rsidR="001C4FE6" w:rsidDel="00A2508E">
            <w:rPr>
              <w:b/>
              <w:bCs/>
              <w:lang w:val="en-US"/>
            </w:rPr>
            <w:delText>.</w:delText>
          </w:r>
          <w:r w:rsidR="001C4FE6" w:rsidDel="00A2508E">
            <w:rPr>
              <w:b/>
              <w:bCs/>
              <w:lang w:val="en-US"/>
            </w:rPr>
            <w:fldChar w:fldCharType="begin"/>
          </w:r>
          <w:r w:rsidR="001C4FE6" w:rsidDel="00A2508E">
            <w:rPr>
              <w:b/>
              <w:bCs/>
              <w:lang w:val="en-US"/>
            </w:rPr>
            <w:delInstrText xml:space="preserve"> SEQ Fig. \* ARABIC \s 1 </w:delInstrText>
          </w:r>
        </w:del>
      </w:ins>
      <w:del w:id="1274" w:author="Omega" w:date="2023-07-05T00:09:00Z">
        <w:r w:rsidR="001C4FE6" w:rsidDel="00A2508E">
          <w:rPr>
            <w:b/>
            <w:bCs/>
            <w:lang w:val="en-US"/>
          </w:rPr>
          <w:fldChar w:fldCharType="separate"/>
        </w:r>
      </w:del>
      <w:ins w:id="1275" w:author="Prieto Bailo, León Enrique" w:date="2023-07-04T22:10:00Z">
        <w:del w:id="1276" w:author="Omega" w:date="2023-07-05T00:09:00Z">
          <w:r w:rsidR="001C4FE6" w:rsidDel="00A2508E">
            <w:rPr>
              <w:b/>
              <w:bCs/>
              <w:noProof/>
              <w:lang w:val="en-US"/>
            </w:rPr>
            <w:delText>3</w:delText>
          </w:r>
          <w:r w:rsidR="001C4FE6" w:rsidDel="00A2508E">
            <w:rPr>
              <w:b/>
              <w:bCs/>
              <w:lang w:val="en-US"/>
            </w:rPr>
            <w:fldChar w:fldCharType="end"/>
          </w:r>
        </w:del>
      </w:ins>
      <w:del w:id="1277" w:author="Prieto Bailo, León Enrique" w:date="2023-07-04T20:59:00Z">
        <w:r w:rsidR="00AB4A2C" w:rsidDel="00E86E6E">
          <w:rPr>
            <w:b/>
            <w:bCs/>
          </w:rPr>
          <w:fldChar w:fldCharType="begin"/>
        </w:r>
        <w:r w:rsidR="00AB4A2C" w:rsidRPr="006D1DE1" w:rsidDel="00E86E6E">
          <w:rPr>
            <w:b/>
            <w:bCs/>
            <w:lang w:val="en-US"/>
            <w:rPrChange w:id="1278" w:author="Prieto Bailo, León Enrique" w:date="2023-07-03T19:02:00Z">
              <w:rPr>
                <w:b/>
                <w:bCs/>
              </w:rPr>
            </w:rPrChange>
          </w:rPr>
          <w:delInstrText xml:space="preserve"> STYLEREF 1 \s </w:delInstrText>
        </w:r>
        <w:r w:rsidR="00AB4A2C" w:rsidDel="00E86E6E">
          <w:rPr>
            <w:b/>
            <w:bCs/>
          </w:rPr>
          <w:fldChar w:fldCharType="separate"/>
        </w:r>
        <w:r w:rsidR="00AB4A2C" w:rsidRPr="006D1DE1" w:rsidDel="00E86E6E">
          <w:rPr>
            <w:b/>
            <w:bCs/>
            <w:noProof/>
            <w:lang w:val="en-US"/>
            <w:rPrChange w:id="1279" w:author="Prieto Bailo, León Enrique" w:date="2023-07-03T19:02:00Z">
              <w:rPr>
                <w:b/>
                <w:bCs/>
                <w:noProof/>
              </w:rPr>
            </w:rPrChange>
          </w:rPr>
          <w:delText>2</w:delText>
        </w:r>
        <w:r w:rsidR="00AB4A2C" w:rsidDel="00E86E6E">
          <w:rPr>
            <w:b/>
            <w:bCs/>
          </w:rPr>
          <w:fldChar w:fldCharType="end"/>
        </w:r>
        <w:r w:rsidR="00AB4A2C" w:rsidRPr="006D1DE1" w:rsidDel="00E86E6E">
          <w:rPr>
            <w:b/>
            <w:bCs/>
            <w:lang w:val="en-US"/>
            <w:rPrChange w:id="1280" w:author="Prieto Bailo, León Enrique" w:date="2023-07-03T19:02:00Z">
              <w:rPr>
                <w:b/>
                <w:bCs/>
              </w:rPr>
            </w:rPrChange>
          </w:rPr>
          <w:delText>.</w:delText>
        </w:r>
        <w:r w:rsidR="00AB4A2C" w:rsidDel="00E86E6E">
          <w:rPr>
            <w:b/>
            <w:bCs/>
          </w:rPr>
          <w:fldChar w:fldCharType="begin"/>
        </w:r>
        <w:r w:rsidR="00AB4A2C" w:rsidRPr="006D1DE1" w:rsidDel="00E86E6E">
          <w:rPr>
            <w:b/>
            <w:bCs/>
            <w:lang w:val="en-US"/>
            <w:rPrChange w:id="1281" w:author="Prieto Bailo, León Enrique" w:date="2023-07-03T19:02:00Z">
              <w:rPr>
                <w:b/>
                <w:bCs/>
              </w:rPr>
            </w:rPrChange>
          </w:rPr>
          <w:delInstrText xml:space="preserve"> SEQ Fig. \* ARABIC \s 1 </w:delInstrText>
        </w:r>
        <w:r w:rsidR="00AB4A2C" w:rsidDel="00E86E6E">
          <w:rPr>
            <w:b/>
            <w:bCs/>
          </w:rPr>
          <w:fldChar w:fldCharType="separate"/>
        </w:r>
        <w:r w:rsidR="00AB4A2C" w:rsidRPr="006D1DE1" w:rsidDel="00E86E6E">
          <w:rPr>
            <w:b/>
            <w:bCs/>
            <w:noProof/>
            <w:lang w:val="en-US"/>
            <w:rPrChange w:id="1282" w:author="Prieto Bailo, León Enrique" w:date="2023-07-03T19:02:00Z">
              <w:rPr>
                <w:b/>
                <w:bCs/>
                <w:noProof/>
              </w:rPr>
            </w:rPrChange>
          </w:rPr>
          <w:delText>3</w:delText>
        </w:r>
        <w:r w:rsidR="00AB4A2C" w:rsidDel="00E86E6E">
          <w:rPr>
            <w:b/>
            <w:bCs/>
          </w:rPr>
          <w:fldChar w:fldCharType="end"/>
        </w:r>
      </w:del>
      <w:r w:rsidRPr="006D1DE1">
        <w:rPr>
          <w:b/>
          <w:bCs/>
          <w:lang w:val="en-US"/>
          <w:rPrChange w:id="1283" w:author="Prieto Bailo, León Enrique" w:date="2023-07-03T19:02:00Z">
            <w:rPr>
              <w:b/>
              <w:bCs/>
            </w:rPr>
          </w:rPrChange>
        </w:rPr>
        <w:t>.</w:t>
      </w:r>
      <w:r w:rsidRPr="006D1DE1">
        <w:rPr>
          <w:lang w:val="en-US"/>
          <w:rPrChange w:id="1284" w:author="Prieto Bailo, León Enrique" w:date="2023-07-03T19:02:00Z">
            <w:rPr/>
          </w:rPrChange>
        </w:rPr>
        <w:t xml:space="preserve"> </w:t>
      </w:r>
      <w:proofErr w:type="spellStart"/>
      <w:r w:rsidRPr="006D1DE1">
        <w:rPr>
          <w:lang w:val="en-US"/>
          <w:rPrChange w:id="1285" w:author="Prieto Bailo, León Enrique" w:date="2023-07-03T19:02:00Z">
            <w:rPr/>
          </w:rPrChange>
        </w:rPr>
        <w:t>Microcontrolador</w:t>
      </w:r>
      <w:proofErr w:type="spellEnd"/>
      <w:r w:rsidRPr="006D1DE1">
        <w:rPr>
          <w:lang w:val="en-US"/>
          <w:rPrChange w:id="1286" w:author="Prieto Bailo, León Enrique" w:date="2023-07-03T19:02:00Z">
            <w:rPr/>
          </w:rPrChange>
        </w:rPr>
        <w:t xml:space="preserve"> Adafruit Feather STM32F405</w:t>
      </w:r>
    </w:p>
    <w:p w14:paraId="0160C206" w14:textId="02FE48AD" w:rsidR="001C0855" w:rsidRPr="006D1DE1" w:rsidRDefault="001C0855" w:rsidP="00BF44BB">
      <w:pPr>
        <w:rPr>
          <w:lang w:val="en-US"/>
          <w:rPrChange w:id="1287" w:author="Prieto Bailo, León Enrique" w:date="2023-07-03T19:02:00Z">
            <w:rPr/>
          </w:rPrChange>
        </w:rPr>
      </w:pPr>
    </w:p>
    <w:p w14:paraId="7036D954" w14:textId="56B841EB" w:rsidR="009C4A20" w:rsidRDefault="009C4A20" w:rsidP="00BF44BB">
      <w:pPr>
        <w:rPr>
          <w:ins w:id="1288" w:author="Prieto Bailo, León Enrique" w:date="2023-07-07T23:38:00Z"/>
          <w:lang w:val="en-US"/>
        </w:rPr>
      </w:pPr>
    </w:p>
    <w:p w14:paraId="75C5A8E3" w14:textId="4B620349" w:rsidR="006C1D22" w:rsidRDefault="006C1D22" w:rsidP="00BF44BB">
      <w:pPr>
        <w:rPr>
          <w:ins w:id="1289" w:author="Prieto Bailo, León Enrique" w:date="2023-07-07T23:38:00Z"/>
          <w:lang w:val="en-US"/>
        </w:rPr>
      </w:pPr>
    </w:p>
    <w:p w14:paraId="0A24F1D9" w14:textId="58A50E1D" w:rsidR="006C1D22" w:rsidRDefault="006C1D22" w:rsidP="00BF44BB">
      <w:pPr>
        <w:rPr>
          <w:ins w:id="1290" w:author="Prieto Bailo, León Enrique" w:date="2023-07-07T23:38:00Z"/>
          <w:lang w:val="en-US"/>
        </w:rPr>
      </w:pPr>
    </w:p>
    <w:p w14:paraId="4F1B4959" w14:textId="77777777" w:rsidR="006C1D22" w:rsidRPr="006D1DE1" w:rsidRDefault="006C1D22" w:rsidP="00BF44BB">
      <w:pPr>
        <w:rPr>
          <w:lang w:val="en-US"/>
          <w:rPrChange w:id="1291" w:author="Prieto Bailo, León Enrique" w:date="2023-07-03T19:02:00Z">
            <w:rPr/>
          </w:rPrChange>
        </w:rPr>
      </w:pPr>
    </w:p>
    <w:p w14:paraId="4ED3DD2B" w14:textId="3695FA8A" w:rsidR="001C0855" w:rsidRDefault="001C0855" w:rsidP="004C0899">
      <w:pPr>
        <w:pStyle w:val="Heading3"/>
        <w:spacing w:before="0"/>
      </w:pPr>
      <w:bookmarkStart w:id="1292" w:name="_Toc139811961"/>
      <w:r w:rsidRPr="0065147A">
        <w:lastRenderedPageBreak/>
        <w:t>MPU6050</w:t>
      </w:r>
      <w:bookmarkEnd w:id="1292"/>
    </w:p>
    <w:p w14:paraId="7784E38A" w14:textId="77777777" w:rsidR="00BF44BB" w:rsidRDefault="00BF44BB" w:rsidP="00BF44BB"/>
    <w:p w14:paraId="31833635" w14:textId="75E0FB73" w:rsidR="00D36737" w:rsidRDefault="00D36737" w:rsidP="00BF44BB">
      <w:r>
        <w:t>El MPU6050</w:t>
      </w:r>
      <w:ins w:id="1293" w:author="Prieto Bailo, León Enrique" w:date="2023-07-06T00:40:00Z">
        <w:r w:rsidR="00247CF5">
          <w:t xml:space="preserve"> </w:t>
        </w:r>
      </w:ins>
      <w:customXmlInsRangeStart w:id="1294" w:author="León Prieto" w:date="2023-07-05T00:46:00Z"/>
      <w:sdt>
        <w:sdtPr>
          <w:rPr>
            <w:color w:val="000000"/>
          </w:rPr>
          <w:tag w:val="MENDELEY_CITATION_v3_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"/>
          <w:id w:val="-158934164"/>
          <w:placeholder>
            <w:docPart w:val="DefaultPlaceholder_-1854013440"/>
          </w:placeholder>
        </w:sdtPr>
        <w:sdtContent>
          <w:customXmlInsRangeEnd w:id="1294"/>
          <w:ins w:id="1295" w:author="León Prieto" w:date="2023-07-07T21:44:00Z">
            <w:r w:rsidR="003E0E60" w:rsidRPr="003E0E60">
              <w:rPr>
                <w:color w:val="000000"/>
              </w:rPr>
              <w:t>[10]</w:t>
            </w:r>
          </w:ins>
          <w:customXmlInsRangeStart w:id="1296" w:author="León Prieto" w:date="2023-07-05T00:46:00Z"/>
        </w:sdtContent>
      </w:sdt>
      <w:customXmlInsRangeEnd w:id="1296"/>
      <w:r>
        <w:t xml:space="preserve"> es un módulo de sensor de movimiento utilizado para medir la aceleración y la velocidad angular</w:t>
      </w:r>
      <w:del w:id="1297" w:author="ramon casanella" w:date="2023-07-05T08:13:00Z">
        <w:r w:rsidDel="00066D8B">
          <w:delText xml:space="preserve"> en dispositivos electrónicos</w:delText>
        </w:r>
      </w:del>
      <w:r>
        <w:t>. Este módulo es especialmente popular en aplicaciones de robótica, drones, control de movimiento y realidad virtual.</w:t>
      </w:r>
    </w:p>
    <w:p w14:paraId="47A993E2" w14:textId="77777777" w:rsidR="00BF44BB" w:rsidRDefault="00BF44BB" w:rsidP="00BF44BB"/>
    <w:p w14:paraId="0DBDF0C3" w14:textId="46A86452" w:rsidR="00D36737" w:rsidRDefault="00D36737" w:rsidP="00BF44BB">
      <w:r>
        <w:t xml:space="preserve">El MPU6050 integra un acelerómetro </w:t>
      </w:r>
      <w:ins w:id="1298" w:author="Prieto Bailo, León Enrique" w:date="2023-07-07T17:59:00Z">
        <w:r w:rsidR="006C7D24">
          <w:t xml:space="preserve">y giroscopio </w:t>
        </w:r>
      </w:ins>
      <w:r>
        <w:t xml:space="preserve">de tres ejes </w:t>
      </w:r>
      <w:del w:id="1299" w:author="Prieto Bailo, León Enrique" w:date="2023-07-07T17:59:00Z">
        <w:r w:rsidDel="006C7D24">
          <w:delText xml:space="preserve">y un giroscopio de tres ejes </w:delText>
        </w:r>
      </w:del>
      <w:r>
        <w:t xml:space="preserve">en un solo chip. Esto permite medir la aceleración lineal y la velocidad angular en tres direcciones diferentes: X, Y </w:t>
      </w:r>
      <w:proofErr w:type="spellStart"/>
      <w:r>
        <w:t>y</w:t>
      </w:r>
      <w:proofErr w:type="spellEnd"/>
      <w:r>
        <w:t xml:space="preserve"> Z. El acelerómetro mide la aceleración lineal en cada uno de los ejes, mientras que el giroscopio mide la velocidad angular o la tasa de cambio del ángulo en cada eje.</w:t>
      </w:r>
    </w:p>
    <w:p w14:paraId="0DBF6C90" w14:textId="77777777" w:rsidR="00BF44BB" w:rsidRDefault="00BF44BB" w:rsidP="00BF44BB"/>
    <w:p w14:paraId="44F834C1" w14:textId="03B47BC6" w:rsidR="00D36737" w:rsidRDefault="00D36737" w:rsidP="00BF44BB">
      <w:r>
        <w:t>Una de las características destacadas del MPU6050 es su capacidad para proporcionar mediciones en tiempo real con alta precisión y sensibilidad. Esto permite detectar movimientos y cambios de orientación con gran precisión, lo que resulta útil en aplicaciones como la estabilización de vuelo de drones, la detección de movimientos en juegos de realidad virtual y la navegación inercial en robótica.</w:t>
      </w:r>
    </w:p>
    <w:p w14:paraId="3DFD1BE5" w14:textId="77777777" w:rsidR="00BF44BB" w:rsidRDefault="00BF44BB" w:rsidP="00BF44BB"/>
    <w:p w14:paraId="5FB2725C" w14:textId="3223E62D" w:rsidR="00D36737" w:rsidRDefault="00D36737" w:rsidP="00BF44BB">
      <w:r>
        <w:t>Además de sus capacidades de medición, el MPU6050 también incluye características adicionales como un sensor de temperatura incorporado</w:t>
      </w:r>
      <w:r w:rsidR="000E2A0E">
        <w:t xml:space="preserve"> o</w:t>
      </w:r>
      <w:r>
        <w:t xml:space="preserve"> la capacidad de ajustar diferentes rangos de medición y tasas de muestreo según las necesidades del proyecto.</w:t>
      </w:r>
    </w:p>
    <w:p w14:paraId="264218DA" w14:textId="77777777" w:rsidR="00BF44BB" w:rsidRDefault="00BF44BB" w:rsidP="00BF44BB"/>
    <w:p w14:paraId="223A31D1" w14:textId="7C227B76" w:rsidR="000E2A0E" w:rsidDel="00A421B4" w:rsidRDefault="000E2A0E" w:rsidP="00BF44BB">
      <w:pPr>
        <w:rPr>
          <w:del w:id="1300" w:author="Prieto Bailo, León Enrique" w:date="2023-07-07T20:51:00Z"/>
        </w:rPr>
      </w:pPr>
      <w:del w:id="1301" w:author="Prieto Bailo, León Enrique" w:date="2023-07-07T18:05:00Z">
        <w:r w:rsidRPr="000E2A0E" w:rsidDel="00111945">
          <w:delText>Para utilizar el MPU6050 con el microcontrolador Adafruit Feather STM32F405, se requiere la programación y configuración adecuada</w:delText>
        </w:r>
        <w:r w:rsidDel="00111945">
          <w:delText xml:space="preserve">. </w:delText>
        </w:r>
      </w:del>
      <w:r w:rsidRPr="000E2A0E">
        <w:t>Para establecer la conexión entre el MPU6050 y el microcontrolador, se utilizará el puerto I2C (Inter-</w:t>
      </w:r>
      <w:proofErr w:type="spellStart"/>
      <w:r w:rsidRPr="000E2A0E">
        <w:t>Integrated</w:t>
      </w:r>
      <w:proofErr w:type="spellEnd"/>
      <w:r w:rsidRPr="000E2A0E">
        <w:t xml:space="preserve"> </w:t>
      </w:r>
      <w:proofErr w:type="spellStart"/>
      <w:r w:rsidRPr="000E2A0E">
        <w:t>Circuit</w:t>
      </w:r>
      <w:proofErr w:type="spellEnd"/>
      <w:r w:rsidRPr="000E2A0E">
        <w:t>). El puerto I2C permite una comunicación sencilla y eficiente entre dispositivos, y es compatible con el MPU6050. Mediante la programación adecuada, el microcontrolador podrá recibir datos del MPU6050 y realizar las acciones necesarias en función de las mediciones de aceleración y velocidad angular proporcionadas por el sensor. Esto permite aprovechar las capacidades del MPU6050 en aplicaciones como estabilización de vuelo, control de movimiento y detección de orientación precisa.</w:t>
      </w:r>
    </w:p>
    <w:p w14:paraId="40FE32C9" w14:textId="77777777" w:rsidR="00A421B4" w:rsidRDefault="00A421B4" w:rsidP="00BF44BB"/>
    <w:p w14:paraId="1B44CD6A" w14:textId="7BA76562" w:rsidR="00756DB5" w:rsidRDefault="00756DB5" w:rsidP="00BF44BB">
      <w:pPr>
        <w:rPr>
          <w:ins w:id="1302" w:author="Prieto Bailo, León Enrique" w:date="2023-07-07T20:52:00Z"/>
        </w:rPr>
      </w:pPr>
    </w:p>
    <w:p w14:paraId="5FE96A9E" w14:textId="0202ED20" w:rsidR="00A421B4" w:rsidRDefault="00A421B4" w:rsidP="00BF44BB">
      <w:pPr>
        <w:rPr>
          <w:ins w:id="1303" w:author="Prieto Bailo, León Enrique" w:date="2023-07-07T20:53:00Z"/>
        </w:rPr>
      </w:pPr>
      <w:ins w:id="1304" w:author="Prieto Bailo, León Enrique" w:date="2023-07-07T20:52:00Z">
        <w:r>
          <w:t xml:space="preserve">En la </w:t>
        </w:r>
        <w:r w:rsidRPr="00A421B4">
          <w:fldChar w:fldCharType="begin"/>
        </w:r>
        <w:r w:rsidRPr="00A421B4">
          <w:instrText xml:space="preserve"> REF _Ref139655583 \h </w:instrText>
        </w:r>
      </w:ins>
      <w:r w:rsidRPr="00A421B4">
        <w:rPr>
          <w:rPrChange w:id="1305" w:author="Prieto Bailo, León Enrique" w:date="2023-07-07T20:53:00Z">
            <w:rPr>
              <w:b/>
              <w:bCs/>
            </w:rPr>
          </w:rPrChange>
        </w:rPr>
        <w:instrText xml:space="preserve"> \* MERGEFORMAT </w:instrText>
      </w:r>
      <w:r w:rsidRPr="00A421B4">
        <w:fldChar w:fldCharType="separate"/>
      </w:r>
      <w:ins w:id="1306" w:author="Prieto Bailo, León Enrique" w:date="2023-07-09T17:01:00Z">
        <w:r w:rsidR="00B055D0" w:rsidRPr="00B055D0">
          <w:rPr>
            <w:rPrChange w:id="1307" w:author="Prieto Bailo, León Enrique" w:date="2023-07-09T17:01:00Z">
              <w:rPr>
                <w:b/>
                <w:bCs/>
              </w:rPr>
            </w:rPrChange>
          </w:rPr>
          <w:t xml:space="preserve">Fig. </w:t>
        </w:r>
        <w:r w:rsidR="00B055D0" w:rsidRPr="00B055D0">
          <w:rPr>
            <w:noProof/>
            <w:rPrChange w:id="1308" w:author="Prieto Bailo, León Enrique" w:date="2023-07-09T17:01:00Z">
              <w:rPr>
                <w:b/>
                <w:bCs/>
                <w:noProof/>
              </w:rPr>
            </w:rPrChange>
          </w:rPr>
          <w:t>2</w:t>
        </w:r>
        <w:r w:rsidR="00B055D0" w:rsidRPr="00B055D0">
          <w:rPr>
            <w:noProof/>
            <w:rPrChange w:id="1309" w:author="Prieto Bailo, León Enrique" w:date="2023-07-09T17:01:00Z">
              <w:rPr>
                <w:b/>
                <w:bCs/>
              </w:rPr>
            </w:rPrChange>
          </w:rPr>
          <w:t>.</w:t>
        </w:r>
        <w:r w:rsidR="00B055D0" w:rsidRPr="00B055D0">
          <w:rPr>
            <w:noProof/>
            <w:rPrChange w:id="1310" w:author="Prieto Bailo, León Enrique" w:date="2023-07-09T17:01:00Z">
              <w:rPr>
                <w:b/>
                <w:bCs/>
                <w:noProof/>
              </w:rPr>
            </w:rPrChange>
          </w:rPr>
          <w:t>4</w:t>
        </w:r>
      </w:ins>
      <w:ins w:id="1311" w:author="Prieto Bailo, León Enrique" w:date="2023-07-07T20:52:00Z">
        <w:r w:rsidRPr="00A421B4">
          <w:fldChar w:fldCharType="end"/>
        </w:r>
        <w:r>
          <w:t xml:space="preserve"> se puede ver el chip con </w:t>
        </w:r>
      </w:ins>
      <w:ins w:id="1312" w:author="Prieto Bailo, León Enrique" w:date="2023-07-07T20:55:00Z">
        <w:r>
          <w:t>el</w:t>
        </w:r>
      </w:ins>
      <w:ins w:id="1313" w:author="Prieto Bailo, León Enrique" w:date="2023-07-07T20:52:00Z">
        <w:r>
          <w:t xml:space="preserve"> MP</w:t>
        </w:r>
      </w:ins>
      <w:ins w:id="1314" w:author="Prieto Bailo, León Enrique" w:date="2023-07-07T20:53:00Z">
        <w:r>
          <w:t xml:space="preserve">U6050 seleccionado para este proyecto. </w:t>
        </w:r>
      </w:ins>
    </w:p>
    <w:p w14:paraId="7795F351" w14:textId="5D15B27A" w:rsidR="00A421B4" w:rsidRDefault="00A421B4" w:rsidP="00BF44BB">
      <w:pPr>
        <w:rPr>
          <w:ins w:id="1315" w:author="Prieto Bailo, León Enrique" w:date="2023-07-07T23:28:00Z"/>
        </w:rPr>
      </w:pPr>
    </w:p>
    <w:p w14:paraId="246CD215" w14:textId="77777777" w:rsidR="00D36AEB" w:rsidRDefault="00D36AEB" w:rsidP="00BF44BB"/>
    <w:p w14:paraId="510A309C" w14:textId="62A421B1" w:rsidR="00704136" w:rsidRDefault="000E2A0E" w:rsidP="00704136">
      <w:pPr>
        <w:keepNext/>
        <w:jc w:val="center"/>
      </w:pPr>
      <w:r>
        <w:rPr>
          <w:noProof/>
        </w:rPr>
        <w:drawing>
          <wp:inline distT="0" distB="0" distL="0" distR="0" wp14:anchorId="138FDD5D" wp14:editId="7B67CD66">
            <wp:extent cx="1493520" cy="1493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6306" cy="1516306"/>
                    </a:xfrm>
                    <a:prstGeom prst="rect">
                      <a:avLst/>
                    </a:prstGeom>
                    <a:noFill/>
                    <a:ln>
                      <a:noFill/>
                    </a:ln>
                  </pic:spPr>
                </pic:pic>
              </a:graphicData>
            </a:graphic>
          </wp:inline>
        </w:drawing>
      </w:r>
    </w:p>
    <w:p w14:paraId="4DAD7843" w14:textId="77777777" w:rsidR="00704136" w:rsidRDefault="00704136" w:rsidP="00704136">
      <w:pPr>
        <w:keepNext/>
        <w:jc w:val="center"/>
      </w:pPr>
    </w:p>
    <w:p w14:paraId="29AAE5F6" w14:textId="571F0432" w:rsidR="000E2A0E" w:rsidRDefault="00704136" w:rsidP="00704136">
      <w:pPr>
        <w:pStyle w:val="Caption"/>
        <w:jc w:val="center"/>
      </w:pPr>
      <w:bookmarkStart w:id="1316" w:name="_Ref139655583"/>
      <w:r w:rsidRPr="00704136">
        <w:rPr>
          <w:b/>
          <w:bCs/>
        </w:rPr>
        <w:t xml:space="preserve">Fig. </w:t>
      </w:r>
      <w:ins w:id="1317"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318"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319" w:author="Prieto Bailo, León Enrique" w:date="2023-07-09T17:01:00Z">
        <w:r w:rsidR="00B055D0">
          <w:rPr>
            <w:b/>
            <w:bCs/>
            <w:noProof/>
          </w:rPr>
          <w:t>4</w:t>
        </w:r>
      </w:ins>
      <w:ins w:id="1320" w:author="Prieto Bailo, León Enrique" w:date="2023-07-07T18:33:00Z">
        <w:r w:rsidR="00C03F4A">
          <w:rPr>
            <w:b/>
            <w:bCs/>
          </w:rPr>
          <w:fldChar w:fldCharType="end"/>
        </w:r>
      </w:ins>
      <w:bookmarkEnd w:id="1316"/>
      <w:ins w:id="1321" w:author="León Prieto" w:date="2023-07-05T01:21:00Z">
        <w:del w:id="1322" w:author="Prieto Bailo, León Enrique" w:date="2023-07-05T22:01:00Z">
          <w:r w:rsidR="002D6336" w:rsidDel="00FA48AA">
            <w:rPr>
              <w:b/>
              <w:bCs/>
            </w:rPr>
            <w:fldChar w:fldCharType="begin"/>
          </w:r>
          <w:r w:rsidR="002D6336" w:rsidDel="00FA48AA">
            <w:rPr>
              <w:b/>
              <w:bCs/>
            </w:rPr>
            <w:delInstrText xml:space="preserve"> STYLEREF 1 \s </w:delInstrText>
          </w:r>
        </w:del>
      </w:ins>
      <w:del w:id="1323" w:author="Prieto Bailo, León Enrique" w:date="2023-07-05T22:01:00Z">
        <w:r w:rsidR="002D6336" w:rsidDel="00FA48AA">
          <w:rPr>
            <w:b/>
            <w:bCs/>
          </w:rPr>
          <w:fldChar w:fldCharType="separate"/>
        </w:r>
        <w:r w:rsidR="002D6336" w:rsidDel="00FA48AA">
          <w:rPr>
            <w:b/>
            <w:bCs/>
            <w:noProof/>
          </w:rPr>
          <w:delText>2</w:delText>
        </w:r>
      </w:del>
      <w:ins w:id="1324" w:author="León Prieto" w:date="2023-07-05T01:21:00Z">
        <w:del w:id="1325"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1326" w:author="Prieto Bailo, León Enrique" w:date="2023-07-05T22:01:00Z">
        <w:r w:rsidR="002D6336" w:rsidDel="00FA48AA">
          <w:rPr>
            <w:b/>
            <w:bCs/>
          </w:rPr>
          <w:fldChar w:fldCharType="separate"/>
        </w:r>
      </w:del>
      <w:ins w:id="1327" w:author="León Prieto" w:date="2023-07-05T01:21:00Z">
        <w:del w:id="1328" w:author="Prieto Bailo, León Enrique" w:date="2023-07-05T22:01:00Z">
          <w:r w:rsidR="002D6336" w:rsidDel="00FA48AA">
            <w:rPr>
              <w:b/>
              <w:bCs/>
              <w:noProof/>
            </w:rPr>
            <w:delText>4</w:delText>
          </w:r>
          <w:r w:rsidR="002D6336" w:rsidDel="00FA48AA">
            <w:rPr>
              <w:b/>
              <w:bCs/>
            </w:rPr>
            <w:fldChar w:fldCharType="end"/>
          </w:r>
        </w:del>
      </w:ins>
      <w:ins w:id="1329" w:author="Omega" w:date="2023-07-05T00:09:00Z">
        <w:del w:id="1330" w:author="León Prieto" w:date="2023-07-05T01:21:00Z">
          <w:r w:rsidR="00A2508E" w:rsidDel="002D6336">
            <w:rPr>
              <w:b/>
              <w:bCs/>
            </w:rPr>
            <w:fldChar w:fldCharType="begin"/>
          </w:r>
          <w:r w:rsidR="00A2508E" w:rsidDel="002D6336">
            <w:rPr>
              <w:b/>
              <w:bCs/>
            </w:rPr>
            <w:delInstrText xml:space="preserve"> STYLEREF 1 \s </w:delInstrText>
          </w:r>
        </w:del>
      </w:ins>
      <w:del w:id="1331" w:author="León Prieto" w:date="2023-07-05T01:21:00Z">
        <w:r w:rsidR="00A2508E" w:rsidDel="002D6336">
          <w:rPr>
            <w:b/>
            <w:bCs/>
          </w:rPr>
          <w:fldChar w:fldCharType="separate"/>
        </w:r>
        <w:r w:rsidR="00A2508E" w:rsidDel="002D6336">
          <w:rPr>
            <w:b/>
            <w:bCs/>
            <w:noProof/>
          </w:rPr>
          <w:delText>2</w:delText>
        </w:r>
      </w:del>
      <w:ins w:id="1332" w:author="Omega" w:date="2023-07-05T00:09:00Z">
        <w:del w:id="1333"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1334" w:author="León Prieto" w:date="2023-07-05T01:21:00Z">
        <w:r w:rsidR="00A2508E" w:rsidDel="002D6336">
          <w:rPr>
            <w:b/>
            <w:bCs/>
          </w:rPr>
          <w:fldChar w:fldCharType="separate"/>
        </w:r>
      </w:del>
      <w:ins w:id="1335" w:author="Omega" w:date="2023-07-05T00:09:00Z">
        <w:del w:id="1336" w:author="León Prieto" w:date="2023-07-05T01:21:00Z">
          <w:r w:rsidR="00A2508E" w:rsidDel="002D6336">
            <w:rPr>
              <w:b/>
              <w:bCs/>
              <w:noProof/>
            </w:rPr>
            <w:delText>4</w:delText>
          </w:r>
          <w:r w:rsidR="00A2508E" w:rsidDel="002D6336">
            <w:rPr>
              <w:b/>
              <w:bCs/>
            </w:rPr>
            <w:fldChar w:fldCharType="end"/>
          </w:r>
        </w:del>
      </w:ins>
      <w:ins w:id="1337" w:author="Prieto Bailo, León Enrique" w:date="2023-07-04T22:10:00Z">
        <w:del w:id="1338" w:author="Omega" w:date="2023-07-05T00:09:00Z">
          <w:r w:rsidR="001C4FE6" w:rsidDel="00A2508E">
            <w:rPr>
              <w:b/>
              <w:bCs/>
            </w:rPr>
            <w:fldChar w:fldCharType="begin"/>
          </w:r>
          <w:r w:rsidR="001C4FE6" w:rsidDel="00A2508E">
            <w:rPr>
              <w:b/>
              <w:bCs/>
            </w:rPr>
            <w:delInstrText xml:space="preserve"> STYLEREF 1 \s </w:delInstrText>
          </w:r>
        </w:del>
      </w:ins>
      <w:del w:id="1339" w:author="Omega" w:date="2023-07-05T00:09:00Z">
        <w:r w:rsidR="001C4FE6" w:rsidDel="00A2508E">
          <w:rPr>
            <w:b/>
            <w:bCs/>
          </w:rPr>
          <w:fldChar w:fldCharType="separate"/>
        </w:r>
        <w:r w:rsidR="001C4FE6" w:rsidDel="00A2508E">
          <w:rPr>
            <w:b/>
            <w:bCs/>
            <w:noProof/>
          </w:rPr>
          <w:delText>2</w:delText>
        </w:r>
      </w:del>
      <w:ins w:id="1340" w:author="Prieto Bailo, León Enrique" w:date="2023-07-04T22:10:00Z">
        <w:del w:id="1341"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1342" w:author="Omega" w:date="2023-07-05T00:09:00Z">
        <w:r w:rsidR="001C4FE6" w:rsidDel="00A2508E">
          <w:rPr>
            <w:b/>
            <w:bCs/>
          </w:rPr>
          <w:fldChar w:fldCharType="separate"/>
        </w:r>
      </w:del>
      <w:ins w:id="1343" w:author="Prieto Bailo, León Enrique" w:date="2023-07-04T22:10:00Z">
        <w:del w:id="1344" w:author="Omega" w:date="2023-07-05T00:09:00Z">
          <w:r w:rsidR="001C4FE6" w:rsidDel="00A2508E">
            <w:rPr>
              <w:b/>
              <w:bCs/>
              <w:noProof/>
            </w:rPr>
            <w:delText>4</w:delText>
          </w:r>
          <w:r w:rsidR="001C4FE6" w:rsidDel="00A2508E">
            <w:rPr>
              <w:b/>
              <w:bCs/>
            </w:rPr>
            <w:fldChar w:fldCharType="end"/>
          </w:r>
        </w:del>
      </w:ins>
      <w:del w:id="1345"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2</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4</w:delText>
        </w:r>
        <w:r w:rsidR="00AB4A2C" w:rsidDel="00E86E6E">
          <w:rPr>
            <w:b/>
            <w:bCs/>
          </w:rPr>
          <w:fldChar w:fldCharType="end"/>
        </w:r>
      </w:del>
      <w:r w:rsidRPr="00704136">
        <w:rPr>
          <w:b/>
          <w:bCs/>
        </w:rPr>
        <w:t>.</w:t>
      </w:r>
      <w:r>
        <w:t xml:space="preserve"> IMU MPU6050</w:t>
      </w:r>
    </w:p>
    <w:p w14:paraId="7357D7E6" w14:textId="716668D2" w:rsidR="000B7AB4" w:rsidDel="006C1D22" w:rsidRDefault="000B7AB4" w:rsidP="00BF44BB">
      <w:pPr>
        <w:rPr>
          <w:del w:id="1346" w:author="Prieto Bailo, León Enrique" w:date="2023-07-07T23:38:00Z"/>
        </w:rPr>
      </w:pPr>
      <w:bookmarkStart w:id="1347" w:name="_Toc139811962"/>
      <w:bookmarkEnd w:id="1347"/>
    </w:p>
    <w:p w14:paraId="06FB8B76" w14:textId="00D0352E" w:rsidR="009C4A20" w:rsidRPr="0065147A" w:rsidDel="006C1D22" w:rsidRDefault="009C4A20" w:rsidP="00BF44BB">
      <w:pPr>
        <w:rPr>
          <w:del w:id="1348" w:author="Prieto Bailo, León Enrique" w:date="2023-07-07T23:38:00Z"/>
        </w:rPr>
      </w:pPr>
      <w:bookmarkStart w:id="1349" w:name="_Toc139811963"/>
      <w:bookmarkEnd w:id="1349"/>
    </w:p>
    <w:p w14:paraId="127CF719" w14:textId="2A38A371" w:rsidR="001C0855" w:rsidRPr="0065147A" w:rsidRDefault="000B7AB4" w:rsidP="004C0899">
      <w:pPr>
        <w:pStyle w:val="Heading3"/>
        <w:spacing w:before="0"/>
      </w:pPr>
      <w:bookmarkStart w:id="1350" w:name="_Toc139811964"/>
      <w:r w:rsidRPr="0065147A">
        <w:t>BMP280</w:t>
      </w:r>
      <w:bookmarkEnd w:id="1350"/>
    </w:p>
    <w:p w14:paraId="65492C65" w14:textId="77777777" w:rsidR="00BF44BB" w:rsidRDefault="00BF44BB" w:rsidP="00BF44BB"/>
    <w:p w14:paraId="6E079E13" w14:textId="0998B74B" w:rsidR="000B7AB4" w:rsidRDefault="000B7AB4" w:rsidP="00BF44BB">
      <w:r w:rsidRPr="0065147A">
        <w:t>El sensor BMP280</w:t>
      </w:r>
      <w:ins w:id="1351" w:author="Prieto Bailo, León Enrique" w:date="2023-07-06T00:40:00Z">
        <w:r w:rsidR="00247CF5">
          <w:t xml:space="preserve"> </w:t>
        </w:r>
      </w:ins>
      <w:customXmlInsRangeStart w:id="1352" w:author="León Prieto" w:date="2023-07-05T00:46:00Z"/>
      <w:sdt>
        <w:sdtPr>
          <w:rPr>
            <w:color w:val="000000"/>
          </w:rPr>
          <w:tag w:val="MENDELEY_CITATION_v3_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"/>
          <w:id w:val="774215913"/>
          <w:placeholder>
            <w:docPart w:val="DefaultPlaceholder_-1854013440"/>
          </w:placeholder>
        </w:sdtPr>
        <w:sdtContent>
          <w:customXmlInsRangeEnd w:id="1352"/>
          <w:ins w:id="1353" w:author="León Prieto" w:date="2023-07-07T21:44:00Z">
            <w:r w:rsidR="003E0E60" w:rsidRPr="003E0E60">
              <w:rPr>
                <w:color w:val="000000"/>
              </w:rPr>
              <w:t>[11]</w:t>
            </w:r>
          </w:ins>
          <w:customXmlInsRangeStart w:id="1354" w:author="León Prieto" w:date="2023-07-05T00:46:00Z"/>
        </w:sdtContent>
      </w:sdt>
      <w:customXmlInsRangeEnd w:id="1354"/>
      <w:r w:rsidRPr="0065147A">
        <w:t xml:space="preserve"> es un sensor de presión y temperatura de alta precisión fabricado por Bosch </w:t>
      </w:r>
      <w:proofErr w:type="spellStart"/>
      <w:r w:rsidRPr="0065147A">
        <w:t>Sensortec</w:t>
      </w:r>
      <w:proofErr w:type="spellEnd"/>
      <w:r w:rsidRPr="0065147A">
        <w:t xml:space="preserve">. Está diseñado para medir la presión barométrica y la temperatura en una amplia gama de aplicaciones, incluyendo la navegación, los drones y la meteorología. El BMP280 utiliza un principio de medición </w:t>
      </w:r>
      <w:proofErr w:type="spellStart"/>
      <w:r w:rsidRPr="0065147A">
        <w:t>piezo</w:t>
      </w:r>
      <w:proofErr w:type="spellEnd"/>
      <w:r w:rsidRPr="0065147A">
        <w:t>-resistivo para medir la presión atmosférica con una precisión de hasta ±1 hPa</w:t>
      </w:r>
      <w:ins w:id="1355" w:author="Prieto Bailo, León Enrique" w:date="2023-07-07T18:09:00Z">
        <w:r w:rsidR="00111945">
          <w:t xml:space="preserve"> y una resolución de 0.16 </w:t>
        </w:r>
        <w:proofErr w:type="spellStart"/>
        <w:r w:rsidR="00111945">
          <w:t>Pa</w:t>
        </w:r>
      </w:ins>
      <w:proofErr w:type="spellEnd"/>
      <w:r w:rsidRPr="0065147A">
        <w:t>, lo que lo hace ideal para aplicaciones en las que se necesita una medición precisa de la presión.</w:t>
      </w:r>
    </w:p>
    <w:p w14:paraId="3BDD0C5B" w14:textId="77777777" w:rsidR="00BF44BB" w:rsidRPr="0065147A" w:rsidRDefault="00BF44BB" w:rsidP="00BF44BB"/>
    <w:p w14:paraId="27C4E81C" w14:textId="34862551" w:rsidR="00021D5D" w:rsidRDefault="000B7AB4" w:rsidP="00BF44BB">
      <w:r w:rsidRPr="0065147A">
        <w:t xml:space="preserve">En cuanto a su aplicación en drones, el BMP280 se utiliza para medir la altura y la altitud del </w:t>
      </w:r>
      <w:del w:id="1356" w:author="Prieto Bailo, León Enrique" w:date="2023-07-05T22:49:00Z">
        <w:r w:rsidRPr="0065147A" w:rsidDel="00A73910">
          <w:delText>drone</w:delText>
        </w:r>
      </w:del>
      <w:ins w:id="1357" w:author="Prieto Bailo, León Enrique" w:date="2023-07-05T22:49:00Z">
        <w:r w:rsidR="00A73910">
          <w:t>dron</w:t>
        </w:r>
      </w:ins>
      <w:r w:rsidRPr="0065147A">
        <w:t xml:space="preserve">. Al medir la presión atmosférica, el BMP280 puede calcular la altitud del </w:t>
      </w:r>
      <w:del w:id="1358" w:author="Prieto Bailo, León Enrique" w:date="2023-07-05T22:49:00Z">
        <w:r w:rsidRPr="0065147A" w:rsidDel="00A73910">
          <w:delText>drone</w:delText>
        </w:r>
      </w:del>
      <w:ins w:id="1359" w:author="Prieto Bailo, León Enrique" w:date="2023-07-05T22:49:00Z">
        <w:r w:rsidR="00A73910">
          <w:t>dron</w:t>
        </w:r>
      </w:ins>
      <w:r w:rsidRPr="0065147A">
        <w:t xml:space="preserve"> con una precisión razonable. </w:t>
      </w:r>
      <w:r w:rsidR="00021D5D" w:rsidRPr="0065147A">
        <w:t>Esta información complementada con un algoritmo de control de altitud se puede emplear para desarrollar modos de vuelo como el “</w:t>
      </w:r>
      <w:proofErr w:type="spellStart"/>
      <w:r w:rsidR="001510A7">
        <w:t>A</w:t>
      </w:r>
      <w:r w:rsidR="00021D5D" w:rsidRPr="0065147A">
        <w:t>ltitude</w:t>
      </w:r>
      <w:proofErr w:type="spellEnd"/>
      <w:r w:rsidR="00021D5D" w:rsidRPr="0065147A">
        <w:t xml:space="preserve"> </w:t>
      </w:r>
      <w:proofErr w:type="spellStart"/>
      <w:r w:rsidR="001510A7">
        <w:t>H</w:t>
      </w:r>
      <w:r w:rsidR="00021D5D" w:rsidRPr="0065147A">
        <w:t>old</w:t>
      </w:r>
      <w:proofErr w:type="spellEnd"/>
      <w:r w:rsidR="00021D5D" w:rsidRPr="0065147A">
        <w:t xml:space="preserve">”, el cual permite maniobrar el </w:t>
      </w:r>
      <w:del w:id="1360" w:author="Prieto Bailo, León Enrique" w:date="2023-07-05T22:49:00Z">
        <w:r w:rsidR="00021D5D" w:rsidRPr="0065147A" w:rsidDel="00A73910">
          <w:delText>drone</w:delText>
        </w:r>
      </w:del>
      <w:ins w:id="1361" w:author="Prieto Bailo, León Enrique" w:date="2023-07-05T22:49:00Z">
        <w:r w:rsidR="00A73910">
          <w:t>dron</w:t>
        </w:r>
      </w:ins>
      <w:r w:rsidR="00021D5D" w:rsidRPr="0065147A">
        <w:t xml:space="preserve"> a una altura constante, o el control de vuelo por GPS el cual permite mantener una posición en el espacio de manera constante.</w:t>
      </w:r>
    </w:p>
    <w:p w14:paraId="065EFB3A" w14:textId="77777777" w:rsidR="00BF44BB" w:rsidRPr="0065147A" w:rsidRDefault="00BF44BB" w:rsidP="00BF44BB"/>
    <w:p w14:paraId="2FC0BF86" w14:textId="619B63F9" w:rsidR="000B7AB4" w:rsidRDefault="00021D5D" w:rsidP="00BF44BB">
      <w:r w:rsidRPr="0065147A">
        <w:t xml:space="preserve">Para los drones contemporáneos es prácticamente obligatorio que dispongan de lecturas de presión para aplicar este tipo de control sobre la altitud del </w:t>
      </w:r>
      <w:del w:id="1362" w:author="Prieto Bailo, León Enrique" w:date="2023-07-05T22:49:00Z">
        <w:r w:rsidRPr="0065147A" w:rsidDel="00A73910">
          <w:delText>drone</w:delText>
        </w:r>
      </w:del>
      <w:ins w:id="1363" w:author="Prieto Bailo, León Enrique" w:date="2023-07-05T22:49:00Z">
        <w:r w:rsidR="00A73910">
          <w:t>dron</w:t>
        </w:r>
      </w:ins>
      <w:r w:rsidRPr="0065147A">
        <w:t xml:space="preserve">. Todo esto tiene aplicaciones para cuadricópteros que </w:t>
      </w:r>
      <w:r w:rsidR="000B7AB4" w:rsidRPr="0065147A">
        <w:t>realizan misiones de vigilancia, mapeo y fotografía aérea, ya que les permite mantener una altitud constante y controlar su posición con mayor precisión.</w:t>
      </w:r>
    </w:p>
    <w:p w14:paraId="01372F57" w14:textId="77777777" w:rsidR="00BF44BB" w:rsidRPr="0065147A" w:rsidRDefault="00BF44BB" w:rsidP="00BF44BB"/>
    <w:p w14:paraId="7ACC544E" w14:textId="23288D3D" w:rsidR="000E2A0E" w:rsidRDefault="00021D5D" w:rsidP="00BF44BB">
      <w:r w:rsidRPr="0065147A">
        <w:t>En este proyecto en cuestión el sensor BMP280 se utiliza en combinación con la MPU6050, con el propósito de implementar, de manera viable, un modo de vuelo “</w:t>
      </w:r>
      <w:proofErr w:type="spellStart"/>
      <w:r w:rsidR="001510A7">
        <w:t>A</w:t>
      </w:r>
      <w:r w:rsidRPr="0065147A">
        <w:t>ltitude</w:t>
      </w:r>
      <w:proofErr w:type="spellEnd"/>
      <w:r w:rsidRPr="0065147A">
        <w:t xml:space="preserve"> </w:t>
      </w:r>
      <w:proofErr w:type="spellStart"/>
      <w:r w:rsidR="001510A7">
        <w:t>H</w:t>
      </w:r>
      <w:r w:rsidRPr="0065147A">
        <w:t>old</w:t>
      </w:r>
      <w:proofErr w:type="spellEnd"/>
      <w:r w:rsidRPr="0065147A">
        <w:t xml:space="preserve">” que permita al cuadricóptero mantenerse a una altura constante y moverse, </w:t>
      </w:r>
      <w:r w:rsidR="000E2A0E">
        <w:t>en un plano horizontal</w:t>
      </w:r>
      <w:r w:rsidRPr="0065147A">
        <w:t xml:space="preserve">, utilizando el joystick que controla roll, pitch y </w:t>
      </w:r>
      <w:proofErr w:type="spellStart"/>
      <w:r w:rsidRPr="0065147A">
        <w:t>yaw</w:t>
      </w:r>
      <w:proofErr w:type="spellEnd"/>
      <w:r w:rsidRPr="0065147A">
        <w:t xml:space="preserve">. Para hacerlo, el controlador de vuelo </w:t>
      </w:r>
      <w:r w:rsidR="00107889" w:rsidRPr="0065147A">
        <w:t>dispondrá, en su algoritmo de control, de diferentes controladores PID que reaccionaran de manera independiente a las perturbaciones obtenidas por los sensores con el fin de realizar las correcciones pertinentes.</w:t>
      </w:r>
    </w:p>
    <w:p w14:paraId="08FA21BF" w14:textId="5ABF163A" w:rsidR="00BF44BB" w:rsidRDefault="00BF44BB" w:rsidP="00BF44BB"/>
    <w:p w14:paraId="75C3DC9A" w14:textId="099B5FF6" w:rsidR="00A421B4" w:rsidRPr="00A421B4" w:rsidRDefault="00A421B4" w:rsidP="00A421B4">
      <w:pPr>
        <w:rPr>
          <w:ins w:id="1364" w:author="Prieto Bailo, León Enrique" w:date="2023-07-07T20:55:00Z"/>
        </w:rPr>
      </w:pPr>
      <w:ins w:id="1365" w:author="Prieto Bailo, León Enrique" w:date="2023-07-07T20:55:00Z">
        <w:r w:rsidRPr="00A421B4">
          <w:t>En la</w:t>
        </w:r>
      </w:ins>
      <w:ins w:id="1366" w:author="Prieto Bailo, León Enrique" w:date="2023-07-07T20:56:00Z">
        <w:r w:rsidRPr="00A421B4">
          <w:t xml:space="preserve"> </w:t>
        </w:r>
        <w:r w:rsidRPr="00A421B4">
          <w:fldChar w:fldCharType="begin"/>
        </w:r>
        <w:r w:rsidRPr="00A421B4">
          <w:instrText xml:space="preserve"> REF _Ref139655784 \h </w:instrText>
        </w:r>
      </w:ins>
      <w:r w:rsidRPr="00A421B4">
        <w:rPr>
          <w:rPrChange w:id="1367" w:author="Prieto Bailo, León Enrique" w:date="2023-07-07T20:56:00Z">
            <w:rPr>
              <w:b/>
              <w:bCs/>
            </w:rPr>
          </w:rPrChange>
        </w:rPr>
        <w:instrText xml:space="preserve"> \* MERGEFORMAT </w:instrText>
      </w:r>
      <w:r w:rsidRPr="00A421B4">
        <w:fldChar w:fldCharType="separate"/>
      </w:r>
      <w:ins w:id="1368" w:author="Prieto Bailo, León Enrique" w:date="2023-07-09T17:01:00Z">
        <w:r w:rsidR="00B055D0" w:rsidRPr="00B055D0">
          <w:rPr>
            <w:rPrChange w:id="1369" w:author="Prieto Bailo, León Enrique" w:date="2023-07-09T17:01:00Z">
              <w:rPr>
                <w:b/>
                <w:bCs/>
              </w:rPr>
            </w:rPrChange>
          </w:rPr>
          <w:t xml:space="preserve">Fig. </w:t>
        </w:r>
        <w:r w:rsidR="00B055D0" w:rsidRPr="00B055D0">
          <w:rPr>
            <w:noProof/>
            <w:rPrChange w:id="1370" w:author="Prieto Bailo, León Enrique" w:date="2023-07-09T17:01:00Z">
              <w:rPr>
                <w:b/>
                <w:bCs/>
                <w:noProof/>
              </w:rPr>
            </w:rPrChange>
          </w:rPr>
          <w:t>2</w:t>
        </w:r>
        <w:r w:rsidR="00B055D0" w:rsidRPr="00B055D0">
          <w:rPr>
            <w:noProof/>
            <w:rPrChange w:id="1371" w:author="Prieto Bailo, León Enrique" w:date="2023-07-09T17:01:00Z">
              <w:rPr>
                <w:b/>
                <w:bCs/>
              </w:rPr>
            </w:rPrChange>
          </w:rPr>
          <w:t>.</w:t>
        </w:r>
        <w:r w:rsidR="00B055D0" w:rsidRPr="00B055D0">
          <w:rPr>
            <w:noProof/>
            <w:rPrChange w:id="1372" w:author="Prieto Bailo, León Enrique" w:date="2023-07-09T17:01:00Z">
              <w:rPr>
                <w:b/>
                <w:bCs/>
                <w:noProof/>
              </w:rPr>
            </w:rPrChange>
          </w:rPr>
          <w:t>5</w:t>
        </w:r>
      </w:ins>
      <w:ins w:id="1373" w:author="Prieto Bailo, León Enrique" w:date="2023-07-07T20:56:00Z">
        <w:r w:rsidRPr="00A421B4">
          <w:fldChar w:fldCharType="end"/>
        </w:r>
        <w:r w:rsidRPr="00A421B4">
          <w:t xml:space="preserve"> </w:t>
        </w:r>
      </w:ins>
      <w:ins w:id="1374" w:author="Prieto Bailo, León Enrique" w:date="2023-07-07T20:55:00Z">
        <w:r w:rsidRPr="00A421B4">
          <w:t xml:space="preserve">se puede ver el chip con el BMP280. </w:t>
        </w:r>
      </w:ins>
    </w:p>
    <w:p w14:paraId="6FC49891" w14:textId="24BA316F" w:rsidR="00756DB5" w:rsidRDefault="00756DB5" w:rsidP="00BF44BB">
      <w:pPr>
        <w:rPr>
          <w:ins w:id="1375" w:author="Prieto Bailo, León Enrique" w:date="2023-07-07T23:21:00Z"/>
        </w:rPr>
      </w:pPr>
    </w:p>
    <w:p w14:paraId="16074785" w14:textId="77777777" w:rsidR="00D36AEB" w:rsidRDefault="00D36AEB" w:rsidP="00BF44BB"/>
    <w:p w14:paraId="2F17FB1F" w14:textId="561B6C55" w:rsidR="00704136" w:rsidRDefault="000E2A0E" w:rsidP="00704136">
      <w:pPr>
        <w:keepNext/>
        <w:jc w:val="center"/>
      </w:pPr>
      <w:r>
        <w:rPr>
          <w:noProof/>
        </w:rPr>
        <w:drawing>
          <wp:inline distT="0" distB="0" distL="0" distR="0" wp14:anchorId="72FDE59D" wp14:editId="21FF000E">
            <wp:extent cx="1554480" cy="1554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1558369" cy="1558369"/>
                    </a:xfrm>
                    <a:prstGeom prst="rect">
                      <a:avLst/>
                    </a:prstGeom>
                    <a:noFill/>
                    <a:ln>
                      <a:noFill/>
                    </a:ln>
                  </pic:spPr>
                </pic:pic>
              </a:graphicData>
            </a:graphic>
          </wp:inline>
        </w:drawing>
      </w:r>
    </w:p>
    <w:p w14:paraId="7517D0C4" w14:textId="77777777" w:rsidR="00704136" w:rsidRDefault="00704136" w:rsidP="00704136">
      <w:pPr>
        <w:keepNext/>
        <w:jc w:val="center"/>
      </w:pPr>
    </w:p>
    <w:p w14:paraId="3C6627E9" w14:textId="3542ED1D" w:rsidR="000E2A0E" w:rsidDel="00D36AEB" w:rsidRDefault="00704136" w:rsidP="00704136">
      <w:pPr>
        <w:pStyle w:val="Caption"/>
        <w:jc w:val="center"/>
        <w:rPr>
          <w:del w:id="1376" w:author="Prieto Bailo, León Enrique" w:date="2023-07-07T23:21:00Z"/>
        </w:rPr>
      </w:pPr>
      <w:bookmarkStart w:id="1377" w:name="_Ref139655784"/>
      <w:r w:rsidRPr="00704136">
        <w:rPr>
          <w:b/>
          <w:bCs/>
        </w:rPr>
        <w:t xml:space="preserve">Fig. </w:t>
      </w:r>
      <w:ins w:id="1378"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379"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380" w:author="Prieto Bailo, León Enrique" w:date="2023-07-09T17:01:00Z">
        <w:r w:rsidR="00B055D0">
          <w:rPr>
            <w:b/>
            <w:bCs/>
            <w:noProof/>
          </w:rPr>
          <w:t>5</w:t>
        </w:r>
      </w:ins>
      <w:ins w:id="1381" w:author="Prieto Bailo, León Enrique" w:date="2023-07-07T18:33:00Z">
        <w:r w:rsidR="00C03F4A">
          <w:rPr>
            <w:b/>
            <w:bCs/>
          </w:rPr>
          <w:fldChar w:fldCharType="end"/>
        </w:r>
      </w:ins>
      <w:bookmarkEnd w:id="1377"/>
      <w:ins w:id="1382" w:author="León Prieto" w:date="2023-07-05T01:21:00Z">
        <w:del w:id="1383" w:author="Prieto Bailo, León Enrique" w:date="2023-07-05T22:01:00Z">
          <w:r w:rsidR="002D6336" w:rsidDel="00FA48AA">
            <w:rPr>
              <w:b/>
              <w:bCs/>
            </w:rPr>
            <w:fldChar w:fldCharType="begin"/>
          </w:r>
          <w:r w:rsidR="002D6336" w:rsidDel="00FA48AA">
            <w:rPr>
              <w:b/>
              <w:bCs/>
            </w:rPr>
            <w:delInstrText xml:space="preserve"> STYLEREF 1 \s </w:delInstrText>
          </w:r>
        </w:del>
      </w:ins>
      <w:del w:id="1384" w:author="Prieto Bailo, León Enrique" w:date="2023-07-05T22:01:00Z">
        <w:r w:rsidR="002D6336" w:rsidDel="00FA48AA">
          <w:rPr>
            <w:b/>
            <w:bCs/>
          </w:rPr>
          <w:fldChar w:fldCharType="separate"/>
        </w:r>
        <w:r w:rsidR="002D6336" w:rsidDel="00FA48AA">
          <w:rPr>
            <w:b/>
            <w:bCs/>
            <w:noProof/>
          </w:rPr>
          <w:delText>2</w:delText>
        </w:r>
      </w:del>
      <w:ins w:id="1385" w:author="León Prieto" w:date="2023-07-05T01:21:00Z">
        <w:del w:id="1386"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1387" w:author="Prieto Bailo, León Enrique" w:date="2023-07-05T22:01:00Z">
        <w:r w:rsidR="002D6336" w:rsidDel="00FA48AA">
          <w:rPr>
            <w:b/>
            <w:bCs/>
          </w:rPr>
          <w:fldChar w:fldCharType="separate"/>
        </w:r>
      </w:del>
      <w:ins w:id="1388" w:author="León Prieto" w:date="2023-07-05T01:21:00Z">
        <w:del w:id="1389" w:author="Prieto Bailo, León Enrique" w:date="2023-07-05T22:01:00Z">
          <w:r w:rsidR="002D6336" w:rsidDel="00FA48AA">
            <w:rPr>
              <w:b/>
              <w:bCs/>
              <w:noProof/>
            </w:rPr>
            <w:delText>5</w:delText>
          </w:r>
          <w:r w:rsidR="002D6336" w:rsidDel="00FA48AA">
            <w:rPr>
              <w:b/>
              <w:bCs/>
            </w:rPr>
            <w:fldChar w:fldCharType="end"/>
          </w:r>
        </w:del>
      </w:ins>
      <w:ins w:id="1390" w:author="Omega" w:date="2023-07-05T00:09:00Z">
        <w:del w:id="1391" w:author="León Prieto" w:date="2023-07-05T01:21:00Z">
          <w:r w:rsidR="00A2508E" w:rsidDel="002D6336">
            <w:rPr>
              <w:b/>
              <w:bCs/>
            </w:rPr>
            <w:fldChar w:fldCharType="begin"/>
          </w:r>
          <w:r w:rsidR="00A2508E" w:rsidDel="002D6336">
            <w:rPr>
              <w:b/>
              <w:bCs/>
            </w:rPr>
            <w:delInstrText xml:space="preserve"> STYLEREF 1 \s </w:delInstrText>
          </w:r>
        </w:del>
      </w:ins>
      <w:del w:id="1392" w:author="León Prieto" w:date="2023-07-05T01:21:00Z">
        <w:r w:rsidR="00A2508E" w:rsidDel="002D6336">
          <w:rPr>
            <w:b/>
            <w:bCs/>
          </w:rPr>
          <w:fldChar w:fldCharType="separate"/>
        </w:r>
        <w:r w:rsidR="00A2508E" w:rsidDel="002D6336">
          <w:rPr>
            <w:b/>
            <w:bCs/>
            <w:noProof/>
          </w:rPr>
          <w:delText>2</w:delText>
        </w:r>
      </w:del>
      <w:ins w:id="1393" w:author="Omega" w:date="2023-07-05T00:09:00Z">
        <w:del w:id="1394"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1395" w:author="León Prieto" w:date="2023-07-05T01:21:00Z">
        <w:r w:rsidR="00A2508E" w:rsidDel="002D6336">
          <w:rPr>
            <w:b/>
            <w:bCs/>
          </w:rPr>
          <w:fldChar w:fldCharType="separate"/>
        </w:r>
      </w:del>
      <w:ins w:id="1396" w:author="Omega" w:date="2023-07-05T00:09:00Z">
        <w:del w:id="1397" w:author="León Prieto" w:date="2023-07-05T01:21:00Z">
          <w:r w:rsidR="00A2508E" w:rsidDel="002D6336">
            <w:rPr>
              <w:b/>
              <w:bCs/>
              <w:noProof/>
            </w:rPr>
            <w:delText>5</w:delText>
          </w:r>
          <w:r w:rsidR="00A2508E" w:rsidDel="002D6336">
            <w:rPr>
              <w:b/>
              <w:bCs/>
            </w:rPr>
            <w:fldChar w:fldCharType="end"/>
          </w:r>
        </w:del>
      </w:ins>
      <w:ins w:id="1398" w:author="Prieto Bailo, León Enrique" w:date="2023-07-04T22:10:00Z">
        <w:del w:id="1399" w:author="Omega" w:date="2023-07-05T00:09:00Z">
          <w:r w:rsidR="001C4FE6" w:rsidDel="00A2508E">
            <w:rPr>
              <w:b/>
              <w:bCs/>
            </w:rPr>
            <w:fldChar w:fldCharType="begin"/>
          </w:r>
          <w:r w:rsidR="001C4FE6" w:rsidDel="00A2508E">
            <w:rPr>
              <w:b/>
              <w:bCs/>
            </w:rPr>
            <w:delInstrText xml:space="preserve"> STYLEREF 1 \s </w:delInstrText>
          </w:r>
        </w:del>
      </w:ins>
      <w:del w:id="1400" w:author="Omega" w:date="2023-07-05T00:09:00Z">
        <w:r w:rsidR="001C4FE6" w:rsidDel="00A2508E">
          <w:rPr>
            <w:b/>
            <w:bCs/>
          </w:rPr>
          <w:fldChar w:fldCharType="separate"/>
        </w:r>
        <w:r w:rsidR="001C4FE6" w:rsidDel="00A2508E">
          <w:rPr>
            <w:b/>
            <w:bCs/>
            <w:noProof/>
          </w:rPr>
          <w:delText>2</w:delText>
        </w:r>
      </w:del>
      <w:ins w:id="1401" w:author="Prieto Bailo, León Enrique" w:date="2023-07-04T22:10:00Z">
        <w:del w:id="1402"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1403" w:author="Omega" w:date="2023-07-05T00:09:00Z">
        <w:r w:rsidR="001C4FE6" w:rsidDel="00A2508E">
          <w:rPr>
            <w:b/>
            <w:bCs/>
          </w:rPr>
          <w:fldChar w:fldCharType="separate"/>
        </w:r>
      </w:del>
      <w:ins w:id="1404" w:author="Prieto Bailo, León Enrique" w:date="2023-07-04T22:10:00Z">
        <w:del w:id="1405" w:author="Omega" w:date="2023-07-05T00:09:00Z">
          <w:r w:rsidR="001C4FE6" w:rsidDel="00A2508E">
            <w:rPr>
              <w:b/>
              <w:bCs/>
              <w:noProof/>
            </w:rPr>
            <w:delText>5</w:delText>
          </w:r>
          <w:r w:rsidR="001C4FE6" w:rsidDel="00A2508E">
            <w:rPr>
              <w:b/>
              <w:bCs/>
            </w:rPr>
            <w:fldChar w:fldCharType="end"/>
          </w:r>
        </w:del>
      </w:ins>
      <w:del w:id="1406"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2</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5</w:delText>
        </w:r>
        <w:r w:rsidR="00AB4A2C" w:rsidDel="00E86E6E">
          <w:rPr>
            <w:b/>
            <w:bCs/>
          </w:rPr>
          <w:fldChar w:fldCharType="end"/>
        </w:r>
      </w:del>
      <w:r w:rsidRPr="00704136">
        <w:rPr>
          <w:b/>
          <w:bCs/>
        </w:rPr>
        <w:t>.</w:t>
      </w:r>
      <w:r>
        <w:t xml:space="preserve"> Barómetro BMP280.</w:t>
      </w:r>
    </w:p>
    <w:p w14:paraId="3868D729" w14:textId="4A291AA5" w:rsidR="000B7AB4" w:rsidDel="00D36AEB" w:rsidRDefault="000B7AB4" w:rsidP="00BF44BB">
      <w:pPr>
        <w:rPr>
          <w:ins w:id="1407" w:author="León Prieto" w:date="2023-07-05T01:18:00Z"/>
          <w:del w:id="1408" w:author="Prieto Bailo, León Enrique" w:date="2023-07-07T23:21:00Z"/>
        </w:rPr>
      </w:pPr>
    </w:p>
    <w:p w14:paraId="1CE59F9D" w14:textId="77777777" w:rsidR="002D6336" w:rsidRDefault="002D6336">
      <w:pPr>
        <w:pStyle w:val="Caption"/>
        <w:jc w:val="center"/>
        <w:pPrChange w:id="1409" w:author="Prieto Bailo, León Enrique" w:date="2023-07-07T23:21:00Z">
          <w:pPr/>
        </w:pPrChange>
      </w:pPr>
    </w:p>
    <w:p w14:paraId="25F00149" w14:textId="57B57ED5" w:rsidR="009C4A20" w:rsidRDefault="002D6336" w:rsidP="002D6336">
      <w:pPr>
        <w:pStyle w:val="Heading3"/>
        <w:rPr>
          <w:ins w:id="1410" w:author="León Prieto" w:date="2023-07-05T01:17:00Z"/>
        </w:rPr>
      </w:pPr>
      <w:bookmarkStart w:id="1411" w:name="_Toc139811965"/>
      <w:commentRangeStart w:id="1412"/>
      <w:ins w:id="1413" w:author="León Prieto" w:date="2023-07-05T01:17:00Z">
        <w:r>
          <w:lastRenderedPageBreak/>
          <w:t>HC-SR04</w:t>
        </w:r>
      </w:ins>
      <w:commentRangeEnd w:id="1412"/>
      <w:ins w:id="1414" w:author="León Prieto" w:date="2023-07-05T01:21:00Z">
        <w:r>
          <w:rPr>
            <w:rStyle w:val="CommentReference"/>
            <w:rFonts w:eastAsiaTheme="minorHAnsi" w:cstheme="minorBidi"/>
            <w:b w:val="0"/>
          </w:rPr>
          <w:commentReference w:id="1412"/>
        </w:r>
      </w:ins>
      <w:bookmarkEnd w:id="1411"/>
    </w:p>
    <w:p w14:paraId="08598C12" w14:textId="77777777" w:rsidR="002D6336" w:rsidRDefault="002D6336" w:rsidP="002D6336">
      <w:pPr>
        <w:rPr>
          <w:ins w:id="1415" w:author="León Prieto" w:date="2023-07-05T01:17:00Z"/>
        </w:rPr>
      </w:pPr>
    </w:p>
    <w:p w14:paraId="36662796" w14:textId="5D35C068" w:rsidR="002D6336" w:rsidRDefault="002D6336" w:rsidP="002D6336">
      <w:pPr>
        <w:rPr>
          <w:ins w:id="1416" w:author="León Prieto" w:date="2023-07-05T01:18:00Z"/>
        </w:rPr>
      </w:pPr>
      <w:ins w:id="1417" w:author="León Prieto" w:date="2023-07-05T01:18:00Z">
        <w:r>
          <w:t>El sensor de ultrasonidos HC-SR04</w:t>
        </w:r>
      </w:ins>
      <w:ins w:id="1418" w:author="León Prieto" w:date="2023-07-07T21:44:00Z">
        <w:r w:rsidR="003E0E60">
          <w:t xml:space="preserve"> </w:t>
        </w:r>
      </w:ins>
      <w:customXmlInsRangeStart w:id="1419" w:author="León Prieto" w:date="2023-07-07T21:44:00Z"/>
      <w:sdt>
        <w:sdtPr>
          <w:rPr>
            <w:color w:val="000000"/>
          </w:rPr>
          <w:tag w:val="MENDELEY_CITATION_v3_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"/>
          <w:id w:val="337978180"/>
          <w:placeholder>
            <w:docPart w:val="DefaultPlaceholder_-1854013440"/>
          </w:placeholder>
        </w:sdtPr>
        <w:sdtContent>
          <w:customXmlInsRangeEnd w:id="1419"/>
          <w:ins w:id="1420" w:author="León Prieto" w:date="2023-07-07T21:44:00Z">
            <w:r w:rsidR="003E0E60" w:rsidRPr="003E0E60">
              <w:rPr>
                <w:color w:val="000000"/>
                <w:rPrChange w:id="1421" w:author="León Prieto" w:date="2023-07-07T21:44:00Z">
                  <w:rPr/>
                </w:rPrChange>
              </w:rPr>
              <w:t>[12]</w:t>
            </w:r>
          </w:ins>
          <w:customXmlInsRangeStart w:id="1422" w:author="León Prieto" w:date="2023-07-07T21:44:00Z"/>
        </w:sdtContent>
      </w:sdt>
      <w:customXmlInsRangeEnd w:id="1422"/>
      <w:ins w:id="1423" w:author="León Prieto" w:date="2023-07-05T01:18:00Z">
        <w:r>
          <w:t xml:space="preserve"> es un dispositivo popular utilizado para medir distancias utilizando ondas ultrasónicas. Es ampliamente utilizado en proyectos de robótica, sistemas de seguridad y automatización, y en aplicaciones donde se requiere detección de objetos.</w:t>
        </w:r>
      </w:ins>
    </w:p>
    <w:p w14:paraId="0809875A" w14:textId="77777777" w:rsidR="002D6336" w:rsidRDefault="002D6336" w:rsidP="002D6336">
      <w:pPr>
        <w:rPr>
          <w:ins w:id="1424" w:author="León Prieto" w:date="2023-07-05T01:18:00Z"/>
        </w:rPr>
      </w:pPr>
    </w:p>
    <w:p w14:paraId="709A43B6" w14:textId="73D30F1B" w:rsidR="002D6336" w:rsidRDefault="00A421B4" w:rsidP="002D6336">
      <w:pPr>
        <w:rPr>
          <w:ins w:id="1425" w:author="León Prieto" w:date="2023-07-05T01:18:00Z"/>
        </w:rPr>
      </w:pPr>
      <w:ins w:id="1426" w:author="Prieto Bailo, León Enrique" w:date="2023-07-07T20:56:00Z">
        <w:r>
          <w:t xml:space="preserve">Como se puede ver en la </w:t>
        </w:r>
        <w:r w:rsidRPr="00A421B4">
          <w:fldChar w:fldCharType="begin"/>
        </w:r>
        <w:r w:rsidRPr="00A421B4">
          <w:instrText xml:space="preserve"> REF _Ref139655825 \h </w:instrText>
        </w:r>
      </w:ins>
      <w:r w:rsidRPr="00A421B4">
        <w:rPr>
          <w:rPrChange w:id="1427" w:author="Prieto Bailo, León Enrique" w:date="2023-07-07T20:56:00Z">
            <w:rPr>
              <w:b/>
              <w:bCs/>
            </w:rPr>
          </w:rPrChange>
        </w:rPr>
        <w:instrText xml:space="preserve"> \* MERGEFORMAT </w:instrText>
      </w:r>
      <w:r w:rsidRPr="00A421B4">
        <w:fldChar w:fldCharType="separate"/>
      </w:r>
      <w:ins w:id="1428" w:author="Prieto Bailo, León Enrique" w:date="2023-07-09T17:01:00Z">
        <w:r w:rsidR="00B055D0" w:rsidRPr="00B055D0">
          <w:rPr>
            <w:szCs w:val="18"/>
          </w:rPr>
          <w:t xml:space="preserve">Fig. </w:t>
        </w:r>
        <w:r w:rsidR="00B055D0" w:rsidRPr="00B055D0">
          <w:rPr>
            <w:noProof/>
            <w:rPrChange w:id="1429" w:author="Prieto Bailo, León Enrique" w:date="2023-07-09T17:01:00Z">
              <w:rPr>
                <w:b/>
                <w:bCs/>
                <w:noProof/>
              </w:rPr>
            </w:rPrChange>
          </w:rPr>
          <w:t>2</w:t>
        </w:r>
        <w:r w:rsidR="00B055D0" w:rsidRPr="00B055D0">
          <w:rPr>
            <w:noProof/>
            <w:rPrChange w:id="1430" w:author="Prieto Bailo, León Enrique" w:date="2023-07-09T17:01:00Z">
              <w:rPr>
                <w:b/>
                <w:bCs/>
              </w:rPr>
            </w:rPrChange>
          </w:rPr>
          <w:t>.</w:t>
        </w:r>
        <w:r w:rsidR="00B055D0" w:rsidRPr="00B055D0">
          <w:rPr>
            <w:noProof/>
            <w:rPrChange w:id="1431" w:author="Prieto Bailo, León Enrique" w:date="2023-07-09T17:01:00Z">
              <w:rPr>
                <w:b/>
                <w:bCs/>
                <w:noProof/>
              </w:rPr>
            </w:rPrChange>
          </w:rPr>
          <w:t>6</w:t>
        </w:r>
      </w:ins>
      <w:ins w:id="1432" w:author="Prieto Bailo, León Enrique" w:date="2023-07-07T20:56:00Z">
        <w:r w:rsidRPr="00A421B4">
          <w:fldChar w:fldCharType="end"/>
        </w:r>
        <w:r>
          <w:t xml:space="preserve">, </w:t>
        </w:r>
      </w:ins>
      <w:ins w:id="1433" w:author="León Prieto" w:date="2023-07-05T01:18:00Z">
        <w:del w:id="1434" w:author="Prieto Bailo, León Enrique" w:date="2023-07-07T20:56:00Z">
          <w:r w:rsidR="002D6336" w:rsidDel="00A421B4">
            <w:delText>E</w:delText>
          </w:r>
        </w:del>
      </w:ins>
      <w:ins w:id="1435" w:author="Prieto Bailo, León Enrique" w:date="2023-07-07T20:56:00Z">
        <w:r>
          <w:t>e</w:t>
        </w:r>
      </w:ins>
      <w:ins w:id="1436" w:author="León Prieto" w:date="2023-07-05T01:18:00Z">
        <w:r w:rsidR="002D6336">
          <w:t>l HC-SR04 consta de dos componentes principales: un transmisor y un receptor. El transmisor emite pulsos ultrasónicos a una frecuencia de alrededor de 40 kHz</w:t>
        </w:r>
      </w:ins>
      <w:ins w:id="1437" w:author="Prieto Bailo, León Enrique" w:date="2023-07-07T18:13:00Z">
        <w:r w:rsidR="00095119">
          <w:t xml:space="preserve"> los cuales son </w:t>
        </w:r>
      </w:ins>
      <w:ins w:id="1438" w:author="León Prieto" w:date="2023-07-05T01:18:00Z">
        <w:del w:id="1439" w:author="Prieto Bailo, León Enrique" w:date="2023-07-07T18:13:00Z">
          <w:r w:rsidR="002D6336" w:rsidDel="00095119">
            <w:delText xml:space="preserve">. Estos pulsos son </w:delText>
          </w:r>
        </w:del>
        <w:r w:rsidR="002D6336">
          <w:t>inaudibles para los humanos debido a su alta frecuencia. El receptor captura los pulsos ultrasónicos reflejados por un objeto y los convierte en señales eléctricas.</w:t>
        </w:r>
      </w:ins>
    </w:p>
    <w:p w14:paraId="692489E9" w14:textId="77777777" w:rsidR="002D6336" w:rsidRDefault="002D6336" w:rsidP="002D6336">
      <w:pPr>
        <w:rPr>
          <w:ins w:id="1440" w:author="León Prieto" w:date="2023-07-05T01:18:00Z"/>
        </w:rPr>
      </w:pPr>
    </w:p>
    <w:p w14:paraId="39CBA5F5" w14:textId="45B3FC9B" w:rsidR="002D6336" w:rsidRDefault="002D6336" w:rsidP="002D6336">
      <w:pPr>
        <w:rPr>
          <w:ins w:id="1441" w:author="León Prieto" w:date="2023-07-05T01:18:00Z"/>
        </w:rPr>
      </w:pPr>
      <w:ins w:id="1442" w:author="León Prieto" w:date="2023-07-05T01:18:00Z">
        <w:r>
          <w:t xml:space="preserve">El funcionamiento del HC-SR04 se basa en el principio del tiempo de vuelo. Cuando se emite un pulso ultrasónico, se calcula el tiempo que tarda en rebotar en un objeto y regresar al sensor. Utilizando la velocidad del sonido en el aire, que es aproximadamente 343 </w:t>
        </w:r>
        <w:del w:id="1443" w:author="Prieto Bailo, León Enrique" w:date="2023-07-07T18:14:00Z">
          <w:r w:rsidDel="00095119">
            <w:delText>metros por</w:delText>
          </w:r>
        </w:del>
      </w:ins>
      <w:ins w:id="1444" w:author="Prieto Bailo, León Enrique" w:date="2023-07-07T18:14:00Z">
        <w:r w:rsidR="00095119">
          <w:t>m/s</w:t>
        </w:r>
      </w:ins>
      <w:ins w:id="1445" w:author="León Prieto" w:date="2023-07-05T01:18:00Z">
        <w:del w:id="1446" w:author="Prieto Bailo, León Enrique" w:date="2023-07-07T18:14:00Z">
          <w:r w:rsidDel="00095119">
            <w:delText xml:space="preserve"> segundo</w:delText>
          </w:r>
        </w:del>
        <w:r>
          <w:t xml:space="preserve"> a una temperatura de 20 grados Celsius, se puede determinar la distancia al objeto.</w:t>
        </w:r>
      </w:ins>
    </w:p>
    <w:p w14:paraId="54AA7A93" w14:textId="77777777" w:rsidR="002D6336" w:rsidRDefault="002D6336" w:rsidP="002D6336">
      <w:pPr>
        <w:rPr>
          <w:ins w:id="1447" w:author="León Prieto" w:date="2023-07-05T01:18:00Z"/>
        </w:rPr>
      </w:pPr>
    </w:p>
    <w:p w14:paraId="2A849936" w14:textId="18102127" w:rsidR="002D6336" w:rsidRDefault="002D6336" w:rsidP="002D6336">
      <w:pPr>
        <w:rPr>
          <w:ins w:id="1448" w:author="León Prieto" w:date="2023-07-05T01:20:00Z"/>
        </w:rPr>
      </w:pPr>
      <w:ins w:id="1449" w:author="León Prieto" w:date="2023-07-05T01:18:00Z">
        <w:r>
          <w:t>Es importante destacar que el HC-SR04 tiene un rango de medición limitado y puede funcionar de manera confiable en distancias de 2 cm a 4 metros, aproximadamente. Además, el sensor puede verse afectado por el ángulo y la forma del objeto que se está detectando, así como por las condiciones ambientales, como la temperatura y la humedad.</w:t>
        </w:r>
      </w:ins>
    </w:p>
    <w:p w14:paraId="3390AD63" w14:textId="77777777" w:rsidR="002D6336" w:rsidRDefault="002D6336" w:rsidP="002D6336">
      <w:pPr>
        <w:rPr>
          <w:ins w:id="1450" w:author="León Prieto" w:date="2023-07-05T01:20:00Z"/>
        </w:rPr>
      </w:pPr>
    </w:p>
    <w:p w14:paraId="413C9B53" w14:textId="77777777" w:rsidR="002D6336" w:rsidRDefault="002D6336" w:rsidP="002D6336">
      <w:pPr>
        <w:rPr>
          <w:ins w:id="1451" w:author="León Prieto" w:date="2023-07-05T01:20:00Z"/>
          <w:noProof/>
        </w:rPr>
      </w:pPr>
    </w:p>
    <w:p w14:paraId="6FC0AEDC" w14:textId="77777777" w:rsidR="002D6336" w:rsidRDefault="002D6336" w:rsidP="002D6336">
      <w:pPr>
        <w:keepNext/>
        <w:jc w:val="center"/>
        <w:rPr>
          <w:ins w:id="1452" w:author="León Prieto" w:date="2023-07-05T01:21:00Z"/>
        </w:rPr>
      </w:pPr>
      <w:ins w:id="1453" w:author="León Prieto" w:date="2023-07-05T01:20:00Z">
        <w:r>
          <w:rPr>
            <w:noProof/>
          </w:rPr>
          <w:drawing>
            <wp:inline distT="0" distB="0" distL="0" distR="0" wp14:anchorId="07BDD53E" wp14:editId="7E2948F3">
              <wp:extent cx="2070201" cy="1284582"/>
              <wp:effectExtent l="0" t="0" r="6350" b="0"/>
              <wp:docPr id="251050132" name="Imagen 1" descr="MODULO HC-SR04 SENSOR DISTANCIA POR ULTRASONIDOS PARA ARDUINO Y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O HC-SR04 SENSOR DISTANCIA POR ULTRASONIDOS PARA ARDUINO Y RASPBERRY PI"/>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061" b="12888"/>
                      <a:stretch/>
                    </pic:blipFill>
                    <pic:spPr bwMode="auto">
                      <a:xfrm>
                        <a:off x="0" y="0"/>
                        <a:ext cx="2102345" cy="130452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32D86B" w14:textId="77777777" w:rsidR="002D6336" w:rsidRDefault="002D6336">
      <w:pPr>
        <w:keepNext/>
        <w:jc w:val="center"/>
        <w:rPr>
          <w:ins w:id="1454" w:author="León Prieto" w:date="2023-07-05T01:21:00Z"/>
        </w:rPr>
        <w:pPrChange w:id="1455" w:author="León Prieto" w:date="2023-07-05T01:21:00Z">
          <w:pPr>
            <w:jc w:val="center"/>
          </w:pPr>
        </w:pPrChange>
      </w:pPr>
    </w:p>
    <w:p w14:paraId="4DB1E0BA" w14:textId="6E06B2CC" w:rsidR="002D6336" w:rsidRDefault="002D6336">
      <w:pPr>
        <w:pStyle w:val="Caption"/>
        <w:jc w:val="center"/>
        <w:rPr>
          <w:ins w:id="1456" w:author="León Prieto" w:date="2023-07-05T01:19:00Z"/>
        </w:rPr>
        <w:pPrChange w:id="1457" w:author="León Prieto" w:date="2023-07-05T01:21:00Z">
          <w:pPr/>
        </w:pPrChange>
      </w:pPr>
      <w:bookmarkStart w:id="1458" w:name="_Ref139655825"/>
      <w:ins w:id="1459" w:author="León Prieto" w:date="2023-07-05T01:21:00Z">
        <w:r w:rsidRPr="002D6336">
          <w:rPr>
            <w:b/>
            <w:bCs/>
            <w:rPrChange w:id="1460" w:author="León Prieto" w:date="2023-07-05T01:21:00Z">
              <w:rPr/>
            </w:rPrChange>
          </w:rPr>
          <w:t xml:space="preserve">Fig. </w:t>
        </w:r>
      </w:ins>
      <w:ins w:id="1461"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462"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463" w:author="Prieto Bailo, León Enrique" w:date="2023-07-09T17:01:00Z">
        <w:r w:rsidR="00B055D0">
          <w:rPr>
            <w:b/>
            <w:bCs/>
            <w:noProof/>
          </w:rPr>
          <w:t>6</w:t>
        </w:r>
      </w:ins>
      <w:ins w:id="1464" w:author="Prieto Bailo, León Enrique" w:date="2023-07-07T18:33:00Z">
        <w:r w:rsidR="00C03F4A">
          <w:rPr>
            <w:b/>
            <w:bCs/>
          </w:rPr>
          <w:fldChar w:fldCharType="end"/>
        </w:r>
      </w:ins>
      <w:bookmarkEnd w:id="1458"/>
      <w:ins w:id="1465" w:author="León Prieto" w:date="2023-07-05T01:21:00Z">
        <w:del w:id="1466" w:author="Prieto Bailo, León Enrique" w:date="2023-07-05T22:01:00Z">
          <w:r w:rsidRPr="002D6336" w:rsidDel="00FA48AA">
            <w:rPr>
              <w:b/>
              <w:bCs/>
              <w:rPrChange w:id="1467" w:author="León Prieto" w:date="2023-07-05T01:21:00Z">
                <w:rPr/>
              </w:rPrChange>
            </w:rPr>
            <w:fldChar w:fldCharType="begin"/>
          </w:r>
          <w:r w:rsidRPr="002D6336" w:rsidDel="00FA48AA">
            <w:rPr>
              <w:b/>
              <w:bCs/>
              <w:rPrChange w:id="1468" w:author="León Prieto" w:date="2023-07-05T01:21:00Z">
                <w:rPr/>
              </w:rPrChange>
            </w:rPr>
            <w:delInstrText xml:space="preserve"> STYLEREF 1 \s </w:delInstrText>
          </w:r>
        </w:del>
      </w:ins>
      <w:del w:id="1469" w:author="Prieto Bailo, León Enrique" w:date="2023-07-05T22:01:00Z">
        <w:r w:rsidRPr="002D6336" w:rsidDel="00FA48AA">
          <w:rPr>
            <w:b/>
            <w:bCs/>
            <w:rPrChange w:id="1470" w:author="León Prieto" w:date="2023-07-05T01:21:00Z">
              <w:rPr/>
            </w:rPrChange>
          </w:rPr>
          <w:fldChar w:fldCharType="separate"/>
        </w:r>
        <w:r w:rsidRPr="002D6336" w:rsidDel="00FA48AA">
          <w:rPr>
            <w:b/>
            <w:bCs/>
            <w:noProof/>
            <w:rPrChange w:id="1471" w:author="León Prieto" w:date="2023-07-05T01:21:00Z">
              <w:rPr>
                <w:noProof/>
              </w:rPr>
            </w:rPrChange>
          </w:rPr>
          <w:delText>2</w:delText>
        </w:r>
      </w:del>
      <w:ins w:id="1472" w:author="León Prieto" w:date="2023-07-05T01:21:00Z">
        <w:del w:id="1473" w:author="Prieto Bailo, León Enrique" w:date="2023-07-05T22:01:00Z">
          <w:r w:rsidRPr="002D6336" w:rsidDel="00FA48AA">
            <w:rPr>
              <w:b/>
              <w:bCs/>
              <w:rPrChange w:id="1474" w:author="León Prieto" w:date="2023-07-05T01:21:00Z">
                <w:rPr/>
              </w:rPrChange>
            </w:rPr>
            <w:fldChar w:fldCharType="end"/>
          </w:r>
          <w:r w:rsidRPr="002D6336" w:rsidDel="00FA48AA">
            <w:rPr>
              <w:b/>
              <w:bCs/>
              <w:rPrChange w:id="1475" w:author="León Prieto" w:date="2023-07-05T01:21:00Z">
                <w:rPr/>
              </w:rPrChange>
            </w:rPr>
            <w:delText>.</w:delText>
          </w:r>
          <w:r w:rsidRPr="002D6336" w:rsidDel="00FA48AA">
            <w:rPr>
              <w:b/>
              <w:bCs/>
              <w:rPrChange w:id="1476" w:author="León Prieto" w:date="2023-07-05T01:21:00Z">
                <w:rPr/>
              </w:rPrChange>
            </w:rPr>
            <w:fldChar w:fldCharType="begin"/>
          </w:r>
          <w:r w:rsidRPr="002D6336" w:rsidDel="00FA48AA">
            <w:rPr>
              <w:b/>
              <w:bCs/>
              <w:rPrChange w:id="1477" w:author="León Prieto" w:date="2023-07-05T01:21:00Z">
                <w:rPr/>
              </w:rPrChange>
            </w:rPr>
            <w:delInstrText xml:space="preserve"> SEQ Fig. \* ARABIC \s 1 </w:delInstrText>
          </w:r>
        </w:del>
      </w:ins>
      <w:del w:id="1478" w:author="Prieto Bailo, León Enrique" w:date="2023-07-05T22:01:00Z">
        <w:r w:rsidRPr="002D6336" w:rsidDel="00FA48AA">
          <w:rPr>
            <w:b/>
            <w:bCs/>
            <w:rPrChange w:id="1479" w:author="León Prieto" w:date="2023-07-05T01:21:00Z">
              <w:rPr/>
            </w:rPrChange>
          </w:rPr>
          <w:fldChar w:fldCharType="separate"/>
        </w:r>
      </w:del>
      <w:ins w:id="1480" w:author="León Prieto" w:date="2023-07-05T01:21:00Z">
        <w:del w:id="1481" w:author="Prieto Bailo, León Enrique" w:date="2023-07-05T22:01:00Z">
          <w:r w:rsidRPr="002D6336" w:rsidDel="00FA48AA">
            <w:rPr>
              <w:b/>
              <w:bCs/>
              <w:noProof/>
              <w:rPrChange w:id="1482" w:author="León Prieto" w:date="2023-07-05T01:21:00Z">
                <w:rPr>
                  <w:noProof/>
                </w:rPr>
              </w:rPrChange>
            </w:rPr>
            <w:delText>6</w:delText>
          </w:r>
          <w:r w:rsidRPr="002D6336" w:rsidDel="00FA48AA">
            <w:rPr>
              <w:b/>
              <w:bCs/>
              <w:rPrChange w:id="1483" w:author="León Prieto" w:date="2023-07-05T01:21:00Z">
                <w:rPr/>
              </w:rPrChange>
            </w:rPr>
            <w:fldChar w:fldCharType="end"/>
          </w:r>
        </w:del>
        <w:r w:rsidRPr="002D6336">
          <w:rPr>
            <w:b/>
            <w:bCs/>
            <w:rPrChange w:id="1484" w:author="León Prieto" w:date="2023-07-05T01:21:00Z">
              <w:rPr/>
            </w:rPrChange>
          </w:rPr>
          <w:t>.</w:t>
        </w:r>
        <w:r>
          <w:t xml:space="preserve"> Sensor de ultrasonidos HC-SR04.</w:t>
        </w:r>
      </w:ins>
    </w:p>
    <w:p w14:paraId="24506DE2" w14:textId="77777777" w:rsidR="002D6336" w:rsidRDefault="002D6336" w:rsidP="002D6336">
      <w:pPr>
        <w:rPr>
          <w:ins w:id="1485" w:author="León Prieto" w:date="2023-07-05T01:19:00Z"/>
        </w:rPr>
      </w:pPr>
    </w:p>
    <w:p w14:paraId="20130B02" w14:textId="77777777" w:rsidR="002D6336" w:rsidRPr="002D6336" w:rsidRDefault="002D6336" w:rsidP="002D6336"/>
    <w:p w14:paraId="48C3239F" w14:textId="35EA1F99" w:rsidR="000B7AB4" w:rsidRDefault="00234293" w:rsidP="004C0899">
      <w:pPr>
        <w:pStyle w:val="Heading3"/>
        <w:spacing w:before="0"/>
      </w:pPr>
      <w:bookmarkStart w:id="1486" w:name="_Toc139811966"/>
      <w:proofErr w:type="spellStart"/>
      <w:ins w:id="1487" w:author="Prieto Bailo, León Enrique" w:date="2023-07-03T23:40:00Z">
        <w:r>
          <w:t>Flysky</w:t>
        </w:r>
        <w:proofErr w:type="spellEnd"/>
        <w:r>
          <w:t xml:space="preserve"> </w:t>
        </w:r>
      </w:ins>
      <w:del w:id="1488" w:author="Prieto Bailo, León Enrique" w:date="2023-07-03T23:40:00Z">
        <w:r w:rsidR="000B7AB4" w:rsidRPr="0065147A" w:rsidDel="00234293">
          <w:delText xml:space="preserve">FlightSky </w:delText>
        </w:r>
      </w:del>
      <w:r w:rsidR="000B7AB4" w:rsidRPr="0065147A">
        <w:t>i6</w:t>
      </w:r>
      <w:bookmarkEnd w:id="1486"/>
    </w:p>
    <w:p w14:paraId="00C7CFDA" w14:textId="77777777" w:rsidR="00BF44BB" w:rsidRDefault="00BF44BB" w:rsidP="00BF44BB"/>
    <w:p w14:paraId="6A10863B" w14:textId="35D3E0DB" w:rsidR="00B1639D" w:rsidRDefault="00B1639D" w:rsidP="00BF44BB">
      <w:r>
        <w:t xml:space="preserve">La </w:t>
      </w:r>
      <w:proofErr w:type="spellStart"/>
      <w:r>
        <w:t>Flysky</w:t>
      </w:r>
      <w:proofErr w:type="spellEnd"/>
      <w:r>
        <w:t xml:space="preserve"> i6</w:t>
      </w:r>
      <w:ins w:id="1489" w:author="Prieto Bailo, León Enrique" w:date="2023-07-06T00:40:00Z">
        <w:r w:rsidR="00247CF5">
          <w:t xml:space="preserve"> </w:t>
        </w:r>
      </w:ins>
      <w:customXmlInsRangeStart w:id="1490" w:author="León Prieto" w:date="2023-07-05T00:47:00Z"/>
      <w:sdt>
        <w:sdtPr>
          <w:rPr>
            <w:color w:val="000000"/>
          </w:rPr>
          <w:tag w:val="MENDELEY_CITATION_v3_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"/>
          <w:id w:val="278149738"/>
          <w:placeholder>
            <w:docPart w:val="DefaultPlaceholder_-1854013440"/>
          </w:placeholder>
        </w:sdtPr>
        <w:sdtContent>
          <w:customXmlInsRangeEnd w:id="1490"/>
          <w:ins w:id="1491" w:author="León Prieto" w:date="2023-07-07T21:44:00Z">
            <w:r w:rsidR="003E0E60" w:rsidRPr="003E0E60">
              <w:rPr>
                <w:color w:val="000000"/>
              </w:rPr>
              <w:t>[13]</w:t>
            </w:r>
          </w:ins>
          <w:customXmlInsRangeStart w:id="1492" w:author="León Prieto" w:date="2023-07-05T00:47:00Z"/>
        </w:sdtContent>
      </w:sdt>
      <w:customXmlInsRangeEnd w:id="1492"/>
      <w:r>
        <w:t xml:space="preserve"> es un</w:t>
      </w:r>
      <w:ins w:id="1493" w:author="ramon casanella" w:date="2023-07-05T08:15:00Z">
        <w:r w:rsidR="007E7E06">
          <w:t>a emisora</w:t>
        </w:r>
      </w:ins>
      <w:r>
        <w:t xml:space="preserve"> </w:t>
      </w:r>
      <w:del w:id="1494" w:author="ramon casanella" w:date="2023-07-05T08:15:00Z">
        <w:r w:rsidDel="001635D4">
          <w:delText xml:space="preserve">radiocontrol </w:delText>
        </w:r>
      </w:del>
      <w:r>
        <w:t>de 6 canales diseñada para el pilotaje de modelos de radiocontrol, como aviones, helicópteros, drones y otros dispositivos RC. Es una radio muy popular entre los entusiastas de los vuelos de radiocontrol debido a la simplicidad de su manejo, versatilidad y precio asequible.</w:t>
      </w:r>
    </w:p>
    <w:p w14:paraId="6F34F8F1" w14:textId="77777777" w:rsidR="00BF44BB" w:rsidRDefault="00BF44BB" w:rsidP="00BF44BB"/>
    <w:p w14:paraId="0491884A" w14:textId="5E3F18FB" w:rsidR="00B1639D" w:rsidRDefault="00B1639D" w:rsidP="00BF44BB">
      <w:r>
        <w:t xml:space="preserve">La </w:t>
      </w:r>
      <w:proofErr w:type="spellStart"/>
      <w:r>
        <w:t>Flysky</w:t>
      </w:r>
      <w:proofErr w:type="spellEnd"/>
      <w:r>
        <w:t xml:space="preserve"> i6 cuenta con una pantalla LCD retroiluminada y un diseño ergonómico que la hace cómoda de sostener y utilizar durante largos períodos de tiempo. Ofrece una interfaz intuitiva con botones de fácil acceso y un menú de </w:t>
      </w:r>
      <w:r>
        <w:lastRenderedPageBreak/>
        <w:t>navegación sencillo, lo que facilita la configuración y personalización de los ajustes.</w:t>
      </w:r>
    </w:p>
    <w:p w14:paraId="35AE3086" w14:textId="77777777" w:rsidR="00BF44BB" w:rsidRDefault="00BF44BB" w:rsidP="00BF44BB"/>
    <w:p w14:paraId="7A52A5FF" w14:textId="0C7D8995" w:rsidR="00B1639D" w:rsidRDefault="00B1639D" w:rsidP="00BF44BB">
      <w:r>
        <w:t xml:space="preserve">Una de las principales características de la </w:t>
      </w:r>
      <w:proofErr w:type="spellStart"/>
      <w:r>
        <w:t>Flysky</w:t>
      </w:r>
      <w:proofErr w:type="spellEnd"/>
      <w:r>
        <w:t xml:space="preserve"> i6 es su capacidad de operar usando el protocolo AFHDS 2A, que proporciona una comunicación de radio con frecuencia estable y confiable. Esto garantiza una respuesta precisa y rápida entre la emisora y el receptor, lo que resulta crucial para un control preciso del UAS.</w:t>
      </w:r>
    </w:p>
    <w:p w14:paraId="4713D320" w14:textId="77777777" w:rsidR="00BF44BB" w:rsidRDefault="00BF44BB" w:rsidP="00BF44BB"/>
    <w:p w14:paraId="3F01E621" w14:textId="001A8B83" w:rsidR="00B1639D" w:rsidRDefault="00B1639D" w:rsidP="00BF44BB">
      <w:r>
        <w:t xml:space="preserve">El radiocontrol </w:t>
      </w:r>
      <w:proofErr w:type="spellStart"/>
      <w:r>
        <w:t>Flysky</w:t>
      </w:r>
      <w:proofErr w:type="spellEnd"/>
      <w:r>
        <w:t xml:space="preserve"> i6 ofrece una amplia gama de funciones y ajustes, como la asignación y mezcla de canales, la configuración de puntos de ajuste y límites, la selección de modos de vuelo (modo </w:t>
      </w:r>
      <w:r w:rsidR="00FF6CEF">
        <w:t>“</w:t>
      </w:r>
      <w:proofErr w:type="spellStart"/>
      <w:r w:rsidR="00FF6CEF">
        <w:t>Stable</w:t>
      </w:r>
      <w:proofErr w:type="spellEnd"/>
      <w:r w:rsidR="00FF6CEF">
        <w:t>”</w:t>
      </w:r>
      <w:r>
        <w:t xml:space="preserve">, modo </w:t>
      </w:r>
      <w:r w:rsidR="00FF6CEF">
        <w:t>“</w:t>
      </w:r>
      <w:proofErr w:type="spellStart"/>
      <w:r w:rsidR="00FF6CEF">
        <w:t>A</w:t>
      </w:r>
      <w:commentRangeStart w:id="1495"/>
      <w:commentRangeStart w:id="1496"/>
      <w:r>
        <w:t>ltitude</w:t>
      </w:r>
      <w:proofErr w:type="spellEnd"/>
      <w:r>
        <w:t xml:space="preserve"> </w:t>
      </w:r>
      <w:proofErr w:type="spellStart"/>
      <w:r w:rsidR="00FF6CEF">
        <w:t>H</w:t>
      </w:r>
      <w:r>
        <w:t>old</w:t>
      </w:r>
      <w:commentRangeEnd w:id="1495"/>
      <w:proofErr w:type="spellEnd"/>
      <w:r w:rsidR="00FF6CEF">
        <w:t>”</w:t>
      </w:r>
      <w:r>
        <w:rPr>
          <w:rStyle w:val="CommentReference"/>
        </w:rPr>
        <w:commentReference w:id="1495"/>
      </w:r>
      <w:commentRangeEnd w:id="1496"/>
      <w:r w:rsidR="00D01F9A">
        <w:rPr>
          <w:rStyle w:val="CommentReference"/>
        </w:rPr>
        <w:commentReference w:id="1496"/>
      </w:r>
      <w:r>
        <w:t xml:space="preserve">, etc.) y la programación de diferentes modelos. </w:t>
      </w:r>
    </w:p>
    <w:p w14:paraId="6CBADA3F" w14:textId="77777777" w:rsidR="00BF44BB" w:rsidRDefault="00BF44BB" w:rsidP="00BF44BB"/>
    <w:p w14:paraId="0BFD239E" w14:textId="5753826B" w:rsidR="00B1639D" w:rsidRDefault="00B1639D" w:rsidP="00BF44BB">
      <w:r>
        <w:t xml:space="preserve">Adicionalmente, la </w:t>
      </w:r>
      <w:proofErr w:type="spellStart"/>
      <w:r>
        <w:t>Flysky</w:t>
      </w:r>
      <w:proofErr w:type="spellEnd"/>
      <w:r>
        <w:t xml:space="preserve"> i6 es compatible con varios receptores </w:t>
      </w:r>
      <w:proofErr w:type="spellStart"/>
      <w:r>
        <w:t>Flysky</w:t>
      </w:r>
      <w:proofErr w:type="spellEnd"/>
      <w:r>
        <w:t>, lo que brinda flexibilidad para adaptarse a diferentes modelos y configuraciones. También ofrece la posibilidad de actualización de firmware, lo que permite agregar nuevas funciones y mejoras a medida que estén disponibles.</w:t>
      </w:r>
    </w:p>
    <w:p w14:paraId="39BF337D" w14:textId="77777777" w:rsidR="00BF44BB" w:rsidRDefault="00BF44BB" w:rsidP="00BF44BB"/>
    <w:p w14:paraId="2D61773C" w14:textId="79AD4D64" w:rsidR="00B1639D" w:rsidRDefault="005E6295" w:rsidP="00BF44BB">
      <w:r>
        <w:t>Respecto al procesado de la señal desde el microcontrolador, l</w:t>
      </w:r>
      <w:r w:rsidRPr="005E6295">
        <w:t xml:space="preserve">a </w:t>
      </w:r>
      <w:proofErr w:type="spellStart"/>
      <w:r w:rsidRPr="005E6295">
        <w:t>Flysky</w:t>
      </w:r>
      <w:proofErr w:type="spellEnd"/>
      <w:r w:rsidRPr="005E6295">
        <w:t xml:space="preserve"> es una </w:t>
      </w:r>
      <w:r>
        <w:t xml:space="preserve">radio que utiliza </w:t>
      </w:r>
      <w:r w:rsidRPr="005E6295">
        <w:t xml:space="preserve">la modulación PPM (Pulse Position </w:t>
      </w:r>
      <w:proofErr w:type="spellStart"/>
      <w:r w:rsidRPr="005E6295">
        <w:t>Modulation</w:t>
      </w:r>
      <w:proofErr w:type="spellEnd"/>
      <w:r w:rsidRPr="005E6295">
        <w:t xml:space="preserve">) para transmitir la información de control desde la emisora al receptor. La modulación PPM es un método eficiente que permite enviar múltiples señales de control a través de un solo cable, lo que ahorra el uso de pines del microcontrolador en el receptor. En lugar de tener un cable separado para cada canal de control, la </w:t>
      </w:r>
      <w:proofErr w:type="spellStart"/>
      <w:r w:rsidRPr="005E6295">
        <w:t>Flysky</w:t>
      </w:r>
      <w:proofErr w:type="spellEnd"/>
      <w:r w:rsidRPr="005E6295">
        <w:t xml:space="preserve"> utiliza una única señal PPM que lleva consigo la información de todos los canales de control en forma de pulsos de diferentes longitudes. Esto simplifica la conexión entre la emisora y el receptor, liberando pines en el microcontrolador para otros usos. Además, la modulación PPM permite una transmisión rápida y precisa de la información de control, lo que contribuye a una mayor eficiencia y capacidad de respuesta en el sistema de radiocontrol.</w:t>
      </w:r>
    </w:p>
    <w:p w14:paraId="087EDCA8" w14:textId="24BD8F96" w:rsidR="008D76B2" w:rsidRDefault="008D76B2" w:rsidP="00BF44BB"/>
    <w:p w14:paraId="173A2D8F" w14:textId="4E1E3D23" w:rsidR="00704136" w:rsidRDefault="00657D5E" w:rsidP="00BF44BB">
      <w:pPr>
        <w:rPr>
          <w:ins w:id="1497" w:author="Prieto Bailo, León Enrique" w:date="2023-07-07T23:21:00Z"/>
        </w:rPr>
      </w:pPr>
      <w:ins w:id="1498" w:author="Prieto Bailo, León Enrique" w:date="2023-07-07T20:57:00Z">
        <w:r w:rsidRPr="00657D5E">
          <w:t xml:space="preserve">En la </w:t>
        </w:r>
        <w:r w:rsidRPr="00657D5E">
          <w:fldChar w:fldCharType="begin"/>
        </w:r>
        <w:r w:rsidRPr="00657D5E">
          <w:instrText xml:space="preserve"> REF _Ref139655875 \h </w:instrText>
        </w:r>
      </w:ins>
      <w:r w:rsidRPr="00657D5E">
        <w:rPr>
          <w:rPrChange w:id="1499" w:author="Prieto Bailo, León Enrique" w:date="2023-07-07T20:57:00Z">
            <w:rPr>
              <w:b/>
              <w:bCs/>
            </w:rPr>
          </w:rPrChange>
        </w:rPr>
        <w:instrText xml:space="preserve"> \* MERGEFORMAT </w:instrText>
      </w:r>
      <w:r w:rsidRPr="00657D5E">
        <w:fldChar w:fldCharType="separate"/>
      </w:r>
      <w:ins w:id="1500" w:author="Prieto Bailo, León Enrique" w:date="2023-07-09T17:01:00Z">
        <w:r w:rsidR="00B055D0" w:rsidRPr="00B055D0">
          <w:rPr>
            <w:rPrChange w:id="1501" w:author="Prieto Bailo, León Enrique" w:date="2023-07-09T17:01:00Z">
              <w:rPr>
                <w:b/>
                <w:bCs/>
              </w:rPr>
            </w:rPrChange>
          </w:rPr>
          <w:t xml:space="preserve">Fig. </w:t>
        </w:r>
        <w:r w:rsidR="00B055D0" w:rsidRPr="00B055D0">
          <w:rPr>
            <w:noProof/>
            <w:rPrChange w:id="1502" w:author="Prieto Bailo, León Enrique" w:date="2023-07-09T17:01:00Z">
              <w:rPr>
                <w:b/>
                <w:bCs/>
                <w:noProof/>
              </w:rPr>
            </w:rPrChange>
          </w:rPr>
          <w:t>2</w:t>
        </w:r>
        <w:r w:rsidR="00B055D0" w:rsidRPr="00B055D0">
          <w:rPr>
            <w:noProof/>
            <w:rPrChange w:id="1503" w:author="Prieto Bailo, León Enrique" w:date="2023-07-09T17:01:00Z">
              <w:rPr>
                <w:b/>
                <w:bCs/>
              </w:rPr>
            </w:rPrChange>
          </w:rPr>
          <w:t>.</w:t>
        </w:r>
        <w:r w:rsidR="00B055D0" w:rsidRPr="00B055D0">
          <w:rPr>
            <w:noProof/>
            <w:rPrChange w:id="1504" w:author="Prieto Bailo, León Enrique" w:date="2023-07-09T17:01:00Z">
              <w:rPr>
                <w:b/>
                <w:bCs/>
                <w:noProof/>
              </w:rPr>
            </w:rPrChange>
          </w:rPr>
          <w:t>7</w:t>
        </w:r>
      </w:ins>
      <w:ins w:id="1505" w:author="Prieto Bailo, León Enrique" w:date="2023-07-07T20:57:00Z">
        <w:r w:rsidRPr="00657D5E">
          <w:fldChar w:fldCharType="end"/>
        </w:r>
        <w:r w:rsidRPr="00657D5E">
          <w:t xml:space="preserve"> se puede ver el radiocontrol seleccionado.</w:t>
        </w:r>
      </w:ins>
    </w:p>
    <w:p w14:paraId="4CC58EBC" w14:textId="64107593" w:rsidR="00D36AEB" w:rsidRDefault="00D36AEB" w:rsidP="00BF44BB">
      <w:pPr>
        <w:rPr>
          <w:ins w:id="1506" w:author="Prieto Bailo, León Enrique" w:date="2023-07-07T23:21:00Z"/>
        </w:rPr>
      </w:pPr>
    </w:p>
    <w:p w14:paraId="667B62B0" w14:textId="77777777" w:rsidR="00D36AEB" w:rsidRPr="00657D5E" w:rsidRDefault="00D36AEB" w:rsidP="00BF44BB"/>
    <w:p w14:paraId="17B7611B" w14:textId="428ED0B2" w:rsidR="00704136" w:rsidRDefault="005E6295" w:rsidP="00704136">
      <w:pPr>
        <w:keepNext/>
        <w:jc w:val="center"/>
      </w:pPr>
      <w:r>
        <w:rPr>
          <w:noProof/>
        </w:rPr>
        <w:lastRenderedPageBreak/>
        <w:drawing>
          <wp:inline distT="0" distB="0" distL="0" distR="0" wp14:anchorId="29281B94" wp14:editId="27939801">
            <wp:extent cx="1961662" cy="2118293"/>
            <wp:effectExtent l="0" t="0" r="0" b="0"/>
            <wp:docPr id="6" name="Picture 6" descr="Amazon.com: Flysky fs-i6-m2 2.4 GHz transmisor de 6 canales : Juguetes y  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Flysky fs-i6-m2 2.4 GHz transmisor de 6 canales : Juguetes y  Jueg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2701" cy="2151810"/>
                    </a:xfrm>
                    <a:prstGeom prst="rect">
                      <a:avLst/>
                    </a:prstGeom>
                    <a:noFill/>
                    <a:ln>
                      <a:noFill/>
                    </a:ln>
                  </pic:spPr>
                </pic:pic>
              </a:graphicData>
            </a:graphic>
          </wp:inline>
        </w:drawing>
      </w:r>
    </w:p>
    <w:p w14:paraId="7BE91CB8" w14:textId="77777777" w:rsidR="00704136" w:rsidRDefault="00704136" w:rsidP="00704136">
      <w:pPr>
        <w:keepNext/>
        <w:jc w:val="center"/>
      </w:pPr>
    </w:p>
    <w:p w14:paraId="34933DB7" w14:textId="331BCC21" w:rsidR="000B7AB4" w:rsidRDefault="00704136" w:rsidP="00704136">
      <w:pPr>
        <w:pStyle w:val="Caption"/>
        <w:jc w:val="center"/>
      </w:pPr>
      <w:bookmarkStart w:id="1507" w:name="_Ref139655875"/>
      <w:r w:rsidRPr="00704136">
        <w:rPr>
          <w:b/>
          <w:bCs/>
        </w:rPr>
        <w:t xml:space="preserve">Fig. </w:t>
      </w:r>
      <w:ins w:id="1508"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509"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510" w:author="Prieto Bailo, León Enrique" w:date="2023-07-09T17:01:00Z">
        <w:r w:rsidR="00B055D0">
          <w:rPr>
            <w:b/>
            <w:bCs/>
            <w:noProof/>
          </w:rPr>
          <w:t>7</w:t>
        </w:r>
      </w:ins>
      <w:ins w:id="1511" w:author="Prieto Bailo, León Enrique" w:date="2023-07-07T18:33:00Z">
        <w:r w:rsidR="00C03F4A">
          <w:rPr>
            <w:b/>
            <w:bCs/>
          </w:rPr>
          <w:fldChar w:fldCharType="end"/>
        </w:r>
      </w:ins>
      <w:bookmarkEnd w:id="1507"/>
      <w:ins w:id="1512" w:author="León Prieto" w:date="2023-07-05T01:21:00Z">
        <w:del w:id="1513" w:author="Prieto Bailo, León Enrique" w:date="2023-07-05T22:01:00Z">
          <w:r w:rsidR="002D6336" w:rsidDel="00FA48AA">
            <w:rPr>
              <w:b/>
              <w:bCs/>
            </w:rPr>
            <w:fldChar w:fldCharType="begin"/>
          </w:r>
          <w:r w:rsidR="002D6336" w:rsidDel="00FA48AA">
            <w:rPr>
              <w:b/>
              <w:bCs/>
            </w:rPr>
            <w:delInstrText xml:space="preserve"> STYLEREF 1 \s </w:delInstrText>
          </w:r>
        </w:del>
      </w:ins>
      <w:del w:id="1514" w:author="Prieto Bailo, León Enrique" w:date="2023-07-05T22:01:00Z">
        <w:r w:rsidR="002D6336" w:rsidDel="00FA48AA">
          <w:rPr>
            <w:b/>
            <w:bCs/>
          </w:rPr>
          <w:fldChar w:fldCharType="separate"/>
        </w:r>
        <w:r w:rsidR="002D6336" w:rsidDel="00FA48AA">
          <w:rPr>
            <w:b/>
            <w:bCs/>
            <w:noProof/>
          </w:rPr>
          <w:delText>2</w:delText>
        </w:r>
      </w:del>
      <w:ins w:id="1515" w:author="León Prieto" w:date="2023-07-05T01:21:00Z">
        <w:del w:id="1516"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1517" w:author="Prieto Bailo, León Enrique" w:date="2023-07-05T22:01:00Z">
        <w:r w:rsidR="002D6336" w:rsidDel="00FA48AA">
          <w:rPr>
            <w:b/>
            <w:bCs/>
          </w:rPr>
          <w:fldChar w:fldCharType="separate"/>
        </w:r>
      </w:del>
      <w:ins w:id="1518" w:author="León Prieto" w:date="2023-07-05T01:21:00Z">
        <w:del w:id="1519" w:author="Prieto Bailo, León Enrique" w:date="2023-07-05T22:01:00Z">
          <w:r w:rsidR="002D6336" w:rsidDel="00FA48AA">
            <w:rPr>
              <w:b/>
              <w:bCs/>
              <w:noProof/>
            </w:rPr>
            <w:delText>7</w:delText>
          </w:r>
          <w:r w:rsidR="002D6336" w:rsidDel="00FA48AA">
            <w:rPr>
              <w:b/>
              <w:bCs/>
            </w:rPr>
            <w:fldChar w:fldCharType="end"/>
          </w:r>
        </w:del>
      </w:ins>
      <w:ins w:id="1520" w:author="Omega" w:date="2023-07-05T00:09:00Z">
        <w:del w:id="1521" w:author="León Prieto" w:date="2023-07-05T01:21:00Z">
          <w:r w:rsidR="00A2508E" w:rsidDel="002D6336">
            <w:rPr>
              <w:b/>
              <w:bCs/>
            </w:rPr>
            <w:fldChar w:fldCharType="begin"/>
          </w:r>
          <w:r w:rsidR="00A2508E" w:rsidDel="002D6336">
            <w:rPr>
              <w:b/>
              <w:bCs/>
            </w:rPr>
            <w:delInstrText xml:space="preserve"> STYLEREF 1 \s </w:delInstrText>
          </w:r>
        </w:del>
      </w:ins>
      <w:del w:id="1522" w:author="León Prieto" w:date="2023-07-05T01:21:00Z">
        <w:r w:rsidR="00A2508E" w:rsidDel="002D6336">
          <w:rPr>
            <w:b/>
            <w:bCs/>
          </w:rPr>
          <w:fldChar w:fldCharType="separate"/>
        </w:r>
        <w:r w:rsidR="00A2508E" w:rsidDel="002D6336">
          <w:rPr>
            <w:b/>
            <w:bCs/>
            <w:noProof/>
          </w:rPr>
          <w:delText>2</w:delText>
        </w:r>
      </w:del>
      <w:ins w:id="1523" w:author="Omega" w:date="2023-07-05T00:09:00Z">
        <w:del w:id="1524"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1525" w:author="León Prieto" w:date="2023-07-05T01:21:00Z">
        <w:r w:rsidR="00A2508E" w:rsidDel="002D6336">
          <w:rPr>
            <w:b/>
            <w:bCs/>
          </w:rPr>
          <w:fldChar w:fldCharType="separate"/>
        </w:r>
      </w:del>
      <w:ins w:id="1526" w:author="Omega" w:date="2023-07-05T00:09:00Z">
        <w:del w:id="1527" w:author="León Prieto" w:date="2023-07-05T01:21:00Z">
          <w:r w:rsidR="00A2508E" w:rsidDel="002D6336">
            <w:rPr>
              <w:b/>
              <w:bCs/>
              <w:noProof/>
            </w:rPr>
            <w:delText>6</w:delText>
          </w:r>
          <w:r w:rsidR="00A2508E" w:rsidDel="002D6336">
            <w:rPr>
              <w:b/>
              <w:bCs/>
            </w:rPr>
            <w:fldChar w:fldCharType="end"/>
          </w:r>
        </w:del>
      </w:ins>
      <w:ins w:id="1528" w:author="Prieto Bailo, León Enrique" w:date="2023-07-04T22:10:00Z">
        <w:del w:id="1529" w:author="Omega" w:date="2023-07-05T00:09:00Z">
          <w:r w:rsidR="001C4FE6" w:rsidDel="00A2508E">
            <w:rPr>
              <w:b/>
              <w:bCs/>
            </w:rPr>
            <w:fldChar w:fldCharType="begin"/>
          </w:r>
          <w:r w:rsidR="001C4FE6" w:rsidDel="00A2508E">
            <w:rPr>
              <w:b/>
              <w:bCs/>
            </w:rPr>
            <w:delInstrText xml:space="preserve"> STYLEREF 1 \s </w:delInstrText>
          </w:r>
        </w:del>
      </w:ins>
      <w:del w:id="1530" w:author="Omega" w:date="2023-07-05T00:09:00Z">
        <w:r w:rsidR="001C4FE6" w:rsidDel="00A2508E">
          <w:rPr>
            <w:b/>
            <w:bCs/>
          </w:rPr>
          <w:fldChar w:fldCharType="separate"/>
        </w:r>
        <w:r w:rsidR="001C4FE6" w:rsidDel="00A2508E">
          <w:rPr>
            <w:b/>
            <w:bCs/>
            <w:noProof/>
          </w:rPr>
          <w:delText>2</w:delText>
        </w:r>
      </w:del>
      <w:ins w:id="1531" w:author="Prieto Bailo, León Enrique" w:date="2023-07-04T22:10:00Z">
        <w:del w:id="1532"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1533" w:author="Omega" w:date="2023-07-05T00:09:00Z">
        <w:r w:rsidR="001C4FE6" w:rsidDel="00A2508E">
          <w:rPr>
            <w:b/>
            <w:bCs/>
          </w:rPr>
          <w:fldChar w:fldCharType="separate"/>
        </w:r>
      </w:del>
      <w:ins w:id="1534" w:author="Prieto Bailo, León Enrique" w:date="2023-07-04T22:10:00Z">
        <w:del w:id="1535" w:author="Omega" w:date="2023-07-05T00:09:00Z">
          <w:r w:rsidR="001C4FE6" w:rsidDel="00A2508E">
            <w:rPr>
              <w:b/>
              <w:bCs/>
              <w:noProof/>
            </w:rPr>
            <w:delText>6</w:delText>
          </w:r>
          <w:r w:rsidR="001C4FE6" w:rsidDel="00A2508E">
            <w:rPr>
              <w:b/>
              <w:bCs/>
            </w:rPr>
            <w:fldChar w:fldCharType="end"/>
          </w:r>
        </w:del>
      </w:ins>
      <w:del w:id="1536"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2</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6</w:delText>
        </w:r>
        <w:r w:rsidR="00AB4A2C" w:rsidDel="00E86E6E">
          <w:rPr>
            <w:b/>
            <w:bCs/>
          </w:rPr>
          <w:fldChar w:fldCharType="end"/>
        </w:r>
      </w:del>
      <w:r w:rsidRPr="00704136">
        <w:rPr>
          <w:b/>
          <w:bCs/>
        </w:rPr>
        <w:t>.</w:t>
      </w:r>
      <w:r>
        <w:t xml:space="preserve"> </w:t>
      </w:r>
      <w:proofErr w:type="spellStart"/>
      <w:r>
        <w:t>Flysky</w:t>
      </w:r>
      <w:proofErr w:type="spellEnd"/>
      <w:r>
        <w:t xml:space="preserve"> Fs-i6</w:t>
      </w:r>
    </w:p>
    <w:p w14:paraId="3E13EC6E" w14:textId="7B78C80E" w:rsidR="009C4A20" w:rsidRDefault="009C4A20" w:rsidP="00BF44BB">
      <w:pPr>
        <w:jc w:val="center"/>
      </w:pPr>
    </w:p>
    <w:p w14:paraId="639FB3F3" w14:textId="77777777" w:rsidR="00704136" w:rsidRDefault="00704136" w:rsidP="00BF44BB">
      <w:pPr>
        <w:jc w:val="center"/>
      </w:pPr>
    </w:p>
    <w:p w14:paraId="2A286452" w14:textId="3DFD8CD0" w:rsidR="000B7AB4" w:rsidRPr="0065147A" w:rsidRDefault="000B7AB4" w:rsidP="004C0899">
      <w:pPr>
        <w:pStyle w:val="Heading3"/>
        <w:spacing w:before="0"/>
      </w:pPr>
      <w:bookmarkStart w:id="1537" w:name="_Toc139811967"/>
      <w:r w:rsidRPr="0065147A">
        <w:t>LiPo</w:t>
      </w:r>
      <w:bookmarkEnd w:id="1537"/>
    </w:p>
    <w:p w14:paraId="327C3489" w14:textId="77777777" w:rsidR="00BF44BB" w:rsidRDefault="00BF44BB" w:rsidP="00BF44BB"/>
    <w:p w14:paraId="627DE29B" w14:textId="61F838DE" w:rsidR="000B7AB4" w:rsidRDefault="000B7AB4" w:rsidP="00BF44BB">
      <w:r w:rsidRPr="0065147A">
        <w:t>Las baterías LiPo (</w:t>
      </w:r>
      <w:proofErr w:type="spellStart"/>
      <w:r w:rsidRPr="0065147A">
        <w:t>Lithium</w:t>
      </w:r>
      <w:proofErr w:type="spellEnd"/>
      <w:r w:rsidRPr="0065147A">
        <w:t xml:space="preserve"> </w:t>
      </w:r>
      <w:proofErr w:type="spellStart"/>
      <w:r w:rsidRPr="0065147A">
        <w:t>Polymer</w:t>
      </w:r>
      <w:proofErr w:type="spellEnd"/>
      <w:r w:rsidRPr="0065147A">
        <w:t>) son una fuente de energía comúnmente utilizada en los drones y otros dispositivos electrónicos portátiles. Se caracterizan por tener una alta densidad de energía</w:t>
      </w:r>
      <w:r w:rsidR="002D0560" w:rsidRPr="0065147A">
        <w:t xml:space="preserve"> y de dimensiones y peso reducido, lo que </w:t>
      </w:r>
      <w:r w:rsidRPr="0065147A">
        <w:t>significa que pueden proporcionar una gran cantidad de energía en un paquete pequeño y ligero.</w:t>
      </w:r>
    </w:p>
    <w:p w14:paraId="0AAA9955" w14:textId="77777777" w:rsidR="00BF44BB" w:rsidRPr="0065147A" w:rsidRDefault="00BF44BB" w:rsidP="00BF44BB"/>
    <w:p w14:paraId="39204813" w14:textId="66513EFB" w:rsidR="000B7AB4" w:rsidRDefault="000B7AB4" w:rsidP="00BF44BB">
      <w:r w:rsidRPr="0065147A">
        <w:t xml:space="preserve">En el caso específico del proyecto de </w:t>
      </w:r>
      <w:del w:id="1538" w:author="Prieto Bailo, León Enrique" w:date="2023-07-05T22:49:00Z">
        <w:r w:rsidRPr="0065147A" w:rsidDel="00A73910">
          <w:delText>drone</w:delText>
        </w:r>
      </w:del>
      <w:ins w:id="1539" w:author="Prieto Bailo, León Enrique" w:date="2023-07-05T22:49:00Z">
        <w:r w:rsidR="00A73910">
          <w:t>dron</w:t>
        </w:r>
      </w:ins>
      <w:r w:rsidRPr="0065147A">
        <w:t xml:space="preserve"> que estamos </w:t>
      </w:r>
      <w:del w:id="1540" w:author="ramon casanella" w:date="2023-07-05T08:17:00Z">
        <w:r w:rsidRPr="0065147A" w:rsidDel="008A4A7D">
          <w:delText>discutiendo</w:delText>
        </w:r>
      </w:del>
      <w:ins w:id="1541" w:author="ramon casanella" w:date="2023-07-05T08:17:00Z">
        <w:r w:rsidR="008A4A7D">
          <w:t>desarrollando</w:t>
        </w:r>
      </w:ins>
      <w:r w:rsidRPr="0065147A">
        <w:t xml:space="preserve">, utiliza una batería LiPo </w:t>
      </w:r>
      <w:r w:rsidR="00726C6F">
        <w:t xml:space="preserve">de la marca SUNPADOW </w:t>
      </w:r>
      <w:del w:id="1542" w:author="Prieto Bailo, León Enrique" w:date="2023-07-07T18:17:00Z">
        <w:r w:rsidRPr="0065147A" w:rsidDel="00095119">
          <w:delText>de 3 celdas (</w:delText>
        </w:r>
      </w:del>
      <w:r w:rsidRPr="0065147A">
        <w:t>3s</w:t>
      </w:r>
      <w:ins w:id="1543" w:author="Prieto Bailo, León Enrique" w:date="2023-07-07T20:57:00Z">
        <w:r w:rsidR="00657D5E">
          <w:t xml:space="preserve"> </w:t>
        </w:r>
        <w:r w:rsidR="00657D5E" w:rsidRPr="00657D5E">
          <w:t xml:space="preserve">(ver </w:t>
        </w:r>
        <w:r w:rsidR="00657D5E" w:rsidRPr="00657D5E">
          <w:fldChar w:fldCharType="begin"/>
        </w:r>
        <w:r w:rsidR="00657D5E" w:rsidRPr="00657D5E">
          <w:instrText xml:space="preserve"> REF _Ref139655895 \h </w:instrText>
        </w:r>
      </w:ins>
      <w:r w:rsidR="00657D5E" w:rsidRPr="00657D5E">
        <w:rPr>
          <w:rPrChange w:id="1544" w:author="Prieto Bailo, León Enrique" w:date="2023-07-07T20:58:00Z">
            <w:rPr>
              <w:b/>
              <w:bCs/>
            </w:rPr>
          </w:rPrChange>
        </w:rPr>
        <w:instrText xml:space="preserve"> \* MERGEFORMAT </w:instrText>
      </w:r>
      <w:r w:rsidR="00657D5E" w:rsidRPr="00657D5E">
        <w:fldChar w:fldCharType="separate"/>
      </w:r>
      <w:ins w:id="1545" w:author="Prieto Bailo, León Enrique" w:date="2023-07-09T17:01:00Z">
        <w:r w:rsidR="00B055D0" w:rsidRPr="00B055D0">
          <w:rPr>
            <w:rPrChange w:id="1546" w:author="Prieto Bailo, León Enrique" w:date="2023-07-09T17:01:00Z">
              <w:rPr>
                <w:b/>
                <w:bCs/>
              </w:rPr>
            </w:rPrChange>
          </w:rPr>
          <w:t xml:space="preserve">Fig. </w:t>
        </w:r>
        <w:r w:rsidR="00B055D0" w:rsidRPr="00B055D0">
          <w:rPr>
            <w:noProof/>
            <w:rPrChange w:id="1547" w:author="Prieto Bailo, León Enrique" w:date="2023-07-09T17:01:00Z">
              <w:rPr>
                <w:b/>
                <w:bCs/>
                <w:noProof/>
              </w:rPr>
            </w:rPrChange>
          </w:rPr>
          <w:t>2</w:t>
        </w:r>
        <w:r w:rsidR="00B055D0" w:rsidRPr="00B055D0">
          <w:rPr>
            <w:noProof/>
            <w:rPrChange w:id="1548" w:author="Prieto Bailo, León Enrique" w:date="2023-07-09T17:01:00Z">
              <w:rPr>
                <w:b/>
                <w:bCs/>
              </w:rPr>
            </w:rPrChange>
          </w:rPr>
          <w:t>.</w:t>
        </w:r>
        <w:r w:rsidR="00B055D0" w:rsidRPr="00B055D0">
          <w:rPr>
            <w:noProof/>
            <w:rPrChange w:id="1549" w:author="Prieto Bailo, León Enrique" w:date="2023-07-09T17:01:00Z">
              <w:rPr>
                <w:b/>
                <w:bCs/>
                <w:noProof/>
              </w:rPr>
            </w:rPrChange>
          </w:rPr>
          <w:t>8</w:t>
        </w:r>
      </w:ins>
      <w:ins w:id="1550" w:author="Prieto Bailo, León Enrique" w:date="2023-07-07T20:57:00Z">
        <w:r w:rsidR="00657D5E" w:rsidRPr="00657D5E">
          <w:fldChar w:fldCharType="end"/>
        </w:r>
      </w:ins>
      <w:ins w:id="1551" w:author="Prieto Bailo, León Enrique" w:date="2023-07-07T20:58:00Z">
        <w:r w:rsidR="00657D5E" w:rsidRPr="00657D5E">
          <w:t>)</w:t>
        </w:r>
      </w:ins>
      <w:del w:id="1552" w:author="Prieto Bailo, León Enrique" w:date="2023-07-07T18:17:00Z">
        <w:r w:rsidRPr="0065147A" w:rsidDel="00095119">
          <w:delText>)</w:delText>
        </w:r>
      </w:del>
      <w:r w:rsidRPr="0065147A">
        <w:t xml:space="preserve">, lo que significa que contiene tres celdas de batería en serie. Cada celda proporciona una tensión nominal de 3.7V, lo que significa que la batería completa tiene una tensión nominal de 11.1V. Esta batería tiene una capacidad de 2250 mAh, lo </w:t>
      </w:r>
      <w:r w:rsidR="00DD4B96">
        <w:t xml:space="preserve">cual es una cantidad de energía suficiente para operar el </w:t>
      </w:r>
      <w:del w:id="1553" w:author="Prieto Bailo, León Enrique" w:date="2023-07-05T22:49:00Z">
        <w:r w:rsidR="00DD4B96" w:rsidDel="00A73910">
          <w:delText>drone</w:delText>
        </w:r>
      </w:del>
      <w:ins w:id="1554" w:author="Prieto Bailo, León Enrique" w:date="2023-07-05T22:49:00Z">
        <w:r w:rsidR="00A73910">
          <w:t>dron</w:t>
        </w:r>
      </w:ins>
      <w:r w:rsidR="00DD4B96">
        <w:t>.</w:t>
      </w:r>
    </w:p>
    <w:p w14:paraId="354F352D" w14:textId="77777777" w:rsidR="00BF44BB" w:rsidRPr="0065147A" w:rsidRDefault="00BF44BB" w:rsidP="00BF44BB"/>
    <w:p w14:paraId="2B847FCD" w14:textId="3AB7E254" w:rsidR="000B7AB4" w:rsidRDefault="00107889" w:rsidP="00BF44BB">
      <w:r w:rsidRPr="0065147A">
        <w:t xml:space="preserve">La tasa máxima de descarga de la batería es de </w:t>
      </w:r>
      <w:r w:rsidR="000B7AB4" w:rsidRPr="0065147A">
        <w:t>"60C"</w:t>
      </w:r>
      <w:r w:rsidRPr="0065147A">
        <w:t>, este valor</w:t>
      </w:r>
      <w:r w:rsidR="000B7AB4" w:rsidRPr="0065147A">
        <w:t xml:space="preserve"> hace referencia a</w:t>
      </w:r>
      <w:r w:rsidRPr="0065147A">
        <w:t>l factor máximo de corriente que podemos llegar a pedir a la batería</w:t>
      </w:r>
      <w:r w:rsidR="000B7AB4" w:rsidRPr="0065147A">
        <w:t xml:space="preserve">, </w:t>
      </w:r>
      <w:r w:rsidRPr="0065147A">
        <w:t xml:space="preserve">esto </w:t>
      </w:r>
      <w:r w:rsidR="000B7AB4" w:rsidRPr="0065147A">
        <w:t xml:space="preserve">que significa que puede descargar energía a una tasa de hasta 60 veces su capacidad nominal (en este caso, 60 x 2.25 A = 135 A) sin sufrir daños significativos. Esto es </w:t>
      </w:r>
      <w:r w:rsidRPr="0065147A">
        <w:t xml:space="preserve">realmente </w:t>
      </w:r>
      <w:r w:rsidR="000B7AB4" w:rsidRPr="0065147A">
        <w:t xml:space="preserve">importante </w:t>
      </w:r>
      <w:r w:rsidRPr="0065147A">
        <w:t>y es uno de los motivos por los cuales este tipo de baterías se utilizan tanto en el sector de los drones ya</w:t>
      </w:r>
      <w:r w:rsidR="000B7AB4" w:rsidRPr="0065147A">
        <w:t xml:space="preserve"> que la batería debe ser capaz de suministrar suficiente </w:t>
      </w:r>
      <w:r w:rsidRPr="0065147A">
        <w:t>corriente</w:t>
      </w:r>
      <w:r w:rsidR="000B7AB4" w:rsidRPr="0065147A">
        <w:t xml:space="preserve"> a los motores para mantener el vuelo.</w:t>
      </w:r>
    </w:p>
    <w:p w14:paraId="3B728855" w14:textId="35C22145" w:rsidR="00BF44BB" w:rsidRDefault="00BF44BB" w:rsidP="00BF44BB"/>
    <w:p w14:paraId="6698D771" w14:textId="56C58CC3" w:rsidR="002D0560" w:rsidRDefault="00107889" w:rsidP="00BF44BB">
      <w:r w:rsidRPr="0065147A">
        <w:t xml:space="preserve">La batería es enchufada al </w:t>
      </w:r>
      <w:del w:id="1555" w:author="Prieto Bailo, León Enrique" w:date="2023-07-05T22:49:00Z">
        <w:r w:rsidRPr="0065147A" w:rsidDel="00A73910">
          <w:delText>drone</w:delText>
        </w:r>
      </w:del>
      <w:ins w:id="1556" w:author="Prieto Bailo, León Enrique" w:date="2023-07-05T22:49:00Z">
        <w:r w:rsidR="00A73910">
          <w:t>dron</w:t>
        </w:r>
      </w:ins>
      <w:r w:rsidRPr="0065147A">
        <w:t xml:space="preserve"> utilizando el conector XT60. Este es un </w:t>
      </w:r>
      <w:r w:rsidR="000B7AB4" w:rsidRPr="0065147A">
        <w:t>tipo de conector diseñado específicamente para baterías LiPo</w:t>
      </w:r>
      <w:r w:rsidRPr="0065147A">
        <w:t xml:space="preserve"> y son muy habituales </w:t>
      </w:r>
      <w:r w:rsidR="002D0560" w:rsidRPr="0065147A">
        <w:t>junto con los conectores XT30, JST o XT90</w:t>
      </w:r>
      <w:r w:rsidR="000B7AB4" w:rsidRPr="0065147A">
        <w:t>. Se caracteriza por ser fácil de conectar y desconectar, seguro y resistente a altas corrientes.</w:t>
      </w:r>
    </w:p>
    <w:p w14:paraId="72603246" w14:textId="77777777" w:rsidR="00BF44BB" w:rsidRDefault="00BF44BB" w:rsidP="00BF44BB"/>
    <w:p w14:paraId="391AD742" w14:textId="48AEB289" w:rsidR="00FB1B3E" w:rsidRDefault="00FB1B3E" w:rsidP="00BF44BB">
      <w:r>
        <w:t xml:space="preserve">Además, </w:t>
      </w:r>
      <w:r w:rsidR="00DD4B96">
        <w:t xml:space="preserve">es importante tener en cuenta ciertas precauciones cuando se opera con este tipo de baterías ya que una mala praxis puede inutilizar la batería o </w:t>
      </w:r>
      <w:r w:rsidR="00DD4B96">
        <w:lastRenderedPageBreak/>
        <w:t xml:space="preserve">producir lesiones </w:t>
      </w:r>
      <w:del w:id="1557" w:author="Prieto Bailo, León Enrique" w:date="2023-07-07T18:19:00Z">
        <w:r w:rsidR="00DD4B96" w:rsidDel="00095119">
          <w:delText>en el</w:delText>
        </w:r>
      </w:del>
      <w:ins w:id="1558" w:author="Prieto Bailo, León Enrique" w:date="2023-07-07T18:19:00Z">
        <w:r w:rsidR="00095119">
          <w:t>al</w:t>
        </w:r>
      </w:ins>
      <w:r w:rsidR="00DD4B96">
        <w:t xml:space="preserve"> usuario. Una de las pautas a seguir es realizar las cargas con un cargador que tenga funciones de seguridad incorporadas como detección de voltaje máximo y capacidad de apagado automático y realizar una supervisión de la carga. También es conveniente realizar inspecciones regulares en busca de hinchazones, daños o ver si se calienta en exceso después de utilizarla en operación. </w:t>
      </w:r>
    </w:p>
    <w:p w14:paraId="0C6B291B" w14:textId="0EC8F165" w:rsidR="00BF44BB" w:rsidRDefault="00BF44BB" w:rsidP="00BF44BB"/>
    <w:p w14:paraId="4DE1778C" w14:textId="77777777" w:rsidR="00756DB5" w:rsidRDefault="00756DB5" w:rsidP="00BF44BB"/>
    <w:p w14:paraId="3A1407D1" w14:textId="3945E192" w:rsidR="00704136" w:rsidRDefault="00B65A69" w:rsidP="00704136">
      <w:pPr>
        <w:keepNext/>
        <w:jc w:val="center"/>
      </w:pPr>
      <w:r>
        <w:rPr>
          <w:noProof/>
        </w:rPr>
        <w:drawing>
          <wp:inline distT="0" distB="0" distL="0" distR="0" wp14:anchorId="0187702A" wp14:editId="5404BAF6">
            <wp:extent cx="2922637" cy="1836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5600" cy="1844761"/>
                    </a:xfrm>
                    <a:prstGeom prst="rect">
                      <a:avLst/>
                    </a:prstGeom>
                    <a:noFill/>
                    <a:ln>
                      <a:noFill/>
                    </a:ln>
                  </pic:spPr>
                </pic:pic>
              </a:graphicData>
            </a:graphic>
          </wp:inline>
        </w:drawing>
      </w:r>
    </w:p>
    <w:p w14:paraId="48EB82D1" w14:textId="77777777" w:rsidR="00704136" w:rsidRDefault="00704136" w:rsidP="00704136">
      <w:pPr>
        <w:keepNext/>
        <w:jc w:val="center"/>
      </w:pPr>
    </w:p>
    <w:p w14:paraId="0BBB14FA" w14:textId="388F7F5A" w:rsidR="00B65A69" w:rsidRDefault="00704136" w:rsidP="00704136">
      <w:pPr>
        <w:pStyle w:val="Caption"/>
        <w:jc w:val="center"/>
        <w:rPr>
          <w:ins w:id="1559" w:author="Prieto Bailo, León Enrique" w:date="2023-07-07T08:38:00Z"/>
        </w:rPr>
      </w:pPr>
      <w:bookmarkStart w:id="1560" w:name="_Ref139655895"/>
      <w:r w:rsidRPr="00704136">
        <w:rPr>
          <w:b/>
          <w:bCs/>
        </w:rPr>
        <w:t xml:space="preserve">Fig. </w:t>
      </w:r>
      <w:ins w:id="1561"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1562"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1563" w:author="Prieto Bailo, León Enrique" w:date="2023-07-09T17:01:00Z">
        <w:r w:rsidR="00B055D0">
          <w:rPr>
            <w:b/>
            <w:bCs/>
            <w:noProof/>
          </w:rPr>
          <w:t>8</w:t>
        </w:r>
      </w:ins>
      <w:ins w:id="1564" w:author="Prieto Bailo, León Enrique" w:date="2023-07-07T18:33:00Z">
        <w:r w:rsidR="00C03F4A">
          <w:rPr>
            <w:b/>
            <w:bCs/>
          </w:rPr>
          <w:fldChar w:fldCharType="end"/>
        </w:r>
      </w:ins>
      <w:bookmarkEnd w:id="1560"/>
      <w:ins w:id="1565" w:author="León Prieto" w:date="2023-07-05T01:21:00Z">
        <w:del w:id="1566" w:author="Prieto Bailo, León Enrique" w:date="2023-07-05T22:01:00Z">
          <w:r w:rsidR="002D6336" w:rsidDel="00FA48AA">
            <w:rPr>
              <w:b/>
              <w:bCs/>
            </w:rPr>
            <w:fldChar w:fldCharType="begin"/>
          </w:r>
          <w:r w:rsidR="002D6336" w:rsidDel="00FA48AA">
            <w:rPr>
              <w:b/>
              <w:bCs/>
            </w:rPr>
            <w:delInstrText xml:space="preserve"> STYLEREF 1 \s </w:delInstrText>
          </w:r>
        </w:del>
      </w:ins>
      <w:del w:id="1567" w:author="Prieto Bailo, León Enrique" w:date="2023-07-05T22:01:00Z">
        <w:r w:rsidR="002D6336" w:rsidDel="00FA48AA">
          <w:rPr>
            <w:b/>
            <w:bCs/>
          </w:rPr>
          <w:fldChar w:fldCharType="separate"/>
        </w:r>
        <w:r w:rsidR="002D6336" w:rsidDel="00FA48AA">
          <w:rPr>
            <w:b/>
            <w:bCs/>
            <w:noProof/>
          </w:rPr>
          <w:delText>2</w:delText>
        </w:r>
      </w:del>
      <w:ins w:id="1568" w:author="León Prieto" w:date="2023-07-05T01:21:00Z">
        <w:del w:id="1569"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1570" w:author="Prieto Bailo, León Enrique" w:date="2023-07-05T22:01:00Z">
        <w:r w:rsidR="002D6336" w:rsidDel="00FA48AA">
          <w:rPr>
            <w:b/>
            <w:bCs/>
          </w:rPr>
          <w:fldChar w:fldCharType="separate"/>
        </w:r>
      </w:del>
      <w:ins w:id="1571" w:author="León Prieto" w:date="2023-07-05T01:21:00Z">
        <w:del w:id="1572" w:author="Prieto Bailo, León Enrique" w:date="2023-07-05T22:01:00Z">
          <w:r w:rsidR="002D6336" w:rsidDel="00FA48AA">
            <w:rPr>
              <w:b/>
              <w:bCs/>
              <w:noProof/>
            </w:rPr>
            <w:delText>8</w:delText>
          </w:r>
          <w:r w:rsidR="002D6336" w:rsidDel="00FA48AA">
            <w:rPr>
              <w:b/>
              <w:bCs/>
            </w:rPr>
            <w:fldChar w:fldCharType="end"/>
          </w:r>
        </w:del>
      </w:ins>
      <w:ins w:id="1573" w:author="Omega" w:date="2023-07-05T00:09:00Z">
        <w:del w:id="1574" w:author="León Prieto" w:date="2023-07-05T01:21:00Z">
          <w:r w:rsidR="00A2508E" w:rsidDel="002D6336">
            <w:rPr>
              <w:b/>
              <w:bCs/>
            </w:rPr>
            <w:fldChar w:fldCharType="begin"/>
          </w:r>
          <w:r w:rsidR="00A2508E" w:rsidDel="002D6336">
            <w:rPr>
              <w:b/>
              <w:bCs/>
            </w:rPr>
            <w:delInstrText xml:space="preserve"> STYLEREF 1 \s </w:delInstrText>
          </w:r>
        </w:del>
      </w:ins>
      <w:del w:id="1575" w:author="León Prieto" w:date="2023-07-05T01:21:00Z">
        <w:r w:rsidR="00A2508E" w:rsidDel="002D6336">
          <w:rPr>
            <w:b/>
            <w:bCs/>
          </w:rPr>
          <w:fldChar w:fldCharType="separate"/>
        </w:r>
        <w:r w:rsidR="00A2508E" w:rsidDel="002D6336">
          <w:rPr>
            <w:b/>
            <w:bCs/>
            <w:noProof/>
          </w:rPr>
          <w:delText>2</w:delText>
        </w:r>
      </w:del>
      <w:ins w:id="1576" w:author="Omega" w:date="2023-07-05T00:09:00Z">
        <w:del w:id="1577"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1578" w:author="León Prieto" w:date="2023-07-05T01:21:00Z">
        <w:r w:rsidR="00A2508E" w:rsidDel="002D6336">
          <w:rPr>
            <w:b/>
            <w:bCs/>
          </w:rPr>
          <w:fldChar w:fldCharType="separate"/>
        </w:r>
      </w:del>
      <w:ins w:id="1579" w:author="Omega" w:date="2023-07-05T00:09:00Z">
        <w:del w:id="1580" w:author="León Prieto" w:date="2023-07-05T01:21:00Z">
          <w:r w:rsidR="00A2508E" w:rsidDel="002D6336">
            <w:rPr>
              <w:b/>
              <w:bCs/>
              <w:noProof/>
            </w:rPr>
            <w:delText>7</w:delText>
          </w:r>
          <w:r w:rsidR="00A2508E" w:rsidDel="002D6336">
            <w:rPr>
              <w:b/>
              <w:bCs/>
            </w:rPr>
            <w:fldChar w:fldCharType="end"/>
          </w:r>
        </w:del>
      </w:ins>
      <w:ins w:id="1581" w:author="Prieto Bailo, León Enrique" w:date="2023-07-04T22:10:00Z">
        <w:del w:id="1582" w:author="Omega" w:date="2023-07-05T00:09:00Z">
          <w:r w:rsidR="001C4FE6" w:rsidDel="00A2508E">
            <w:rPr>
              <w:b/>
              <w:bCs/>
            </w:rPr>
            <w:fldChar w:fldCharType="begin"/>
          </w:r>
          <w:r w:rsidR="001C4FE6" w:rsidDel="00A2508E">
            <w:rPr>
              <w:b/>
              <w:bCs/>
            </w:rPr>
            <w:delInstrText xml:space="preserve"> STYLEREF 1 \s </w:delInstrText>
          </w:r>
        </w:del>
      </w:ins>
      <w:del w:id="1583" w:author="Omega" w:date="2023-07-05T00:09:00Z">
        <w:r w:rsidR="001C4FE6" w:rsidDel="00A2508E">
          <w:rPr>
            <w:b/>
            <w:bCs/>
          </w:rPr>
          <w:fldChar w:fldCharType="separate"/>
        </w:r>
        <w:r w:rsidR="001C4FE6" w:rsidDel="00A2508E">
          <w:rPr>
            <w:b/>
            <w:bCs/>
            <w:noProof/>
          </w:rPr>
          <w:delText>2</w:delText>
        </w:r>
      </w:del>
      <w:ins w:id="1584" w:author="Prieto Bailo, León Enrique" w:date="2023-07-04T22:10:00Z">
        <w:del w:id="1585"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1586" w:author="Omega" w:date="2023-07-05T00:09:00Z">
        <w:r w:rsidR="001C4FE6" w:rsidDel="00A2508E">
          <w:rPr>
            <w:b/>
            <w:bCs/>
          </w:rPr>
          <w:fldChar w:fldCharType="separate"/>
        </w:r>
      </w:del>
      <w:ins w:id="1587" w:author="Prieto Bailo, León Enrique" w:date="2023-07-04T22:10:00Z">
        <w:del w:id="1588" w:author="Omega" w:date="2023-07-05T00:09:00Z">
          <w:r w:rsidR="001C4FE6" w:rsidDel="00A2508E">
            <w:rPr>
              <w:b/>
              <w:bCs/>
              <w:noProof/>
            </w:rPr>
            <w:delText>7</w:delText>
          </w:r>
          <w:r w:rsidR="001C4FE6" w:rsidDel="00A2508E">
            <w:rPr>
              <w:b/>
              <w:bCs/>
            </w:rPr>
            <w:fldChar w:fldCharType="end"/>
          </w:r>
        </w:del>
      </w:ins>
      <w:del w:id="1589"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2</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7</w:delText>
        </w:r>
        <w:r w:rsidR="00AB4A2C" w:rsidDel="00E86E6E">
          <w:rPr>
            <w:b/>
            <w:bCs/>
          </w:rPr>
          <w:fldChar w:fldCharType="end"/>
        </w:r>
      </w:del>
      <w:r w:rsidRPr="00704136">
        <w:rPr>
          <w:b/>
          <w:bCs/>
        </w:rPr>
        <w:t>.</w:t>
      </w:r>
      <w:r>
        <w:t xml:space="preserve"> Batería LiPo de 3 celdas.</w:t>
      </w:r>
    </w:p>
    <w:p w14:paraId="391A0137" w14:textId="592DC683" w:rsidR="00D02B97" w:rsidRDefault="00D02B97" w:rsidP="00D02B97">
      <w:pPr>
        <w:rPr>
          <w:ins w:id="1590" w:author="Prieto Bailo, León Enrique" w:date="2023-07-07T08:38:00Z"/>
        </w:rPr>
      </w:pPr>
    </w:p>
    <w:p w14:paraId="4C2587B3" w14:textId="77777777" w:rsidR="00D02B97" w:rsidRPr="00D02B97" w:rsidRDefault="00D02B97">
      <w:pPr>
        <w:pPrChange w:id="1591" w:author="Prieto Bailo, León Enrique" w:date="2023-07-07T08:38:00Z">
          <w:pPr>
            <w:pStyle w:val="Caption"/>
            <w:jc w:val="center"/>
          </w:pPr>
        </w:pPrChange>
      </w:pPr>
    </w:p>
    <w:p w14:paraId="4F2C182D" w14:textId="3D3F3D6A" w:rsidR="002E6CCE" w:rsidRDefault="00D02B97">
      <w:pPr>
        <w:pStyle w:val="Heading3"/>
        <w:rPr>
          <w:ins w:id="1592" w:author="Prieto Bailo, León Enrique" w:date="2023-07-07T08:38:00Z"/>
        </w:rPr>
        <w:pPrChange w:id="1593" w:author="Prieto Bailo, León Enrique" w:date="2023-07-07T08:38:00Z">
          <w:pPr/>
        </w:pPrChange>
      </w:pPr>
      <w:bookmarkStart w:id="1594" w:name="_Toc139811968"/>
      <w:ins w:id="1595" w:author="Prieto Bailo, León Enrique" w:date="2023-07-07T08:39:00Z">
        <w:r>
          <w:t>PDB</w:t>
        </w:r>
      </w:ins>
      <w:ins w:id="1596" w:author="Prieto Bailo, León Enrique" w:date="2023-07-07T08:47:00Z">
        <w:r w:rsidR="00F7318B">
          <w:t xml:space="preserve"> </w:t>
        </w:r>
      </w:ins>
      <w:ins w:id="1597" w:author="Prieto Bailo, León Enrique" w:date="2023-07-07T18:21:00Z">
        <w:r w:rsidR="00095119">
          <w:t>XT-60</w:t>
        </w:r>
      </w:ins>
      <w:bookmarkEnd w:id="1594"/>
    </w:p>
    <w:p w14:paraId="5A96D414" w14:textId="36FF3D4E" w:rsidR="00D02B97" w:rsidRDefault="00D02B97" w:rsidP="00BF44BB">
      <w:pPr>
        <w:rPr>
          <w:ins w:id="1598" w:author="Prieto Bailo, León Enrique" w:date="2023-07-07T08:43:00Z"/>
        </w:rPr>
      </w:pPr>
    </w:p>
    <w:p w14:paraId="1D5EAFFE" w14:textId="77777777" w:rsidR="00F7318B" w:rsidRDefault="00F7318B" w:rsidP="00F7318B">
      <w:pPr>
        <w:rPr>
          <w:ins w:id="1599" w:author="Prieto Bailo, León Enrique" w:date="2023-07-07T08:46:00Z"/>
        </w:rPr>
      </w:pPr>
      <w:ins w:id="1600" w:author="Prieto Bailo, León Enrique" w:date="2023-07-07T08:45:00Z">
        <w:r>
          <w:t xml:space="preserve">La principal función de una PDB es recibir la energía proveniente de la batería del dron y distribuirla de manera adecuada a los motores, controladores de vuelo, </w:t>
        </w:r>
      </w:ins>
      <w:ins w:id="1601" w:author="Prieto Bailo, León Enrique" w:date="2023-07-07T08:46:00Z">
        <w:r>
          <w:t xml:space="preserve">sensores </w:t>
        </w:r>
      </w:ins>
      <w:ins w:id="1602" w:author="Prieto Bailo, León Enrique" w:date="2023-07-07T08:45:00Z">
        <w:r>
          <w:t>y otros dispositivos conectados. Esto permite un suministro de energía estable y confiable a cada componente, asegurando un funcionamiento óptimo del dron durante el vuelo.</w:t>
        </w:r>
      </w:ins>
      <w:ins w:id="1603" w:author="Prieto Bailo, León Enrique" w:date="2023-07-07T08:46:00Z">
        <w:r>
          <w:t xml:space="preserve"> </w:t>
        </w:r>
      </w:ins>
    </w:p>
    <w:p w14:paraId="28CDA4F7" w14:textId="77777777" w:rsidR="00F7318B" w:rsidRDefault="00F7318B" w:rsidP="00F7318B">
      <w:pPr>
        <w:rPr>
          <w:ins w:id="1604" w:author="Prieto Bailo, León Enrique" w:date="2023-07-07T08:46:00Z"/>
        </w:rPr>
      </w:pPr>
    </w:p>
    <w:p w14:paraId="406D5143" w14:textId="17253467" w:rsidR="00F7318B" w:rsidRDefault="00F7318B" w:rsidP="00F7318B">
      <w:pPr>
        <w:rPr>
          <w:ins w:id="1605" w:author="Prieto Bailo, León Enrique" w:date="2023-07-07T08:45:00Z"/>
        </w:rPr>
      </w:pPr>
      <w:ins w:id="1606" w:author="Prieto Bailo, León Enrique" w:date="2023-07-07T08:45:00Z">
        <w:r>
          <w:t>La PDB cuenta con múltiples puntos de conexión para los cables de los motores y otros dispositivos, también incluye reguladores de voltaje y circuitos de protección. Estos reguladores aseguran que cada componente reciba la tensión adecuada para su correcto funcionamiento, evitando sobrecargas o fluctuaciones de voltaje que podrían dañar los dispositivos.</w:t>
        </w:r>
      </w:ins>
    </w:p>
    <w:p w14:paraId="3CD33C80" w14:textId="77777777" w:rsidR="00F7318B" w:rsidRDefault="00F7318B" w:rsidP="00F7318B">
      <w:pPr>
        <w:rPr>
          <w:ins w:id="1607" w:author="Prieto Bailo, León Enrique" w:date="2023-07-07T08:45:00Z"/>
        </w:rPr>
      </w:pPr>
    </w:p>
    <w:p w14:paraId="0EC4C714" w14:textId="77777777" w:rsidR="00F7318B" w:rsidRDefault="00F7318B" w:rsidP="00F7318B">
      <w:pPr>
        <w:rPr>
          <w:ins w:id="1608" w:author="Prieto Bailo, León Enrique" w:date="2023-07-07T08:45:00Z"/>
        </w:rPr>
      </w:pPr>
      <w:ins w:id="1609" w:author="Prieto Bailo, León Enrique" w:date="2023-07-07T08:45:00Z">
        <w:r>
          <w:t>Además de la distribución de energía, la PDB también puede incluir características adicionales, como filtros para reducir el ruido eléctrico o la interferencia, y LED indicadores para mostrar el estado de alimentación del dron.</w:t>
        </w:r>
      </w:ins>
    </w:p>
    <w:p w14:paraId="2E16162B" w14:textId="77777777" w:rsidR="00F7318B" w:rsidRDefault="00F7318B" w:rsidP="00F7318B">
      <w:pPr>
        <w:rPr>
          <w:ins w:id="1610" w:author="Prieto Bailo, León Enrique" w:date="2023-07-07T08:45:00Z"/>
        </w:rPr>
      </w:pPr>
    </w:p>
    <w:p w14:paraId="620E5461" w14:textId="7E22BF6D" w:rsidR="00924186" w:rsidRDefault="00924186" w:rsidP="00BF44BB">
      <w:ins w:id="1611" w:author="Prieto Bailo, León Enrique" w:date="2023-07-07T18:30:00Z">
        <w:r>
          <w:t xml:space="preserve">La </w:t>
        </w:r>
        <w:proofErr w:type="spellStart"/>
        <w:r>
          <w:t>Power</w:t>
        </w:r>
        <w:proofErr w:type="spellEnd"/>
        <w:r>
          <w:t xml:space="preserve"> </w:t>
        </w:r>
        <w:proofErr w:type="spellStart"/>
        <w:r>
          <w:t>Distribution</w:t>
        </w:r>
        <w:proofErr w:type="spellEnd"/>
        <w:r>
          <w:t xml:space="preserve"> </w:t>
        </w:r>
        <w:proofErr w:type="spellStart"/>
        <w:r>
          <w:t>Board</w:t>
        </w:r>
        <w:proofErr w:type="spellEnd"/>
        <w:r>
          <w:t xml:space="preserve"> utilizada en este proyecto es la XT-60</w:t>
        </w:r>
      </w:ins>
      <w:ins w:id="1612" w:author="León Prieto" w:date="2023-07-07T21:38:00Z">
        <w:r w:rsidR="003E0E60">
          <w:t xml:space="preserve"> </w:t>
        </w:r>
      </w:ins>
      <w:customXmlInsRangeStart w:id="1613" w:author="León Prieto" w:date="2023-07-07T21:40:00Z"/>
      <w:sdt>
        <w:sdtPr>
          <w:rPr>
            <w:color w:val="000000"/>
          </w:rPr>
          <w:tag w:val="MENDELEY_CITATION_v3_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"/>
          <w:id w:val="264351573"/>
          <w:placeholder>
            <w:docPart w:val="DefaultPlaceholder_-1854013440"/>
          </w:placeholder>
        </w:sdtPr>
        <w:sdtContent>
          <w:customXmlInsRangeEnd w:id="1613"/>
          <w:ins w:id="1614" w:author="León Prieto" w:date="2023-07-07T21:44:00Z">
            <w:r w:rsidR="003E0E60" w:rsidRPr="003E0E60">
              <w:rPr>
                <w:color w:val="000000"/>
                <w:rPrChange w:id="1615" w:author="León Prieto" w:date="2023-07-07T21:44:00Z">
                  <w:rPr/>
                </w:rPrChange>
              </w:rPr>
              <w:t>[14]</w:t>
            </w:r>
          </w:ins>
          <w:customXmlInsRangeStart w:id="1616" w:author="León Prieto" w:date="2023-07-07T21:40:00Z"/>
        </w:sdtContent>
      </w:sdt>
      <w:customXmlInsRangeEnd w:id="1616"/>
      <w:ins w:id="1617" w:author="Prieto Bailo, León Enrique" w:date="2023-07-07T18:30:00Z">
        <w:r>
          <w:t xml:space="preserve"> de </w:t>
        </w:r>
        <w:proofErr w:type="spellStart"/>
        <w:r>
          <w:t>Matek</w:t>
        </w:r>
        <w:proofErr w:type="spellEnd"/>
        <w:r>
          <w:t xml:space="preserve"> </w:t>
        </w:r>
        <w:proofErr w:type="spellStart"/>
        <w:r>
          <w:t>Systems</w:t>
        </w:r>
      </w:ins>
      <w:proofErr w:type="spellEnd"/>
      <w:ins w:id="1618" w:author="Prieto Bailo, León Enrique" w:date="2023-07-07T18:51:00Z">
        <w:r w:rsidR="00F81223">
          <w:t xml:space="preserve"> (ver </w:t>
        </w:r>
      </w:ins>
      <w:ins w:id="1619" w:author="Prieto Bailo, León Enrique" w:date="2023-07-07T18:52:00Z">
        <w:r w:rsidR="00F81223" w:rsidRPr="00F81223">
          <w:fldChar w:fldCharType="begin"/>
        </w:r>
        <w:r w:rsidR="00F81223" w:rsidRPr="00F81223">
          <w:instrText xml:space="preserve"> REF _Ref139648349 \h </w:instrText>
        </w:r>
      </w:ins>
      <w:r w:rsidR="00F81223" w:rsidRPr="00F81223">
        <w:rPr>
          <w:rPrChange w:id="1620" w:author="Prieto Bailo, León Enrique" w:date="2023-07-07T18:52:00Z">
            <w:rPr>
              <w:b/>
              <w:bCs/>
            </w:rPr>
          </w:rPrChange>
        </w:rPr>
        <w:instrText xml:space="preserve"> \* MERGEFORMAT </w:instrText>
      </w:r>
      <w:r w:rsidR="00F81223" w:rsidRPr="00F81223">
        <w:fldChar w:fldCharType="separate"/>
      </w:r>
      <w:ins w:id="1621" w:author="Prieto Bailo, León Enrique" w:date="2023-07-09T17:01:00Z">
        <w:r w:rsidR="00B055D0" w:rsidRPr="00B055D0">
          <w:t xml:space="preserve">Fig. </w:t>
        </w:r>
        <w:r w:rsidR="00B055D0" w:rsidRPr="00B055D0">
          <w:rPr>
            <w:noProof/>
            <w:rPrChange w:id="1622" w:author="Prieto Bailo, León Enrique" w:date="2023-07-09T17:01:00Z">
              <w:rPr>
                <w:b/>
                <w:bCs/>
                <w:noProof/>
                <w:lang w:val="en-US"/>
              </w:rPr>
            </w:rPrChange>
          </w:rPr>
          <w:t>2</w:t>
        </w:r>
        <w:r w:rsidR="00B055D0" w:rsidRPr="00B055D0">
          <w:rPr>
            <w:noProof/>
            <w:rPrChange w:id="1623" w:author="Prieto Bailo, León Enrique" w:date="2023-07-09T17:01:00Z">
              <w:rPr/>
            </w:rPrChange>
          </w:rPr>
          <w:t>.</w:t>
        </w:r>
        <w:r w:rsidR="00B055D0" w:rsidRPr="00B055D0">
          <w:rPr>
            <w:noProof/>
            <w:rPrChange w:id="1624" w:author="Prieto Bailo, León Enrique" w:date="2023-07-09T17:01:00Z">
              <w:rPr>
                <w:b/>
                <w:bCs/>
                <w:noProof/>
                <w:lang w:val="en-US"/>
              </w:rPr>
            </w:rPrChange>
          </w:rPr>
          <w:t>9</w:t>
        </w:r>
      </w:ins>
      <w:ins w:id="1625" w:author="Prieto Bailo, León Enrique" w:date="2023-07-07T18:52:00Z">
        <w:r w:rsidR="00F81223" w:rsidRPr="00F81223">
          <w:fldChar w:fldCharType="end"/>
        </w:r>
        <w:r w:rsidR="00F81223" w:rsidRPr="00F81223">
          <w:t>)</w:t>
        </w:r>
      </w:ins>
      <w:ins w:id="1626" w:author="Prieto Bailo, León Enrique" w:date="2023-07-07T18:30:00Z">
        <w:r>
          <w:t xml:space="preserve">. Esta PDB, </w:t>
        </w:r>
      </w:ins>
      <w:ins w:id="1627" w:author="Prieto Bailo, León Enrique" w:date="2023-07-07T18:34:00Z">
        <w:r w:rsidR="00F93B9E">
          <w:t>está</w:t>
        </w:r>
      </w:ins>
      <w:ins w:id="1628" w:author="Prieto Bailo, León Enrique" w:date="2023-07-07T18:30:00Z">
        <w:r>
          <w:t xml:space="preserve"> especialme</w:t>
        </w:r>
      </w:ins>
      <w:ins w:id="1629" w:author="Prieto Bailo, León Enrique" w:date="2023-07-07T18:31:00Z">
        <w:r>
          <w:t>nte diseñada para su uso en drones y viene integrada con el conector XT-60, compatible con la batería seleccionada.</w:t>
        </w:r>
      </w:ins>
    </w:p>
    <w:p w14:paraId="511751EE" w14:textId="4E859DC5" w:rsidR="00C03F4A" w:rsidRDefault="00C03F4A" w:rsidP="00C03F4A">
      <w:pPr>
        <w:ind w:left="708" w:hanging="708"/>
        <w:jc w:val="center"/>
        <w:rPr>
          <w:ins w:id="1630" w:author="Prieto Bailo, León Enrique" w:date="2023-07-07T18:33:00Z"/>
        </w:rPr>
      </w:pPr>
    </w:p>
    <w:p w14:paraId="77027CB5" w14:textId="77777777" w:rsidR="00C03F4A" w:rsidRDefault="00C03F4A" w:rsidP="00C03F4A">
      <w:pPr>
        <w:ind w:left="708" w:hanging="708"/>
        <w:jc w:val="center"/>
        <w:rPr>
          <w:ins w:id="1631" w:author="Prieto Bailo, León Enrique" w:date="2023-07-07T18:33:00Z"/>
          <w:noProof/>
        </w:rPr>
      </w:pPr>
    </w:p>
    <w:p w14:paraId="35CA3626" w14:textId="69EFF00B" w:rsidR="00C03F4A" w:rsidRDefault="00C03F4A" w:rsidP="00C03F4A">
      <w:pPr>
        <w:keepNext/>
        <w:ind w:left="708" w:hanging="708"/>
        <w:jc w:val="center"/>
        <w:rPr>
          <w:ins w:id="1632" w:author="Prieto Bailo, León Enrique" w:date="2023-07-07T18:33:00Z"/>
        </w:rPr>
      </w:pPr>
      <w:ins w:id="1633" w:author="Prieto Bailo, León Enrique" w:date="2023-07-07T18:32:00Z">
        <w:r>
          <w:rPr>
            <w:noProof/>
          </w:rPr>
          <w:lastRenderedPageBreak/>
          <w:drawing>
            <wp:inline distT="0" distB="0" distL="0" distR="0" wp14:anchorId="1141704E" wp14:editId="433728A5">
              <wp:extent cx="1790700" cy="1714500"/>
              <wp:effectExtent l="0" t="0" r="0" b="0"/>
              <wp:docPr id="25" name="Picture 25" descr="Matek Systems-tablero de distribución de energía para Dron, cuadricóptero  de radiocontrol PDB XT60 W/ BEC 5V y 12V, 2oz, de cobre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k Systems-tablero de distribución de energía para Dron, cuadricóptero  de radiocontrol PDB XT60 W/ BEC 5V y 12V, 2oz, de cobre - AliExpres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833" t="13750" r="10833" b="11250"/>
                      <a:stretch/>
                    </pic:blipFill>
                    <pic:spPr bwMode="auto">
                      <a:xfrm>
                        <a:off x="0" y="0"/>
                        <a:ext cx="1790700" cy="17145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4D8B3F5" w14:textId="77777777" w:rsidR="00C03F4A" w:rsidRDefault="00C03F4A">
      <w:pPr>
        <w:keepNext/>
        <w:ind w:left="708" w:hanging="708"/>
        <w:jc w:val="center"/>
        <w:rPr>
          <w:ins w:id="1634" w:author="Prieto Bailo, León Enrique" w:date="2023-07-07T18:33:00Z"/>
        </w:rPr>
        <w:pPrChange w:id="1635" w:author="Prieto Bailo, León Enrique" w:date="2023-07-07T18:33:00Z">
          <w:pPr>
            <w:ind w:left="708" w:hanging="708"/>
            <w:jc w:val="center"/>
          </w:pPr>
        </w:pPrChange>
      </w:pPr>
    </w:p>
    <w:p w14:paraId="0BCAF6A2" w14:textId="3D641883" w:rsidR="00924186" w:rsidRPr="00C03F4A" w:rsidRDefault="00C03F4A">
      <w:pPr>
        <w:pStyle w:val="Caption"/>
        <w:jc w:val="center"/>
        <w:rPr>
          <w:ins w:id="1636" w:author="Prieto Bailo, León Enrique" w:date="2023-07-07T18:31:00Z"/>
          <w:lang w:val="en-US"/>
          <w:rPrChange w:id="1637" w:author="Prieto Bailo, León Enrique" w:date="2023-07-07T18:33:00Z">
            <w:rPr>
              <w:ins w:id="1638" w:author="Prieto Bailo, León Enrique" w:date="2023-07-07T18:31:00Z"/>
            </w:rPr>
          </w:rPrChange>
        </w:rPr>
        <w:pPrChange w:id="1639" w:author="Prieto Bailo, León Enrique" w:date="2023-07-07T18:33:00Z">
          <w:pPr/>
        </w:pPrChange>
      </w:pPr>
      <w:bookmarkStart w:id="1640" w:name="_Ref139648349"/>
      <w:ins w:id="1641" w:author="Prieto Bailo, León Enrique" w:date="2023-07-07T18:33:00Z">
        <w:r w:rsidRPr="00F93B9E">
          <w:rPr>
            <w:b/>
            <w:bCs/>
            <w:lang w:val="en-US"/>
            <w:rPrChange w:id="1642" w:author="Prieto Bailo, León Enrique" w:date="2023-07-07T18:35:00Z">
              <w:rPr/>
            </w:rPrChange>
          </w:rPr>
          <w:t xml:space="preserve">Fig. </w:t>
        </w:r>
        <w:r w:rsidRPr="00F93B9E">
          <w:rPr>
            <w:b/>
            <w:bCs/>
            <w:rPrChange w:id="1643" w:author="Prieto Bailo, León Enrique" w:date="2023-07-07T18:35:00Z">
              <w:rPr/>
            </w:rPrChange>
          </w:rPr>
          <w:fldChar w:fldCharType="begin"/>
        </w:r>
        <w:r w:rsidRPr="00F93B9E">
          <w:rPr>
            <w:b/>
            <w:bCs/>
            <w:lang w:val="en-US"/>
            <w:rPrChange w:id="1644" w:author="Prieto Bailo, León Enrique" w:date="2023-07-07T18:35:00Z">
              <w:rPr/>
            </w:rPrChange>
          </w:rPr>
          <w:instrText xml:space="preserve"> STYLEREF 1 \s </w:instrText>
        </w:r>
      </w:ins>
      <w:r w:rsidRPr="00F93B9E">
        <w:rPr>
          <w:b/>
          <w:bCs/>
          <w:rPrChange w:id="1645" w:author="Prieto Bailo, León Enrique" w:date="2023-07-07T18:35:00Z">
            <w:rPr/>
          </w:rPrChange>
        </w:rPr>
        <w:fldChar w:fldCharType="separate"/>
      </w:r>
      <w:r w:rsidR="00B055D0">
        <w:rPr>
          <w:b/>
          <w:bCs/>
          <w:noProof/>
          <w:lang w:val="en-US"/>
        </w:rPr>
        <w:t>2</w:t>
      </w:r>
      <w:ins w:id="1646" w:author="Prieto Bailo, León Enrique" w:date="2023-07-07T18:33:00Z">
        <w:r w:rsidRPr="00F93B9E">
          <w:rPr>
            <w:b/>
            <w:bCs/>
            <w:rPrChange w:id="1647" w:author="Prieto Bailo, León Enrique" w:date="2023-07-07T18:35:00Z">
              <w:rPr/>
            </w:rPrChange>
          </w:rPr>
          <w:fldChar w:fldCharType="end"/>
        </w:r>
        <w:r w:rsidRPr="00F93B9E">
          <w:rPr>
            <w:b/>
            <w:bCs/>
            <w:lang w:val="en-US"/>
            <w:rPrChange w:id="1648" w:author="Prieto Bailo, León Enrique" w:date="2023-07-07T18:35:00Z">
              <w:rPr/>
            </w:rPrChange>
          </w:rPr>
          <w:t>.</w:t>
        </w:r>
        <w:r w:rsidRPr="00F93B9E">
          <w:rPr>
            <w:b/>
            <w:bCs/>
            <w:rPrChange w:id="1649" w:author="Prieto Bailo, León Enrique" w:date="2023-07-07T18:35:00Z">
              <w:rPr/>
            </w:rPrChange>
          </w:rPr>
          <w:fldChar w:fldCharType="begin"/>
        </w:r>
        <w:r w:rsidRPr="00F93B9E">
          <w:rPr>
            <w:b/>
            <w:bCs/>
            <w:lang w:val="en-US"/>
            <w:rPrChange w:id="1650" w:author="Prieto Bailo, León Enrique" w:date="2023-07-07T18:35:00Z">
              <w:rPr/>
            </w:rPrChange>
          </w:rPr>
          <w:instrText xml:space="preserve"> SEQ Fig. \* ARABIC \s 1 </w:instrText>
        </w:r>
      </w:ins>
      <w:r w:rsidRPr="00F93B9E">
        <w:rPr>
          <w:b/>
          <w:bCs/>
          <w:rPrChange w:id="1651" w:author="Prieto Bailo, León Enrique" w:date="2023-07-07T18:35:00Z">
            <w:rPr/>
          </w:rPrChange>
        </w:rPr>
        <w:fldChar w:fldCharType="separate"/>
      </w:r>
      <w:ins w:id="1652" w:author="Prieto Bailo, León Enrique" w:date="2023-07-09T17:01:00Z">
        <w:r w:rsidR="00B055D0">
          <w:rPr>
            <w:b/>
            <w:bCs/>
            <w:noProof/>
            <w:lang w:val="en-US"/>
          </w:rPr>
          <w:t>9</w:t>
        </w:r>
      </w:ins>
      <w:ins w:id="1653" w:author="Prieto Bailo, León Enrique" w:date="2023-07-07T18:33:00Z">
        <w:r w:rsidRPr="00F93B9E">
          <w:rPr>
            <w:b/>
            <w:bCs/>
            <w:rPrChange w:id="1654" w:author="Prieto Bailo, León Enrique" w:date="2023-07-07T18:35:00Z">
              <w:rPr/>
            </w:rPrChange>
          </w:rPr>
          <w:fldChar w:fldCharType="end"/>
        </w:r>
        <w:bookmarkEnd w:id="1640"/>
        <w:r w:rsidRPr="00F93B9E">
          <w:rPr>
            <w:b/>
            <w:bCs/>
            <w:lang w:val="en-US"/>
            <w:rPrChange w:id="1655" w:author="Prieto Bailo, León Enrique" w:date="2023-07-07T18:35:00Z">
              <w:rPr/>
            </w:rPrChange>
          </w:rPr>
          <w:t>.</w:t>
        </w:r>
        <w:r w:rsidRPr="00C03F4A">
          <w:rPr>
            <w:lang w:val="en-US"/>
            <w:rPrChange w:id="1656" w:author="Prieto Bailo, León Enrique" w:date="2023-07-07T18:33:00Z">
              <w:rPr/>
            </w:rPrChange>
          </w:rPr>
          <w:t xml:space="preserve"> PDB XT-60 de </w:t>
        </w:r>
        <w:proofErr w:type="spellStart"/>
        <w:r w:rsidRPr="00C03F4A">
          <w:rPr>
            <w:lang w:val="en-US"/>
            <w:rPrChange w:id="1657" w:author="Prieto Bailo, León Enrique" w:date="2023-07-07T18:33:00Z">
              <w:rPr/>
            </w:rPrChange>
          </w:rPr>
          <w:t>Matek</w:t>
        </w:r>
        <w:proofErr w:type="spellEnd"/>
        <w:r w:rsidRPr="00C03F4A">
          <w:rPr>
            <w:lang w:val="en-US"/>
            <w:rPrChange w:id="1658" w:author="Prieto Bailo, León Enrique" w:date="2023-07-07T18:33:00Z">
              <w:rPr/>
            </w:rPrChange>
          </w:rPr>
          <w:t xml:space="preserve"> Systems.</w:t>
        </w:r>
      </w:ins>
    </w:p>
    <w:p w14:paraId="3A827F93" w14:textId="2687801F" w:rsidR="00924186" w:rsidRDefault="00924186" w:rsidP="00BF44BB">
      <w:pPr>
        <w:rPr>
          <w:ins w:id="1659" w:author="Prieto Bailo, León Enrique" w:date="2023-07-07T18:33:00Z"/>
          <w:lang w:val="en-US"/>
        </w:rPr>
      </w:pPr>
    </w:p>
    <w:p w14:paraId="374AE0FB" w14:textId="77777777" w:rsidR="00C03F4A" w:rsidRPr="00C03F4A" w:rsidRDefault="00C03F4A" w:rsidP="00BF44BB">
      <w:pPr>
        <w:rPr>
          <w:lang w:val="en-US"/>
          <w:rPrChange w:id="1660" w:author="Prieto Bailo, León Enrique" w:date="2023-07-07T18:33:00Z">
            <w:rPr/>
          </w:rPrChange>
        </w:rPr>
      </w:pPr>
    </w:p>
    <w:p w14:paraId="3F0E8723" w14:textId="111F3DC2" w:rsidR="000B7AB4" w:rsidRPr="0065147A" w:rsidRDefault="000B7AB4" w:rsidP="004C0899">
      <w:pPr>
        <w:pStyle w:val="Heading3"/>
        <w:spacing w:before="0"/>
      </w:pPr>
      <w:bookmarkStart w:id="1661" w:name="_Toc139811969"/>
      <w:proofErr w:type="spellStart"/>
      <w:r w:rsidRPr="0065147A">
        <w:t>ESCs</w:t>
      </w:r>
      <w:proofErr w:type="spellEnd"/>
      <w:r w:rsidR="00812520">
        <w:t>,</w:t>
      </w:r>
      <w:r w:rsidRPr="0065147A">
        <w:t xml:space="preserve"> motores</w:t>
      </w:r>
      <w:r w:rsidR="00812520">
        <w:t xml:space="preserve"> y </w:t>
      </w:r>
      <w:proofErr w:type="spellStart"/>
      <w:r w:rsidR="00812520">
        <w:t>propellers</w:t>
      </w:r>
      <w:proofErr w:type="spellEnd"/>
      <w:r w:rsidRPr="0065147A">
        <w:t>.</w:t>
      </w:r>
      <w:bookmarkEnd w:id="1661"/>
    </w:p>
    <w:p w14:paraId="62CC80B9" w14:textId="77777777" w:rsidR="00BF44BB" w:rsidRDefault="00BF44BB" w:rsidP="00BF44BB"/>
    <w:p w14:paraId="32287FDC" w14:textId="34F2AF4C" w:rsidR="00A74BE1" w:rsidRDefault="00A74BE1" w:rsidP="00BF44BB">
      <w:r w:rsidRPr="0065147A">
        <w:t xml:space="preserve">Las </w:t>
      </w:r>
      <w:proofErr w:type="spellStart"/>
      <w:r w:rsidRPr="0065147A">
        <w:t>ESCs</w:t>
      </w:r>
      <w:proofErr w:type="spellEnd"/>
      <w:r w:rsidRPr="0065147A">
        <w:t xml:space="preserve"> (Electronic </w:t>
      </w:r>
      <w:proofErr w:type="spellStart"/>
      <w:r w:rsidRPr="0065147A">
        <w:t>Speed</w:t>
      </w:r>
      <w:proofErr w:type="spellEnd"/>
      <w:r w:rsidRPr="0065147A">
        <w:t xml:space="preserve"> </w:t>
      </w:r>
      <w:proofErr w:type="spellStart"/>
      <w:r w:rsidRPr="0065147A">
        <w:t>Controllers</w:t>
      </w:r>
      <w:proofErr w:type="spellEnd"/>
      <w:r w:rsidRPr="0065147A">
        <w:t xml:space="preserve">) son dispositivos electrónicos que se utilizan para controlar la velocidad de los motores eléctricos </w:t>
      </w:r>
      <w:del w:id="1662" w:author="Prieto Bailo, León Enrique" w:date="2023-07-07T18:52:00Z">
        <w:r w:rsidRPr="0065147A" w:rsidDel="00E914FC">
          <w:delText xml:space="preserve">en </w:delText>
        </w:r>
      </w:del>
      <w:ins w:id="1663" w:author="Prieto Bailo, León Enrique" w:date="2023-07-07T18:52:00Z">
        <w:r w:rsidR="00E914FC">
          <w:t>de</w:t>
        </w:r>
        <w:r w:rsidR="00E914FC" w:rsidRPr="0065147A">
          <w:t xml:space="preserve"> </w:t>
        </w:r>
      </w:ins>
      <w:r w:rsidRPr="0065147A">
        <w:t xml:space="preserve">los drones. Las </w:t>
      </w:r>
      <w:proofErr w:type="spellStart"/>
      <w:r w:rsidRPr="0065147A">
        <w:t>ESCs</w:t>
      </w:r>
      <w:proofErr w:type="spellEnd"/>
      <w:r w:rsidRPr="0065147A">
        <w:t xml:space="preserve"> se conectan directamente a la </w:t>
      </w:r>
      <w:del w:id="1664" w:author="Prieto Bailo, León Enrique" w:date="2023-07-07T18:52:00Z">
        <w:r w:rsidRPr="0065147A" w:rsidDel="00E914FC">
          <w:delText xml:space="preserve">batería </w:delText>
        </w:r>
      </w:del>
      <w:ins w:id="1665" w:author="Prieto Bailo, León Enrique" w:date="2023-07-07T18:52:00Z">
        <w:r w:rsidR="00E914FC">
          <w:t>PDB</w:t>
        </w:r>
        <w:r w:rsidR="00E914FC" w:rsidRPr="0065147A">
          <w:t xml:space="preserve"> </w:t>
        </w:r>
      </w:ins>
      <w:r w:rsidRPr="0065147A">
        <w:t xml:space="preserve">del </w:t>
      </w:r>
      <w:del w:id="1666" w:author="Prieto Bailo, León Enrique" w:date="2023-07-05T22:49:00Z">
        <w:r w:rsidRPr="0065147A" w:rsidDel="00A73910">
          <w:delText>drone</w:delText>
        </w:r>
      </w:del>
      <w:ins w:id="1667" w:author="Prieto Bailo, León Enrique" w:date="2023-07-05T22:49:00Z">
        <w:r w:rsidR="00A73910">
          <w:t>dron</w:t>
        </w:r>
      </w:ins>
      <w:r w:rsidRPr="0065147A">
        <w:t xml:space="preserve"> y a los motores, y utilizan señales de control provenientes del controlador de vuelo para ajustar la velocidad de </w:t>
      </w:r>
      <w:ins w:id="1668" w:author="Prieto Bailo, León Enrique" w:date="2023-07-07T18:52:00Z">
        <w:r w:rsidR="00E914FC">
          <w:t>rotación</w:t>
        </w:r>
      </w:ins>
      <w:del w:id="1669" w:author="Prieto Bailo, León Enrique" w:date="2023-07-07T18:52:00Z">
        <w:r w:rsidRPr="0065147A" w:rsidDel="00E914FC">
          <w:delText xml:space="preserve">los </w:delText>
        </w:r>
      </w:del>
      <w:del w:id="1670" w:author="Prieto Bailo, León Enrique" w:date="2023-07-07T18:53:00Z">
        <w:r w:rsidRPr="0065147A" w:rsidDel="00E914FC">
          <w:delText>motores</w:delText>
        </w:r>
      </w:del>
      <w:r w:rsidRPr="0065147A">
        <w:t xml:space="preserve"> y así controlar la altura, la velocidad y la dirección del </w:t>
      </w:r>
      <w:del w:id="1671" w:author="Prieto Bailo, León Enrique" w:date="2023-07-05T22:49:00Z">
        <w:r w:rsidRPr="0065147A" w:rsidDel="00A73910">
          <w:delText>drone</w:delText>
        </w:r>
      </w:del>
      <w:ins w:id="1672" w:author="Prieto Bailo, León Enrique" w:date="2023-07-05T22:49:00Z">
        <w:r w:rsidR="00A73910">
          <w:t>dron</w:t>
        </w:r>
      </w:ins>
      <w:r w:rsidRPr="0065147A">
        <w:t>.</w:t>
      </w:r>
      <w:r w:rsidR="002D0560" w:rsidRPr="0065147A">
        <w:t xml:space="preserve"> Las ESC, son esencialmente, conversores DC-AC regulables, estos se encargan de convertir la tensión continua de las baterías en </w:t>
      </w:r>
      <w:r w:rsidR="00042314" w:rsidRPr="0065147A">
        <w:t>tensión</w:t>
      </w:r>
      <w:r w:rsidR="002D0560" w:rsidRPr="0065147A">
        <w:t xml:space="preserve"> alterna, </w:t>
      </w:r>
      <w:r w:rsidR="00042314" w:rsidRPr="0065147A">
        <w:t>utilizando una señal que proviene de la controladora de vuelo. Esta señal recibida del controlador de vuelo afecta al ancho de pulso de la señal generada por las ESC, lo que regula la velocidad de los motores para realizar el control de vuelo.</w:t>
      </w:r>
    </w:p>
    <w:p w14:paraId="0C947AB0" w14:textId="77777777" w:rsidR="00BF44BB" w:rsidRPr="0065147A" w:rsidRDefault="00BF44BB" w:rsidP="00BF44BB"/>
    <w:p w14:paraId="0B95CD37" w14:textId="048E4213" w:rsidR="002D0560" w:rsidRDefault="00042314" w:rsidP="00BF44BB">
      <w:r w:rsidRPr="0065147A">
        <w:t>En este proyecto se han escogido l</w:t>
      </w:r>
      <w:r w:rsidR="002D0560" w:rsidRPr="0065147A">
        <w:t xml:space="preserve">as </w:t>
      </w:r>
      <w:proofErr w:type="spellStart"/>
      <w:r w:rsidR="002D0560" w:rsidRPr="0065147A">
        <w:t>Tmotor</w:t>
      </w:r>
      <w:proofErr w:type="spellEnd"/>
      <w:r w:rsidR="002D0560" w:rsidRPr="0065147A">
        <w:t xml:space="preserve"> AIR20A</w:t>
      </w:r>
      <w:r w:rsidRPr="0065147A">
        <w:t xml:space="preserve">, estas </w:t>
      </w:r>
      <w:r w:rsidR="002D0560" w:rsidRPr="0065147A">
        <w:t xml:space="preserve">son </w:t>
      </w:r>
      <w:proofErr w:type="spellStart"/>
      <w:r w:rsidR="002D0560" w:rsidRPr="0065147A">
        <w:t>ESCs</w:t>
      </w:r>
      <w:proofErr w:type="spellEnd"/>
      <w:r w:rsidR="002D0560" w:rsidRPr="0065147A">
        <w:t xml:space="preserve"> de alta calidad diseñadas específicamente para</w:t>
      </w:r>
      <w:r w:rsidR="00B65A69">
        <w:t xml:space="preserve"> vehículos </w:t>
      </w:r>
      <w:proofErr w:type="spellStart"/>
      <w:r w:rsidR="00B65A69">
        <w:t>multirrotores</w:t>
      </w:r>
      <w:proofErr w:type="spellEnd"/>
      <w:r w:rsidR="00B65A69">
        <w:t xml:space="preserve"> sin BEC (</w:t>
      </w:r>
      <w:proofErr w:type="spellStart"/>
      <w:r w:rsidR="00B65A69">
        <w:t>Battery</w:t>
      </w:r>
      <w:proofErr w:type="spellEnd"/>
      <w:r w:rsidR="00B65A69">
        <w:t xml:space="preserve"> </w:t>
      </w:r>
      <w:proofErr w:type="spellStart"/>
      <w:r w:rsidR="00B65A69">
        <w:t>Elimination</w:t>
      </w:r>
      <w:proofErr w:type="spellEnd"/>
      <w:r w:rsidR="00B65A69">
        <w:t xml:space="preserve"> </w:t>
      </w:r>
      <w:proofErr w:type="spellStart"/>
      <w:r w:rsidR="00B65A69">
        <w:t>Circuit</w:t>
      </w:r>
      <w:proofErr w:type="spellEnd"/>
      <w:r w:rsidR="00B65A69">
        <w:t xml:space="preserve">). </w:t>
      </w:r>
      <w:r w:rsidR="002D0560" w:rsidRPr="0065147A">
        <w:t xml:space="preserve">Estas </w:t>
      </w:r>
      <w:proofErr w:type="spellStart"/>
      <w:r w:rsidR="002D0560" w:rsidRPr="0065147A">
        <w:t>ESCs</w:t>
      </w:r>
      <w:proofErr w:type="spellEnd"/>
      <w:r w:rsidR="002D0560" w:rsidRPr="0065147A">
        <w:t xml:space="preserve"> son capaces de proporcionar una alta corriente de salida y están diseñadas para ser muy eficientes en términos de energía. Además, las AIR20A son compatibles con una</w:t>
      </w:r>
      <w:r w:rsidRPr="0065147A">
        <w:t xml:space="preserve"> gran</w:t>
      </w:r>
      <w:r w:rsidR="002D0560" w:rsidRPr="0065147A">
        <w:t xml:space="preserve"> variedad de controladores de vuelo y software de programación, lo que las hace muy versátiles y fáciles de integrar en cualquier proyecto de </w:t>
      </w:r>
      <w:del w:id="1673" w:author="Prieto Bailo, León Enrique" w:date="2023-07-05T22:49:00Z">
        <w:r w:rsidR="002D0560" w:rsidRPr="0065147A" w:rsidDel="00A73910">
          <w:delText>drone</w:delText>
        </w:r>
      </w:del>
      <w:ins w:id="1674" w:author="Prieto Bailo, León Enrique" w:date="2023-07-05T22:49:00Z">
        <w:r w:rsidR="00A73910">
          <w:t>dron</w:t>
        </w:r>
      </w:ins>
      <w:r w:rsidR="002D0560" w:rsidRPr="0065147A">
        <w:t>.</w:t>
      </w:r>
    </w:p>
    <w:p w14:paraId="4C0B0B0E" w14:textId="77777777" w:rsidR="00BF44BB" w:rsidRPr="0065147A" w:rsidRDefault="00BF44BB" w:rsidP="00BF44BB"/>
    <w:p w14:paraId="61B06ED1" w14:textId="3345F563" w:rsidR="00B65A69" w:rsidRDefault="00B65A69" w:rsidP="00BF44BB">
      <w:r>
        <w:t xml:space="preserve">Los motores escogidos para este proyecto son los </w:t>
      </w:r>
      <w:proofErr w:type="spellStart"/>
      <w:r>
        <w:t>Tmotor</w:t>
      </w:r>
      <w:proofErr w:type="spellEnd"/>
      <w:r>
        <w:t xml:space="preserve"> AIR 2213</w:t>
      </w:r>
      <w:r w:rsidR="00812520">
        <w:t xml:space="preserve">. Estos motores eléctricos son ideales para cuadricópteros de 1200 g a 1500 g. Son motores de respuesta rápida y de poco ruido, son compatibles con el </w:t>
      </w:r>
      <w:proofErr w:type="spellStart"/>
      <w:proofErr w:type="gramStart"/>
      <w:r w:rsidR="00812520">
        <w:t>frame</w:t>
      </w:r>
      <w:proofErr w:type="spellEnd"/>
      <w:proofErr w:type="gramEnd"/>
      <w:ins w:id="1675" w:author="Prieto Bailo, León Enrique" w:date="2023-07-07T18:55:00Z">
        <w:r w:rsidR="00E914FC">
          <w:t xml:space="preserve"> seleccionado</w:t>
        </w:r>
      </w:ins>
      <w:r w:rsidR="00812520">
        <w:t xml:space="preserve"> y fáciles de instalar en conjunto con las ESC. Dos de ellos deben girar en sentido CW y los otros dos en sentido CCW. Estos motores son de 920 KV lo que significa que por cada voltio que apliquemos a los motores obtendremos 920 revoluciones por minuto, en combinación con la LiPo de 12,6 V de tensión máxima (4,2 V/celda </w:t>
      </w:r>
      <w:ins w:id="1676" w:author="Prieto Bailo, León Enrique" w:date="2023-07-07T18:56:00Z">
        <w:r w:rsidR="00E914FC">
          <w:t>·</w:t>
        </w:r>
      </w:ins>
      <w:del w:id="1677" w:author="Prieto Bailo, León Enrique" w:date="2023-07-07T18:56:00Z">
        <w:r w:rsidR="00812520" w:rsidDel="00E914FC">
          <w:delText>*</w:delText>
        </w:r>
      </w:del>
      <w:r w:rsidR="00812520">
        <w:t xml:space="preserve"> 3 celda</w:t>
      </w:r>
      <w:ins w:id="1678" w:author="Prieto Bailo, León Enrique" w:date="2023-07-07T18:56:00Z">
        <w:r w:rsidR="00E914FC">
          <w:t>s</w:t>
        </w:r>
      </w:ins>
      <w:r w:rsidR="00812520">
        <w:t>) los motores pueden llegar a girar a un ritmo de 11592 RPM.</w:t>
      </w:r>
    </w:p>
    <w:p w14:paraId="0B43CAC0" w14:textId="627C11BD" w:rsidR="005B4F0F" w:rsidRDefault="005B4F0F" w:rsidP="00BF44BB"/>
    <w:p w14:paraId="6610DB3F" w14:textId="5BEA4EAF" w:rsidR="00812520" w:rsidRDefault="00812520" w:rsidP="00BF44BB">
      <w:r>
        <w:t xml:space="preserve">Los </w:t>
      </w:r>
      <w:proofErr w:type="spellStart"/>
      <w:r>
        <w:t>propellers</w:t>
      </w:r>
      <w:proofErr w:type="spellEnd"/>
      <w:r>
        <w:t xml:space="preserve"> escogidos son los T9545, son motores de 9,5 pulgadas de diámetro y con un paso de 4,5 pulgadas. Estos </w:t>
      </w:r>
      <w:proofErr w:type="spellStart"/>
      <w:r>
        <w:t>propellers</w:t>
      </w:r>
      <w:proofErr w:type="spellEnd"/>
      <w:r>
        <w:t xml:space="preserve">, </w:t>
      </w:r>
      <w:r w:rsidR="00B60410">
        <w:t xml:space="preserve">vienen con una </w:t>
      </w:r>
      <w:r w:rsidR="00B60410">
        <w:lastRenderedPageBreak/>
        <w:t xml:space="preserve">cabecera de metal de </w:t>
      </w:r>
      <w:del w:id="1679" w:author="Prieto Bailo, León Enrique" w:date="2023-07-07T23:35:00Z">
        <w:r w:rsidR="00B60410" w:rsidDel="00544506">
          <w:delText>auto-bloqueo</w:delText>
        </w:r>
      </w:del>
      <w:ins w:id="1680" w:author="Prieto Bailo, León Enrique" w:date="2023-07-07T23:35:00Z">
        <w:r w:rsidR="00544506">
          <w:t>autobloqueo</w:t>
        </w:r>
      </w:ins>
      <w:r w:rsidR="00B60410">
        <w:t xml:space="preserve"> la cual </w:t>
      </w:r>
      <w:r w:rsidR="002E4F29">
        <w:t>está</w:t>
      </w:r>
      <w:r w:rsidR="00B60410">
        <w:t xml:space="preserve"> hecha para asegurar que, durante el vuelo, no se aflojan los </w:t>
      </w:r>
      <w:proofErr w:type="spellStart"/>
      <w:r w:rsidR="00B60410">
        <w:t>propellers</w:t>
      </w:r>
      <w:proofErr w:type="spellEnd"/>
      <w:r w:rsidR="00B60410">
        <w:t xml:space="preserve">. Esta cabecera de </w:t>
      </w:r>
      <w:del w:id="1681" w:author="Prieto Bailo, León Enrique" w:date="2023-07-07T23:35:00Z">
        <w:r w:rsidR="00B60410" w:rsidDel="00544506">
          <w:delText>auto-bloqueo</w:delText>
        </w:r>
      </w:del>
      <w:ins w:id="1682" w:author="Prieto Bailo, León Enrique" w:date="2023-07-07T23:35:00Z">
        <w:r w:rsidR="00544506">
          <w:t>autobloqueo</w:t>
        </w:r>
      </w:ins>
      <w:r w:rsidR="00B60410">
        <w:t xml:space="preserve"> es simplemente el diseño de una rosca que se ajusta en la dirección contraria a la que giran los motores lo que </w:t>
      </w:r>
      <w:del w:id="1683" w:author="Prieto Bailo, León Enrique" w:date="2023-07-07T23:33:00Z">
        <w:r w:rsidR="00B60410" w:rsidDel="00544506">
          <w:delText>prevee</w:delText>
        </w:r>
      </w:del>
      <w:ins w:id="1684" w:author="Prieto Bailo, León Enrique" w:date="2023-07-07T23:33:00Z">
        <w:r w:rsidR="00544506">
          <w:t>prevé</w:t>
        </w:r>
      </w:ins>
      <w:r w:rsidR="00B60410">
        <w:t xml:space="preserve"> de la posibilidad de que la rosca se salga. </w:t>
      </w:r>
    </w:p>
    <w:p w14:paraId="3D5BECE5" w14:textId="5596ED40" w:rsidR="00812520" w:rsidRDefault="00B60410" w:rsidP="00BF44BB">
      <w:r>
        <w:t xml:space="preserve">Los </w:t>
      </w:r>
      <w:proofErr w:type="spellStart"/>
      <w:r>
        <w:t>propellers</w:t>
      </w:r>
      <w:proofErr w:type="spellEnd"/>
      <w:r>
        <w:t xml:space="preserve"> escogidos son los </w:t>
      </w:r>
      <w:r w:rsidRPr="00B60410">
        <w:t xml:space="preserve">T9545, que son </w:t>
      </w:r>
      <w:proofErr w:type="spellStart"/>
      <w:r>
        <w:t>propellers</w:t>
      </w:r>
      <w:proofErr w:type="spellEnd"/>
      <w:r w:rsidRPr="00B60410">
        <w:t xml:space="preserve"> de 9,5 pulgadas de diámetro y tienen un paso de 4,5 pulgadas. Estos </w:t>
      </w:r>
      <w:proofErr w:type="spellStart"/>
      <w:r>
        <w:t>propellers</w:t>
      </w:r>
      <w:proofErr w:type="spellEnd"/>
      <w:r w:rsidRPr="00B60410">
        <w:t xml:space="preserve"> vienen equipados con una cabecera de metal de </w:t>
      </w:r>
      <w:del w:id="1685" w:author="Prieto Bailo, León Enrique" w:date="2023-07-07T23:35:00Z">
        <w:r w:rsidRPr="00B60410" w:rsidDel="00544506">
          <w:delText>auto-bloqueo</w:delText>
        </w:r>
      </w:del>
      <w:ins w:id="1686" w:author="Prieto Bailo, León Enrique" w:date="2023-07-07T23:35:00Z">
        <w:r w:rsidR="00544506" w:rsidRPr="00B60410">
          <w:t>autobloqueo</w:t>
        </w:r>
      </w:ins>
      <w:r w:rsidRPr="00B60410">
        <w:t xml:space="preserve">, diseñada para garantizar que los propulsores no se aflojen durante el vuelo. La cabecera de </w:t>
      </w:r>
      <w:del w:id="1687" w:author="Prieto Bailo, León Enrique" w:date="2023-07-07T23:35:00Z">
        <w:r w:rsidRPr="00B60410" w:rsidDel="00544506">
          <w:delText>auto-bloqueo</w:delText>
        </w:r>
      </w:del>
      <w:ins w:id="1688" w:author="Prieto Bailo, León Enrique" w:date="2023-07-07T23:35:00Z">
        <w:r w:rsidR="00544506" w:rsidRPr="00B60410">
          <w:t>autobloqueo</w:t>
        </w:r>
      </w:ins>
      <w:r w:rsidRPr="00B60410">
        <w:t xml:space="preserve"> consiste en una rosca que se ajusta en sentido contrario al giro de los motores, evitando así que la rosca se desenrosque.</w:t>
      </w:r>
    </w:p>
    <w:p w14:paraId="2F277B3D" w14:textId="77777777" w:rsidR="00BF44BB" w:rsidRDefault="00BF44BB" w:rsidP="00BF44BB"/>
    <w:p w14:paraId="1F696B76" w14:textId="59FF9427" w:rsidR="00B60410" w:rsidRDefault="00B60410" w:rsidP="00BF44BB">
      <w:r>
        <w:t>Todos estos elementos se pueden obtener en forma de kit</w:t>
      </w:r>
      <w:ins w:id="1689" w:author="Prieto Bailo, León Enrique" w:date="2023-07-06T00:41:00Z">
        <w:r w:rsidR="00247CF5">
          <w:t xml:space="preserve"> </w:t>
        </w:r>
      </w:ins>
      <w:customXmlInsRangeStart w:id="1690" w:author="León Prieto" w:date="2023-07-05T00:49:00Z"/>
      <w:sdt>
        <w:sdtPr>
          <w:rPr>
            <w:color w:val="000000"/>
          </w:rPr>
          <w:tag w:val="MENDELEY_CITATION_v3_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"/>
          <w:id w:val="1573547673"/>
          <w:placeholder>
            <w:docPart w:val="DefaultPlaceholder_-1854013440"/>
          </w:placeholder>
        </w:sdtPr>
        <w:sdtContent>
          <w:customXmlInsRangeEnd w:id="1690"/>
          <w:ins w:id="1691" w:author="León Prieto" w:date="2023-07-07T21:44:00Z">
            <w:r w:rsidR="003E0E60" w:rsidRPr="003E0E60">
              <w:rPr>
                <w:color w:val="000000"/>
              </w:rPr>
              <w:t>[15]</w:t>
            </w:r>
          </w:ins>
          <w:customXmlInsRangeStart w:id="1692" w:author="León Prieto" w:date="2023-07-05T00:49:00Z"/>
        </w:sdtContent>
      </w:sdt>
      <w:customXmlInsRangeEnd w:id="1692"/>
      <w:ins w:id="1693" w:author="Prieto Bailo, León Enrique" w:date="2023-07-07T20:58:00Z">
        <w:r w:rsidR="00657D5E">
          <w:rPr>
            <w:color w:val="000000"/>
          </w:rPr>
          <w:t xml:space="preserve">, como se puede </w:t>
        </w:r>
        <w:r w:rsidR="00657D5E" w:rsidRPr="00657D5E">
          <w:rPr>
            <w:color w:val="000000"/>
          </w:rPr>
          <w:t xml:space="preserve">ver en la </w:t>
        </w:r>
        <w:r w:rsidR="00657D5E" w:rsidRPr="00657D5E">
          <w:rPr>
            <w:color w:val="000000"/>
          </w:rPr>
          <w:fldChar w:fldCharType="begin"/>
        </w:r>
        <w:r w:rsidR="00657D5E" w:rsidRPr="00657D5E">
          <w:rPr>
            <w:color w:val="000000"/>
          </w:rPr>
          <w:instrText xml:space="preserve"> REF _Ref139655955 \h </w:instrText>
        </w:r>
      </w:ins>
      <w:r w:rsidR="00657D5E" w:rsidRPr="00657D5E">
        <w:rPr>
          <w:color w:val="000000"/>
          <w:rPrChange w:id="1694" w:author="Prieto Bailo, León Enrique" w:date="2023-07-07T20:59:00Z">
            <w:rPr>
              <w:b/>
              <w:bCs/>
              <w:color w:val="000000"/>
            </w:rPr>
          </w:rPrChange>
        </w:rPr>
        <w:instrText xml:space="preserve"> \* MERGEFORMAT </w:instrText>
      </w:r>
      <w:r w:rsidR="00657D5E" w:rsidRPr="00657D5E">
        <w:rPr>
          <w:color w:val="000000"/>
        </w:rPr>
      </w:r>
      <w:r w:rsidR="00657D5E" w:rsidRPr="00657D5E">
        <w:rPr>
          <w:color w:val="000000"/>
        </w:rPr>
        <w:fldChar w:fldCharType="separate"/>
      </w:r>
      <w:ins w:id="1695" w:author="Prieto Bailo, León Enrique" w:date="2023-07-09T17:01:00Z">
        <w:r w:rsidR="00B055D0" w:rsidRPr="00B055D0">
          <w:rPr>
            <w:rPrChange w:id="1696" w:author="Prieto Bailo, León Enrique" w:date="2023-07-09T17:01:00Z">
              <w:rPr>
                <w:b/>
                <w:bCs/>
                <w:lang w:val="en-US"/>
              </w:rPr>
            </w:rPrChange>
          </w:rPr>
          <w:t xml:space="preserve">Fig. </w:t>
        </w:r>
        <w:r w:rsidR="00B055D0" w:rsidRPr="00B055D0">
          <w:rPr>
            <w:noProof/>
            <w:rPrChange w:id="1697" w:author="Prieto Bailo, León Enrique" w:date="2023-07-09T17:01:00Z">
              <w:rPr>
                <w:b/>
                <w:bCs/>
                <w:noProof/>
                <w:lang w:val="en-US"/>
              </w:rPr>
            </w:rPrChange>
          </w:rPr>
          <w:t>2</w:t>
        </w:r>
        <w:r w:rsidR="00B055D0" w:rsidRPr="00B055D0">
          <w:rPr>
            <w:noProof/>
            <w:rPrChange w:id="1698" w:author="Prieto Bailo, León Enrique" w:date="2023-07-09T17:01:00Z">
              <w:rPr>
                <w:b/>
                <w:bCs/>
                <w:lang w:val="en-US"/>
              </w:rPr>
            </w:rPrChange>
          </w:rPr>
          <w:t>.</w:t>
        </w:r>
        <w:r w:rsidR="00B055D0" w:rsidRPr="00B055D0">
          <w:rPr>
            <w:noProof/>
            <w:rPrChange w:id="1699" w:author="Prieto Bailo, León Enrique" w:date="2023-07-09T17:01:00Z">
              <w:rPr>
                <w:b/>
                <w:bCs/>
                <w:noProof/>
                <w:lang w:val="en-US"/>
              </w:rPr>
            </w:rPrChange>
          </w:rPr>
          <w:t>10</w:t>
        </w:r>
      </w:ins>
      <w:ins w:id="1700" w:author="Prieto Bailo, León Enrique" w:date="2023-07-07T20:58:00Z">
        <w:r w:rsidR="00657D5E" w:rsidRPr="00657D5E">
          <w:rPr>
            <w:color w:val="000000"/>
          </w:rPr>
          <w:fldChar w:fldCharType="end"/>
        </w:r>
        <w:r w:rsidR="00657D5E" w:rsidRPr="00657D5E">
          <w:rPr>
            <w:color w:val="000000"/>
          </w:rPr>
          <w:t>,</w:t>
        </w:r>
      </w:ins>
      <w:r w:rsidRPr="00657D5E">
        <w:t xml:space="preserve"> y son compatibles entre ellos además de serlo con los demás</w:t>
      </w:r>
      <w:r>
        <w:t xml:space="preserve"> elementos del </w:t>
      </w:r>
      <w:del w:id="1701" w:author="Prieto Bailo, León Enrique" w:date="2023-07-05T22:49:00Z">
        <w:r w:rsidDel="00A73910">
          <w:delText>drone</w:delText>
        </w:r>
      </w:del>
      <w:ins w:id="1702" w:author="Prieto Bailo, León Enrique" w:date="2023-07-05T22:49:00Z">
        <w:r w:rsidR="00A73910">
          <w:t>dron</w:t>
        </w:r>
      </w:ins>
      <w:r>
        <w:t xml:space="preserve"> como el </w:t>
      </w:r>
      <w:proofErr w:type="spellStart"/>
      <w:proofErr w:type="gramStart"/>
      <w:r>
        <w:t>frame</w:t>
      </w:r>
      <w:proofErr w:type="spellEnd"/>
      <w:proofErr w:type="gramEnd"/>
      <w:r>
        <w:t xml:space="preserve"> y la controladora de vuelo.</w:t>
      </w:r>
    </w:p>
    <w:p w14:paraId="26D1A792" w14:textId="57BA4FDB" w:rsidR="00BF44BB" w:rsidRDefault="00BF44BB" w:rsidP="00BF44BB"/>
    <w:p w14:paraId="219675DA" w14:textId="77777777" w:rsidR="00756DB5" w:rsidRDefault="00756DB5" w:rsidP="00BF44BB"/>
    <w:p w14:paraId="2B4C81D2" w14:textId="7D5D6C84" w:rsidR="00704136" w:rsidRDefault="00B60410" w:rsidP="00704136">
      <w:pPr>
        <w:keepNext/>
        <w:jc w:val="center"/>
      </w:pPr>
      <w:r>
        <w:rPr>
          <w:noProof/>
        </w:rPr>
        <w:drawing>
          <wp:inline distT="0" distB="0" distL="0" distR="0" wp14:anchorId="6B871A01" wp14:editId="29E87AF8">
            <wp:extent cx="2755982" cy="177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273" cy="1806335"/>
                    </a:xfrm>
                    <a:prstGeom prst="rect">
                      <a:avLst/>
                    </a:prstGeom>
                    <a:noFill/>
                    <a:ln>
                      <a:noFill/>
                    </a:ln>
                  </pic:spPr>
                </pic:pic>
              </a:graphicData>
            </a:graphic>
          </wp:inline>
        </w:drawing>
      </w:r>
    </w:p>
    <w:p w14:paraId="0418F519" w14:textId="77777777" w:rsidR="00704136" w:rsidRDefault="00704136" w:rsidP="00704136">
      <w:pPr>
        <w:keepNext/>
        <w:jc w:val="center"/>
      </w:pPr>
    </w:p>
    <w:p w14:paraId="52B81D1F" w14:textId="37BC9232" w:rsidR="005B4F0F" w:rsidRPr="00B05E8E" w:rsidRDefault="00704136" w:rsidP="00704136">
      <w:pPr>
        <w:pStyle w:val="Caption"/>
        <w:jc w:val="center"/>
        <w:rPr>
          <w:lang w:val="en-US"/>
        </w:rPr>
      </w:pPr>
      <w:bookmarkStart w:id="1703" w:name="_Ref139655955"/>
      <w:r w:rsidRPr="00704136">
        <w:rPr>
          <w:b/>
          <w:bCs/>
          <w:lang w:val="en-US"/>
        </w:rPr>
        <w:t xml:space="preserve">Fig. </w:t>
      </w:r>
      <w:ins w:id="1704" w:author="Prieto Bailo, León Enrique" w:date="2023-07-07T18:33:00Z">
        <w:r w:rsidR="00C03F4A">
          <w:rPr>
            <w:b/>
            <w:bCs/>
            <w:lang w:val="en-US"/>
          </w:rPr>
          <w:fldChar w:fldCharType="begin"/>
        </w:r>
        <w:r w:rsidR="00C03F4A">
          <w:rPr>
            <w:b/>
            <w:bCs/>
            <w:lang w:val="en-US"/>
          </w:rPr>
          <w:instrText xml:space="preserve"> STYLEREF 1 \s </w:instrText>
        </w:r>
      </w:ins>
      <w:r w:rsidR="00C03F4A">
        <w:rPr>
          <w:b/>
          <w:bCs/>
          <w:lang w:val="en-US"/>
        </w:rPr>
        <w:fldChar w:fldCharType="separate"/>
      </w:r>
      <w:r w:rsidR="00B055D0">
        <w:rPr>
          <w:b/>
          <w:bCs/>
          <w:noProof/>
          <w:lang w:val="en-US"/>
        </w:rPr>
        <w:t>2</w:t>
      </w:r>
      <w:ins w:id="1705" w:author="Prieto Bailo, León Enrique" w:date="2023-07-07T18:33:00Z">
        <w:r w:rsidR="00C03F4A">
          <w:rPr>
            <w:b/>
            <w:bCs/>
            <w:lang w:val="en-US"/>
          </w:rPr>
          <w:fldChar w:fldCharType="end"/>
        </w:r>
        <w:r w:rsidR="00C03F4A">
          <w:rPr>
            <w:b/>
            <w:bCs/>
            <w:lang w:val="en-US"/>
          </w:rPr>
          <w:t>.</w:t>
        </w:r>
        <w:r w:rsidR="00C03F4A">
          <w:rPr>
            <w:b/>
            <w:bCs/>
            <w:lang w:val="en-US"/>
          </w:rPr>
          <w:fldChar w:fldCharType="begin"/>
        </w:r>
        <w:r w:rsidR="00C03F4A">
          <w:rPr>
            <w:b/>
            <w:bCs/>
            <w:lang w:val="en-US"/>
          </w:rPr>
          <w:instrText xml:space="preserve"> SEQ Fig. \* ARABIC \s 1 </w:instrText>
        </w:r>
      </w:ins>
      <w:r w:rsidR="00C03F4A">
        <w:rPr>
          <w:b/>
          <w:bCs/>
          <w:lang w:val="en-US"/>
        </w:rPr>
        <w:fldChar w:fldCharType="separate"/>
      </w:r>
      <w:ins w:id="1706" w:author="Prieto Bailo, León Enrique" w:date="2023-07-09T17:01:00Z">
        <w:r w:rsidR="00B055D0">
          <w:rPr>
            <w:b/>
            <w:bCs/>
            <w:noProof/>
            <w:lang w:val="en-US"/>
          </w:rPr>
          <w:t>10</w:t>
        </w:r>
      </w:ins>
      <w:ins w:id="1707" w:author="Prieto Bailo, León Enrique" w:date="2023-07-07T18:33:00Z">
        <w:r w:rsidR="00C03F4A">
          <w:rPr>
            <w:b/>
            <w:bCs/>
            <w:lang w:val="en-US"/>
          </w:rPr>
          <w:fldChar w:fldCharType="end"/>
        </w:r>
      </w:ins>
      <w:bookmarkEnd w:id="1703"/>
      <w:ins w:id="1708" w:author="León Prieto" w:date="2023-07-05T01:21:00Z">
        <w:del w:id="1709" w:author="Prieto Bailo, León Enrique" w:date="2023-07-05T22:01:00Z">
          <w:r w:rsidR="002D6336" w:rsidDel="00FA48AA">
            <w:rPr>
              <w:b/>
              <w:bCs/>
              <w:lang w:val="en-US"/>
            </w:rPr>
            <w:fldChar w:fldCharType="begin"/>
          </w:r>
          <w:r w:rsidR="002D6336" w:rsidDel="00FA48AA">
            <w:rPr>
              <w:b/>
              <w:bCs/>
              <w:lang w:val="en-US"/>
            </w:rPr>
            <w:delInstrText xml:space="preserve"> STYLEREF 1 \s </w:delInstrText>
          </w:r>
        </w:del>
      </w:ins>
      <w:del w:id="1710" w:author="Prieto Bailo, León Enrique" w:date="2023-07-05T22:01:00Z">
        <w:r w:rsidR="002D6336" w:rsidDel="00FA48AA">
          <w:rPr>
            <w:b/>
            <w:bCs/>
            <w:lang w:val="en-US"/>
          </w:rPr>
          <w:fldChar w:fldCharType="separate"/>
        </w:r>
        <w:r w:rsidR="002D6336" w:rsidDel="00FA48AA">
          <w:rPr>
            <w:b/>
            <w:bCs/>
            <w:noProof/>
            <w:lang w:val="en-US"/>
          </w:rPr>
          <w:delText>2</w:delText>
        </w:r>
      </w:del>
      <w:ins w:id="1711" w:author="León Prieto" w:date="2023-07-05T01:21:00Z">
        <w:del w:id="1712" w:author="Prieto Bailo, León Enrique" w:date="2023-07-05T22:01:00Z">
          <w:r w:rsidR="002D6336" w:rsidDel="00FA48AA">
            <w:rPr>
              <w:b/>
              <w:bCs/>
              <w:lang w:val="en-US"/>
            </w:rPr>
            <w:fldChar w:fldCharType="end"/>
          </w:r>
          <w:r w:rsidR="002D6336" w:rsidDel="00FA48AA">
            <w:rPr>
              <w:b/>
              <w:bCs/>
              <w:lang w:val="en-US"/>
            </w:rPr>
            <w:delText>.</w:delText>
          </w:r>
          <w:r w:rsidR="002D6336" w:rsidDel="00FA48AA">
            <w:rPr>
              <w:b/>
              <w:bCs/>
              <w:lang w:val="en-US"/>
            </w:rPr>
            <w:fldChar w:fldCharType="begin"/>
          </w:r>
          <w:r w:rsidR="002D6336" w:rsidDel="00FA48AA">
            <w:rPr>
              <w:b/>
              <w:bCs/>
              <w:lang w:val="en-US"/>
            </w:rPr>
            <w:delInstrText xml:space="preserve"> SEQ Fig. \* ARABIC \s 1 </w:delInstrText>
          </w:r>
        </w:del>
      </w:ins>
      <w:del w:id="1713" w:author="Prieto Bailo, León Enrique" w:date="2023-07-05T22:01:00Z">
        <w:r w:rsidR="002D6336" w:rsidDel="00FA48AA">
          <w:rPr>
            <w:b/>
            <w:bCs/>
            <w:lang w:val="en-US"/>
          </w:rPr>
          <w:fldChar w:fldCharType="separate"/>
        </w:r>
      </w:del>
      <w:ins w:id="1714" w:author="León Prieto" w:date="2023-07-05T01:21:00Z">
        <w:del w:id="1715" w:author="Prieto Bailo, León Enrique" w:date="2023-07-05T22:01:00Z">
          <w:r w:rsidR="002D6336" w:rsidDel="00FA48AA">
            <w:rPr>
              <w:b/>
              <w:bCs/>
              <w:noProof/>
              <w:lang w:val="en-US"/>
            </w:rPr>
            <w:delText>9</w:delText>
          </w:r>
          <w:r w:rsidR="002D6336" w:rsidDel="00FA48AA">
            <w:rPr>
              <w:b/>
              <w:bCs/>
              <w:lang w:val="en-US"/>
            </w:rPr>
            <w:fldChar w:fldCharType="end"/>
          </w:r>
        </w:del>
      </w:ins>
      <w:ins w:id="1716" w:author="Omega" w:date="2023-07-05T00:09:00Z">
        <w:del w:id="1717" w:author="León Prieto" w:date="2023-07-05T01:21:00Z">
          <w:r w:rsidR="00A2508E" w:rsidDel="002D6336">
            <w:rPr>
              <w:b/>
              <w:bCs/>
              <w:lang w:val="en-US"/>
            </w:rPr>
            <w:fldChar w:fldCharType="begin"/>
          </w:r>
          <w:r w:rsidR="00A2508E" w:rsidDel="002D6336">
            <w:rPr>
              <w:b/>
              <w:bCs/>
              <w:lang w:val="en-US"/>
            </w:rPr>
            <w:delInstrText xml:space="preserve"> STYLEREF 1 \s </w:delInstrText>
          </w:r>
        </w:del>
      </w:ins>
      <w:del w:id="1718" w:author="León Prieto" w:date="2023-07-05T01:21:00Z">
        <w:r w:rsidR="00A2508E" w:rsidDel="002D6336">
          <w:rPr>
            <w:b/>
            <w:bCs/>
            <w:lang w:val="en-US"/>
          </w:rPr>
          <w:fldChar w:fldCharType="separate"/>
        </w:r>
        <w:r w:rsidR="00A2508E" w:rsidDel="002D6336">
          <w:rPr>
            <w:b/>
            <w:bCs/>
            <w:noProof/>
            <w:lang w:val="en-US"/>
          </w:rPr>
          <w:delText>2</w:delText>
        </w:r>
      </w:del>
      <w:ins w:id="1719" w:author="Omega" w:date="2023-07-05T00:09:00Z">
        <w:del w:id="1720" w:author="León Prieto" w:date="2023-07-05T01:21:00Z">
          <w:r w:rsidR="00A2508E" w:rsidDel="002D6336">
            <w:rPr>
              <w:b/>
              <w:bCs/>
              <w:lang w:val="en-US"/>
            </w:rPr>
            <w:fldChar w:fldCharType="end"/>
          </w:r>
          <w:r w:rsidR="00A2508E" w:rsidDel="002D6336">
            <w:rPr>
              <w:b/>
              <w:bCs/>
              <w:lang w:val="en-US"/>
            </w:rPr>
            <w:delText>.</w:delText>
          </w:r>
          <w:r w:rsidR="00A2508E" w:rsidDel="002D6336">
            <w:rPr>
              <w:b/>
              <w:bCs/>
              <w:lang w:val="en-US"/>
            </w:rPr>
            <w:fldChar w:fldCharType="begin"/>
          </w:r>
          <w:r w:rsidR="00A2508E" w:rsidDel="002D6336">
            <w:rPr>
              <w:b/>
              <w:bCs/>
              <w:lang w:val="en-US"/>
            </w:rPr>
            <w:delInstrText xml:space="preserve"> SEQ Fig. \* ARABIC \s 1 </w:delInstrText>
          </w:r>
        </w:del>
      </w:ins>
      <w:del w:id="1721" w:author="León Prieto" w:date="2023-07-05T01:21:00Z">
        <w:r w:rsidR="00A2508E" w:rsidDel="002D6336">
          <w:rPr>
            <w:b/>
            <w:bCs/>
            <w:lang w:val="en-US"/>
          </w:rPr>
          <w:fldChar w:fldCharType="separate"/>
        </w:r>
      </w:del>
      <w:ins w:id="1722" w:author="Omega" w:date="2023-07-05T00:09:00Z">
        <w:del w:id="1723" w:author="León Prieto" w:date="2023-07-05T01:21:00Z">
          <w:r w:rsidR="00A2508E" w:rsidDel="002D6336">
            <w:rPr>
              <w:b/>
              <w:bCs/>
              <w:noProof/>
              <w:lang w:val="en-US"/>
            </w:rPr>
            <w:delText>8</w:delText>
          </w:r>
          <w:r w:rsidR="00A2508E" w:rsidDel="002D6336">
            <w:rPr>
              <w:b/>
              <w:bCs/>
              <w:lang w:val="en-US"/>
            </w:rPr>
            <w:fldChar w:fldCharType="end"/>
          </w:r>
        </w:del>
      </w:ins>
      <w:ins w:id="1724" w:author="Prieto Bailo, León Enrique" w:date="2023-07-04T22:10:00Z">
        <w:del w:id="1725" w:author="Omega" w:date="2023-07-05T00:09:00Z">
          <w:r w:rsidR="001C4FE6" w:rsidDel="00A2508E">
            <w:rPr>
              <w:b/>
              <w:bCs/>
              <w:lang w:val="en-US"/>
            </w:rPr>
            <w:fldChar w:fldCharType="begin"/>
          </w:r>
          <w:r w:rsidR="001C4FE6" w:rsidDel="00A2508E">
            <w:rPr>
              <w:b/>
              <w:bCs/>
              <w:lang w:val="en-US"/>
            </w:rPr>
            <w:delInstrText xml:space="preserve"> STYLEREF 1 \s </w:delInstrText>
          </w:r>
        </w:del>
      </w:ins>
      <w:del w:id="1726" w:author="Omega" w:date="2023-07-05T00:09:00Z">
        <w:r w:rsidR="001C4FE6" w:rsidDel="00A2508E">
          <w:rPr>
            <w:b/>
            <w:bCs/>
            <w:lang w:val="en-US"/>
          </w:rPr>
          <w:fldChar w:fldCharType="separate"/>
        </w:r>
        <w:r w:rsidR="001C4FE6" w:rsidDel="00A2508E">
          <w:rPr>
            <w:b/>
            <w:bCs/>
            <w:noProof/>
            <w:lang w:val="en-US"/>
          </w:rPr>
          <w:delText>2</w:delText>
        </w:r>
      </w:del>
      <w:ins w:id="1727" w:author="Prieto Bailo, León Enrique" w:date="2023-07-04T22:10:00Z">
        <w:del w:id="1728" w:author="Omega" w:date="2023-07-05T00:09:00Z">
          <w:r w:rsidR="001C4FE6" w:rsidDel="00A2508E">
            <w:rPr>
              <w:b/>
              <w:bCs/>
              <w:lang w:val="en-US"/>
            </w:rPr>
            <w:fldChar w:fldCharType="end"/>
          </w:r>
          <w:r w:rsidR="001C4FE6" w:rsidDel="00A2508E">
            <w:rPr>
              <w:b/>
              <w:bCs/>
              <w:lang w:val="en-US"/>
            </w:rPr>
            <w:delText>.</w:delText>
          </w:r>
          <w:r w:rsidR="001C4FE6" w:rsidDel="00A2508E">
            <w:rPr>
              <w:b/>
              <w:bCs/>
              <w:lang w:val="en-US"/>
            </w:rPr>
            <w:fldChar w:fldCharType="begin"/>
          </w:r>
          <w:r w:rsidR="001C4FE6" w:rsidDel="00A2508E">
            <w:rPr>
              <w:b/>
              <w:bCs/>
              <w:lang w:val="en-US"/>
            </w:rPr>
            <w:delInstrText xml:space="preserve"> SEQ Fig. \* ARABIC \s 1 </w:delInstrText>
          </w:r>
        </w:del>
      </w:ins>
      <w:del w:id="1729" w:author="Omega" w:date="2023-07-05T00:09:00Z">
        <w:r w:rsidR="001C4FE6" w:rsidDel="00A2508E">
          <w:rPr>
            <w:b/>
            <w:bCs/>
            <w:lang w:val="en-US"/>
          </w:rPr>
          <w:fldChar w:fldCharType="separate"/>
        </w:r>
      </w:del>
      <w:ins w:id="1730" w:author="Prieto Bailo, León Enrique" w:date="2023-07-04T22:10:00Z">
        <w:del w:id="1731" w:author="Omega" w:date="2023-07-05T00:09:00Z">
          <w:r w:rsidR="001C4FE6" w:rsidDel="00A2508E">
            <w:rPr>
              <w:b/>
              <w:bCs/>
              <w:noProof/>
              <w:lang w:val="en-US"/>
            </w:rPr>
            <w:delText>8</w:delText>
          </w:r>
          <w:r w:rsidR="001C4FE6" w:rsidDel="00A2508E">
            <w:rPr>
              <w:b/>
              <w:bCs/>
              <w:lang w:val="en-US"/>
            </w:rPr>
            <w:fldChar w:fldCharType="end"/>
          </w:r>
        </w:del>
      </w:ins>
      <w:del w:id="1732" w:author="Prieto Bailo, León Enrique" w:date="2023-07-04T20:59:00Z">
        <w:r w:rsidR="00AB4A2C" w:rsidDel="00E86E6E">
          <w:rPr>
            <w:b/>
            <w:bCs/>
            <w:lang w:val="en-US"/>
          </w:rPr>
          <w:fldChar w:fldCharType="begin"/>
        </w:r>
        <w:r w:rsidR="00AB4A2C" w:rsidDel="00E86E6E">
          <w:rPr>
            <w:b/>
            <w:bCs/>
            <w:lang w:val="en-US"/>
          </w:rPr>
          <w:delInstrText xml:space="preserve"> STYLEREF 1 \s </w:delInstrText>
        </w:r>
        <w:r w:rsidR="00AB4A2C" w:rsidDel="00E86E6E">
          <w:rPr>
            <w:b/>
            <w:bCs/>
            <w:lang w:val="en-US"/>
          </w:rPr>
          <w:fldChar w:fldCharType="separate"/>
        </w:r>
        <w:r w:rsidR="00AB4A2C" w:rsidDel="00E86E6E">
          <w:rPr>
            <w:b/>
            <w:bCs/>
            <w:noProof/>
            <w:lang w:val="en-US"/>
          </w:rPr>
          <w:delText>2</w:delText>
        </w:r>
        <w:r w:rsidR="00AB4A2C" w:rsidDel="00E86E6E">
          <w:rPr>
            <w:b/>
            <w:bCs/>
            <w:lang w:val="en-US"/>
          </w:rPr>
          <w:fldChar w:fldCharType="end"/>
        </w:r>
        <w:r w:rsidR="00AB4A2C" w:rsidDel="00E86E6E">
          <w:rPr>
            <w:b/>
            <w:bCs/>
            <w:lang w:val="en-US"/>
          </w:rPr>
          <w:delText>.</w:delText>
        </w:r>
        <w:r w:rsidR="00AB4A2C" w:rsidDel="00E86E6E">
          <w:rPr>
            <w:b/>
            <w:bCs/>
            <w:lang w:val="en-US"/>
          </w:rPr>
          <w:fldChar w:fldCharType="begin"/>
        </w:r>
        <w:r w:rsidR="00AB4A2C" w:rsidDel="00E86E6E">
          <w:rPr>
            <w:b/>
            <w:bCs/>
            <w:lang w:val="en-US"/>
          </w:rPr>
          <w:delInstrText xml:space="preserve"> SEQ Fig. \* ARABIC \s 1 </w:delInstrText>
        </w:r>
        <w:r w:rsidR="00AB4A2C" w:rsidDel="00E86E6E">
          <w:rPr>
            <w:b/>
            <w:bCs/>
            <w:lang w:val="en-US"/>
          </w:rPr>
          <w:fldChar w:fldCharType="separate"/>
        </w:r>
        <w:r w:rsidR="00AB4A2C" w:rsidDel="00E86E6E">
          <w:rPr>
            <w:b/>
            <w:bCs/>
            <w:noProof/>
            <w:lang w:val="en-US"/>
          </w:rPr>
          <w:delText>8</w:delText>
        </w:r>
        <w:r w:rsidR="00AB4A2C" w:rsidDel="00E86E6E">
          <w:rPr>
            <w:b/>
            <w:bCs/>
            <w:lang w:val="en-US"/>
          </w:rPr>
          <w:fldChar w:fldCharType="end"/>
        </w:r>
      </w:del>
      <w:r w:rsidRPr="00704136">
        <w:rPr>
          <w:b/>
          <w:bCs/>
          <w:lang w:val="en-US"/>
        </w:rPr>
        <w:t>.</w:t>
      </w:r>
      <w:r w:rsidRPr="00704136">
        <w:rPr>
          <w:lang w:val="en-US"/>
        </w:rPr>
        <w:t xml:space="preserve"> </w:t>
      </w:r>
      <w:r w:rsidRPr="00B05E8E">
        <w:rPr>
          <w:lang w:val="en-US"/>
        </w:rPr>
        <w:t>T-Motor AIR GEAR 350.</w:t>
      </w:r>
    </w:p>
    <w:p w14:paraId="128D3600" w14:textId="74C0B8E4" w:rsidR="005B4F0F" w:rsidRPr="00B05E8E" w:rsidRDefault="005B4F0F" w:rsidP="00BF44BB">
      <w:pPr>
        <w:jc w:val="center"/>
        <w:rPr>
          <w:lang w:val="en-US"/>
        </w:rPr>
      </w:pPr>
    </w:p>
    <w:p w14:paraId="208206EE" w14:textId="77777777" w:rsidR="002E6CCE" w:rsidRPr="00B05E8E" w:rsidRDefault="002E6CCE" w:rsidP="00BF44BB">
      <w:pPr>
        <w:jc w:val="center"/>
        <w:rPr>
          <w:lang w:val="en-US"/>
        </w:rPr>
      </w:pPr>
    </w:p>
    <w:p w14:paraId="68E4DD3F" w14:textId="52C70B4F" w:rsidR="00A819E5" w:rsidRDefault="004A0F27" w:rsidP="005B4F0F">
      <w:pPr>
        <w:rPr>
          <w:ins w:id="1733" w:author="Prieto Bailo, León Enrique" w:date="2023-07-07T21:00:00Z"/>
        </w:rPr>
      </w:pPr>
      <w:commentRangeStart w:id="1734"/>
      <w:r w:rsidRPr="004A0F27">
        <w:t xml:space="preserve">El peso del cuadricóptero es de aproximadamente 1050 gramos, por lo que es crucial seleccionar motores y hélices que sean capaces de generar la fuerza de empuje necesaria para sostener y volar el dron. A continuación, </w:t>
      </w:r>
      <w:ins w:id="1735" w:author="Prieto Bailo, León Enrique" w:date="2023-07-07T20:59:00Z">
        <w:r w:rsidR="005E06D7">
          <w:t xml:space="preserve">en la </w:t>
        </w:r>
        <w:r w:rsidR="005E06D7" w:rsidRPr="005E06D7">
          <w:fldChar w:fldCharType="begin"/>
        </w:r>
        <w:r w:rsidR="005E06D7" w:rsidRPr="005E06D7">
          <w:instrText xml:space="preserve"> REF _Ref139655987 \h </w:instrText>
        </w:r>
      </w:ins>
      <w:r w:rsidR="005E06D7" w:rsidRPr="005E06D7">
        <w:rPr>
          <w:rPrChange w:id="1736" w:author="Prieto Bailo, León Enrique" w:date="2023-07-07T20:59:00Z">
            <w:rPr>
              <w:b/>
              <w:bCs/>
            </w:rPr>
          </w:rPrChange>
        </w:rPr>
        <w:instrText xml:space="preserve"> \* MERGEFORMAT </w:instrText>
      </w:r>
      <w:r w:rsidR="005E06D7" w:rsidRPr="005E06D7">
        <w:fldChar w:fldCharType="separate"/>
      </w:r>
      <w:ins w:id="1737" w:author="Prieto Bailo, León Enrique" w:date="2023-07-09T17:01:00Z">
        <w:r w:rsidR="00B055D0" w:rsidRPr="00B055D0">
          <w:rPr>
            <w:rPrChange w:id="1738" w:author="Prieto Bailo, León Enrique" w:date="2023-07-09T17:01:00Z">
              <w:rPr>
                <w:b/>
                <w:bCs/>
              </w:rPr>
            </w:rPrChange>
          </w:rPr>
          <w:t xml:space="preserve">Tabla </w:t>
        </w:r>
        <w:r w:rsidR="00B055D0" w:rsidRPr="00B055D0">
          <w:rPr>
            <w:noProof/>
            <w:rPrChange w:id="1739" w:author="Prieto Bailo, León Enrique" w:date="2023-07-09T17:01:00Z">
              <w:rPr>
                <w:b/>
                <w:bCs/>
                <w:noProof/>
              </w:rPr>
            </w:rPrChange>
          </w:rPr>
          <w:t>2</w:t>
        </w:r>
        <w:r w:rsidR="00B055D0" w:rsidRPr="00B055D0">
          <w:rPr>
            <w:noProof/>
            <w:rPrChange w:id="1740" w:author="Prieto Bailo, León Enrique" w:date="2023-07-09T17:01:00Z">
              <w:rPr>
                <w:b/>
                <w:bCs/>
              </w:rPr>
            </w:rPrChange>
          </w:rPr>
          <w:t>.</w:t>
        </w:r>
        <w:r w:rsidR="00B055D0" w:rsidRPr="00B055D0">
          <w:rPr>
            <w:noProof/>
            <w:rPrChange w:id="1741" w:author="Prieto Bailo, León Enrique" w:date="2023-07-09T17:01:00Z">
              <w:rPr>
                <w:b/>
                <w:bCs/>
                <w:noProof/>
              </w:rPr>
            </w:rPrChange>
          </w:rPr>
          <w:t>1</w:t>
        </w:r>
      </w:ins>
      <w:ins w:id="1742" w:author="Prieto Bailo, León Enrique" w:date="2023-07-07T20:59:00Z">
        <w:r w:rsidR="005E06D7" w:rsidRPr="005E06D7">
          <w:fldChar w:fldCharType="end"/>
        </w:r>
        <w:r w:rsidR="005E06D7">
          <w:t>,</w:t>
        </w:r>
      </w:ins>
      <w:ins w:id="1743" w:author="Prieto Bailo, León Enrique" w:date="2023-07-07T21:00:00Z">
        <w:r w:rsidR="00A819E5">
          <w:t xml:space="preserve"> </w:t>
        </w:r>
      </w:ins>
      <w:r w:rsidRPr="004A0F27">
        <w:t>se presenta</w:t>
      </w:r>
      <w:ins w:id="1744" w:author="Prieto Bailo, León Enrique" w:date="2023-07-07T20:59:00Z">
        <w:r w:rsidR="005E06D7">
          <w:t xml:space="preserve">n las especificaciones para </w:t>
        </w:r>
      </w:ins>
      <w:del w:id="1745" w:author="Prieto Bailo, León Enrique" w:date="2023-07-07T20:59:00Z">
        <w:r w:rsidRPr="004A0F27" w:rsidDel="005E06D7">
          <w:delText xml:space="preserve"> la tabla </w:delText>
        </w:r>
      </w:del>
      <w:del w:id="1746" w:author="Prieto Bailo, León Enrique" w:date="2023-07-07T21:00:00Z">
        <w:r w:rsidRPr="004A0F27" w:rsidDel="005E06D7">
          <w:delText xml:space="preserve">de especificaciones seleccionada para </w:delText>
        </w:r>
      </w:del>
      <w:r w:rsidRPr="004A0F27">
        <w:t>esta combinación de motores y hélices:</w:t>
      </w:r>
      <w:commentRangeEnd w:id="1734"/>
      <w:r>
        <w:rPr>
          <w:rStyle w:val="CommentReference"/>
        </w:rPr>
        <w:commentReference w:id="1734"/>
      </w:r>
    </w:p>
    <w:p w14:paraId="6D91F53D" w14:textId="052E460A" w:rsidR="00A819E5" w:rsidRDefault="00A819E5">
      <w:pPr>
        <w:spacing w:after="160"/>
        <w:jc w:val="left"/>
        <w:rPr>
          <w:ins w:id="1747" w:author="Prieto Bailo, León Enrique" w:date="2023-07-07T21:00:00Z"/>
        </w:rPr>
      </w:pPr>
      <w:ins w:id="1748" w:author="Prieto Bailo, León Enrique" w:date="2023-07-07T21:00:00Z">
        <w:r>
          <w:br w:type="page"/>
        </w:r>
      </w:ins>
    </w:p>
    <w:p w14:paraId="5B4195DE" w14:textId="77777777" w:rsidR="004A0F27" w:rsidDel="00A819E5" w:rsidRDefault="004A0F27">
      <w:pPr>
        <w:spacing w:after="160"/>
        <w:jc w:val="left"/>
        <w:rPr>
          <w:del w:id="1749" w:author="Prieto Bailo, León Enrique" w:date="2023-07-07T21:00:00Z"/>
        </w:rPr>
        <w:pPrChange w:id="1750" w:author="Prieto Bailo, León Enrique" w:date="2023-07-07T21:00:00Z">
          <w:pPr/>
        </w:pPrChange>
      </w:pPr>
    </w:p>
    <w:p w14:paraId="1A94907D" w14:textId="5516AD4D" w:rsidR="00A819E5" w:rsidDel="00A819E5" w:rsidRDefault="00A819E5" w:rsidP="005B4F0F">
      <w:pPr>
        <w:rPr>
          <w:del w:id="1751" w:author="Prieto Bailo, León Enrique" w:date="2023-07-07T21:00:00Z"/>
        </w:rPr>
      </w:pPr>
    </w:p>
    <w:p w14:paraId="65D2E2AC" w14:textId="140C653E" w:rsidR="00B01228" w:rsidDel="00A819E5" w:rsidRDefault="00B01228" w:rsidP="002E4F29">
      <w:pPr>
        <w:jc w:val="center"/>
        <w:rPr>
          <w:del w:id="1752" w:author="Prieto Bailo, León Enrique" w:date="2023-07-07T21:00:00Z"/>
        </w:rPr>
      </w:pPr>
    </w:p>
    <w:p w14:paraId="6AC93B92" w14:textId="40C1AE7C" w:rsidR="002070AB" w:rsidRDefault="002070AB" w:rsidP="002070AB">
      <w:pPr>
        <w:pStyle w:val="Caption"/>
        <w:keepNext/>
        <w:jc w:val="left"/>
      </w:pPr>
      <w:bookmarkStart w:id="1753" w:name="_Ref139655987"/>
      <w:r w:rsidRPr="002070AB">
        <w:rPr>
          <w:b/>
          <w:bCs/>
        </w:rPr>
        <w:t xml:space="preserve">Tabla </w:t>
      </w:r>
      <w:ins w:id="1754"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2</w:t>
      </w:r>
      <w:ins w:id="1755"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1756" w:author="Prieto Bailo, León Enrique" w:date="2023-07-09T17:01:00Z">
        <w:r w:rsidR="00B055D0">
          <w:rPr>
            <w:b/>
            <w:bCs/>
            <w:noProof/>
          </w:rPr>
          <w:t>1</w:t>
        </w:r>
      </w:ins>
      <w:ins w:id="1757" w:author="Prieto Bailo, León Enrique" w:date="2023-07-03T23:56:00Z">
        <w:r w:rsidR="002C5F6B">
          <w:rPr>
            <w:b/>
            <w:bCs/>
          </w:rPr>
          <w:fldChar w:fldCharType="end"/>
        </w:r>
      </w:ins>
      <w:bookmarkEnd w:id="1753"/>
      <w:del w:id="1758" w:author="Prieto Bailo, León Enrique" w:date="2023-07-03T23:56:00Z">
        <w:r w:rsidR="006E22E0" w:rsidDel="002C5F6B">
          <w:rPr>
            <w:b/>
            <w:bCs/>
          </w:rPr>
          <w:fldChar w:fldCharType="begin"/>
        </w:r>
        <w:r w:rsidR="006E22E0" w:rsidDel="002C5F6B">
          <w:rPr>
            <w:b/>
            <w:bCs/>
          </w:rPr>
          <w:delInstrText xml:space="preserve"> STYLEREF 1 \s </w:delInstrText>
        </w:r>
        <w:r w:rsidR="006E22E0" w:rsidDel="002C5F6B">
          <w:rPr>
            <w:b/>
            <w:bCs/>
          </w:rPr>
          <w:fldChar w:fldCharType="separate"/>
        </w:r>
        <w:r w:rsidR="006E22E0" w:rsidDel="002C5F6B">
          <w:rPr>
            <w:b/>
            <w:bCs/>
            <w:noProof/>
          </w:rPr>
          <w:delText>2</w:delText>
        </w:r>
        <w:r w:rsidR="006E22E0" w:rsidDel="002C5F6B">
          <w:rPr>
            <w:b/>
            <w:bCs/>
          </w:rPr>
          <w:fldChar w:fldCharType="end"/>
        </w:r>
        <w:r w:rsidR="006E22E0" w:rsidDel="002C5F6B">
          <w:rPr>
            <w:b/>
            <w:bCs/>
          </w:rPr>
          <w:delText>.</w:delText>
        </w:r>
        <w:r w:rsidR="006E22E0" w:rsidDel="002C5F6B">
          <w:rPr>
            <w:b/>
            <w:bCs/>
          </w:rPr>
          <w:fldChar w:fldCharType="begin"/>
        </w:r>
        <w:r w:rsidR="006E22E0" w:rsidDel="002C5F6B">
          <w:rPr>
            <w:b/>
            <w:bCs/>
          </w:rPr>
          <w:delInstrText xml:space="preserve"> SEQ Tabla \* ARABIC \s 1 </w:delInstrText>
        </w:r>
        <w:r w:rsidR="006E22E0" w:rsidDel="002C5F6B">
          <w:rPr>
            <w:b/>
            <w:bCs/>
          </w:rPr>
          <w:fldChar w:fldCharType="separate"/>
        </w:r>
        <w:r w:rsidR="006E22E0" w:rsidDel="002C5F6B">
          <w:rPr>
            <w:b/>
            <w:bCs/>
            <w:noProof/>
          </w:rPr>
          <w:delText>1</w:delText>
        </w:r>
        <w:r w:rsidR="006E22E0" w:rsidDel="002C5F6B">
          <w:rPr>
            <w:b/>
            <w:bCs/>
          </w:rPr>
          <w:fldChar w:fldCharType="end"/>
        </w:r>
      </w:del>
      <w:r w:rsidRPr="002070AB">
        <w:rPr>
          <w:b/>
          <w:bCs/>
        </w:rPr>
        <w:t>.</w:t>
      </w:r>
      <w:r>
        <w:t xml:space="preserve"> Especificaciones AIR 2213 KV920</w:t>
      </w:r>
      <w:r w:rsidR="006E22E0">
        <w:t>/</w:t>
      </w:r>
      <w:r>
        <w:t>T-9545.</w:t>
      </w:r>
    </w:p>
    <w:p w14:paraId="1FC219D2" w14:textId="77777777" w:rsidR="002070AB" w:rsidRPr="002070AB" w:rsidRDefault="002070AB" w:rsidP="002070AB"/>
    <w:tbl>
      <w:tblPr>
        <w:tblW w:w="8063" w:type="dxa"/>
        <w:jc w:val="center"/>
        <w:tblCellMar>
          <w:left w:w="70" w:type="dxa"/>
          <w:right w:w="70" w:type="dxa"/>
        </w:tblCellMar>
        <w:tblLook w:val="04A0" w:firstRow="1" w:lastRow="0" w:firstColumn="1" w:lastColumn="0" w:noHBand="0" w:noVBand="1"/>
      </w:tblPr>
      <w:tblGrid>
        <w:gridCol w:w="846"/>
        <w:gridCol w:w="810"/>
        <w:gridCol w:w="739"/>
        <w:gridCol w:w="780"/>
        <w:gridCol w:w="897"/>
        <w:gridCol w:w="977"/>
        <w:gridCol w:w="935"/>
        <w:gridCol w:w="686"/>
        <w:gridCol w:w="1393"/>
      </w:tblGrid>
      <w:tr w:rsidR="008B41A1" w:rsidRPr="00B01228" w14:paraId="0C43F3D9" w14:textId="77777777" w:rsidTr="008B41A1">
        <w:trPr>
          <w:trHeight w:val="288"/>
          <w:jc w:val="center"/>
        </w:trPr>
        <w:tc>
          <w:tcPr>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3DD1E3CC"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Item</w:t>
            </w:r>
            <w:proofErr w:type="spellEnd"/>
            <w:r w:rsidRPr="00B01228">
              <w:rPr>
                <w:rFonts w:ascii="Calibri" w:eastAsia="Times New Roman" w:hAnsi="Calibri" w:cs="Calibri"/>
                <w:b/>
                <w:bCs/>
                <w:color w:val="000000"/>
                <w:sz w:val="18"/>
                <w:szCs w:val="18"/>
                <w:lang w:eastAsia="es-ES"/>
              </w:rPr>
              <w:t xml:space="preserve"> No</w:t>
            </w:r>
          </w:p>
        </w:tc>
        <w:tc>
          <w:tcPr>
            <w:tcW w:w="81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381CE5CC"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Vots</w:t>
            </w:r>
            <w:proofErr w:type="spellEnd"/>
            <w:r w:rsidRPr="00B01228">
              <w:rPr>
                <w:rFonts w:ascii="Calibri" w:eastAsia="Times New Roman" w:hAnsi="Calibri" w:cs="Calibri"/>
                <w:b/>
                <w:bCs/>
                <w:color w:val="000000"/>
                <w:sz w:val="18"/>
                <w:szCs w:val="18"/>
                <w:lang w:eastAsia="es-ES"/>
              </w:rPr>
              <w:t xml:space="preserve"> (V)</w:t>
            </w:r>
          </w:p>
        </w:tc>
        <w:tc>
          <w:tcPr>
            <w:tcW w:w="739"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47A89109"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Prop</w:t>
            </w:r>
            <w:proofErr w:type="spellEnd"/>
          </w:p>
        </w:tc>
        <w:tc>
          <w:tcPr>
            <w:tcW w:w="78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28D0DC84"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Throtte</w:t>
            </w:r>
            <w:proofErr w:type="spellEnd"/>
          </w:p>
        </w:tc>
        <w:tc>
          <w:tcPr>
            <w:tcW w:w="897"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6FA86A0C"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Amps</w:t>
            </w:r>
            <w:proofErr w:type="spellEnd"/>
            <w:r w:rsidRPr="00B01228">
              <w:rPr>
                <w:rFonts w:ascii="Calibri" w:eastAsia="Times New Roman" w:hAnsi="Calibri" w:cs="Calibri"/>
                <w:b/>
                <w:bCs/>
                <w:color w:val="000000"/>
                <w:sz w:val="18"/>
                <w:szCs w:val="18"/>
                <w:lang w:eastAsia="es-ES"/>
              </w:rPr>
              <w:t xml:space="preserve"> (A)</w:t>
            </w:r>
          </w:p>
        </w:tc>
        <w:tc>
          <w:tcPr>
            <w:tcW w:w="977"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2AF9541C"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r w:rsidRPr="00B01228">
              <w:rPr>
                <w:rFonts w:ascii="Calibri" w:eastAsia="Times New Roman" w:hAnsi="Calibri" w:cs="Calibri"/>
                <w:b/>
                <w:bCs/>
                <w:color w:val="000000"/>
                <w:sz w:val="18"/>
                <w:szCs w:val="18"/>
                <w:lang w:eastAsia="es-ES"/>
              </w:rPr>
              <w:t>Watts (W)</w:t>
            </w:r>
          </w:p>
        </w:tc>
        <w:tc>
          <w:tcPr>
            <w:tcW w:w="935"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3A1C727D" w14:textId="26FCE59B"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r w:rsidRPr="00B01228">
              <w:rPr>
                <w:rFonts w:ascii="Calibri" w:eastAsia="Times New Roman" w:hAnsi="Calibri" w:cs="Calibri"/>
                <w:b/>
                <w:bCs/>
                <w:color w:val="000000"/>
                <w:sz w:val="18"/>
                <w:szCs w:val="18"/>
                <w:lang w:eastAsia="es-ES"/>
              </w:rPr>
              <w:t>Thrust (</w:t>
            </w:r>
            <w:r w:rsidR="008B41A1" w:rsidRPr="008B41A1">
              <w:rPr>
                <w:rFonts w:ascii="Calibri" w:eastAsia="Times New Roman" w:hAnsi="Calibri" w:cs="Calibri"/>
                <w:b/>
                <w:bCs/>
                <w:color w:val="000000"/>
                <w:sz w:val="18"/>
                <w:szCs w:val="18"/>
                <w:lang w:eastAsia="es-ES"/>
              </w:rPr>
              <w:t>g</w:t>
            </w:r>
            <w:r w:rsidRPr="00B01228">
              <w:rPr>
                <w:rFonts w:ascii="Calibri" w:eastAsia="Times New Roman" w:hAnsi="Calibri" w:cs="Calibri"/>
                <w:b/>
                <w:bCs/>
                <w:color w:val="000000"/>
                <w:sz w:val="18"/>
                <w:szCs w:val="18"/>
                <w:lang w:eastAsia="es-ES"/>
              </w:rPr>
              <w:t>)</w:t>
            </w:r>
          </w:p>
        </w:tc>
        <w:tc>
          <w:tcPr>
            <w:tcW w:w="686"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706107B7" w14:textId="77777777"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r w:rsidRPr="00B01228">
              <w:rPr>
                <w:rFonts w:ascii="Calibri" w:eastAsia="Times New Roman" w:hAnsi="Calibri" w:cs="Calibri"/>
                <w:b/>
                <w:bCs/>
                <w:color w:val="000000"/>
                <w:sz w:val="18"/>
                <w:szCs w:val="18"/>
                <w:lang w:eastAsia="es-ES"/>
              </w:rPr>
              <w:t>RPM</w:t>
            </w:r>
          </w:p>
        </w:tc>
        <w:tc>
          <w:tcPr>
            <w:tcW w:w="1393"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5571DD4F" w14:textId="12B004B1" w:rsidR="00B01228" w:rsidRPr="00B01228" w:rsidRDefault="00B01228" w:rsidP="008B41A1">
            <w:pPr>
              <w:spacing w:line="240" w:lineRule="auto"/>
              <w:jc w:val="center"/>
              <w:rPr>
                <w:rFonts w:ascii="Calibri" w:eastAsia="Times New Roman" w:hAnsi="Calibri" w:cs="Calibri"/>
                <w:b/>
                <w:bCs/>
                <w:color w:val="000000"/>
                <w:sz w:val="18"/>
                <w:szCs w:val="18"/>
                <w:lang w:eastAsia="es-ES"/>
              </w:rPr>
            </w:pPr>
            <w:proofErr w:type="spellStart"/>
            <w:r w:rsidRPr="00B01228">
              <w:rPr>
                <w:rFonts w:ascii="Calibri" w:eastAsia="Times New Roman" w:hAnsi="Calibri" w:cs="Calibri"/>
                <w:b/>
                <w:bCs/>
                <w:color w:val="000000"/>
                <w:sz w:val="18"/>
                <w:szCs w:val="18"/>
                <w:lang w:eastAsia="es-ES"/>
              </w:rPr>
              <w:t>Efficiency</w:t>
            </w:r>
            <w:proofErr w:type="spellEnd"/>
            <w:r w:rsidRPr="00B01228">
              <w:rPr>
                <w:rFonts w:ascii="Calibri" w:eastAsia="Times New Roman" w:hAnsi="Calibri" w:cs="Calibri"/>
                <w:b/>
                <w:bCs/>
                <w:color w:val="000000"/>
                <w:sz w:val="18"/>
                <w:szCs w:val="18"/>
                <w:lang w:eastAsia="es-ES"/>
              </w:rPr>
              <w:t xml:space="preserve"> (g</w:t>
            </w:r>
            <w:r w:rsidR="008B41A1" w:rsidRPr="008B41A1">
              <w:rPr>
                <w:rFonts w:ascii="Calibri" w:eastAsia="Times New Roman" w:hAnsi="Calibri" w:cs="Calibri"/>
                <w:b/>
                <w:bCs/>
                <w:color w:val="000000"/>
                <w:sz w:val="18"/>
                <w:szCs w:val="18"/>
                <w:lang w:eastAsia="es-ES"/>
              </w:rPr>
              <w:t>/</w:t>
            </w:r>
            <w:r w:rsidRPr="00B01228">
              <w:rPr>
                <w:rFonts w:ascii="Calibri" w:eastAsia="Times New Roman" w:hAnsi="Calibri" w:cs="Calibri"/>
                <w:b/>
                <w:bCs/>
                <w:color w:val="000000"/>
                <w:sz w:val="18"/>
                <w:szCs w:val="18"/>
                <w:lang w:eastAsia="es-ES"/>
              </w:rPr>
              <w:t>W)</w:t>
            </w:r>
          </w:p>
        </w:tc>
      </w:tr>
      <w:tr w:rsidR="00B01228" w:rsidRPr="008B41A1" w14:paraId="2458C495" w14:textId="77777777" w:rsidTr="008B41A1">
        <w:trPr>
          <w:trHeight w:val="288"/>
          <w:jc w:val="center"/>
        </w:trPr>
        <w:tc>
          <w:tcPr>
            <w:tcW w:w="846" w:type="dxa"/>
            <w:vMerge w:val="restart"/>
            <w:tcBorders>
              <w:top w:val="nil"/>
              <w:left w:val="single" w:sz="4" w:space="0" w:color="auto"/>
              <w:right w:val="single" w:sz="4" w:space="0" w:color="auto"/>
            </w:tcBorders>
            <w:shd w:val="clear" w:color="auto" w:fill="auto"/>
            <w:noWrap/>
            <w:vAlign w:val="center"/>
            <w:hideMark/>
          </w:tcPr>
          <w:p w14:paraId="25EE7EA3" w14:textId="053EFA1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AIR 2213 KV920</w:t>
            </w:r>
          </w:p>
        </w:tc>
        <w:tc>
          <w:tcPr>
            <w:tcW w:w="810" w:type="dxa"/>
            <w:vMerge w:val="restart"/>
            <w:tcBorders>
              <w:top w:val="nil"/>
              <w:left w:val="nil"/>
              <w:right w:val="single" w:sz="4" w:space="0" w:color="auto"/>
            </w:tcBorders>
            <w:shd w:val="clear" w:color="auto" w:fill="auto"/>
            <w:noWrap/>
            <w:vAlign w:val="center"/>
            <w:hideMark/>
          </w:tcPr>
          <w:p w14:paraId="497CEC89" w14:textId="5AFCCA69"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11</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1</w:t>
            </w:r>
          </w:p>
        </w:tc>
        <w:tc>
          <w:tcPr>
            <w:tcW w:w="739" w:type="dxa"/>
            <w:vMerge w:val="restart"/>
            <w:tcBorders>
              <w:top w:val="nil"/>
              <w:left w:val="nil"/>
              <w:right w:val="single" w:sz="4" w:space="0" w:color="auto"/>
            </w:tcBorders>
            <w:shd w:val="clear" w:color="auto" w:fill="auto"/>
            <w:noWrap/>
            <w:vAlign w:val="center"/>
            <w:hideMark/>
          </w:tcPr>
          <w:p w14:paraId="588B1BE2" w14:textId="19A0FE46"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T 9545</w:t>
            </w:r>
          </w:p>
        </w:tc>
        <w:tc>
          <w:tcPr>
            <w:tcW w:w="780" w:type="dxa"/>
            <w:tcBorders>
              <w:top w:val="nil"/>
              <w:left w:val="nil"/>
              <w:bottom w:val="single" w:sz="4" w:space="0" w:color="auto"/>
              <w:right w:val="single" w:sz="4" w:space="0" w:color="auto"/>
            </w:tcBorders>
            <w:shd w:val="clear" w:color="auto" w:fill="auto"/>
            <w:noWrap/>
            <w:vAlign w:val="center"/>
            <w:hideMark/>
          </w:tcPr>
          <w:p w14:paraId="6BB99E51"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50%</w:t>
            </w:r>
          </w:p>
        </w:tc>
        <w:tc>
          <w:tcPr>
            <w:tcW w:w="897" w:type="dxa"/>
            <w:tcBorders>
              <w:top w:val="nil"/>
              <w:left w:val="nil"/>
              <w:bottom w:val="single" w:sz="4" w:space="0" w:color="auto"/>
              <w:right w:val="single" w:sz="4" w:space="0" w:color="auto"/>
            </w:tcBorders>
            <w:shd w:val="clear" w:color="auto" w:fill="auto"/>
            <w:noWrap/>
            <w:vAlign w:val="center"/>
            <w:hideMark/>
          </w:tcPr>
          <w:p w14:paraId="4AFB74DF"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w:t>
            </w:r>
          </w:p>
        </w:tc>
        <w:tc>
          <w:tcPr>
            <w:tcW w:w="977" w:type="dxa"/>
            <w:tcBorders>
              <w:top w:val="nil"/>
              <w:left w:val="nil"/>
              <w:bottom w:val="single" w:sz="4" w:space="0" w:color="auto"/>
              <w:right w:val="single" w:sz="4" w:space="0" w:color="auto"/>
            </w:tcBorders>
            <w:shd w:val="clear" w:color="auto" w:fill="auto"/>
            <w:noWrap/>
            <w:vAlign w:val="center"/>
            <w:hideMark/>
          </w:tcPr>
          <w:p w14:paraId="2BBF7B23" w14:textId="7B6B193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22</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w:t>
            </w:r>
          </w:p>
        </w:tc>
        <w:tc>
          <w:tcPr>
            <w:tcW w:w="935" w:type="dxa"/>
            <w:tcBorders>
              <w:top w:val="nil"/>
              <w:left w:val="nil"/>
              <w:bottom w:val="single" w:sz="4" w:space="0" w:color="auto"/>
              <w:right w:val="single" w:sz="4" w:space="0" w:color="auto"/>
            </w:tcBorders>
            <w:shd w:val="clear" w:color="auto" w:fill="auto"/>
            <w:noWrap/>
            <w:vAlign w:val="center"/>
            <w:hideMark/>
          </w:tcPr>
          <w:p w14:paraId="6BE3A54F"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240</w:t>
            </w:r>
          </w:p>
        </w:tc>
        <w:tc>
          <w:tcPr>
            <w:tcW w:w="686" w:type="dxa"/>
            <w:tcBorders>
              <w:top w:val="nil"/>
              <w:left w:val="nil"/>
              <w:bottom w:val="single" w:sz="4" w:space="0" w:color="auto"/>
              <w:right w:val="single" w:sz="4" w:space="0" w:color="auto"/>
            </w:tcBorders>
            <w:shd w:val="clear" w:color="auto" w:fill="auto"/>
            <w:noWrap/>
            <w:vAlign w:val="center"/>
            <w:hideMark/>
          </w:tcPr>
          <w:p w14:paraId="1749BF5D"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4400</w:t>
            </w:r>
          </w:p>
        </w:tc>
        <w:tc>
          <w:tcPr>
            <w:tcW w:w="1393" w:type="dxa"/>
            <w:tcBorders>
              <w:top w:val="nil"/>
              <w:left w:val="nil"/>
              <w:bottom w:val="single" w:sz="4" w:space="0" w:color="auto"/>
              <w:right w:val="single" w:sz="4" w:space="0" w:color="auto"/>
            </w:tcBorders>
            <w:shd w:val="clear" w:color="auto" w:fill="auto"/>
            <w:noWrap/>
            <w:vAlign w:val="center"/>
            <w:hideMark/>
          </w:tcPr>
          <w:p w14:paraId="033F0969" w14:textId="2B621B64"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61</w:t>
            </w:r>
          </w:p>
        </w:tc>
      </w:tr>
      <w:tr w:rsidR="00B01228" w:rsidRPr="008B41A1" w14:paraId="438B9F47"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7C7A4DE3" w14:textId="1ED12DDA"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7B0AF26D" w14:textId="0761F2C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6E032E44" w14:textId="406877AC"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0B12CB7C"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65%</w:t>
            </w:r>
          </w:p>
        </w:tc>
        <w:tc>
          <w:tcPr>
            <w:tcW w:w="897" w:type="dxa"/>
            <w:tcBorders>
              <w:top w:val="nil"/>
              <w:left w:val="nil"/>
              <w:bottom w:val="single" w:sz="4" w:space="0" w:color="auto"/>
              <w:right w:val="single" w:sz="4" w:space="0" w:color="auto"/>
            </w:tcBorders>
            <w:shd w:val="clear" w:color="auto" w:fill="auto"/>
            <w:noWrap/>
            <w:vAlign w:val="center"/>
            <w:hideMark/>
          </w:tcPr>
          <w:p w14:paraId="6B15135C" w14:textId="1D064DF3"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3</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8</w:t>
            </w:r>
          </w:p>
        </w:tc>
        <w:tc>
          <w:tcPr>
            <w:tcW w:w="977" w:type="dxa"/>
            <w:tcBorders>
              <w:top w:val="nil"/>
              <w:left w:val="nil"/>
              <w:bottom w:val="single" w:sz="4" w:space="0" w:color="auto"/>
              <w:right w:val="single" w:sz="4" w:space="0" w:color="auto"/>
            </w:tcBorders>
            <w:shd w:val="clear" w:color="auto" w:fill="auto"/>
            <w:noWrap/>
            <w:vAlign w:val="center"/>
            <w:hideMark/>
          </w:tcPr>
          <w:p w14:paraId="22949CEC" w14:textId="5488288C"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42</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18</w:t>
            </w:r>
          </w:p>
        </w:tc>
        <w:tc>
          <w:tcPr>
            <w:tcW w:w="935" w:type="dxa"/>
            <w:tcBorders>
              <w:top w:val="nil"/>
              <w:left w:val="nil"/>
              <w:bottom w:val="single" w:sz="4" w:space="0" w:color="auto"/>
              <w:right w:val="single" w:sz="4" w:space="0" w:color="auto"/>
            </w:tcBorders>
            <w:shd w:val="clear" w:color="auto" w:fill="auto"/>
            <w:noWrap/>
            <w:vAlign w:val="center"/>
            <w:hideMark/>
          </w:tcPr>
          <w:p w14:paraId="3A54BDCF"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386</w:t>
            </w:r>
          </w:p>
        </w:tc>
        <w:tc>
          <w:tcPr>
            <w:tcW w:w="686" w:type="dxa"/>
            <w:tcBorders>
              <w:top w:val="nil"/>
              <w:left w:val="nil"/>
              <w:bottom w:val="single" w:sz="4" w:space="0" w:color="auto"/>
              <w:right w:val="single" w:sz="4" w:space="0" w:color="auto"/>
            </w:tcBorders>
            <w:shd w:val="clear" w:color="auto" w:fill="auto"/>
            <w:noWrap/>
            <w:vAlign w:val="center"/>
            <w:hideMark/>
          </w:tcPr>
          <w:p w14:paraId="60029141"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5900</w:t>
            </w:r>
          </w:p>
        </w:tc>
        <w:tc>
          <w:tcPr>
            <w:tcW w:w="1393" w:type="dxa"/>
            <w:tcBorders>
              <w:top w:val="nil"/>
              <w:left w:val="nil"/>
              <w:bottom w:val="single" w:sz="4" w:space="0" w:color="auto"/>
              <w:right w:val="single" w:sz="4" w:space="0" w:color="auto"/>
            </w:tcBorders>
            <w:shd w:val="clear" w:color="auto" w:fill="auto"/>
            <w:noWrap/>
            <w:vAlign w:val="center"/>
            <w:hideMark/>
          </w:tcPr>
          <w:p w14:paraId="5D8B4965" w14:textId="4E66F0D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15</w:t>
            </w:r>
          </w:p>
        </w:tc>
      </w:tr>
      <w:tr w:rsidR="00B01228" w:rsidRPr="008B41A1" w14:paraId="68308B0E"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5E6A3CBC" w14:textId="4F2633B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2CA8DF40" w14:textId="0CC706D7"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658963C1" w14:textId="7B518AC6"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62C4C438"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75%</w:t>
            </w:r>
          </w:p>
        </w:tc>
        <w:tc>
          <w:tcPr>
            <w:tcW w:w="897" w:type="dxa"/>
            <w:tcBorders>
              <w:top w:val="nil"/>
              <w:left w:val="nil"/>
              <w:bottom w:val="single" w:sz="4" w:space="0" w:color="auto"/>
              <w:right w:val="single" w:sz="4" w:space="0" w:color="auto"/>
            </w:tcBorders>
            <w:shd w:val="clear" w:color="auto" w:fill="auto"/>
            <w:noWrap/>
            <w:vAlign w:val="center"/>
            <w:hideMark/>
          </w:tcPr>
          <w:p w14:paraId="31A881C5" w14:textId="58D11166"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w:t>
            </w:r>
            <w:r w:rsidR="008B41A1"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5</w:t>
            </w:r>
          </w:p>
        </w:tc>
        <w:tc>
          <w:tcPr>
            <w:tcW w:w="977" w:type="dxa"/>
            <w:tcBorders>
              <w:top w:val="nil"/>
              <w:left w:val="nil"/>
              <w:bottom w:val="single" w:sz="4" w:space="0" w:color="auto"/>
              <w:right w:val="single" w:sz="4" w:space="0" w:color="auto"/>
            </w:tcBorders>
            <w:shd w:val="clear" w:color="auto" w:fill="auto"/>
            <w:noWrap/>
            <w:vAlign w:val="center"/>
            <w:hideMark/>
          </w:tcPr>
          <w:p w14:paraId="28872BD9" w14:textId="66299BE1"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61</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05</w:t>
            </w:r>
          </w:p>
        </w:tc>
        <w:tc>
          <w:tcPr>
            <w:tcW w:w="935" w:type="dxa"/>
            <w:tcBorders>
              <w:top w:val="nil"/>
              <w:left w:val="nil"/>
              <w:bottom w:val="single" w:sz="4" w:space="0" w:color="auto"/>
              <w:right w:val="single" w:sz="4" w:space="0" w:color="auto"/>
            </w:tcBorders>
            <w:shd w:val="clear" w:color="auto" w:fill="auto"/>
            <w:noWrap/>
            <w:vAlign w:val="center"/>
            <w:hideMark/>
          </w:tcPr>
          <w:p w14:paraId="64A9F008"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490</w:t>
            </w:r>
          </w:p>
        </w:tc>
        <w:tc>
          <w:tcPr>
            <w:tcW w:w="686" w:type="dxa"/>
            <w:tcBorders>
              <w:top w:val="nil"/>
              <w:left w:val="nil"/>
              <w:bottom w:val="single" w:sz="4" w:space="0" w:color="auto"/>
              <w:right w:val="single" w:sz="4" w:space="0" w:color="auto"/>
            </w:tcBorders>
            <w:shd w:val="clear" w:color="auto" w:fill="auto"/>
            <w:noWrap/>
            <w:vAlign w:val="center"/>
            <w:hideMark/>
          </w:tcPr>
          <w:p w14:paraId="666A58B1"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6900</w:t>
            </w:r>
          </w:p>
        </w:tc>
        <w:tc>
          <w:tcPr>
            <w:tcW w:w="1393" w:type="dxa"/>
            <w:tcBorders>
              <w:top w:val="nil"/>
              <w:left w:val="nil"/>
              <w:bottom w:val="single" w:sz="4" w:space="0" w:color="auto"/>
              <w:right w:val="single" w:sz="4" w:space="0" w:color="auto"/>
            </w:tcBorders>
            <w:shd w:val="clear" w:color="auto" w:fill="auto"/>
            <w:noWrap/>
            <w:vAlign w:val="center"/>
            <w:hideMark/>
          </w:tcPr>
          <w:p w14:paraId="18D96CD3" w14:textId="7D789CB4"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03</w:t>
            </w:r>
          </w:p>
        </w:tc>
      </w:tr>
      <w:tr w:rsidR="00B01228" w:rsidRPr="008B41A1" w14:paraId="7DDE274D"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29537EF7" w14:textId="705A4FB6"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033A8C45" w14:textId="5D39685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7823F1EE" w14:textId="21DF26DA"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16052084"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85%</w:t>
            </w:r>
          </w:p>
        </w:tc>
        <w:tc>
          <w:tcPr>
            <w:tcW w:w="897" w:type="dxa"/>
            <w:tcBorders>
              <w:top w:val="nil"/>
              <w:left w:val="nil"/>
              <w:bottom w:val="single" w:sz="4" w:space="0" w:color="auto"/>
              <w:right w:val="single" w:sz="4" w:space="0" w:color="auto"/>
            </w:tcBorders>
            <w:shd w:val="clear" w:color="auto" w:fill="auto"/>
            <w:noWrap/>
            <w:vAlign w:val="center"/>
            <w:hideMark/>
          </w:tcPr>
          <w:p w14:paraId="5DBD2578" w14:textId="57F3E731"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w:t>
            </w:r>
          </w:p>
        </w:tc>
        <w:tc>
          <w:tcPr>
            <w:tcW w:w="977" w:type="dxa"/>
            <w:tcBorders>
              <w:top w:val="nil"/>
              <w:left w:val="nil"/>
              <w:bottom w:val="single" w:sz="4" w:space="0" w:color="auto"/>
              <w:right w:val="single" w:sz="4" w:space="0" w:color="auto"/>
            </w:tcBorders>
            <w:shd w:val="clear" w:color="auto" w:fill="auto"/>
            <w:noWrap/>
            <w:vAlign w:val="center"/>
            <w:hideMark/>
          </w:tcPr>
          <w:p w14:paraId="3C534B4E" w14:textId="6C5ED3A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79</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92</w:t>
            </w:r>
          </w:p>
        </w:tc>
        <w:tc>
          <w:tcPr>
            <w:tcW w:w="935" w:type="dxa"/>
            <w:tcBorders>
              <w:top w:val="nil"/>
              <w:left w:val="nil"/>
              <w:bottom w:val="single" w:sz="4" w:space="0" w:color="auto"/>
              <w:right w:val="single" w:sz="4" w:space="0" w:color="auto"/>
            </w:tcBorders>
            <w:shd w:val="clear" w:color="auto" w:fill="auto"/>
            <w:noWrap/>
            <w:vAlign w:val="center"/>
            <w:hideMark/>
          </w:tcPr>
          <w:p w14:paraId="627CB997"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594</w:t>
            </w:r>
          </w:p>
        </w:tc>
        <w:tc>
          <w:tcPr>
            <w:tcW w:w="686" w:type="dxa"/>
            <w:tcBorders>
              <w:top w:val="nil"/>
              <w:left w:val="nil"/>
              <w:bottom w:val="single" w:sz="4" w:space="0" w:color="auto"/>
              <w:right w:val="single" w:sz="4" w:space="0" w:color="auto"/>
            </w:tcBorders>
            <w:shd w:val="clear" w:color="auto" w:fill="auto"/>
            <w:noWrap/>
            <w:vAlign w:val="center"/>
            <w:hideMark/>
          </w:tcPr>
          <w:p w14:paraId="65E8AFEB"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7800</w:t>
            </w:r>
          </w:p>
        </w:tc>
        <w:tc>
          <w:tcPr>
            <w:tcW w:w="1393" w:type="dxa"/>
            <w:tcBorders>
              <w:top w:val="nil"/>
              <w:left w:val="nil"/>
              <w:bottom w:val="single" w:sz="4" w:space="0" w:color="auto"/>
              <w:right w:val="single" w:sz="4" w:space="0" w:color="auto"/>
            </w:tcBorders>
            <w:shd w:val="clear" w:color="auto" w:fill="auto"/>
            <w:noWrap/>
            <w:vAlign w:val="center"/>
            <w:hideMark/>
          </w:tcPr>
          <w:p w14:paraId="2AB1B0F3" w14:textId="01DAA964"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43</w:t>
            </w:r>
          </w:p>
        </w:tc>
      </w:tr>
      <w:tr w:rsidR="00B01228" w:rsidRPr="008B41A1" w14:paraId="351F96E4"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4E96AAAF" w14:textId="68F84B1C"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bottom w:val="single" w:sz="4" w:space="0" w:color="auto"/>
              <w:right w:val="single" w:sz="4" w:space="0" w:color="auto"/>
            </w:tcBorders>
            <w:shd w:val="clear" w:color="auto" w:fill="auto"/>
            <w:noWrap/>
            <w:vAlign w:val="center"/>
            <w:hideMark/>
          </w:tcPr>
          <w:p w14:paraId="051EE334" w14:textId="23266450"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0CFEFD63" w14:textId="7FBD6AF0"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2D4B7AFC"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100%</w:t>
            </w:r>
          </w:p>
        </w:tc>
        <w:tc>
          <w:tcPr>
            <w:tcW w:w="897" w:type="dxa"/>
            <w:tcBorders>
              <w:top w:val="nil"/>
              <w:left w:val="nil"/>
              <w:bottom w:val="single" w:sz="4" w:space="0" w:color="auto"/>
              <w:right w:val="single" w:sz="4" w:space="0" w:color="auto"/>
            </w:tcBorders>
            <w:shd w:val="clear" w:color="auto" w:fill="auto"/>
            <w:noWrap/>
            <w:vAlign w:val="center"/>
            <w:hideMark/>
          </w:tcPr>
          <w:p w14:paraId="43B9DBFB" w14:textId="0A82963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8</w:t>
            </w:r>
          </w:p>
        </w:tc>
        <w:tc>
          <w:tcPr>
            <w:tcW w:w="977" w:type="dxa"/>
            <w:tcBorders>
              <w:top w:val="nil"/>
              <w:left w:val="nil"/>
              <w:bottom w:val="single" w:sz="4" w:space="0" w:color="auto"/>
              <w:right w:val="single" w:sz="4" w:space="0" w:color="auto"/>
            </w:tcBorders>
            <w:shd w:val="clear" w:color="auto" w:fill="auto"/>
            <w:noWrap/>
            <w:vAlign w:val="center"/>
            <w:hideMark/>
          </w:tcPr>
          <w:p w14:paraId="4C38FC22" w14:textId="03EFF94A"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78</w:t>
            </w:r>
          </w:p>
        </w:tc>
        <w:tc>
          <w:tcPr>
            <w:tcW w:w="935" w:type="dxa"/>
            <w:tcBorders>
              <w:top w:val="nil"/>
              <w:left w:val="nil"/>
              <w:bottom w:val="single" w:sz="4" w:space="0" w:color="auto"/>
              <w:right w:val="single" w:sz="4" w:space="0" w:color="auto"/>
            </w:tcBorders>
            <w:shd w:val="clear" w:color="auto" w:fill="auto"/>
            <w:noWrap/>
            <w:vAlign w:val="center"/>
            <w:hideMark/>
          </w:tcPr>
          <w:p w14:paraId="412D76EC"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722</w:t>
            </w:r>
          </w:p>
        </w:tc>
        <w:tc>
          <w:tcPr>
            <w:tcW w:w="686" w:type="dxa"/>
            <w:tcBorders>
              <w:top w:val="nil"/>
              <w:left w:val="nil"/>
              <w:bottom w:val="single" w:sz="4" w:space="0" w:color="auto"/>
              <w:right w:val="single" w:sz="4" w:space="0" w:color="auto"/>
            </w:tcBorders>
            <w:shd w:val="clear" w:color="auto" w:fill="auto"/>
            <w:noWrap/>
            <w:vAlign w:val="center"/>
            <w:hideMark/>
          </w:tcPr>
          <w:p w14:paraId="08381C05"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8300</w:t>
            </w:r>
          </w:p>
        </w:tc>
        <w:tc>
          <w:tcPr>
            <w:tcW w:w="1393" w:type="dxa"/>
            <w:tcBorders>
              <w:top w:val="nil"/>
              <w:left w:val="nil"/>
              <w:bottom w:val="single" w:sz="4" w:space="0" w:color="auto"/>
              <w:right w:val="single" w:sz="4" w:space="0" w:color="auto"/>
            </w:tcBorders>
            <w:shd w:val="clear" w:color="auto" w:fill="auto"/>
            <w:noWrap/>
            <w:vAlign w:val="center"/>
            <w:hideMark/>
          </w:tcPr>
          <w:p w14:paraId="6B97AEF3" w14:textId="031A482F"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64</w:t>
            </w:r>
          </w:p>
        </w:tc>
      </w:tr>
      <w:tr w:rsidR="00B01228" w:rsidRPr="008B41A1" w14:paraId="6C2829F9"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17EC70FD" w14:textId="7615461F"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val="restart"/>
            <w:tcBorders>
              <w:top w:val="nil"/>
              <w:left w:val="nil"/>
              <w:right w:val="single" w:sz="4" w:space="0" w:color="auto"/>
            </w:tcBorders>
            <w:shd w:val="clear" w:color="auto" w:fill="auto"/>
            <w:noWrap/>
            <w:vAlign w:val="center"/>
            <w:hideMark/>
          </w:tcPr>
          <w:p w14:paraId="64B74A50" w14:textId="63747CA0"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12</w:t>
            </w:r>
          </w:p>
        </w:tc>
        <w:tc>
          <w:tcPr>
            <w:tcW w:w="739" w:type="dxa"/>
            <w:vMerge/>
            <w:tcBorders>
              <w:left w:val="nil"/>
              <w:right w:val="single" w:sz="4" w:space="0" w:color="auto"/>
            </w:tcBorders>
            <w:shd w:val="clear" w:color="auto" w:fill="auto"/>
            <w:noWrap/>
            <w:vAlign w:val="center"/>
            <w:hideMark/>
          </w:tcPr>
          <w:p w14:paraId="66AAC5F0" w14:textId="710EF9F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40787116"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50%</w:t>
            </w:r>
          </w:p>
        </w:tc>
        <w:tc>
          <w:tcPr>
            <w:tcW w:w="897" w:type="dxa"/>
            <w:tcBorders>
              <w:top w:val="nil"/>
              <w:left w:val="nil"/>
              <w:bottom w:val="single" w:sz="4" w:space="0" w:color="auto"/>
              <w:right w:val="single" w:sz="4" w:space="0" w:color="auto"/>
            </w:tcBorders>
            <w:shd w:val="clear" w:color="auto" w:fill="auto"/>
            <w:noWrap/>
            <w:vAlign w:val="center"/>
            <w:hideMark/>
          </w:tcPr>
          <w:p w14:paraId="67973E38" w14:textId="7068E89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3</w:t>
            </w:r>
          </w:p>
        </w:tc>
        <w:tc>
          <w:tcPr>
            <w:tcW w:w="977" w:type="dxa"/>
            <w:tcBorders>
              <w:top w:val="nil"/>
              <w:left w:val="nil"/>
              <w:bottom w:val="single" w:sz="4" w:space="0" w:color="auto"/>
              <w:right w:val="single" w:sz="4" w:space="0" w:color="auto"/>
            </w:tcBorders>
            <w:shd w:val="clear" w:color="auto" w:fill="auto"/>
            <w:noWrap/>
            <w:vAlign w:val="center"/>
            <w:hideMark/>
          </w:tcPr>
          <w:p w14:paraId="303AD365" w14:textId="7F8F42C4"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27</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6</w:t>
            </w:r>
          </w:p>
        </w:tc>
        <w:tc>
          <w:tcPr>
            <w:tcW w:w="935" w:type="dxa"/>
            <w:tcBorders>
              <w:top w:val="nil"/>
              <w:left w:val="nil"/>
              <w:bottom w:val="single" w:sz="4" w:space="0" w:color="auto"/>
              <w:right w:val="single" w:sz="4" w:space="0" w:color="auto"/>
            </w:tcBorders>
            <w:shd w:val="clear" w:color="auto" w:fill="auto"/>
            <w:noWrap/>
            <w:vAlign w:val="center"/>
            <w:hideMark/>
          </w:tcPr>
          <w:p w14:paraId="5BCC967E"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278</w:t>
            </w:r>
          </w:p>
        </w:tc>
        <w:tc>
          <w:tcPr>
            <w:tcW w:w="686" w:type="dxa"/>
            <w:tcBorders>
              <w:top w:val="nil"/>
              <w:left w:val="nil"/>
              <w:bottom w:val="single" w:sz="4" w:space="0" w:color="auto"/>
              <w:right w:val="single" w:sz="4" w:space="0" w:color="auto"/>
            </w:tcBorders>
            <w:shd w:val="clear" w:color="auto" w:fill="auto"/>
            <w:noWrap/>
            <w:vAlign w:val="center"/>
            <w:hideMark/>
          </w:tcPr>
          <w:p w14:paraId="52B64094"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4800</w:t>
            </w:r>
          </w:p>
        </w:tc>
        <w:tc>
          <w:tcPr>
            <w:tcW w:w="1393" w:type="dxa"/>
            <w:tcBorders>
              <w:top w:val="nil"/>
              <w:left w:val="nil"/>
              <w:bottom w:val="single" w:sz="4" w:space="0" w:color="auto"/>
              <w:right w:val="single" w:sz="4" w:space="0" w:color="auto"/>
            </w:tcBorders>
            <w:shd w:val="clear" w:color="auto" w:fill="auto"/>
            <w:noWrap/>
            <w:vAlign w:val="center"/>
            <w:hideMark/>
          </w:tcPr>
          <w:p w14:paraId="34D861AE" w14:textId="6F174259"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00</w:t>
            </w:r>
          </w:p>
        </w:tc>
      </w:tr>
      <w:tr w:rsidR="00B01228" w:rsidRPr="008B41A1" w14:paraId="1A2A1CB3"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5BDF2686" w14:textId="591F4CCA"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1AD5C045" w14:textId="3C59334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153DC586" w14:textId="6F3ACB19"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7DCF70D4"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65%</w:t>
            </w:r>
          </w:p>
        </w:tc>
        <w:tc>
          <w:tcPr>
            <w:tcW w:w="897" w:type="dxa"/>
            <w:tcBorders>
              <w:top w:val="nil"/>
              <w:left w:val="nil"/>
              <w:bottom w:val="single" w:sz="4" w:space="0" w:color="auto"/>
              <w:right w:val="single" w:sz="4" w:space="0" w:color="auto"/>
            </w:tcBorders>
            <w:shd w:val="clear" w:color="auto" w:fill="auto"/>
            <w:noWrap/>
            <w:vAlign w:val="center"/>
            <w:hideMark/>
          </w:tcPr>
          <w:p w14:paraId="1A287C57" w14:textId="7CD5A7B9"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4</w:t>
            </w:r>
          </w:p>
        </w:tc>
        <w:tc>
          <w:tcPr>
            <w:tcW w:w="977" w:type="dxa"/>
            <w:tcBorders>
              <w:top w:val="nil"/>
              <w:left w:val="nil"/>
              <w:bottom w:val="single" w:sz="4" w:space="0" w:color="auto"/>
              <w:right w:val="single" w:sz="4" w:space="0" w:color="auto"/>
            </w:tcBorders>
            <w:shd w:val="clear" w:color="auto" w:fill="auto"/>
            <w:noWrap/>
            <w:vAlign w:val="center"/>
            <w:hideMark/>
          </w:tcPr>
          <w:p w14:paraId="1E36CAE2" w14:textId="59D9AAF6"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52</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8</w:t>
            </w:r>
          </w:p>
        </w:tc>
        <w:tc>
          <w:tcPr>
            <w:tcW w:w="935" w:type="dxa"/>
            <w:tcBorders>
              <w:top w:val="nil"/>
              <w:left w:val="nil"/>
              <w:bottom w:val="single" w:sz="4" w:space="0" w:color="auto"/>
              <w:right w:val="single" w:sz="4" w:space="0" w:color="auto"/>
            </w:tcBorders>
            <w:shd w:val="clear" w:color="auto" w:fill="auto"/>
            <w:noWrap/>
            <w:vAlign w:val="center"/>
            <w:hideMark/>
          </w:tcPr>
          <w:p w14:paraId="3711F933"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445</w:t>
            </w:r>
          </w:p>
        </w:tc>
        <w:tc>
          <w:tcPr>
            <w:tcW w:w="686" w:type="dxa"/>
            <w:tcBorders>
              <w:top w:val="nil"/>
              <w:left w:val="nil"/>
              <w:bottom w:val="single" w:sz="4" w:space="0" w:color="auto"/>
              <w:right w:val="single" w:sz="4" w:space="0" w:color="auto"/>
            </w:tcBorders>
            <w:shd w:val="clear" w:color="auto" w:fill="auto"/>
            <w:noWrap/>
            <w:vAlign w:val="center"/>
            <w:hideMark/>
          </w:tcPr>
          <w:p w14:paraId="4791DCBD"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6300</w:t>
            </w:r>
          </w:p>
        </w:tc>
        <w:tc>
          <w:tcPr>
            <w:tcW w:w="1393" w:type="dxa"/>
            <w:tcBorders>
              <w:top w:val="nil"/>
              <w:left w:val="nil"/>
              <w:bottom w:val="single" w:sz="4" w:space="0" w:color="auto"/>
              <w:right w:val="single" w:sz="4" w:space="0" w:color="auto"/>
            </w:tcBorders>
            <w:shd w:val="clear" w:color="auto" w:fill="auto"/>
            <w:noWrap/>
            <w:vAlign w:val="center"/>
            <w:hideMark/>
          </w:tcPr>
          <w:p w14:paraId="41CE15E0" w14:textId="7409BD2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43</w:t>
            </w:r>
          </w:p>
        </w:tc>
      </w:tr>
      <w:tr w:rsidR="00B01228" w:rsidRPr="008B41A1" w14:paraId="468F4FF3"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5C9BCF33" w14:textId="731647D5"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6068BF00" w14:textId="4C093A9C"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2D745D49" w14:textId="6A82F20F"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642B7DC7"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75%</w:t>
            </w:r>
          </w:p>
        </w:tc>
        <w:tc>
          <w:tcPr>
            <w:tcW w:w="897" w:type="dxa"/>
            <w:tcBorders>
              <w:top w:val="nil"/>
              <w:left w:val="nil"/>
              <w:bottom w:val="single" w:sz="4" w:space="0" w:color="auto"/>
              <w:right w:val="single" w:sz="4" w:space="0" w:color="auto"/>
            </w:tcBorders>
            <w:shd w:val="clear" w:color="auto" w:fill="auto"/>
            <w:noWrap/>
            <w:vAlign w:val="center"/>
            <w:hideMark/>
          </w:tcPr>
          <w:p w14:paraId="73852756" w14:textId="0AC4DB9D"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w:t>
            </w:r>
          </w:p>
        </w:tc>
        <w:tc>
          <w:tcPr>
            <w:tcW w:w="977" w:type="dxa"/>
            <w:tcBorders>
              <w:top w:val="nil"/>
              <w:left w:val="nil"/>
              <w:bottom w:val="single" w:sz="4" w:space="0" w:color="auto"/>
              <w:right w:val="single" w:sz="4" w:space="0" w:color="auto"/>
            </w:tcBorders>
            <w:shd w:val="clear" w:color="auto" w:fill="auto"/>
            <w:noWrap/>
            <w:vAlign w:val="center"/>
            <w:hideMark/>
          </w:tcPr>
          <w:p w14:paraId="56430B99" w14:textId="050530B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74</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4</w:t>
            </w:r>
          </w:p>
        </w:tc>
        <w:tc>
          <w:tcPr>
            <w:tcW w:w="935" w:type="dxa"/>
            <w:tcBorders>
              <w:top w:val="nil"/>
              <w:left w:val="nil"/>
              <w:bottom w:val="single" w:sz="4" w:space="0" w:color="auto"/>
              <w:right w:val="single" w:sz="4" w:space="0" w:color="auto"/>
            </w:tcBorders>
            <w:shd w:val="clear" w:color="auto" w:fill="auto"/>
            <w:noWrap/>
            <w:vAlign w:val="center"/>
            <w:hideMark/>
          </w:tcPr>
          <w:p w14:paraId="6520C213"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568</w:t>
            </w:r>
          </w:p>
        </w:tc>
        <w:tc>
          <w:tcPr>
            <w:tcW w:w="686" w:type="dxa"/>
            <w:tcBorders>
              <w:top w:val="nil"/>
              <w:left w:val="nil"/>
              <w:bottom w:val="single" w:sz="4" w:space="0" w:color="auto"/>
              <w:right w:val="single" w:sz="4" w:space="0" w:color="auto"/>
            </w:tcBorders>
            <w:shd w:val="clear" w:color="auto" w:fill="auto"/>
            <w:noWrap/>
            <w:vAlign w:val="center"/>
            <w:hideMark/>
          </w:tcPr>
          <w:p w14:paraId="34C23668"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2200</w:t>
            </w:r>
          </w:p>
        </w:tc>
        <w:tc>
          <w:tcPr>
            <w:tcW w:w="1393" w:type="dxa"/>
            <w:tcBorders>
              <w:top w:val="nil"/>
              <w:left w:val="nil"/>
              <w:bottom w:val="single" w:sz="4" w:space="0" w:color="auto"/>
              <w:right w:val="single" w:sz="4" w:space="0" w:color="auto"/>
            </w:tcBorders>
            <w:shd w:val="clear" w:color="auto" w:fill="auto"/>
            <w:noWrap/>
            <w:vAlign w:val="center"/>
            <w:hideMark/>
          </w:tcPr>
          <w:p w14:paraId="19AE1604" w14:textId="790E4CD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63</w:t>
            </w:r>
          </w:p>
        </w:tc>
      </w:tr>
      <w:tr w:rsidR="00B01228" w:rsidRPr="008B41A1" w14:paraId="1597ADEF"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02FAF579" w14:textId="24229826"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70A7CE6A" w14:textId="2295F1C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70A69FD5" w14:textId="32FB9B62"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434EB1BA"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85%</w:t>
            </w:r>
          </w:p>
        </w:tc>
        <w:tc>
          <w:tcPr>
            <w:tcW w:w="897" w:type="dxa"/>
            <w:tcBorders>
              <w:top w:val="nil"/>
              <w:left w:val="nil"/>
              <w:bottom w:val="single" w:sz="4" w:space="0" w:color="auto"/>
              <w:right w:val="single" w:sz="4" w:space="0" w:color="auto"/>
            </w:tcBorders>
            <w:shd w:val="clear" w:color="auto" w:fill="auto"/>
            <w:noWrap/>
            <w:vAlign w:val="center"/>
            <w:hideMark/>
          </w:tcPr>
          <w:p w14:paraId="3D051672" w14:textId="7392521D"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1</w:t>
            </w:r>
          </w:p>
        </w:tc>
        <w:tc>
          <w:tcPr>
            <w:tcW w:w="977" w:type="dxa"/>
            <w:tcBorders>
              <w:top w:val="nil"/>
              <w:left w:val="nil"/>
              <w:bottom w:val="single" w:sz="4" w:space="0" w:color="auto"/>
              <w:right w:val="single" w:sz="4" w:space="0" w:color="auto"/>
            </w:tcBorders>
            <w:shd w:val="clear" w:color="auto" w:fill="auto"/>
            <w:noWrap/>
            <w:vAlign w:val="center"/>
            <w:hideMark/>
          </w:tcPr>
          <w:p w14:paraId="073AE025" w14:textId="72074B9D"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97</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w:t>
            </w:r>
          </w:p>
        </w:tc>
        <w:tc>
          <w:tcPr>
            <w:tcW w:w="935" w:type="dxa"/>
            <w:tcBorders>
              <w:top w:val="nil"/>
              <w:left w:val="nil"/>
              <w:bottom w:val="single" w:sz="4" w:space="0" w:color="auto"/>
              <w:right w:val="single" w:sz="4" w:space="0" w:color="auto"/>
            </w:tcBorders>
            <w:shd w:val="clear" w:color="auto" w:fill="auto"/>
            <w:noWrap/>
            <w:vAlign w:val="center"/>
            <w:hideMark/>
          </w:tcPr>
          <w:p w14:paraId="78B59EEA"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679</w:t>
            </w:r>
          </w:p>
        </w:tc>
        <w:tc>
          <w:tcPr>
            <w:tcW w:w="686" w:type="dxa"/>
            <w:tcBorders>
              <w:top w:val="nil"/>
              <w:left w:val="nil"/>
              <w:bottom w:val="single" w:sz="4" w:space="0" w:color="auto"/>
              <w:right w:val="single" w:sz="4" w:space="0" w:color="auto"/>
            </w:tcBorders>
            <w:shd w:val="clear" w:color="auto" w:fill="auto"/>
            <w:noWrap/>
            <w:vAlign w:val="center"/>
            <w:hideMark/>
          </w:tcPr>
          <w:p w14:paraId="6A9E6F0A"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8100</w:t>
            </w:r>
          </w:p>
        </w:tc>
        <w:tc>
          <w:tcPr>
            <w:tcW w:w="1393" w:type="dxa"/>
            <w:tcBorders>
              <w:top w:val="nil"/>
              <w:left w:val="nil"/>
              <w:bottom w:val="single" w:sz="4" w:space="0" w:color="auto"/>
              <w:right w:val="single" w:sz="4" w:space="0" w:color="auto"/>
            </w:tcBorders>
            <w:shd w:val="clear" w:color="auto" w:fill="auto"/>
            <w:noWrap/>
            <w:vAlign w:val="center"/>
            <w:hideMark/>
          </w:tcPr>
          <w:p w14:paraId="5B16D289" w14:textId="41950E7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99</w:t>
            </w:r>
          </w:p>
        </w:tc>
      </w:tr>
      <w:tr w:rsidR="00B01228" w:rsidRPr="008B41A1" w14:paraId="5E366061"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76F86D55" w14:textId="4EE4A067"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bottom w:val="single" w:sz="4" w:space="0" w:color="auto"/>
              <w:right w:val="single" w:sz="4" w:space="0" w:color="auto"/>
            </w:tcBorders>
            <w:shd w:val="clear" w:color="auto" w:fill="auto"/>
            <w:noWrap/>
            <w:vAlign w:val="center"/>
            <w:hideMark/>
          </w:tcPr>
          <w:p w14:paraId="338748F8" w14:textId="170E474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68072BEE" w14:textId="1333BC2E"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762D417E"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100%</w:t>
            </w:r>
          </w:p>
        </w:tc>
        <w:tc>
          <w:tcPr>
            <w:tcW w:w="897" w:type="dxa"/>
            <w:tcBorders>
              <w:top w:val="nil"/>
              <w:left w:val="nil"/>
              <w:bottom w:val="single" w:sz="4" w:space="0" w:color="auto"/>
              <w:right w:val="single" w:sz="4" w:space="0" w:color="auto"/>
            </w:tcBorders>
            <w:shd w:val="clear" w:color="auto" w:fill="auto"/>
            <w:noWrap/>
            <w:vAlign w:val="center"/>
            <w:hideMark/>
          </w:tcPr>
          <w:p w14:paraId="41367E87" w14:textId="735B362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9</w:t>
            </w:r>
          </w:p>
        </w:tc>
        <w:tc>
          <w:tcPr>
            <w:tcW w:w="977" w:type="dxa"/>
            <w:tcBorders>
              <w:top w:val="nil"/>
              <w:left w:val="nil"/>
              <w:bottom w:val="single" w:sz="4" w:space="0" w:color="auto"/>
              <w:right w:val="single" w:sz="4" w:space="0" w:color="auto"/>
            </w:tcBorders>
            <w:shd w:val="clear" w:color="auto" w:fill="auto"/>
            <w:noWrap/>
            <w:vAlign w:val="center"/>
            <w:hideMark/>
          </w:tcPr>
          <w:p w14:paraId="62A0CF57" w14:textId="6580CACB"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130</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8</w:t>
            </w:r>
          </w:p>
        </w:tc>
        <w:tc>
          <w:tcPr>
            <w:tcW w:w="935" w:type="dxa"/>
            <w:tcBorders>
              <w:top w:val="nil"/>
              <w:left w:val="nil"/>
              <w:bottom w:val="single" w:sz="4" w:space="0" w:color="auto"/>
              <w:right w:val="single" w:sz="4" w:space="0" w:color="auto"/>
            </w:tcBorders>
            <w:shd w:val="clear" w:color="auto" w:fill="auto"/>
            <w:noWrap/>
            <w:vAlign w:val="center"/>
            <w:hideMark/>
          </w:tcPr>
          <w:p w14:paraId="4E3F35B0"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813</w:t>
            </w:r>
          </w:p>
        </w:tc>
        <w:tc>
          <w:tcPr>
            <w:tcW w:w="686" w:type="dxa"/>
            <w:tcBorders>
              <w:top w:val="nil"/>
              <w:left w:val="nil"/>
              <w:bottom w:val="single" w:sz="4" w:space="0" w:color="auto"/>
              <w:right w:val="single" w:sz="4" w:space="0" w:color="auto"/>
            </w:tcBorders>
            <w:shd w:val="clear" w:color="auto" w:fill="auto"/>
            <w:noWrap/>
            <w:vAlign w:val="center"/>
            <w:hideMark/>
          </w:tcPr>
          <w:p w14:paraId="69FB8F28"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8900</w:t>
            </w:r>
          </w:p>
        </w:tc>
        <w:tc>
          <w:tcPr>
            <w:tcW w:w="1393" w:type="dxa"/>
            <w:tcBorders>
              <w:top w:val="nil"/>
              <w:left w:val="nil"/>
              <w:bottom w:val="single" w:sz="4" w:space="0" w:color="auto"/>
              <w:right w:val="single" w:sz="4" w:space="0" w:color="auto"/>
            </w:tcBorders>
            <w:shd w:val="clear" w:color="auto" w:fill="auto"/>
            <w:noWrap/>
            <w:vAlign w:val="center"/>
            <w:hideMark/>
          </w:tcPr>
          <w:p w14:paraId="72AFD2C9" w14:textId="643D0CF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22</w:t>
            </w:r>
          </w:p>
        </w:tc>
      </w:tr>
      <w:tr w:rsidR="00B01228" w:rsidRPr="008B41A1" w14:paraId="094BB127"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671C50B6" w14:textId="03EAE9C7"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val="restart"/>
            <w:tcBorders>
              <w:top w:val="nil"/>
              <w:left w:val="nil"/>
              <w:right w:val="single" w:sz="4" w:space="0" w:color="auto"/>
            </w:tcBorders>
            <w:shd w:val="clear" w:color="auto" w:fill="auto"/>
            <w:noWrap/>
            <w:vAlign w:val="center"/>
            <w:hideMark/>
          </w:tcPr>
          <w:p w14:paraId="44515066" w14:textId="286FF62A" w:rsidR="00B01228" w:rsidRPr="00B01228" w:rsidRDefault="008B41A1" w:rsidP="008B41A1">
            <w:pPr>
              <w:spacing w:line="240" w:lineRule="auto"/>
              <w:jc w:val="center"/>
              <w:rPr>
                <w:rFonts w:ascii="Calibri" w:eastAsia="Times New Roman" w:hAnsi="Calibri" w:cs="Calibri"/>
                <w:color w:val="000000"/>
                <w:sz w:val="18"/>
                <w:szCs w:val="18"/>
                <w:lang w:eastAsia="es-ES"/>
              </w:rPr>
            </w:pPr>
            <w:r>
              <w:rPr>
                <w:rFonts w:ascii="Calibri" w:eastAsia="Times New Roman" w:hAnsi="Calibri" w:cs="Calibri"/>
                <w:color w:val="000000"/>
                <w:sz w:val="18"/>
                <w:szCs w:val="18"/>
                <w:lang w:eastAsia="es-ES"/>
              </w:rPr>
              <w:t>1</w:t>
            </w:r>
            <w:r w:rsidR="00B01228" w:rsidRPr="00B01228">
              <w:rPr>
                <w:rFonts w:ascii="Calibri" w:eastAsia="Times New Roman" w:hAnsi="Calibri" w:cs="Calibri"/>
                <w:color w:val="000000"/>
                <w:sz w:val="18"/>
                <w:szCs w:val="18"/>
                <w:lang w:eastAsia="es-ES"/>
              </w:rPr>
              <w:t>4</w:t>
            </w:r>
            <w:r w:rsidR="00B01228" w:rsidRPr="008B41A1">
              <w:rPr>
                <w:rFonts w:ascii="Calibri" w:eastAsia="Times New Roman" w:hAnsi="Calibri" w:cs="Calibri"/>
                <w:color w:val="000000"/>
                <w:sz w:val="18"/>
                <w:szCs w:val="18"/>
                <w:lang w:eastAsia="es-ES"/>
              </w:rPr>
              <w:t>,</w:t>
            </w:r>
            <w:r w:rsidR="00B01228" w:rsidRPr="00B01228">
              <w:rPr>
                <w:rFonts w:ascii="Calibri" w:eastAsia="Times New Roman" w:hAnsi="Calibri" w:cs="Calibri"/>
                <w:color w:val="000000"/>
                <w:sz w:val="18"/>
                <w:szCs w:val="18"/>
                <w:lang w:eastAsia="es-ES"/>
              </w:rPr>
              <w:t>8</w:t>
            </w:r>
          </w:p>
        </w:tc>
        <w:tc>
          <w:tcPr>
            <w:tcW w:w="739" w:type="dxa"/>
            <w:vMerge/>
            <w:tcBorders>
              <w:left w:val="nil"/>
              <w:right w:val="single" w:sz="4" w:space="0" w:color="auto"/>
            </w:tcBorders>
            <w:shd w:val="clear" w:color="auto" w:fill="auto"/>
            <w:noWrap/>
            <w:vAlign w:val="center"/>
            <w:hideMark/>
          </w:tcPr>
          <w:p w14:paraId="7E8643AD" w14:textId="4A4122C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7FDF2FE4"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50%</w:t>
            </w:r>
          </w:p>
        </w:tc>
        <w:tc>
          <w:tcPr>
            <w:tcW w:w="897" w:type="dxa"/>
            <w:tcBorders>
              <w:top w:val="nil"/>
              <w:left w:val="nil"/>
              <w:bottom w:val="single" w:sz="4" w:space="0" w:color="auto"/>
              <w:right w:val="single" w:sz="4" w:space="0" w:color="auto"/>
            </w:tcBorders>
            <w:shd w:val="clear" w:color="auto" w:fill="auto"/>
            <w:noWrap/>
            <w:vAlign w:val="center"/>
            <w:hideMark/>
          </w:tcPr>
          <w:p w14:paraId="303D3B56"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13</w:t>
            </w:r>
          </w:p>
        </w:tc>
        <w:tc>
          <w:tcPr>
            <w:tcW w:w="977" w:type="dxa"/>
            <w:tcBorders>
              <w:top w:val="nil"/>
              <w:left w:val="nil"/>
              <w:bottom w:val="single" w:sz="4" w:space="0" w:color="auto"/>
              <w:right w:val="single" w:sz="4" w:space="0" w:color="auto"/>
            </w:tcBorders>
            <w:shd w:val="clear" w:color="auto" w:fill="auto"/>
            <w:noWrap/>
            <w:vAlign w:val="center"/>
            <w:hideMark/>
          </w:tcPr>
          <w:p w14:paraId="381A0F4F" w14:textId="04BBE87D"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45</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54</w:t>
            </w:r>
          </w:p>
        </w:tc>
        <w:tc>
          <w:tcPr>
            <w:tcW w:w="935" w:type="dxa"/>
            <w:tcBorders>
              <w:top w:val="nil"/>
              <w:left w:val="nil"/>
              <w:bottom w:val="single" w:sz="4" w:space="0" w:color="auto"/>
              <w:right w:val="single" w:sz="4" w:space="0" w:color="auto"/>
            </w:tcBorders>
            <w:shd w:val="clear" w:color="auto" w:fill="auto"/>
            <w:noWrap/>
            <w:vAlign w:val="center"/>
            <w:hideMark/>
          </w:tcPr>
          <w:p w14:paraId="5ACA24F6"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403</w:t>
            </w:r>
          </w:p>
        </w:tc>
        <w:tc>
          <w:tcPr>
            <w:tcW w:w="686" w:type="dxa"/>
            <w:tcBorders>
              <w:top w:val="nil"/>
              <w:left w:val="nil"/>
              <w:bottom w:val="single" w:sz="4" w:space="0" w:color="auto"/>
              <w:right w:val="single" w:sz="4" w:space="0" w:color="auto"/>
            </w:tcBorders>
            <w:shd w:val="clear" w:color="auto" w:fill="auto"/>
            <w:noWrap/>
            <w:vAlign w:val="center"/>
            <w:hideMark/>
          </w:tcPr>
          <w:p w14:paraId="17F8D45A"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5700</w:t>
            </w:r>
          </w:p>
        </w:tc>
        <w:tc>
          <w:tcPr>
            <w:tcW w:w="1393" w:type="dxa"/>
            <w:tcBorders>
              <w:top w:val="nil"/>
              <w:left w:val="nil"/>
              <w:bottom w:val="single" w:sz="4" w:space="0" w:color="auto"/>
              <w:right w:val="single" w:sz="4" w:space="0" w:color="auto"/>
            </w:tcBorders>
            <w:shd w:val="clear" w:color="auto" w:fill="auto"/>
            <w:noWrap/>
            <w:vAlign w:val="center"/>
            <w:hideMark/>
          </w:tcPr>
          <w:p w14:paraId="3FF73226" w14:textId="27AE0BEF"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25</w:t>
            </w:r>
          </w:p>
        </w:tc>
      </w:tr>
      <w:tr w:rsidR="00B01228" w:rsidRPr="008B41A1" w14:paraId="2A57DE59"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37D7D460" w14:textId="0A392AF5"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6DFB2AFB" w14:textId="5A93D5D9"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57ACE3A8" w14:textId="71CB650F"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1EA68344"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65%</w:t>
            </w:r>
          </w:p>
        </w:tc>
        <w:tc>
          <w:tcPr>
            <w:tcW w:w="897" w:type="dxa"/>
            <w:tcBorders>
              <w:top w:val="nil"/>
              <w:left w:val="nil"/>
              <w:bottom w:val="single" w:sz="4" w:space="0" w:color="auto"/>
              <w:right w:val="single" w:sz="4" w:space="0" w:color="auto"/>
            </w:tcBorders>
            <w:shd w:val="clear" w:color="auto" w:fill="auto"/>
            <w:noWrap/>
            <w:vAlign w:val="center"/>
            <w:hideMark/>
          </w:tcPr>
          <w:p w14:paraId="75069C5F" w14:textId="0E6B80BA"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2</w:t>
            </w:r>
          </w:p>
        </w:tc>
        <w:tc>
          <w:tcPr>
            <w:tcW w:w="977" w:type="dxa"/>
            <w:tcBorders>
              <w:top w:val="nil"/>
              <w:left w:val="nil"/>
              <w:bottom w:val="single" w:sz="4" w:space="0" w:color="auto"/>
              <w:right w:val="single" w:sz="4" w:space="0" w:color="auto"/>
            </w:tcBorders>
            <w:shd w:val="clear" w:color="auto" w:fill="auto"/>
            <w:noWrap/>
            <w:vAlign w:val="center"/>
            <w:hideMark/>
          </w:tcPr>
          <w:p w14:paraId="19A9CC18" w14:textId="3187E260"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91</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76</w:t>
            </w:r>
          </w:p>
        </w:tc>
        <w:tc>
          <w:tcPr>
            <w:tcW w:w="935" w:type="dxa"/>
            <w:tcBorders>
              <w:top w:val="nil"/>
              <w:left w:val="nil"/>
              <w:bottom w:val="single" w:sz="4" w:space="0" w:color="auto"/>
              <w:right w:val="single" w:sz="4" w:space="0" w:color="auto"/>
            </w:tcBorders>
            <w:shd w:val="clear" w:color="auto" w:fill="auto"/>
            <w:noWrap/>
            <w:vAlign w:val="center"/>
            <w:hideMark/>
          </w:tcPr>
          <w:p w14:paraId="220777A2"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636</w:t>
            </w:r>
          </w:p>
        </w:tc>
        <w:tc>
          <w:tcPr>
            <w:tcW w:w="686" w:type="dxa"/>
            <w:tcBorders>
              <w:top w:val="nil"/>
              <w:left w:val="nil"/>
              <w:bottom w:val="single" w:sz="4" w:space="0" w:color="auto"/>
              <w:right w:val="single" w:sz="4" w:space="0" w:color="auto"/>
            </w:tcBorders>
            <w:shd w:val="clear" w:color="auto" w:fill="auto"/>
            <w:noWrap/>
            <w:vAlign w:val="center"/>
            <w:hideMark/>
          </w:tcPr>
          <w:p w14:paraId="13853D33"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7600</w:t>
            </w:r>
          </w:p>
        </w:tc>
        <w:tc>
          <w:tcPr>
            <w:tcW w:w="1393" w:type="dxa"/>
            <w:tcBorders>
              <w:top w:val="nil"/>
              <w:left w:val="nil"/>
              <w:bottom w:val="single" w:sz="4" w:space="0" w:color="auto"/>
              <w:right w:val="single" w:sz="4" w:space="0" w:color="auto"/>
            </w:tcBorders>
            <w:shd w:val="clear" w:color="auto" w:fill="auto"/>
            <w:noWrap/>
            <w:vAlign w:val="center"/>
            <w:hideMark/>
          </w:tcPr>
          <w:p w14:paraId="79897B9B" w14:textId="4DE4F12D"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93</w:t>
            </w:r>
          </w:p>
        </w:tc>
      </w:tr>
      <w:tr w:rsidR="00B01228" w:rsidRPr="008B41A1" w14:paraId="7599ECD7"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07F9CBAF" w14:textId="2B4A4B80"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1507B9C4" w14:textId="2241B5F1"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646E48BA" w14:textId="45A6E5F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75E8EE12"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75%</w:t>
            </w:r>
          </w:p>
        </w:tc>
        <w:tc>
          <w:tcPr>
            <w:tcW w:w="897" w:type="dxa"/>
            <w:tcBorders>
              <w:top w:val="nil"/>
              <w:left w:val="nil"/>
              <w:bottom w:val="single" w:sz="4" w:space="0" w:color="auto"/>
              <w:right w:val="single" w:sz="4" w:space="0" w:color="auto"/>
            </w:tcBorders>
            <w:shd w:val="clear" w:color="auto" w:fill="auto"/>
            <w:noWrap/>
            <w:vAlign w:val="center"/>
            <w:hideMark/>
          </w:tcPr>
          <w:p w14:paraId="040214F7" w14:textId="579E720A"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4</w:t>
            </w:r>
          </w:p>
        </w:tc>
        <w:tc>
          <w:tcPr>
            <w:tcW w:w="977" w:type="dxa"/>
            <w:tcBorders>
              <w:top w:val="nil"/>
              <w:left w:val="nil"/>
              <w:bottom w:val="single" w:sz="4" w:space="0" w:color="auto"/>
              <w:right w:val="single" w:sz="4" w:space="0" w:color="auto"/>
            </w:tcBorders>
            <w:shd w:val="clear" w:color="auto" w:fill="auto"/>
            <w:noWrap/>
            <w:vAlign w:val="center"/>
            <w:hideMark/>
          </w:tcPr>
          <w:p w14:paraId="5EEAF4E9" w14:textId="65A978C8"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124</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32</w:t>
            </w:r>
          </w:p>
        </w:tc>
        <w:tc>
          <w:tcPr>
            <w:tcW w:w="935" w:type="dxa"/>
            <w:tcBorders>
              <w:top w:val="nil"/>
              <w:left w:val="nil"/>
              <w:bottom w:val="single" w:sz="4" w:space="0" w:color="auto"/>
              <w:right w:val="single" w:sz="4" w:space="0" w:color="auto"/>
            </w:tcBorders>
            <w:shd w:val="clear" w:color="auto" w:fill="auto"/>
            <w:noWrap/>
            <w:vAlign w:val="center"/>
            <w:hideMark/>
          </w:tcPr>
          <w:p w14:paraId="76C27CC9"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786</w:t>
            </w:r>
          </w:p>
        </w:tc>
        <w:tc>
          <w:tcPr>
            <w:tcW w:w="686" w:type="dxa"/>
            <w:tcBorders>
              <w:top w:val="nil"/>
              <w:left w:val="nil"/>
              <w:bottom w:val="single" w:sz="4" w:space="0" w:color="auto"/>
              <w:right w:val="single" w:sz="4" w:space="0" w:color="auto"/>
            </w:tcBorders>
            <w:shd w:val="clear" w:color="auto" w:fill="auto"/>
            <w:noWrap/>
            <w:vAlign w:val="center"/>
            <w:hideMark/>
          </w:tcPr>
          <w:p w14:paraId="1E3A2BAC"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8600</w:t>
            </w:r>
          </w:p>
        </w:tc>
        <w:tc>
          <w:tcPr>
            <w:tcW w:w="1393" w:type="dxa"/>
            <w:tcBorders>
              <w:top w:val="nil"/>
              <w:left w:val="nil"/>
              <w:bottom w:val="single" w:sz="4" w:space="0" w:color="auto"/>
              <w:right w:val="single" w:sz="4" w:space="0" w:color="auto"/>
            </w:tcBorders>
            <w:shd w:val="clear" w:color="auto" w:fill="auto"/>
            <w:noWrap/>
            <w:vAlign w:val="center"/>
            <w:hideMark/>
          </w:tcPr>
          <w:p w14:paraId="38AA3AAE" w14:textId="4D72D0F2"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6</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32</w:t>
            </w:r>
          </w:p>
        </w:tc>
      </w:tr>
      <w:tr w:rsidR="00B01228" w:rsidRPr="008B41A1" w14:paraId="633DA779" w14:textId="77777777" w:rsidTr="008B41A1">
        <w:trPr>
          <w:trHeight w:val="288"/>
          <w:jc w:val="center"/>
        </w:trPr>
        <w:tc>
          <w:tcPr>
            <w:tcW w:w="846" w:type="dxa"/>
            <w:vMerge/>
            <w:tcBorders>
              <w:left w:val="single" w:sz="4" w:space="0" w:color="auto"/>
              <w:right w:val="single" w:sz="4" w:space="0" w:color="auto"/>
            </w:tcBorders>
            <w:shd w:val="clear" w:color="auto" w:fill="auto"/>
            <w:noWrap/>
            <w:vAlign w:val="center"/>
            <w:hideMark/>
          </w:tcPr>
          <w:p w14:paraId="2D1FE6D2" w14:textId="47A0B9C6"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right w:val="single" w:sz="4" w:space="0" w:color="auto"/>
            </w:tcBorders>
            <w:shd w:val="clear" w:color="auto" w:fill="auto"/>
            <w:noWrap/>
            <w:vAlign w:val="center"/>
            <w:hideMark/>
          </w:tcPr>
          <w:p w14:paraId="3BE6E3BA" w14:textId="2BD0D53A"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right w:val="single" w:sz="4" w:space="0" w:color="auto"/>
            </w:tcBorders>
            <w:shd w:val="clear" w:color="auto" w:fill="auto"/>
            <w:noWrap/>
            <w:vAlign w:val="center"/>
            <w:hideMark/>
          </w:tcPr>
          <w:p w14:paraId="23BB1D74" w14:textId="11319D0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5C65BE89"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85%</w:t>
            </w:r>
          </w:p>
        </w:tc>
        <w:tc>
          <w:tcPr>
            <w:tcW w:w="897" w:type="dxa"/>
            <w:tcBorders>
              <w:top w:val="nil"/>
              <w:left w:val="nil"/>
              <w:bottom w:val="single" w:sz="4" w:space="0" w:color="auto"/>
              <w:right w:val="single" w:sz="4" w:space="0" w:color="auto"/>
            </w:tcBorders>
            <w:shd w:val="clear" w:color="auto" w:fill="auto"/>
            <w:noWrap/>
            <w:vAlign w:val="center"/>
            <w:hideMark/>
          </w:tcPr>
          <w:p w14:paraId="464B6DFA" w14:textId="3810314A"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7</w:t>
            </w:r>
          </w:p>
        </w:tc>
        <w:tc>
          <w:tcPr>
            <w:tcW w:w="977" w:type="dxa"/>
            <w:tcBorders>
              <w:top w:val="nil"/>
              <w:left w:val="nil"/>
              <w:bottom w:val="single" w:sz="4" w:space="0" w:color="auto"/>
              <w:right w:val="single" w:sz="4" w:space="0" w:color="auto"/>
            </w:tcBorders>
            <w:shd w:val="clear" w:color="auto" w:fill="auto"/>
            <w:noWrap/>
            <w:vAlign w:val="center"/>
            <w:hideMark/>
          </w:tcPr>
          <w:p w14:paraId="56C6F25A" w14:textId="04DD5C3C"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158</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36</w:t>
            </w:r>
          </w:p>
        </w:tc>
        <w:tc>
          <w:tcPr>
            <w:tcW w:w="935" w:type="dxa"/>
            <w:tcBorders>
              <w:top w:val="nil"/>
              <w:left w:val="nil"/>
              <w:bottom w:val="single" w:sz="4" w:space="0" w:color="auto"/>
              <w:right w:val="single" w:sz="4" w:space="0" w:color="auto"/>
            </w:tcBorders>
            <w:shd w:val="clear" w:color="auto" w:fill="auto"/>
            <w:noWrap/>
            <w:vAlign w:val="center"/>
            <w:hideMark/>
          </w:tcPr>
          <w:p w14:paraId="294C3B11"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907</w:t>
            </w:r>
          </w:p>
        </w:tc>
        <w:tc>
          <w:tcPr>
            <w:tcW w:w="686" w:type="dxa"/>
            <w:tcBorders>
              <w:top w:val="nil"/>
              <w:left w:val="nil"/>
              <w:bottom w:val="single" w:sz="4" w:space="0" w:color="auto"/>
              <w:right w:val="single" w:sz="4" w:space="0" w:color="auto"/>
            </w:tcBorders>
            <w:shd w:val="clear" w:color="auto" w:fill="auto"/>
            <w:noWrap/>
            <w:vAlign w:val="center"/>
            <w:hideMark/>
          </w:tcPr>
          <w:p w14:paraId="6C82C2E1"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9500</w:t>
            </w:r>
          </w:p>
        </w:tc>
        <w:tc>
          <w:tcPr>
            <w:tcW w:w="1393" w:type="dxa"/>
            <w:tcBorders>
              <w:top w:val="nil"/>
              <w:left w:val="nil"/>
              <w:bottom w:val="single" w:sz="4" w:space="0" w:color="auto"/>
              <w:right w:val="single" w:sz="4" w:space="0" w:color="auto"/>
            </w:tcBorders>
            <w:shd w:val="clear" w:color="auto" w:fill="auto"/>
            <w:noWrap/>
            <w:vAlign w:val="center"/>
            <w:hideMark/>
          </w:tcPr>
          <w:p w14:paraId="6F7B2B6B" w14:textId="0A1DB8F4"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73</w:t>
            </w:r>
          </w:p>
        </w:tc>
      </w:tr>
      <w:tr w:rsidR="00B01228" w:rsidRPr="008B41A1" w14:paraId="6200480E" w14:textId="77777777" w:rsidTr="008B41A1">
        <w:trPr>
          <w:trHeight w:val="288"/>
          <w:jc w:val="center"/>
        </w:trPr>
        <w:tc>
          <w:tcPr>
            <w:tcW w:w="846" w:type="dxa"/>
            <w:vMerge/>
            <w:tcBorders>
              <w:left w:val="single" w:sz="4" w:space="0" w:color="auto"/>
              <w:bottom w:val="single" w:sz="4" w:space="0" w:color="auto"/>
              <w:right w:val="single" w:sz="4" w:space="0" w:color="auto"/>
            </w:tcBorders>
            <w:shd w:val="clear" w:color="auto" w:fill="auto"/>
            <w:noWrap/>
            <w:vAlign w:val="center"/>
            <w:hideMark/>
          </w:tcPr>
          <w:p w14:paraId="4F4EB3AF" w14:textId="67CB3E84"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810" w:type="dxa"/>
            <w:vMerge/>
            <w:tcBorders>
              <w:left w:val="nil"/>
              <w:bottom w:val="single" w:sz="4" w:space="0" w:color="auto"/>
              <w:right w:val="single" w:sz="4" w:space="0" w:color="auto"/>
            </w:tcBorders>
            <w:shd w:val="clear" w:color="auto" w:fill="auto"/>
            <w:noWrap/>
            <w:vAlign w:val="center"/>
            <w:hideMark/>
          </w:tcPr>
          <w:p w14:paraId="19501B8A" w14:textId="719A0B53"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39" w:type="dxa"/>
            <w:vMerge/>
            <w:tcBorders>
              <w:left w:val="nil"/>
              <w:bottom w:val="single" w:sz="4" w:space="0" w:color="auto"/>
              <w:right w:val="single" w:sz="4" w:space="0" w:color="auto"/>
            </w:tcBorders>
            <w:shd w:val="clear" w:color="auto" w:fill="auto"/>
            <w:noWrap/>
            <w:vAlign w:val="center"/>
            <w:hideMark/>
          </w:tcPr>
          <w:p w14:paraId="313D443E" w14:textId="52F99448" w:rsidR="00B01228" w:rsidRPr="00B01228" w:rsidRDefault="00B01228" w:rsidP="008B41A1">
            <w:pPr>
              <w:spacing w:line="240" w:lineRule="auto"/>
              <w:jc w:val="center"/>
              <w:rPr>
                <w:rFonts w:ascii="Calibri" w:eastAsia="Times New Roman" w:hAnsi="Calibri" w:cs="Calibri"/>
                <w:color w:val="000000"/>
                <w:sz w:val="18"/>
                <w:szCs w:val="18"/>
                <w:lang w:eastAsia="es-ES"/>
              </w:rPr>
            </w:pPr>
          </w:p>
        </w:tc>
        <w:tc>
          <w:tcPr>
            <w:tcW w:w="780" w:type="dxa"/>
            <w:tcBorders>
              <w:top w:val="nil"/>
              <w:left w:val="nil"/>
              <w:bottom w:val="single" w:sz="4" w:space="0" w:color="auto"/>
              <w:right w:val="single" w:sz="4" w:space="0" w:color="auto"/>
            </w:tcBorders>
            <w:shd w:val="clear" w:color="auto" w:fill="auto"/>
            <w:noWrap/>
            <w:vAlign w:val="center"/>
            <w:hideMark/>
          </w:tcPr>
          <w:p w14:paraId="166FC077"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100%</w:t>
            </w:r>
          </w:p>
        </w:tc>
        <w:tc>
          <w:tcPr>
            <w:tcW w:w="897" w:type="dxa"/>
            <w:tcBorders>
              <w:top w:val="nil"/>
              <w:left w:val="nil"/>
              <w:bottom w:val="single" w:sz="4" w:space="0" w:color="auto"/>
              <w:right w:val="single" w:sz="4" w:space="0" w:color="auto"/>
            </w:tcBorders>
            <w:shd w:val="clear" w:color="auto" w:fill="auto"/>
            <w:noWrap/>
            <w:vAlign w:val="center"/>
            <w:hideMark/>
          </w:tcPr>
          <w:p w14:paraId="583742B6" w14:textId="77CEEA76"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14</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3</w:t>
            </w:r>
          </w:p>
        </w:tc>
        <w:tc>
          <w:tcPr>
            <w:tcW w:w="977" w:type="dxa"/>
            <w:tcBorders>
              <w:top w:val="nil"/>
              <w:left w:val="nil"/>
              <w:bottom w:val="single" w:sz="4" w:space="0" w:color="auto"/>
              <w:right w:val="single" w:sz="4" w:space="0" w:color="auto"/>
            </w:tcBorders>
            <w:shd w:val="clear" w:color="auto" w:fill="auto"/>
            <w:noWrap/>
            <w:vAlign w:val="center"/>
            <w:hideMark/>
          </w:tcPr>
          <w:p w14:paraId="5B0723C5" w14:textId="6D1C14A5"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211</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64</w:t>
            </w:r>
          </w:p>
        </w:tc>
        <w:tc>
          <w:tcPr>
            <w:tcW w:w="935" w:type="dxa"/>
            <w:tcBorders>
              <w:top w:val="nil"/>
              <w:left w:val="nil"/>
              <w:bottom w:val="single" w:sz="4" w:space="0" w:color="auto"/>
              <w:right w:val="single" w:sz="4" w:space="0" w:color="auto"/>
            </w:tcBorders>
            <w:shd w:val="clear" w:color="auto" w:fill="auto"/>
            <w:noWrap/>
            <w:vAlign w:val="center"/>
            <w:hideMark/>
          </w:tcPr>
          <w:p w14:paraId="3BF42CBC"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1064</w:t>
            </w:r>
          </w:p>
        </w:tc>
        <w:tc>
          <w:tcPr>
            <w:tcW w:w="686" w:type="dxa"/>
            <w:tcBorders>
              <w:top w:val="nil"/>
              <w:left w:val="nil"/>
              <w:bottom w:val="single" w:sz="4" w:space="0" w:color="auto"/>
              <w:right w:val="single" w:sz="4" w:space="0" w:color="auto"/>
            </w:tcBorders>
            <w:shd w:val="clear" w:color="auto" w:fill="auto"/>
            <w:noWrap/>
            <w:vAlign w:val="center"/>
            <w:hideMark/>
          </w:tcPr>
          <w:p w14:paraId="2164FEEB" w14:textId="77777777"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10200</w:t>
            </w:r>
          </w:p>
        </w:tc>
        <w:tc>
          <w:tcPr>
            <w:tcW w:w="1393" w:type="dxa"/>
            <w:tcBorders>
              <w:top w:val="nil"/>
              <w:left w:val="nil"/>
              <w:bottom w:val="single" w:sz="4" w:space="0" w:color="auto"/>
              <w:right w:val="single" w:sz="4" w:space="0" w:color="auto"/>
            </w:tcBorders>
            <w:shd w:val="clear" w:color="auto" w:fill="auto"/>
            <w:noWrap/>
            <w:vAlign w:val="center"/>
            <w:hideMark/>
          </w:tcPr>
          <w:p w14:paraId="3A942FF3" w14:textId="29297D70" w:rsidR="00B01228" w:rsidRPr="00B01228" w:rsidRDefault="00B01228" w:rsidP="008B41A1">
            <w:pPr>
              <w:spacing w:line="240" w:lineRule="auto"/>
              <w:jc w:val="center"/>
              <w:rPr>
                <w:rFonts w:ascii="Calibri" w:eastAsia="Times New Roman" w:hAnsi="Calibri" w:cs="Calibri"/>
                <w:color w:val="000000"/>
                <w:sz w:val="18"/>
                <w:szCs w:val="18"/>
                <w:lang w:eastAsia="es-ES"/>
              </w:rPr>
            </w:pPr>
            <w:r w:rsidRPr="00B01228">
              <w:rPr>
                <w:rFonts w:ascii="Calibri" w:eastAsia="Times New Roman" w:hAnsi="Calibri" w:cs="Calibri"/>
                <w:color w:val="000000"/>
                <w:sz w:val="18"/>
                <w:szCs w:val="18"/>
                <w:lang w:eastAsia="es-ES"/>
              </w:rPr>
              <w:t>5</w:t>
            </w:r>
            <w:r w:rsidRPr="008B41A1">
              <w:rPr>
                <w:rFonts w:ascii="Calibri" w:eastAsia="Times New Roman" w:hAnsi="Calibri" w:cs="Calibri"/>
                <w:color w:val="000000"/>
                <w:sz w:val="18"/>
                <w:szCs w:val="18"/>
                <w:lang w:eastAsia="es-ES"/>
              </w:rPr>
              <w:t>,</w:t>
            </w:r>
            <w:r w:rsidRPr="00B01228">
              <w:rPr>
                <w:rFonts w:ascii="Calibri" w:eastAsia="Times New Roman" w:hAnsi="Calibri" w:cs="Calibri"/>
                <w:color w:val="000000"/>
                <w:sz w:val="18"/>
                <w:szCs w:val="18"/>
                <w:lang w:eastAsia="es-ES"/>
              </w:rPr>
              <w:t>12</w:t>
            </w:r>
          </w:p>
        </w:tc>
      </w:tr>
    </w:tbl>
    <w:p w14:paraId="763A8937" w14:textId="77777777" w:rsidR="00B01228" w:rsidRDefault="00B01228" w:rsidP="006E22E0"/>
    <w:p w14:paraId="2A67E4E3" w14:textId="21047B2B" w:rsidR="005B4F0F" w:rsidRDefault="005B4F0F" w:rsidP="005B4F0F"/>
    <w:p w14:paraId="38659B7E" w14:textId="4BC66C5A" w:rsidR="004A0F27" w:rsidRDefault="004A0F27" w:rsidP="005B4F0F">
      <w:r w:rsidRPr="00A819E5">
        <w:t xml:space="preserve">Como se puede observar en la </w:t>
      </w:r>
      <w:ins w:id="1759" w:author="Prieto Bailo, León Enrique" w:date="2023-07-07T21:00:00Z">
        <w:r w:rsidR="00A819E5" w:rsidRPr="00A819E5">
          <w:fldChar w:fldCharType="begin"/>
        </w:r>
        <w:r w:rsidR="00A819E5" w:rsidRPr="00A819E5">
          <w:instrText xml:space="preserve"> REF _Ref139655987 \h </w:instrText>
        </w:r>
      </w:ins>
      <w:r w:rsidR="00A819E5" w:rsidRPr="00A819E5">
        <w:rPr>
          <w:rPrChange w:id="1760" w:author="Prieto Bailo, León Enrique" w:date="2023-07-07T21:00:00Z">
            <w:rPr>
              <w:b/>
              <w:bCs/>
            </w:rPr>
          </w:rPrChange>
        </w:rPr>
        <w:instrText xml:space="preserve"> \* MERGEFORMAT </w:instrText>
      </w:r>
      <w:r w:rsidR="00A819E5" w:rsidRPr="00A819E5">
        <w:fldChar w:fldCharType="separate"/>
      </w:r>
      <w:ins w:id="1761" w:author="Prieto Bailo, León Enrique" w:date="2023-07-09T17:01:00Z">
        <w:r w:rsidR="00B055D0" w:rsidRPr="00B055D0">
          <w:rPr>
            <w:rPrChange w:id="1762" w:author="Prieto Bailo, León Enrique" w:date="2023-07-09T17:01:00Z">
              <w:rPr>
                <w:b/>
                <w:bCs/>
              </w:rPr>
            </w:rPrChange>
          </w:rPr>
          <w:t xml:space="preserve">Tabla </w:t>
        </w:r>
        <w:r w:rsidR="00B055D0" w:rsidRPr="00B055D0">
          <w:rPr>
            <w:noProof/>
            <w:rPrChange w:id="1763" w:author="Prieto Bailo, León Enrique" w:date="2023-07-09T17:01:00Z">
              <w:rPr>
                <w:b/>
                <w:bCs/>
                <w:noProof/>
              </w:rPr>
            </w:rPrChange>
          </w:rPr>
          <w:t>2</w:t>
        </w:r>
        <w:r w:rsidR="00B055D0" w:rsidRPr="00B055D0">
          <w:rPr>
            <w:noProof/>
            <w:rPrChange w:id="1764" w:author="Prieto Bailo, León Enrique" w:date="2023-07-09T17:01:00Z">
              <w:rPr>
                <w:b/>
                <w:bCs/>
              </w:rPr>
            </w:rPrChange>
          </w:rPr>
          <w:t>.</w:t>
        </w:r>
        <w:r w:rsidR="00B055D0" w:rsidRPr="00B055D0">
          <w:rPr>
            <w:noProof/>
            <w:rPrChange w:id="1765" w:author="Prieto Bailo, León Enrique" w:date="2023-07-09T17:01:00Z">
              <w:rPr>
                <w:b/>
                <w:bCs/>
                <w:noProof/>
              </w:rPr>
            </w:rPrChange>
          </w:rPr>
          <w:t>1</w:t>
        </w:r>
      </w:ins>
      <w:ins w:id="1766" w:author="Prieto Bailo, León Enrique" w:date="2023-07-07T21:00:00Z">
        <w:r w:rsidR="00A819E5" w:rsidRPr="00A819E5">
          <w:fldChar w:fldCharType="end"/>
        </w:r>
      </w:ins>
      <w:del w:id="1767" w:author="Prieto Bailo, León Enrique" w:date="2023-07-07T21:00:00Z">
        <w:r w:rsidRPr="00A819E5" w:rsidDel="00A819E5">
          <w:delText>tabla de especificaciones</w:delText>
        </w:r>
      </w:del>
      <w:r w:rsidRPr="00A819E5">
        <w:t xml:space="preserve">, el empuje </w:t>
      </w:r>
      <w:ins w:id="1768" w:author="ramon casanella" w:date="2023-07-06T08:09:00Z">
        <w:r w:rsidR="0089595A" w:rsidRPr="00A819E5">
          <w:t xml:space="preserve">(thrust) </w:t>
        </w:r>
      </w:ins>
      <w:r w:rsidRPr="00A819E5">
        <w:t>generado para un</w:t>
      </w:r>
      <w:r w:rsidRPr="004A0F27">
        <w:t xml:space="preserve"> 65% de </w:t>
      </w:r>
      <w:r>
        <w:t>throttle</w:t>
      </w:r>
      <w:r w:rsidRPr="004A0F27">
        <w:t xml:space="preserve"> a 11</w:t>
      </w:r>
      <w:del w:id="1769" w:author="León Prieto" w:date="2023-07-05T00:49:00Z">
        <w:r w:rsidRPr="004A0F27" w:rsidDel="001A5293">
          <w:delText>.</w:delText>
        </w:r>
      </w:del>
      <w:ins w:id="1770" w:author="León Prieto" w:date="2023-07-05T00:49:00Z">
        <w:r w:rsidR="001A5293">
          <w:t>,</w:t>
        </w:r>
      </w:ins>
      <w:r w:rsidRPr="004A0F27">
        <w:t>1 V supera el peso total del dron, lo que indica que los motores y las hélices seleccionadas son más que adecuados para realizar el vuelo sin problemas. Esto garantiza una capacidad de empuje suficiente para mantener el dron en el aire y maniobrar de manera segura.</w:t>
      </w:r>
      <w:ins w:id="1771" w:author="Prieto Bailo, León Enrique" w:date="2023-07-03T20:15:00Z">
        <w:r w:rsidR="0039303E">
          <w:t xml:space="preserve"> El empuje máximo proporcionable por los motores es:</w:t>
        </w:r>
      </w:ins>
    </w:p>
    <w:p w14:paraId="6B6A8D07" w14:textId="0D925C21" w:rsidR="00DF7B5B" w:rsidRDefault="00DF7B5B" w:rsidP="005B4F0F"/>
    <w:p w14:paraId="42E510CA" w14:textId="77777777" w:rsidR="00DF7B5B" w:rsidRDefault="00DF7B5B" w:rsidP="005B4F0F"/>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14:paraId="46686895" w14:textId="77777777" w:rsidTr="00DF7B5B">
        <w:tc>
          <w:tcPr>
            <w:tcW w:w="850" w:type="dxa"/>
          </w:tcPr>
          <w:p w14:paraId="75AF3AB2" w14:textId="77777777" w:rsidR="00DF7B5B" w:rsidRDefault="00DF7B5B" w:rsidP="005B4F0F"/>
        </w:tc>
        <w:tc>
          <w:tcPr>
            <w:tcW w:w="6803" w:type="dxa"/>
            <w:vAlign w:val="center"/>
          </w:tcPr>
          <w:p w14:paraId="5E6BABE8" w14:textId="27535E76" w:rsidR="00DF7B5B" w:rsidRDefault="00DF7B5B" w:rsidP="00DF7B5B">
            <w:pPr>
              <w:jc w:val="center"/>
            </w:pPr>
            <m:oMathPara>
              <m:oMath>
                <m:r>
                  <w:rPr>
                    <w:rFonts w:ascii="Cambria Math" w:hAnsi="Cambria Math"/>
                  </w:rPr>
                  <m:t xml:space="preserve">Thrust </m:t>
                </m:r>
                <m:d>
                  <m:dPr>
                    <m:ctrlPr>
                      <w:rPr>
                        <w:rFonts w:ascii="Cambria Math" w:hAnsi="Cambria Math"/>
                        <w:i/>
                      </w:rPr>
                    </m:ctrlPr>
                  </m:dPr>
                  <m:e>
                    <m:r>
                      <w:rPr>
                        <w:rFonts w:ascii="Cambria Math" w:hAnsi="Cambria Math"/>
                      </w:rPr>
                      <m:t xml:space="preserve">11.1 V, </m:t>
                    </m:r>
                    <m:r>
                      <w:ins w:id="1772" w:author="Prieto Bailo, León Enrique" w:date="2023-07-03T19:45:00Z">
                        <w:rPr>
                          <w:rFonts w:ascii="Cambria Math" w:hAnsi="Cambria Math"/>
                        </w:rPr>
                        <m:t>100</m:t>
                      </w:ins>
                    </m:r>
                    <m:r>
                      <w:del w:id="1773" w:author="Prieto Bailo, León Enrique" w:date="2023-07-03T19:45:00Z">
                        <w:rPr>
                          <w:rFonts w:ascii="Cambria Math" w:hAnsi="Cambria Math"/>
                        </w:rPr>
                        <m:t>65</m:t>
                      </w:del>
                    </m:r>
                    <m:r>
                      <w:rPr>
                        <w:rFonts w:ascii="Cambria Math" w:hAnsi="Cambria Math"/>
                      </w:rPr>
                      <m:t>%</m:t>
                    </m:r>
                  </m:e>
                </m:d>
                <m:r>
                  <w:rPr>
                    <w:rFonts w:ascii="Cambria Math" w:hAnsi="Cambria Math"/>
                  </w:rPr>
                  <m:t>=</m:t>
                </m:r>
                <m:r>
                  <w:ins w:id="1774" w:author="Prieto Bailo, León Enrique" w:date="2023-07-03T19:45:00Z">
                    <w:rPr>
                      <w:rFonts w:ascii="Cambria Math" w:hAnsi="Cambria Math"/>
                    </w:rPr>
                    <m:t>722</m:t>
                  </w:ins>
                </m:r>
                <m:r>
                  <w:del w:id="1775" w:author="Prieto Bailo, León Enrique" w:date="2023-07-03T19:45:00Z">
                    <w:rPr>
                      <w:rFonts w:ascii="Cambria Math" w:hAnsi="Cambria Math"/>
                    </w:rPr>
                    <m:t>386</m:t>
                  </w:del>
                </m:r>
                <m:f>
                  <m:fPr>
                    <m:ctrlPr>
                      <w:rPr>
                        <w:rFonts w:ascii="Cambria Math" w:hAnsi="Cambria Math"/>
                        <w:i/>
                      </w:rPr>
                    </m:ctrlPr>
                  </m:fPr>
                  <m:num>
                    <m:r>
                      <w:rPr>
                        <w:rFonts w:ascii="Cambria Math" w:hAnsi="Cambria Math"/>
                      </w:rPr>
                      <m:t>g</m:t>
                    </m:r>
                  </m:num>
                  <m:den>
                    <m:r>
                      <w:rPr>
                        <w:rFonts w:ascii="Cambria Math" w:hAnsi="Cambria Math"/>
                      </w:rPr>
                      <m:t>motor</m:t>
                    </m:r>
                  </m:den>
                </m:f>
                <m:r>
                  <w:rPr>
                    <w:rFonts w:ascii="Cambria Math" w:hAnsi="Cambria Math"/>
                  </w:rPr>
                  <m:t>·4 motor=</m:t>
                </m:r>
                <m:r>
                  <w:ins w:id="1776" w:author="Prieto Bailo, León Enrique" w:date="2023-07-03T19:45:00Z">
                    <w:rPr>
                      <w:rFonts w:ascii="Cambria Math" w:hAnsi="Cambria Math"/>
                    </w:rPr>
                    <m:t>2888</m:t>
                  </w:ins>
                </m:r>
                <m:r>
                  <w:del w:id="1777" w:author="Prieto Bailo, León Enrique" w:date="2023-07-03T19:45:00Z">
                    <w:rPr>
                      <w:rFonts w:ascii="Cambria Math" w:hAnsi="Cambria Math"/>
                    </w:rPr>
                    <m:t>1544</m:t>
                  </w:del>
                </m:r>
                <m:r>
                  <w:rPr>
                    <w:rFonts w:ascii="Cambria Math" w:hAnsi="Cambria Math"/>
                  </w:rPr>
                  <m:t xml:space="preserve"> g</m:t>
                </m:r>
              </m:oMath>
            </m:oMathPara>
          </w:p>
        </w:tc>
        <w:tc>
          <w:tcPr>
            <w:tcW w:w="850" w:type="dxa"/>
            <w:vAlign w:val="center"/>
          </w:tcPr>
          <w:p w14:paraId="63AEDD30" w14:textId="79C766C2" w:rsidR="00DF7B5B" w:rsidRPr="00DF7B5B" w:rsidRDefault="00DF7B5B" w:rsidP="00DF7B5B">
            <w:pPr>
              <w:jc w:val="right"/>
              <w:rPr>
                <w:b/>
                <w:bCs/>
              </w:rPr>
            </w:pPr>
            <w:r w:rsidRPr="00DF7B5B">
              <w:rPr>
                <w:b/>
                <w:bCs/>
              </w:rPr>
              <w:t>(2.1)</w:t>
            </w:r>
          </w:p>
        </w:tc>
      </w:tr>
    </w:tbl>
    <w:p w14:paraId="5FCE6433" w14:textId="1667AB51" w:rsidR="005B135F" w:rsidRPr="005B135F" w:rsidRDefault="005B135F" w:rsidP="005B4F0F">
      <w:pPr>
        <w:rPr>
          <w:rFonts w:eastAsiaTheme="minorEastAsia"/>
        </w:rPr>
      </w:pPr>
    </w:p>
    <w:p w14:paraId="46706387" w14:textId="5E856839" w:rsidR="005B135F" w:rsidRDefault="005B135F" w:rsidP="005B4F0F"/>
    <w:p w14:paraId="3EFC4798" w14:textId="65ABDD35" w:rsidR="005B135F" w:rsidRDefault="005B135F" w:rsidP="005B4F0F">
      <w:pPr>
        <w:rPr>
          <w:lang w:val="en-US"/>
        </w:rPr>
      </w:pPr>
      <w:r w:rsidRPr="005B135F">
        <w:rPr>
          <w:lang w:val="en-US"/>
        </w:rPr>
        <w:t>Con un thrust-to-w</w:t>
      </w:r>
      <w:r>
        <w:rPr>
          <w:lang w:val="en-US"/>
        </w:rPr>
        <w:t xml:space="preserve">eight ratio </w:t>
      </w:r>
      <w:commentRangeStart w:id="1778"/>
      <w:commentRangeStart w:id="1779"/>
      <w:r>
        <w:rPr>
          <w:lang w:val="en-US"/>
        </w:rPr>
        <w:t>de</w:t>
      </w:r>
      <w:commentRangeEnd w:id="1778"/>
      <w:r w:rsidR="00624CD4">
        <w:rPr>
          <w:rStyle w:val="CommentReference"/>
        </w:rPr>
        <w:commentReference w:id="1778"/>
      </w:r>
      <w:commentRangeEnd w:id="1779"/>
      <w:r w:rsidR="00E421A9">
        <w:rPr>
          <w:rStyle w:val="CommentReference"/>
        </w:rPr>
        <w:commentReference w:id="1779"/>
      </w:r>
      <w:r>
        <w:rPr>
          <w:lang w:val="en-US"/>
        </w:rPr>
        <w:t>:</w:t>
      </w:r>
    </w:p>
    <w:p w14:paraId="0D521BE4" w14:textId="056158AA" w:rsidR="005B135F" w:rsidRDefault="005B135F" w:rsidP="005B4F0F">
      <w:pPr>
        <w:rPr>
          <w:lang w:val="en-US"/>
        </w:rPr>
      </w:pPr>
    </w:p>
    <w:p w14:paraId="029331AD" w14:textId="5B26A8FB" w:rsidR="00DF7B5B" w:rsidRDefault="00DF7B5B" w:rsidP="005B4F0F">
      <w:pPr>
        <w:rPr>
          <w:lang w:val="en-US"/>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77D254CD" w14:textId="77777777" w:rsidTr="00971764">
        <w:tc>
          <w:tcPr>
            <w:tcW w:w="850" w:type="dxa"/>
          </w:tcPr>
          <w:p w14:paraId="3AF634C0" w14:textId="77777777" w:rsidR="00DF7B5B" w:rsidRPr="00C06B36" w:rsidRDefault="00DF7B5B" w:rsidP="00971764">
            <w:pPr>
              <w:rPr>
                <w:lang w:val="en-US"/>
                <w:rPrChange w:id="1780" w:author="ramon casanella" w:date="2023-07-03T11:03:00Z">
                  <w:rPr/>
                </w:rPrChange>
              </w:rPr>
            </w:pPr>
          </w:p>
        </w:tc>
        <w:tc>
          <w:tcPr>
            <w:tcW w:w="6803" w:type="dxa"/>
            <w:vAlign w:val="center"/>
          </w:tcPr>
          <w:p w14:paraId="12527BCD" w14:textId="3E0BC9EB" w:rsidR="00DF7B5B" w:rsidRDefault="00000000" w:rsidP="00971764">
            <w:pPr>
              <w:jc w:val="center"/>
            </w:pPr>
            <m:oMathPara>
              <m:oMath>
                <m:f>
                  <m:fPr>
                    <m:ctrlPr>
                      <w:rPr>
                        <w:rFonts w:ascii="Cambria Math" w:hAnsi="Cambria Math"/>
                        <w:i/>
                        <w:lang w:val="en-US"/>
                      </w:rPr>
                    </m:ctrlPr>
                  </m:fPr>
                  <m:num>
                    <m:r>
                      <w:rPr>
                        <w:rFonts w:ascii="Cambria Math" w:hAnsi="Cambria Math"/>
                        <w:lang w:val="en-US"/>
                      </w:rPr>
                      <m:t>T</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ins w:id="1781" w:author="Prieto Bailo, León Enrique" w:date="2023-07-03T19:45:00Z">
                        <w:rPr>
                          <w:rFonts w:ascii="Cambria Math" w:hAnsi="Cambria Math"/>
                          <w:lang w:val="en-US"/>
                        </w:rPr>
                        <m:t>2888</m:t>
                      </w:ins>
                    </m:r>
                    <m:r>
                      <w:del w:id="1782" w:author="Prieto Bailo, León Enrique" w:date="2023-07-03T19:45:00Z">
                        <w:rPr>
                          <w:rFonts w:ascii="Cambria Math" w:hAnsi="Cambria Math"/>
                          <w:lang w:val="en-US"/>
                        </w:rPr>
                        <m:t>1544</m:t>
                      </w:del>
                    </m:r>
                    <m:r>
                      <w:ins w:id="1783" w:author="Prieto Bailo, León Enrique" w:date="2023-07-03T19:45:00Z">
                        <w:rPr>
                          <w:rFonts w:ascii="Cambria Math" w:hAnsi="Cambria Math"/>
                          <w:lang w:val="en-US"/>
                        </w:rPr>
                        <m:t xml:space="preserve"> </m:t>
                      </w:ins>
                    </m:r>
                    <m:r>
                      <w:rPr>
                        <w:rFonts w:ascii="Cambria Math" w:hAnsi="Cambria Math"/>
                        <w:lang w:val="en-US"/>
                      </w:rPr>
                      <m:t>g</m:t>
                    </m:r>
                  </m:num>
                  <m:den>
                    <m:r>
                      <w:rPr>
                        <w:rFonts w:ascii="Cambria Math" w:hAnsi="Cambria Math"/>
                        <w:lang w:val="en-US"/>
                      </w:rPr>
                      <m:t>1050</m:t>
                    </m:r>
                    <m:r>
                      <w:ins w:id="1784" w:author="Prieto Bailo, León Enrique" w:date="2023-07-03T19:46:00Z">
                        <w:rPr>
                          <w:rFonts w:ascii="Cambria Math" w:hAnsi="Cambria Math"/>
                          <w:lang w:val="en-US"/>
                        </w:rPr>
                        <m:t xml:space="preserve"> </m:t>
                      </w:ins>
                    </m:r>
                    <m:r>
                      <w:rPr>
                        <w:rFonts w:ascii="Cambria Math" w:hAnsi="Cambria Math"/>
                        <w:lang w:val="en-US"/>
                      </w:rPr>
                      <m:t>g</m:t>
                    </m:r>
                  </m:den>
                </m:f>
                <m:r>
                  <w:rPr>
                    <w:rFonts w:ascii="Cambria Math" w:hAnsi="Cambria Math"/>
                    <w:lang w:val="en-US"/>
                  </w:rPr>
                  <m:t>=</m:t>
                </m:r>
                <m:r>
                  <w:ins w:id="1785" w:author="Prieto Bailo, León Enrique" w:date="2023-07-03T19:46:00Z">
                    <w:rPr>
                      <w:rFonts w:ascii="Cambria Math" w:hAnsi="Cambria Math"/>
                      <w:lang w:val="en-US"/>
                    </w:rPr>
                    <m:t>2,75</m:t>
                  </w:ins>
                </m:r>
                <m:r>
                  <w:del w:id="1786" w:author="Prieto Bailo, León Enrique" w:date="2023-07-03T19:46:00Z">
                    <w:rPr>
                      <w:rFonts w:ascii="Cambria Math" w:hAnsi="Cambria Math"/>
                      <w:lang w:val="en-US"/>
                    </w:rPr>
                    <m:t>1.47</m:t>
                  </w:del>
                </m:r>
              </m:oMath>
            </m:oMathPara>
          </w:p>
        </w:tc>
        <w:tc>
          <w:tcPr>
            <w:tcW w:w="850" w:type="dxa"/>
            <w:vAlign w:val="center"/>
          </w:tcPr>
          <w:p w14:paraId="016416FB" w14:textId="06A06699" w:rsidR="00DF7B5B" w:rsidRPr="00DF7B5B" w:rsidRDefault="00DF7B5B" w:rsidP="00971764">
            <w:pPr>
              <w:jc w:val="right"/>
              <w:rPr>
                <w:b/>
                <w:bCs/>
              </w:rPr>
            </w:pPr>
            <w:r w:rsidRPr="00DF7B5B">
              <w:rPr>
                <w:b/>
                <w:bCs/>
              </w:rPr>
              <w:t>(2.2)</w:t>
            </w:r>
          </w:p>
        </w:tc>
      </w:tr>
    </w:tbl>
    <w:p w14:paraId="752D9772" w14:textId="77777777" w:rsidR="00DF7B5B" w:rsidRDefault="00DF7B5B" w:rsidP="005B4F0F">
      <w:pPr>
        <w:rPr>
          <w:lang w:val="en-US"/>
        </w:rPr>
      </w:pPr>
    </w:p>
    <w:p w14:paraId="3A108EA7" w14:textId="497658B5" w:rsidR="005B135F" w:rsidRPr="005B135F" w:rsidRDefault="005B135F" w:rsidP="005B4F0F">
      <w:pPr>
        <w:rPr>
          <w:lang w:val="en-US"/>
        </w:rPr>
      </w:pPr>
    </w:p>
    <w:p w14:paraId="5D8D6E24" w14:textId="77777777" w:rsidR="00687CE8" w:rsidRDefault="00687CE8" w:rsidP="002E4F29">
      <w:pPr>
        <w:rPr>
          <w:ins w:id="1787" w:author="ramon casanella" w:date="2023-07-06T08:10:00Z"/>
        </w:rPr>
      </w:pPr>
      <w:ins w:id="1788" w:author="ramon casanella" w:date="2023-07-06T08:10:00Z">
        <w:r>
          <w:t>E</w:t>
        </w:r>
      </w:ins>
      <w:ins w:id="1789" w:author="ramon casanella" w:date="2023-07-06T08:06:00Z">
        <w:r w:rsidR="00454681">
          <w:t xml:space="preserve">stá relación </w:t>
        </w:r>
        <w:r w:rsidR="000256F3">
          <w:t xml:space="preserve">empuje/peso </w:t>
        </w:r>
      </w:ins>
      <w:ins w:id="1790" w:author="ramon casanella" w:date="2023-07-06T08:07:00Z">
        <w:r w:rsidR="00E55896">
          <w:t xml:space="preserve">es suficiente para garantizar una buena maniobrabilidad </w:t>
        </w:r>
      </w:ins>
      <w:ins w:id="1791" w:author="ramon casanella" w:date="2023-07-06T08:08:00Z">
        <w:r w:rsidR="00EB54E5">
          <w:t xml:space="preserve">en exterior </w:t>
        </w:r>
        <w:r w:rsidR="00E31027">
          <w:t>y una buena respuesta</w:t>
        </w:r>
      </w:ins>
      <w:ins w:id="1792" w:author="ramon casanella" w:date="2023-07-06T08:09:00Z">
        <w:r w:rsidR="006E68DB">
          <w:t xml:space="preserve"> del dron.</w:t>
        </w:r>
      </w:ins>
      <w:ins w:id="1793" w:author="ramon casanella" w:date="2023-07-06T08:08:00Z">
        <w:r w:rsidR="00E31027">
          <w:t xml:space="preserve"> </w:t>
        </w:r>
      </w:ins>
    </w:p>
    <w:p w14:paraId="6EC1846B" w14:textId="77777777" w:rsidR="00687CE8" w:rsidRDefault="00687CE8" w:rsidP="002E4F29">
      <w:pPr>
        <w:rPr>
          <w:ins w:id="1794" w:author="ramon casanella" w:date="2023-07-06T08:10:00Z"/>
        </w:rPr>
      </w:pPr>
    </w:p>
    <w:p w14:paraId="23BBAE53" w14:textId="58E1F003" w:rsidR="0039303E" w:rsidRDefault="004A0F27" w:rsidP="002E4F29">
      <w:pPr>
        <w:rPr>
          <w:ins w:id="1795" w:author="Prieto Bailo, León Enrique" w:date="2023-07-03T20:18:00Z"/>
        </w:rPr>
      </w:pPr>
      <w:commentRangeStart w:id="1796"/>
      <w:r w:rsidRPr="004A0F27">
        <w:t xml:space="preserve">Además, </w:t>
      </w:r>
      <w:del w:id="1797" w:author="Prieto Bailo, León Enrique" w:date="2023-07-03T20:17:00Z">
        <w:r w:rsidRPr="004A0F27" w:rsidDel="0039303E">
          <w:delText xml:space="preserve">podemos calcular el tiempo de vuelo estimado del cuadricóptero para este nivel de </w:delText>
        </w:r>
        <w:r w:rsidDel="0039303E">
          <w:delText>throttle</w:delText>
        </w:r>
        <w:r w:rsidRPr="004A0F27" w:rsidDel="0039303E">
          <w:delText xml:space="preserve"> y la capacidad de la batería </w:delText>
        </w:r>
        <w:commentRangeStart w:id="1798"/>
        <w:commentRangeStart w:id="1799"/>
        <w:r w:rsidRPr="004A0F27" w:rsidDel="0039303E">
          <w:delText>utilizada</w:delText>
        </w:r>
        <w:commentRangeEnd w:id="1798"/>
        <w:r w:rsidR="00C36507" w:rsidDel="0039303E">
          <w:rPr>
            <w:rStyle w:val="CommentReference"/>
          </w:rPr>
          <w:commentReference w:id="1798"/>
        </w:r>
        <w:commentRangeEnd w:id="1799"/>
        <w:r w:rsidR="0039303E" w:rsidDel="0039303E">
          <w:rPr>
            <w:rStyle w:val="CommentReference"/>
          </w:rPr>
          <w:commentReference w:id="1799"/>
        </w:r>
        <w:r w:rsidRPr="004A0F27" w:rsidDel="0039303E">
          <w:delText>:</w:delText>
        </w:r>
      </w:del>
      <w:ins w:id="1800" w:author="Prieto Bailo, León Enrique" w:date="2023-07-03T20:18:00Z">
        <w:r w:rsidR="0039303E">
          <w:t xml:space="preserve">conociendo los consumos </w:t>
        </w:r>
      </w:ins>
      <w:ins w:id="1801" w:author="Prieto Bailo, León Enrique" w:date="2023-07-03T20:25:00Z">
        <w:r w:rsidR="006C5532">
          <w:t xml:space="preserve">de los motores, </w:t>
        </w:r>
      </w:ins>
      <w:ins w:id="1802" w:author="Prieto Bailo, León Enrique" w:date="2023-07-03T20:36:00Z">
        <w:r w:rsidR="00E421A9">
          <w:t>se pueden</w:t>
        </w:r>
      </w:ins>
      <w:ins w:id="1803" w:author="Prieto Bailo, León Enrique" w:date="2023-07-03T20:25:00Z">
        <w:r w:rsidR="006C5532">
          <w:t xml:space="preserve"> calcular los tiempos de vuelo del </w:t>
        </w:r>
      </w:ins>
      <w:ins w:id="1804" w:author="Prieto Bailo, León Enrique" w:date="2023-07-05T22:49:00Z">
        <w:r w:rsidR="00A73910">
          <w:t>dron</w:t>
        </w:r>
      </w:ins>
      <w:ins w:id="1805" w:author="Prieto Bailo, León Enrique" w:date="2023-07-03T20:33:00Z">
        <w:r w:rsidR="00E421A9">
          <w:t>, como el tiempo de vuelo máximo o el tiempo medio de vuelo, asumiendo un throttle para un vuelo convencional del 65%.</w:t>
        </w:r>
      </w:ins>
    </w:p>
    <w:p w14:paraId="2549D3D5" w14:textId="77777777" w:rsidR="0039303E" w:rsidRDefault="0039303E" w:rsidP="002E4F29">
      <w:pPr>
        <w:rPr>
          <w:ins w:id="1806" w:author="Prieto Bailo, León Enrique" w:date="2023-07-03T20:18:00Z"/>
        </w:rPr>
      </w:pPr>
    </w:p>
    <w:p w14:paraId="47724AFE" w14:textId="03A9B18A" w:rsidR="002E4F29" w:rsidRDefault="002E4F29" w:rsidP="002E4F29">
      <w:pPr>
        <w:rPr>
          <w:ins w:id="1807" w:author="Prieto Bailo, León Enrique" w:date="2023-07-03T20:23:00Z"/>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Change w:id="1808">
          <w:tblGrid>
            <w:gridCol w:w="850"/>
            <w:gridCol w:w="6803"/>
            <w:gridCol w:w="850"/>
          </w:tblGrid>
        </w:tblGridChange>
      </w:tblGrid>
      <w:tr w:rsidR="006C5532" w:rsidRPr="00DF7B5B" w14:paraId="54B26412" w14:textId="77777777" w:rsidTr="00D5391C">
        <w:trPr>
          <w:ins w:id="1809" w:author="Prieto Bailo, León Enrique" w:date="2023-07-03T20:23:00Z"/>
        </w:trPr>
        <w:tc>
          <w:tcPr>
            <w:tcW w:w="850" w:type="dxa"/>
          </w:tcPr>
          <w:p w14:paraId="36EE340F" w14:textId="77777777" w:rsidR="006C5532" w:rsidRDefault="006C5532" w:rsidP="00D5391C">
            <w:pPr>
              <w:rPr>
                <w:ins w:id="1810" w:author="Prieto Bailo, León Enrique" w:date="2023-07-03T20:23:00Z"/>
              </w:rPr>
            </w:pPr>
          </w:p>
        </w:tc>
        <w:tc>
          <w:tcPr>
            <w:tcW w:w="6803" w:type="dxa"/>
            <w:vAlign w:val="center"/>
          </w:tcPr>
          <w:p w14:paraId="6B500155" w14:textId="77E7C3FD" w:rsidR="006C5532" w:rsidRDefault="00000000" w:rsidP="00D5391C">
            <w:pPr>
              <w:jc w:val="center"/>
              <w:rPr>
                <w:ins w:id="1811" w:author="Prieto Bailo, León Enrique" w:date="2023-07-03T20:23:00Z"/>
              </w:rPr>
            </w:pPr>
            <m:oMathPara>
              <m:oMath>
                <m:sSub>
                  <m:sSubPr>
                    <m:ctrlPr>
                      <w:ins w:id="1812" w:author="Prieto Bailo, León Enrique" w:date="2023-07-03T20:23:00Z">
                        <w:rPr>
                          <w:rFonts w:ascii="Cambria Math" w:hAnsi="Cambria Math"/>
                          <w:i/>
                        </w:rPr>
                      </w:ins>
                    </m:ctrlPr>
                  </m:sSubPr>
                  <m:e>
                    <m:r>
                      <w:ins w:id="1813" w:author="Prieto Bailo, León Enrique" w:date="2023-07-03T20:23:00Z">
                        <w:rPr>
                          <w:rFonts w:ascii="Cambria Math" w:hAnsi="Cambria Math"/>
                        </w:rPr>
                        <m:t>t</m:t>
                      </w:ins>
                    </m:r>
                  </m:e>
                  <m:sub>
                    <m:r>
                      <w:ins w:id="1814" w:author="Prieto Bailo, León Enrique" w:date="2023-07-03T20:23:00Z">
                        <w:rPr>
                          <w:rFonts w:ascii="Cambria Math" w:hAnsi="Cambria Math"/>
                        </w:rPr>
                        <m:t>max</m:t>
                      </w:ins>
                    </m:r>
                  </m:sub>
                </m:sSub>
                <m:r>
                  <w:ins w:id="1815" w:author="Prieto Bailo, León Enrique" w:date="2023-07-03T20:23:00Z">
                    <w:rPr>
                      <w:rFonts w:ascii="Cambria Math" w:hAnsi="Cambria Math"/>
                    </w:rPr>
                    <m:t>=</m:t>
                  </w:ins>
                </m:r>
                <m:f>
                  <m:fPr>
                    <m:ctrlPr>
                      <w:ins w:id="1816" w:author="Prieto Bailo, León Enrique" w:date="2023-07-03T20:23:00Z">
                        <w:rPr>
                          <w:rFonts w:ascii="Cambria Math" w:hAnsi="Cambria Math"/>
                          <w:i/>
                        </w:rPr>
                      </w:ins>
                    </m:ctrlPr>
                  </m:fPr>
                  <m:num>
                    <m:r>
                      <w:ins w:id="1817" w:author="Prieto Bailo, León Enrique" w:date="2023-07-03T20:23:00Z">
                        <w:rPr>
                          <w:rFonts w:ascii="Cambria Math" w:hAnsi="Cambria Math"/>
                        </w:rPr>
                        <m:t xml:space="preserve">0,85·2,25 </m:t>
                      </w:ins>
                    </m:r>
                    <m:f>
                      <m:fPr>
                        <m:ctrlPr>
                          <w:ins w:id="1818" w:author="Prieto Bailo, León Enrique" w:date="2023-07-03T20:23:00Z">
                            <w:rPr>
                              <w:rFonts w:ascii="Cambria Math" w:hAnsi="Cambria Math"/>
                              <w:i/>
                            </w:rPr>
                          </w:ins>
                        </m:ctrlPr>
                      </m:fPr>
                      <m:num>
                        <m:r>
                          <w:ins w:id="1819" w:author="Prieto Bailo, León Enrique" w:date="2023-07-03T20:23:00Z">
                            <w:rPr>
                              <w:rFonts w:ascii="Cambria Math" w:hAnsi="Cambria Math"/>
                            </w:rPr>
                            <m:t>A</m:t>
                          </w:ins>
                        </m:r>
                      </m:num>
                      <m:den>
                        <m:r>
                          <w:ins w:id="1820" w:author="Prieto Bailo, León Enrique" w:date="2023-07-03T20:23:00Z">
                            <w:rPr>
                              <w:rFonts w:ascii="Cambria Math" w:hAnsi="Cambria Math"/>
                            </w:rPr>
                            <m:t>h</m:t>
                          </w:ins>
                        </m:r>
                      </m:den>
                    </m:f>
                  </m:num>
                  <m:den>
                    <m:r>
                      <w:ins w:id="1821" w:author="Prieto Bailo, León Enrique" w:date="2023-07-03T20:24:00Z">
                        <w:rPr>
                          <w:rFonts w:ascii="Cambria Math" w:hAnsi="Cambria Math"/>
                        </w:rPr>
                        <m:t>9</m:t>
                      </w:ins>
                    </m:r>
                    <m:r>
                      <w:ins w:id="1822" w:author="Prieto Bailo, León Enrique" w:date="2023-07-03T20:23:00Z">
                        <w:rPr>
                          <w:rFonts w:ascii="Cambria Math" w:hAnsi="Cambria Math"/>
                        </w:rPr>
                        <m:t xml:space="preserve">.8 </m:t>
                      </w:ins>
                    </m:r>
                    <m:f>
                      <m:fPr>
                        <m:ctrlPr>
                          <w:ins w:id="1823" w:author="Prieto Bailo, León Enrique" w:date="2023-07-03T20:23:00Z">
                            <w:rPr>
                              <w:rFonts w:ascii="Cambria Math" w:hAnsi="Cambria Math"/>
                              <w:i/>
                            </w:rPr>
                          </w:ins>
                        </m:ctrlPr>
                      </m:fPr>
                      <m:num>
                        <m:r>
                          <w:ins w:id="1824" w:author="Prieto Bailo, León Enrique" w:date="2023-07-03T20:23:00Z">
                            <w:rPr>
                              <w:rFonts w:ascii="Cambria Math" w:hAnsi="Cambria Math"/>
                            </w:rPr>
                            <m:t>A</m:t>
                          </w:ins>
                        </m:r>
                      </m:num>
                      <m:den>
                        <m:r>
                          <w:ins w:id="1825" w:author="Prieto Bailo, León Enrique" w:date="2023-07-03T20:23:00Z">
                            <w:rPr>
                              <w:rFonts w:ascii="Cambria Math" w:hAnsi="Cambria Math"/>
                            </w:rPr>
                            <m:t>motor</m:t>
                          </w:ins>
                        </m:r>
                      </m:den>
                    </m:f>
                    <m:r>
                      <w:ins w:id="1826" w:author="Prieto Bailo, León Enrique" w:date="2023-07-03T20:23:00Z">
                        <w:rPr>
                          <w:rFonts w:ascii="Cambria Math" w:hAnsi="Cambria Math"/>
                        </w:rPr>
                        <m:t>·4 motor</m:t>
                      </w:ins>
                    </m:r>
                  </m:den>
                </m:f>
                <m:r>
                  <w:ins w:id="1827" w:author="Prieto Bailo, León Enrique" w:date="2023-07-03T20:23:00Z">
                    <w:rPr>
                      <w:rFonts w:ascii="Cambria Math" w:hAnsi="Cambria Math"/>
                    </w:rPr>
                    <m:t>=0.</m:t>
                  </w:ins>
                </m:r>
                <m:r>
                  <w:ins w:id="1828" w:author="Prieto Bailo, León Enrique" w:date="2023-07-03T20:24:00Z">
                    <w:rPr>
                      <w:rFonts w:ascii="Cambria Math" w:hAnsi="Cambria Math"/>
                    </w:rPr>
                    <m:t>048</m:t>
                  </w:ins>
                </m:r>
                <m:r>
                  <w:ins w:id="1829" w:author="Prieto Bailo, León Enrique" w:date="2023-07-03T20:23:00Z">
                    <w:rPr>
                      <w:rFonts w:ascii="Cambria Math" w:hAnsi="Cambria Math"/>
                    </w:rPr>
                    <m:t>h</m:t>
                  </w:ins>
                </m:r>
                <m:r>
                  <w:ins w:id="1830" w:author="Prieto Bailo, León Enrique" w:date="2023-07-03T20:25:00Z">
                    <w:rPr>
                      <w:rFonts w:ascii="Cambria Math" w:hAnsi="Cambria Math"/>
                    </w:rPr>
                    <m:t>≈</m:t>
                  </w:ins>
                </m:r>
                <m:r>
                  <w:ins w:id="1831" w:author="Prieto Bailo, León Enrique" w:date="2023-07-03T20:24:00Z">
                    <w:rPr>
                      <w:rFonts w:ascii="Cambria Math" w:hAnsi="Cambria Math"/>
                    </w:rPr>
                    <m:t>3</m:t>
                  </w:ins>
                </m:r>
                <m:r>
                  <w:ins w:id="1832" w:author="Prieto Bailo, León Enrique" w:date="2023-07-03T20:23:00Z">
                    <w:rPr>
                      <w:rFonts w:ascii="Cambria Math" w:hAnsi="Cambria Math"/>
                    </w:rPr>
                    <m:t xml:space="preserve"> mins</m:t>
                  </w:ins>
                </m:r>
              </m:oMath>
            </m:oMathPara>
          </w:p>
        </w:tc>
        <w:tc>
          <w:tcPr>
            <w:tcW w:w="850" w:type="dxa"/>
            <w:vAlign w:val="center"/>
          </w:tcPr>
          <w:p w14:paraId="77500A91" w14:textId="77777777" w:rsidR="006C5532" w:rsidRPr="00DF7B5B" w:rsidRDefault="006C5532" w:rsidP="00D5391C">
            <w:pPr>
              <w:jc w:val="right"/>
              <w:rPr>
                <w:ins w:id="1833" w:author="Prieto Bailo, León Enrique" w:date="2023-07-03T20:23:00Z"/>
                <w:b/>
                <w:bCs/>
              </w:rPr>
            </w:pPr>
            <w:ins w:id="1834" w:author="Prieto Bailo, León Enrique" w:date="2023-07-03T20:23:00Z">
              <w:r w:rsidRPr="00DF7B5B">
                <w:rPr>
                  <w:b/>
                  <w:bCs/>
                </w:rPr>
                <w:t>(2.</w:t>
              </w:r>
              <w:r>
                <w:rPr>
                  <w:b/>
                  <w:bCs/>
                </w:rPr>
                <w:t>3</w:t>
              </w:r>
              <w:r w:rsidRPr="00DF7B5B">
                <w:rPr>
                  <w:b/>
                  <w:bCs/>
                </w:rPr>
                <w:t>)</w:t>
              </w:r>
            </w:ins>
          </w:p>
        </w:tc>
      </w:tr>
      <w:tr w:rsidR="00E421A9" w:rsidRPr="00DF7B5B" w14:paraId="66112E10" w14:textId="77777777" w:rsidTr="00D5391C">
        <w:trPr>
          <w:ins w:id="1835" w:author="Prieto Bailo, León Enrique" w:date="2023-07-03T20:37:00Z"/>
        </w:trPr>
        <w:tc>
          <w:tcPr>
            <w:tcW w:w="850" w:type="dxa"/>
          </w:tcPr>
          <w:p w14:paraId="5065A727" w14:textId="77777777" w:rsidR="00E421A9" w:rsidRDefault="00E421A9" w:rsidP="00D5391C">
            <w:pPr>
              <w:rPr>
                <w:ins w:id="1836" w:author="Prieto Bailo, León Enrique" w:date="2023-07-03T20:37:00Z"/>
              </w:rPr>
            </w:pPr>
          </w:p>
        </w:tc>
        <w:tc>
          <w:tcPr>
            <w:tcW w:w="6803" w:type="dxa"/>
            <w:vAlign w:val="center"/>
          </w:tcPr>
          <w:p w14:paraId="66CA519E" w14:textId="77777777" w:rsidR="00E421A9" w:rsidRDefault="00E421A9" w:rsidP="00D5391C">
            <w:pPr>
              <w:jc w:val="center"/>
              <w:rPr>
                <w:ins w:id="1837" w:author="Prieto Bailo, León Enrique" w:date="2023-07-03T20:37:00Z"/>
                <w:rFonts w:eastAsia="Calibri" w:cs="Times New Roman"/>
              </w:rPr>
            </w:pPr>
          </w:p>
        </w:tc>
        <w:tc>
          <w:tcPr>
            <w:tcW w:w="850" w:type="dxa"/>
            <w:vAlign w:val="center"/>
          </w:tcPr>
          <w:p w14:paraId="7AA9FB0D" w14:textId="77777777" w:rsidR="00E421A9" w:rsidRDefault="00E421A9" w:rsidP="00D5391C">
            <w:pPr>
              <w:jc w:val="right"/>
              <w:rPr>
                <w:ins w:id="1838" w:author="Prieto Bailo, León Enrique" w:date="2023-07-03T20:37:00Z"/>
                <w:b/>
                <w:bCs/>
              </w:rPr>
            </w:pPr>
          </w:p>
        </w:tc>
      </w:tr>
      <w:tr w:rsidR="00E421A9" w:rsidRPr="00DF7B5B" w14:paraId="77BCF96D" w14:textId="77777777" w:rsidTr="00E421A9">
        <w:tblPrEx>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39" w:author="Prieto Bailo, León Enrique" w:date="2023-07-03T20:38:00Z">
            <w:tblPrEx>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40" w:author="Prieto Bailo, León Enrique" w:date="2023-07-03T20:38:00Z"/>
        </w:trPr>
        <w:tc>
          <w:tcPr>
            <w:tcW w:w="850" w:type="dxa"/>
            <w:tcPrChange w:id="1841" w:author="Prieto Bailo, León Enrique" w:date="2023-07-03T20:38:00Z">
              <w:tcPr>
                <w:tcW w:w="850" w:type="dxa"/>
              </w:tcPr>
            </w:tcPrChange>
          </w:tcPr>
          <w:p w14:paraId="6CF73D47" w14:textId="77777777" w:rsidR="00E421A9" w:rsidRDefault="00E421A9" w:rsidP="00D1495A">
            <w:pPr>
              <w:rPr>
                <w:ins w:id="1842" w:author="Prieto Bailo, León Enrique" w:date="2023-07-03T20:38:00Z"/>
              </w:rPr>
            </w:pPr>
          </w:p>
        </w:tc>
        <w:tc>
          <w:tcPr>
            <w:tcW w:w="6803" w:type="dxa"/>
            <w:vAlign w:val="center"/>
            <w:tcPrChange w:id="1843" w:author="Prieto Bailo, León Enrique" w:date="2023-07-03T20:38:00Z">
              <w:tcPr>
                <w:tcW w:w="6803" w:type="dxa"/>
              </w:tcPr>
            </w:tcPrChange>
          </w:tcPr>
          <w:p w14:paraId="63F6B757" w14:textId="77777777" w:rsidR="00E421A9" w:rsidRDefault="00000000" w:rsidP="00E421A9">
            <w:pPr>
              <w:jc w:val="center"/>
              <w:rPr>
                <w:ins w:id="1844" w:author="Prieto Bailo, León Enrique" w:date="2023-07-03T20:38:00Z"/>
                <w:rFonts w:eastAsia="Calibri" w:cs="Times New Roman"/>
              </w:rPr>
            </w:pPr>
            <m:oMathPara>
              <m:oMath>
                <m:sSub>
                  <m:sSubPr>
                    <m:ctrlPr>
                      <w:ins w:id="1845" w:author="Prieto Bailo, León Enrique" w:date="2023-07-03T20:38:00Z">
                        <w:rPr>
                          <w:rFonts w:ascii="Cambria Math" w:hAnsi="Cambria Math"/>
                          <w:i/>
                        </w:rPr>
                      </w:ins>
                    </m:ctrlPr>
                  </m:sSubPr>
                  <m:e>
                    <m:r>
                      <w:ins w:id="1846" w:author="Prieto Bailo, León Enrique" w:date="2023-07-03T20:38:00Z">
                        <w:rPr>
                          <w:rFonts w:ascii="Cambria Math" w:hAnsi="Cambria Math"/>
                        </w:rPr>
                        <m:t>t</m:t>
                      </w:ins>
                    </m:r>
                  </m:e>
                  <m:sub>
                    <m:r>
                      <w:ins w:id="1847" w:author="Prieto Bailo, León Enrique" w:date="2023-07-03T20:38:00Z">
                        <w:rPr>
                          <w:rFonts w:ascii="Cambria Math" w:hAnsi="Cambria Math"/>
                        </w:rPr>
                        <m:t>avg</m:t>
                      </w:ins>
                    </m:r>
                  </m:sub>
                </m:sSub>
                <m:r>
                  <w:ins w:id="1848" w:author="Prieto Bailo, León Enrique" w:date="2023-07-03T20:38:00Z">
                    <w:rPr>
                      <w:rFonts w:ascii="Cambria Math" w:hAnsi="Cambria Math"/>
                    </w:rPr>
                    <m:t>=</m:t>
                  </w:ins>
                </m:r>
                <m:f>
                  <m:fPr>
                    <m:ctrlPr>
                      <w:ins w:id="1849" w:author="Prieto Bailo, León Enrique" w:date="2023-07-03T20:38:00Z">
                        <w:rPr>
                          <w:rFonts w:ascii="Cambria Math" w:hAnsi="Cambria Math"/>
                          <w:i/>
                        </w:rPr>
                      </w:ins>
                    </m:ctrlPr>
                  </m:fPr>
                  <m:num>
                    <m:r>
                      <w:ins w:id="1850" w:author="Prieto Bailo, León Enrique" w:date="2023-07-03T20:38:00Z">
                        <w:rPr>
                          <w:rFonts w:ascii="Cambria Math" w:hAnsi="Cambria Math"/>
                        </w:rPr>
                        <m:t xml:space="preserve">0,85·2,25 </m:t>
                      </w:ins>
                    </m:r>
                    <m:f>
                      <m:fPr>
                        <m:ctrlPr>
                          <w:ins w:id="1851" w:author="Prieto Bailo, León Enrique" w:date="2023-07-03T20:38:00Z">
                            <w:rPr>
                              <w:rFonts w:ascii="Cambria Math" w:hAnsi="Cambria Math"/>
                              <w:i/>
                            </w:rPr>
                          </w:ins>
                        </m:ctrlPr>
                      </m:fPr>
                      <m:num>
                        <m:r>
                          <w:ins w:id="1852" w:author="Prieto Bailo, León Enrique" w:date="2023-07-03T20:38:00Z">
                            <w:rPr>
                              <w:rFonts w:ascii="Cambria Math" w:hAnsi="Cambria Math"/>
                            </w:rPr>
                            <m:t>A</m:t>
                          </w:ins>
                        </m:r>
                      </m:num>
                      <m:den>
                        <m:r>
                          <w:ins w:id="1853" w:author="Prieto Bailo, León Enrique" w:date="2023-07-03T20:38:00Z">
                            <w:rPr>
                              <w:rFonts w:ascii="Cambria Math" w:hAnsi="Cambria Math"/>
                            </w:rPr>
                            <m:t>h</m:t>
                          </w:ins>
                        </m:r>
                      </m:den>
                    </m:f>
                  </m:num>
                  <m:den>
                    <m:r>
                      <w:ins w:id="1854" w:author="Prieto Bailo, León Enrique" w:date="2023-07-03T20:38:00Z">
                        <w:rPr>
                          <w:rFonts w:ascii="Cambria Math" w:hAnsi="Cambria Math"/>
                        </w:rPr>
                        <m:t xml:space="preserve">3.8 </m:t>
                      </w:ins>
                    </m:r>
                    <m:f>
                      <m:fPr>
                        <m:ctrlPr>
                          <w:ins w:id="1855" w:author="Prieto Bailo, León Enrique" w:date="2023-07-03T20:38:00Z">
                            <w:rPr>
                              <w:rFonts w:ascii="Cambria Math" w:hAnsi="Cambria Math"/>
                              <w:i/>
                            </w:rPr>
                          </w:ins>
                        </m:ctrlPr>
                      </m:fPr>
                      <m:num>
                        <m:r>
                          <w:ins w:id="1856" w:author="Prieto Bailo, León Enrique" w:date="2023-07-03T20:38:00Z">
                            <w:rPr>
                              <w:rFonts w:ascii="Cambria Math" w:hAnsi="Cambria Math"/>
                            </w:rPr>
                            <m:t>A</m:t>
                          </w:ins>
                        </m:r>
                      </m:num>
                      <m:den>
                        <m:r>
                          <w:ins w:id="1857" w:author="Prieto Bailo, León Enrique" w:date="2023-07-03T20:38:00Z">
                            <w:rPr>
                              <w:rFonts w:ascii="Cambria Math" w:hAnsi="Cambria Math"/>
                            </w:rPr>
                            <m:t>motor</m:t>
                          </w:ins>
                        </m:r>
                      </m:den>
                    </m:f>
                    <m:r>
                      <w:ins w:id="1858" w:author="Prieto Bailo, León Enrique" w:date="2023-07-03T20:38:00Z">
                        <w:rPr>
                          <w:rFonts w:ascii="Cambria Math" w:hAnsi="Cambria Math"/>
                        </w:rPr>
                        <m:t>·4 motor</m:t>
                      </w:ins>
                    </m:r>
                  </m:den>
                </m:f>
                <m:r>
                  <w:ins w:id="1859" w:author="Prieto Bailo, León Enrique" w:date="2023-07-03T20:38:00Z">
                    <w:rPr>
                      <w:rFonts w:ascii="Cambria Math" w:hAnsi="Cambria Math"/>
                    </w:rPr>
                    <m:t xml:space="preserve">=0.126 </m:t>
                  </w:ins>
                </m:r>
                <m:r>
                  <w:ins w:id="1860" w:author="Prieto Bailo, León Enrique" w:date="2023-07-03T20:38:00Z">
                    <w:rPr>
                      <w:rFonts w:ascii="Cambria Math" w:hAnsi="Cambria Math"/>
                    </w:rPr>
                    <m:t>h≈7,5 mins</m:t>
                  </w:ins>
                </m:r>
              </m:oMath>
            </m:oMathPara>
          </w:p>
        </w:tc>
        <w:tc>
          <w:tcPr>
            <w:tcW w:w="850" w:type="dxa"/>
            <w:vAlign w:val="center"/>
            <w:tcPrChange w:id="1861" w:author="Prieto Bailo, León Enrique" w:date="2023-07-03T20:38:00Z">
              <w:tcPr>
                <w:tcW w:w="850" w:type="dxa"/>
              </w:tcPr>
            </w:tcPrChange>
          </w:tcPr>
          <w:p w14:paraId="0AE469D6" w14:textId="77777777" w:rsidR="00E421A9" w:rsidRPr="00DF7B5B" w:rsidRDefault="00E421A9" w:rsidP="00E421A9">
            <w:pPr>
              <w:jc w:val="right"/>
              <w:rPr>
                <w:ins w:id="1862" w:author="Prieto Bailo, León Enrique" w:date="2023-07-03T20:38:00Z"/>
                <w:b/>
                <w:bCs/>
              </w:rPr>
            </w:pPr>
            <w:ins w:id="1863" w:author="Prieto Bailo, León Enrique" w:date="2023-07-03T20:38:00Z">
              <w:r>
                <w:rPr>
                  <w:b/>
                  <w:bCs/>
                </w:rPr>
                <w:t>(2.4)</w:t>
              </w:r>
            </w:ins>
          </w:p>
        </w:tc>
      </w:tr>
    </w:tbl>
    <w:p w14:paraId="200C9C07" w14:textId="77777777" w:rsidR="006C5532" w:rsidRDefault="006C5532" w:rsidP="002E4F29"/>
    <w:p w14:paraId="35491AFB" w14:textId="07C9BD16" w:rsidR="004A0F27" w:rsidRDefault="004A0F27" w:rsidP="002E4F29"/>
    <w:p w14:paraId="6167AB17" w14:textId="4698FC10" w:rsidR="00DF7B5B" w:rsidRDefault="00E421A9" w:rsidP="002E4F29">
      <w:pPr>
        <w:rPr>
          <w:ins w:id="1864" w:author="Prieto Bailo, León Enrique" w:date="2023-07-03T20:39:00Z"/>
        </w:rPr>
      </w:pPr>
      <w:ins w:id="1865" w:author="Prieto Bailo, León Enrique" w:date="2023-07-03T20:36:00Z">
        <w:r>
          <w:t>También se puede calcular el tiempo de vuelo empleando un throttle de equilibrio</w:t>
        </w:r>
      </w:ins>
      <w:ins w:id="1866" w:author="Prieto Bailo, León Enrique" w:date="2023-07-03T20:38:00Z">
        <w:r>
          <w:t>.</w:t>
        </w:r>
      </w:ins>
      <w:ins w:id="1867" w:author="Prieto Bailo, León Enrique" w:date="2023-07-03T20:39:00Z">
        <w:r>
          <w:t xml:space="preserve"> El valor del empuje de equilibrio tiene que ser igual al peso del </w:t>
        </w:r>
      </w:ins>
      <w:ins w:id="1868" w:author="Prieto Bailo, León Enrique" w:date="2023-07-05T22:49:00Z">
        <w:r w:rsidR="00A73910">
          <w:t>dron</w:t>
        </w:r>
      </w:ins>
      <w:ins w:id="1869" w:author="Prieto Bailo, León Enrique" w:date="2023-07-03T20:39:00Z">
        <w:r>
          <w:t>, por lo que:</w:t>
        </w:r>
      </w:ins>
    </w:p>
    <w:p w14:paraId="6EC48E93" w14:textId="77777777" w:rsidR="00E421A9" w:rsidRDefault="00E421A9" w:rsidP="002E4F29">
      <w:pPr>
        <w:rPr>
          <w:ins w:id="1870" w:author="Prieto Bailo, León Enrique" w:date="2023-07-03T20:39:00Z"/>
        </w:rPr>
      </w:pPr>
    </w:p>
    <w:p w14:paraId="479FEBB4" w14:textId="7CEEF913" w:rsidR="006C5532" w:rsidRPr="00E421A9" w:rsidRDefault="006C5532" w:rsidP="002E4F29">
      <w:pPr>
        <w:rPr>
          <w:ins w:id="1871" w:author="Prieto Bailo, León Enrique" w:date="2023-07-03T20:40:00Z"/>
          <w:rFonts w:eastAsiaTheme="minorEastAsia"/>
          <w:rPrChange w:id="1872" w:author="Prieto Bailo, León Enrique" w:date="2023-07-03T20:40:00Z">
            <w:rPr>
              <w:ins w:id="1873" w:author="Prieto Bailo, León Enrique" w:date="2023-07-03T20:40:00Z"/>
              <w:rFonts w:ascii="Cambria Math" w:hAnsi="Cambria Math"/>
              <w:i/>
            </w:rPr>
          </w:rPrChange>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31143A" w:rsidRPr="00DF7B5B" w14:paraId="35326FC0" w14:textId="77777777" w:rsidTr="00D5391C">
        <w:trPr>
          <w:ins w:id="1874" w:author="Prieto Bailo, León Enrique" w:date="2023-07-03T20:45:00Z"/>
        </w:trPr>
        <w:tc>
          <w:tcPr>
            <w:tcW w:w="850" w:type="dxa"/>
          </w:tcPr>
          <w:p w14:paraId="1C95BDBC" w14:textId="77777777" w:rsidR="0031143A" w:rsidRDefault="0031143A" w:rsidP="00D5391C">
            <w:pPr>
              <w:rPr>
                <w:ins w:id="1875" w:author="Prieto Bailo, León Enrique" w:date="2023-07-03T20:45:00Z"/>
              </w:rPr>
            </w:pPr>
          </w:p>
        </w:tc>
        <w:tc>
          <w:tcPr>
            <w:tcW w:w="6803" w:type="dxa"/>
            <w:vAlign w:val="center"/>
          </w:tcPr>
          <w:p w14:paraId="379C9583" w14:textId="7BC86D1E" w:rsidR="0031143A" w:rsidRPr="00D5391C" w:rsidRDefault="0031143A" w:rsidP="00D5391C">
            <w:pPr>
              <w:jc w:val="center"/>
              <w:rPr>
                <w:ins w:id="1876" w:author="Prieto Bailo, León Enrique" w:date="2023-07-03T20:45:00Z"/>
                <w:rFonts w:eastAsiaTheme="minorEastAsia"/>
              </w:rPr>
            </w:pPr>
            <m:oMathPara>
              <m:oMath>
                <m:r>
                  <w:ins w:id="1877" w:author="Prieto Bailo, León Enrique" w:date="2023-07-03T20:45:00Z">
                    <w:rPr>
                      <w:rFonts w:ascii="Cambria Math" w:hAnsi="Cambria Math"/>
                    </w:rPr>
                    <m:t>Thrus</m:t>
                  </w:ins>
                </m:r>
                <m:sSub>
                  <m:sSubPr>
                    <m:ctrlPr>
                      <w:ins w:id="1878" w:author="Prieto Bailo, León Enrique" w:date="2023-07-03T20:45:00Z">
                        <w:rPr>
                          <w:rFonts w:ascii="Cambria Math" w:hAnsi="Cambria Math"/>
                          <w:i/>
                        </w:rPr>
                      </w:ins>
                    </m:ctrlPr>
                  </m:sSubPr>
                  <m:e>
                    <m:r>
                      <w:ins w:id="1879" w:author="Prieto Bailo, León Enrique" w:date="2023-07-03T20:45:00Z">
                        <w:rPr>
                          <w:rFonts w:ascii="Cambria Math" w:hAnsi="Cambria Math"/>
                        </w:rPr>
                        <m:t>t</m:t>
                      </w:ins>
                    </m:r>
                  </m:e>
                  <m:sub>
                    <m:r>
                      <w:ins w:id="1880" w:author="Prieto Bailo, León Enrique" w:date="2023-07-03T20:45:00Z">
                        <w:rPr>
                          <w:rFonts w:ascii="Cambria Math" w:hAnsi="Cambria Math"/>
                        </w:rPr>
                        <m:t>hover</m:t>
                      </w:ins>
                    </m:r>
                  </m:sub>
                </m:sSub>
                <m:r>
                  <w:ins w:id="1881" w:author="Prieto Bailo, León Enrique" w:date="2023-07-03T20:45:00Z">
                    <w:rPr>
                      <w:rFonts w:ascii="Cambria Math" w:hAnsi="Cambria Math"/>
                    </w:rPr>
                    <m:t>=</m:t>
                  </w:ins>
                </m:r>
                <m:f>
                  <m:fPr>
                    <m:ctrlPr>
                      <w:ins w:id="1882" w:author="Prieto Bailo, León Enrique" w:date="2023-07-03T20:45:00Z">
                        <w:rPr>
                          <w:rFonts w:ascii="Cambria Math" w:hAnsi="Cambria Math"/>
                          <w:i/>
                        </w:rPr>
                      </w:ins>
                    </m:ctrlPr>
                  </m:fPr>
                  <m:num>
                    <m:r>
                      <w:ins w:id="1883" w:author="Prieto Bailo, León Enrique" w:date="2023-07-03T20:45:00Z">
                        <w:rPr>
                          <w:rFonts w:ascii="Cambria Math" w:hAnsi="Cambria Math"/>
                        </w:rPr>
                        <m:t>W</m:t>
                      </w:ins>
                    </m:r>
                  </m:num>
                  <m:den>
                    <m:r>
                      <w:ins w:id="1884" w:author="Prieto Bailo, León Enrique" w:date="2023-07-03T20:45:00Z">
                        <w:rPr>
                          <w:rFonts w:ascii="Cambria Math" w:hAnsi="Cambria Math"/>
                        </w:rPr>
                        <m:t>4</m:t>
                      </w:ins>
                    </m:r>
                  </m:den>
                </m:f>
                <m:r>
                  <w:ins w:id="1885" w:author="Prieto Bailo, León Enrique" w:date="2023-07-03T20:45:00Z">
                    <w:rPr>
                      <w:rFonts w:ascii="Cambria Math" w:hAnsi="Cambria Math"/>
                    </w:rPr>
                    <m:t>=</m:t>
                  </w:ins>
                </m:r>
                <m:f>
                  <m:fPr>
                    <m:ctrlPr>
                      <w:ins w:id="1886" w:author="Prieto Bailo, León Enrique" w:date="2023-07-03T20:45:00Z">
                        <w:rPr>
                          <w:rFonts w:ascii="Cambria Math" w:hAnsi="Cambria Math"/>
                          <w:i/>
                        </w:rPr>
                      </w:ins>
                    </m:ctrlPr>
                  </m:fPr>
                  <m:num>
                    <m:r>
                      <w:ins w:id="1887" w:author="Prieto Bailo, León Enrique" w:date="2023-07-03T20:45:00Z">
                        <w:rPr>
                          <w:rFonts w:ascii="Cambria Math" w:hAnsi="Cambria Math"/>
                        </w:rPr>
                        <m:t>1050 g</m:t>
                      </w:ins>
                    </m:r>
                  </m:num>
                  <m:den>
                    <m:r>
                      <w:ins w:id="1888" w:author="Prieto Bailo, León Enrique" w:date="2023-07-03T20:45:00Z">
                        <w:rPr>
                          <w:rFonts w:ascii="Cambria Math" w:hAnsi="Cambria Math"/>
                        </w:rPr>
                        <m:t>4</m:t>
                      </w:ins>
                    </m:r>
                  </m:den>
                </m:f>
                <m:r>
                  <w:ins w:id="1889" w:author="Prieto Bailo, León Enrique" w:date="2023-07-03T20:45:00Z">
                    <w:rPr>
                      <w:rFonts w:ascii="Cambria Math" w:hAnsi="Cambria Math"/>
                    </w:rPr>
                    <m:t>=262.5 g</m:t>
                  </w:ins>
                </m:r>
              </m:oMath>
            </m:oMathPara>
          </w:p>
        </w:tc>
        <w:tc>
          <w:tcPr>
            <w:tcW w:w="850" w:type="dxa"/>
            <w:vAlign w:val="center"/>
          </w:tcPr>
          <w:p w14:paraId="0D208F9F" w14:textId="77777777" w:rsidR="0031143A" w:rsidRPr="00DF7B5B" w:rsidRDefault="0031143A" w:rsidP="00D5391C">
            <w:pPr>
              <w:jc w:val="right"/>
              <w:rPr>
                <w:ins w:id="1890" w:author="Prieto Bailo, León Enrique" w:date="2023-07-03T20:45:00Z"/>
                <w:b/>
                <w:bCs/>
              </w:rPr>
            </w:pPr>
            <w:ins w:id="1891" w:author="Prieto Bailo, León Enrique" w:date="2023-07-03T20:45:00Z">
              <w:r w:rsidRPr="00DF7B5B">
                <w:rPr>
                  <w:b/>
                  <w:bCs/>
                </w:rPr>
                <w:t>(2.</w:t>
              </w:r>
              <w:r>
                <w:rPr>
                  <w:b/>
                  <w:bCs/>
                </w:rPr>
                <w:t>5</w:t>
              </w:r>
              <w:r w:rsidRPr="00DF7B5B">
                <w:rPr>
                  <w:b/>
                  <w:bCs/>
                </w:rPr>
                <w:t>)</w:t>
              </w:r>
            </w:ins>
          </w:p>
        </w:tc>
      </w:tr>
    </w:tbl>
    <w:p w14:paraId="212DAFE0" w14:textId="74895F10" w:rsidR="00E421A9" w:rsidRDefault="00E421A9" w:rsidP="002E4F29">
      <w:pPr>
        <w:rPr>
          <w:ins w:id="1892" w:author="Prieto Bailo, León Enrique" w:date="2023-07-03T20:40:00Z"/>
          <w:rFonts w:eastAsiaTheme="minorEastAsia"/>
        </w:rPr>
      </w:pPr>
    </w:p>
    <w:p w14:paraId="5510D190" w14:textId="423BA839" w:rsidR="00E421A9" w:rsidRDefault="00E421A9" w:rsidP="002E4F29">
      <w:pPr>
        <w:rPr>
          <w:ins w:id="1893" w:author="Prieto Bailo, León Enrique" w:date="2023-07-03T20:40:00Z"/>
          <w:rFonts w:eastAsiaTheme="minorEastAsia"/>
        </w:rPr>
      </w:pPr>
    </w:p>
    <w:p w14:paraId="05B1752B" w14:textId="20B85592" w:rsidR="00E421A9" w:rsidRDefault="00E421A9" w:rsidP="002E4F29">
      <w:pPr>
        <w:rPr>
          <w:ins w:id="1894" w:author="Prieto Bailo, León Enrique" w:date="2023-07-03T20:41:00Z"/>
          <w:rFonts w:eastAsiaTheme="minorEastAsia"/>
        </w:rPr>
      </w:pPr>
      <w:ins w:id="1895" w:author="Prieto Bailo, León Enrique" w:date="2023-07-03T20:40:00Z">
        <w:r>
          <w:rPr>
            <w:rFonts w:eastAsiaTheme="minorEastAsia"/>
          </w:rPr>
          <w:t>Aplicando una interpolación lineal, se puede hallar el consumo de corriente</w:t>
        </w:r>
      </w:ins>
      <w:ins w:id="1896" w:author="Prieto Bailo, León Enrique" w:date="2023-07-03T20:50:00Z">
        <w:r w:rsidR="0031143A">
          <w:rPr>
            <w:rFonts w:eastAsiaTheme="minorEastAsia"/>
          </w:rPr>
          <w:t>:</w:t>
        </w:r>
      </w:ins>
    </w:p>
    <w:p w14:paraId="494C77D3" w14:textId="2E5E9B54" w:rsidR="00E421A9" w:rsidRPr="0031143A" w:rsidRDefault="00E421A9" w:rsidP="002E4F29">
      <w:pPr>
        <w:rPr>
          <w:ins w:id="1897" w:author="Prieto Bailo, León Enrique" w:date="2023-07-03T20:42:00Z"/>
          <w:rFonts w:eastAsiaTheme="minorEastAsia"/>
        </w:rPr>
      </w:pPr>
    </w:p>
    <w:p w14:paraId="04EAAEA7" w14:textId="289AEA91" w:rsidR="0031143A" w:rsidRDefault="0031143A" w:rsidP="002E4F29">
      <w:pPr>
        <w:rPr>
          <w:ins w:id="1898" w:author="Prieto Bailo, León Enrique" w:date="2023-07-03T20:45:00Z"/>
          <w:rFonts w:eastAsiaTheme="minorEastAsia"/>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31143A" w:rsidRPr="00DF7B5B" w14:paraId="27871562" w14:textId="77777777" w:rsidTr="00D5391C">
        <w:trPr>
          <w:ins w:id="1899" w:author="Prieto Bailo, León Enrique" w:date="2023-07-03T20:45:00Z"/>
        </w:trPr>
        <w:tc>
          <w:tcPr>
            <w:tcW w:w="850" w:type="dxa"/>
          </w:tcPr>
          <w:p w14:paraId="3AD8A10F" w14:textId="77777777" w:rsidR="0031143A" w:rsidRDefault="0031143A" w:rsidP="00D5391C">
            <w:pPr>
              <w:rPr>
                <w:ins w:id="1900" w:author="Prieto Bailo, León Enrique" w:date="2023-07-03T20:45:00Z"/>
              </w:rPr>
            </w:pPr>
          </w:p>
        </w:tc>
        <w:tc>
          <w:tcPr>
            <w:tcW w:w="6803" w:type="dxa"/>
            <w:vAlign w:val="center"/>
          </w:tcPr>
          <w:p w14:paraId="23A794A4" w14:textId="69F44613" w:rsidR="0031143A" w:rsidRPr="00D5391C" w:rsidRDefault="00000000" w:rsidP="00D5391C">
            <w:pPr>
              <w:jc w:val="center"/>
              <w:rPr>
                <w:ins w:id="1901" w:author="Prieto Bailo, León Enrique" w:date="2023-07-03T20:45:00Z"/>
                <w:rFonts w:eastAsiaTheme="minorEastAsia"/>
              </w:rPr>
            </w:pPr>
            <m:oMathPara>
              <m:oMath>
                <m:sSub>
                  <m:sSubPr>
                    <m:ctrlPr>
                      <w:ins w:id="1902" w:author="Prieto Bailo, León Enrique" w:date="2023-07-03T20:45:00Z">
                        <w:rPr>
                          <w:rFonts w:ascii="Cambria Math" w:eastAsiaTheme="minorEastAsia" w:hAnsi="Cambria Math"/>
                          <w:i/>
                        </w:rPr>
                      </w:ins>
                    </m:ctrlPr>
                  </m:sSubPr>
                  <m:e>
                    <m:r>
                      <w:ins w:id="1903" w:author="Prieto Bailo, León Enrique" w:date="2023-07-03T20:45:00Z">
                        <w:rPr>
                          <w:rFonts w:ascii="Cambria Math" w:eastAsiaTheme="minorEastAsia" w:hAnsi="Cambria Math"/>
                        </w:rPr>
                        <m:t>I</m:t>
                      </w:ins>
                    </m:r>
                  </m:e>
                  <m:sub>
                    <m:r>
                      <w:ins w:id="1904" w:author="Prieto Bailo, León Enrique" w:date="2023-07-03T20:45:00Z">
                        <w:rPr>
                          <w:rFonts w:ascii="Cambria Math" w:eastAsiaTheme="minorEastAsia" w:hAnsi="Cambria Math"/>
                        </w:rPr>
                        <m:t>hover</m:t>
                      </w:ins>
                    </m:r>
                  </m:sub>
                </m:sSub>
                <m:r>
                  <w:ins w:id="1905" w:author="Prieto Bailo, León Enrique" w:date="2023-07-03T20:45:00Z">
                    <w:rPr>
                      <w:rFonts w:ascii="Cambria Math" w:eastAsiaTheme="minorEastAsia" w:hAnsi="Cambria Math"/>
                    </w:rPr>
                    <m:t>=2.53 A</m:t>
                  </w:ins>
                </m:r>
              </m:oMath>
            </m:oMathPara>
          </w:p>
        </w:tc>
        <w:tc>
          <w:tcPr>
            <w:tcW w:w="850" w:type="dxa"/>
            <w:vAlign w:val="center"/>
          </w:tcPr>
          <w:p w14:paraId="6EFE2966" w14:textId="305C9ABC" w:rsidR="0031143A" w:rsidRPr="00DF7B5B" w:rsidRDefault="0031143A" w:rsidP="00D5391C">
            <w:pPr>
              <w:jc w:val="right"/>
              <w:rPr>
                <w:ins w:id="1906" w:author="Prieto Bailo, León Enrique" w:date="2023-07-03T20:45:00Z"/>
                <w:b/>
                <w:bCs/>
              </w:rPr>
            </w:pPr>
            <w:ins w:id="1907" w:author="Prieto Bailo, León Enrique" w:date="2023-07-03T20:45:00Z">
              <w:r w:rsidRPr="00DF7B5B">
                <w:rPr>
                  <w:b/>
                  <w:bCs/>
                </w:rPr>
                <w:t>(2.</w:t>
              </w:r>
              <w:r>
                <w:rPr>
                  <w:b/>
                  <w:bCs/>
                </w:rPr>
                <w:t>6</w:t>
              </w:r>
              <w:r w:rsidRPr="00DF7B5B">
                <w:rPr>
                  <w:b/>
                  <w:bCs/>
                </w:rPr>
                <w:t>)</w:t>
              </w:r>
            </w:ins>
          </w:p>
        </w:tc>
      </w:tr>
    </w:tbl>
    <w:p w14:paraId="5A25874E" w14:textId="5E52D835" w:rsidR="0031143A" w:rsidRDefault="0031143A" w:rsidP="002E4F29">
      <w:pPr>
        <w:rPr>
          <w:ins w:id="1908" w:author="Prieto Bailo, León Enrique" w:date="2023-07-03T20:45:00Z"/>
          <w:rFonts w:eastAsiaTheme="minorEastAsia"/>
        </w:rPr>
      </w:pPr>
    </w:p>
    <w:p w14:paraId="2B3D4D82" w14:textId="77777777" w:rsidR="0031143A" w:rsidRDefault="0031143A" w:rsidP="002E4F29">
      <w:pPr>
        <w:rPr>
          <w:ins w:id="1909" w:author="Prieto Bailo, León Enrique" w:date="2023-07-03T20:42:00Z"/>
          <w:rFonts w:eastAsiaTheme="minorEastAsia"/>
        </w:rPr>
      </w:pPr>
    </w:p>
    <w:p w14:paraId="668328F1" w14:textId="357C14F9" w:rsidR="0031143A" w:rsidRDefault="0031143A" w:rsidP="002E4F29">
      <w:pPr>
        <w:rPr>
          <w:ins w:id="1910" w:author="Prieto Bailo, León Enrique" w:date="2023-07-03T20:42:00Z"/>
          <w:rFonts w:eastAsiaTheme="minorEastAsia"/>
        </w:rPr>
      </w:pPr>
      <w:ins w:id="1911" w:author="Prieto Bailo, León Enrique" w:date="2023-07-03T20:42:00Z">
        <w:r>
          <w:rPr>
            <w:rFonts w:eastAsiaTheme="minorEastAsia"/>
          </w:rPr>
          <w:t>Por lo que el tiempo de vuelo para el empuje de equilibrio es:</w:t>
        </w:r>
      </w:ins>
    </w:p>
    <w:p w14:paraId="743D751D" w14:textId="72DC3470" w:rsidR="0031143A" w:rsidRDefault="0031143A" w:rsidP="002E4F29">
      <w:pPr>
        <w:rPr>
          <w:ins w:id="1912" w:author="Prieto Bailo, León Enrique" w:date="2023-07-03T20:42:00Z"/>
          <w:rFonts w:eastAsiaTheme="minorEastAsia"/>
        </w:rPr>
      </w:pPr>
    </w:p>
    <w:p w14:paraId="47B04FB2" w14:textId="2FD3AE0A" w:rsidR="006C5532" w:rsidRDefault="006C5532" w:rsidP="002E4F29"/>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6059A914" w14:textId="77777777" w:rsidTr="00971764">
        <w:tc>
          <w:tcPr>
            <w:tcW w:w="850" w:type="dxa"/>
          </w:tcPr>
          <w:p w14:paraId="6D519EA8" w14:textId="77777777" w:rsidR="00DF7B5B" w:rsidRDefault="00DF7B5B" w:rsidP="00971764"/>
        </w:tc>
        <w:tc>
          <w:tcPr>
            <w:tcW w:w="6803" w:type="dxa"/>
            <w:vAlign w:val="center"/>
          </w:tcPr>
          <w:p w14:paraId="6F4086CB" w14:textId="66C891DE" w:rsidR="00E421A9" w:rsidRPr="00E421A9" w:rsidRDefault="00000000" w:rsidP="00E421A9">
            <w:pPr>
              <w:jc w:val="center"/>
              <w:rPr>
                <w:rFonts w:eastAsiaTheme="minorEastAsia"/>
                <w:rPrChange w:id="1913" w:author="Prieto Bailo, León Enrique" w:date="2023-07-03T20:37:00Z">
                  <w:rPr/>
                </w:rPrChange>
              </w:rPr>
            </w:pPr>
            <m:oMathPara>
              <m:oMath>
                <m:sSub>
                  <m:sSubPr>
                    <m:ctrlPr>
                      <w:ins w:id="1914" w:author="Prieto Bailo, León Enrique" w:date="2023-07-03T20:44:00Z">
                        <w:rPr>
                          <w:rFonts w:ascii="Cambria Math" w:hAnsi="Cambria Math"/>
                          <w:i/>
                        </w:rPr>
                      </w:ins>
                    </m:ctrlPr>
                  </m:sSubPr>
                  <m:e>
                    <m:r>
                      <w:ins w:id="1915" w:author="Prieto Bailo, León Enrique" w:date="2023-07-03T20:44:00Z">
                        <w:rPr>
                          <w:rFonts w:ascii="Cambria Math" w:hAnsi="Cambria Math"/>
                        </w:rPr>
                        <m:t>t</m:t>
                      </w:ins>
                    </m:r>
                  </m:e>
                  <m:sub>
                    <m:r>
                      <w:ins w:id="1916" w:author="Prieto Bailo, León Enrique" w:date="2023-07-03T20:44:00Z">
                        <w:rPr>
                          <w:rFonts w:ascii="Cambria Math" w:hAnsi="Cambria Math"/>
                        </w:rPr>
                        <m:t>hover</m:t>
                      </w:ins>
                    </m:r>
                  </m:sub>
                </m:sSub>
                <m:r>
                  <w:ins w:id="1917" w:author="Prieto Bailo, León Enrique" w:date="2023-07-03T20:44:00Z">
                    <w:rPr>
                      <w:rFonts w:ascii="Cambria Math" w:hAnsi="Cambria Math"/>
                    </w:rPr>
                    <m:t>=</m:t>
                  </w:ins>
                </m:r>
                <m:f>
                  <m:fPr>
                    <m:ctrlPr>
                      <w:ins w:id="1918" w:author="Prieto Bailo, León Enrique" w:date="2023-07-03T20:44:00Z">
                        <w:rPr>
                          <w:rFonts w:ascii="Cambria Math" w:hAnsi="Cambria Math"/>
                          <w:i/>
                        </w:rPr>
                      </w:ins>
                    </m:ctrlPr>
                  </m:fPr>
                  <m:num>
                    <m:r>
                      <w:ins w:id="1919" w:author="Prieto Bailo, León Enrique" w:date="2023-07-03T20:44:00Z">
                        <w:rPr>
                          <w:rFonts w:ascii="Cambria Math" w:hAnsi="Cambria Math"/>
                        </w:rPr>
                        <m:t xml:space="preserve">0,85·2,25 </m:t>
                      </w:ins>
                    </m:r>
                    <m:f>
                      <m:fPr>
                        <m:ctrlPr>
                          <w:ins w:id="1920" w:author="Prieto Bailo, León Enrique" w:date="2023-07-03T20:44:00Z">
                            <w:rPr>
                              <w:rFonts w:ascii="Cambria Math" w:hAnsi="Cambria Math"/>
                              <w:i/>
                            </w:rPr>
                          </w:ins>
                        </m:ctrlPr>
                      </m:fPr>
                      <m:num>
                        <m:r>
                          <w:ins w:id="1921" w:author="Prieto Bailo, León Enrique" w:date="2023-07-03T20:44:00Z">
                            <w:rPr>
                              <w:rFonts w:ascii="Cambria Math" w:hAnsi="Cambria Math"/>
                            </w:rPr>
                            <m:t>A</m:t>
                          </w:ins>
                        </m:r>
                      </m:num>
                      <m:den>
                        <m:r>
                          <w:ins w:id="1922" w:author="Prieto Bailo, León Enrique" w:date="2023-07-03T20:44:00Z">
                            <w:rPr>
                              <w:rFonts w:ascii="Cambria Math" w:hAnsi="Cambria Math"/>
                            </w:rPr>
                            <m:t>h</m:t>
                          </w:ins>
                        </m:r>
                      </m:den>
                    </m:f>
                  </m:num>
                  <m:den>
                    <m:r>
                      <w:ins w:id="1923" w:author="Prieto Bailo, León Enrique" w:date="2023-07-03T20:44:00Z">
                        <w:rPr>
                          <w:rFonts w:ascii="Cambria Math" w:hAnsi="Cambria Math"/>
                        </w:rPr>
                        <m:t xml:space="preserve">2,53 </m:t>
                      </w:ins>
                    </m:r>
                    <m:f>
                      <m:fPr>
                        <m:ctrlPr>
                          <w:ins w:id="1924" w:author="Prieto Bailo, León Enrique" w:date="2023-07-03T20:44:00Z">
                            <w:rPr>
                              <w:rFonts w:ascii="Cambria Math" w:hAnsi="Cambria Math"/>
                              <w:i/>
                            </w:rPr>
                          </w:ins>
                        </m:ctrlPr>
                      </m:fPr>
                      <m:num>
                        <m:r>
                          <w:ins w:id="1925" w:author="Prieto Bailo, León Enrique" w:date="2023-07-03T20:44:00Z">
                            <w:rPr>
                              <w:rFonts w:ascii="Cambria Math" w:hAnsi="Cambria Math"/>
                            </w:rPr>
                            <m:t>A</m:t>
                          </w:ins>
                        </m:r>
                      </m:num>
                      <m:den>
                        <m:r>
                          <w:ins w:id="1926" w:author="Prieto Bailo, León Enrique" w:date="2023-07-03T20:44:00Z">
                            <w:rPr>
                              <w:rFonts w:ascii="Cambria Math" w:hAnsi="Cambria Math"/>
                            </w:rPr>
                            <m:t>motor</m:t>
                          </w:ins>
                        </m:r>
                      </m:den>
                    </m:f>
                    <m:r>
                      <w:ins w:id="1927" w:author="Prieto Bailo, León Enrique" w:date="2023-07-03T20:44:00Z">
                        <w:rPr>
                          <w:rFonts w:ascii="Cambria Math" w:hAnsi="Cambria Math"/>
                        </w:rPr>
                        <m:t>·4 motor</m:t>
                      </w:ins>
                    </m:r>
                  </m:den>
                </m:f>
                <m:r>
                  <w:ins w:id="1928" w:author="Prieto Bailo, León Enrique" w:date="2023-07-03T20:44:00Z">
                    <w:rPr>
                      <w:rFonts w:ascii="Cambria Math" w:hAnsi="Cambria Math"/>
                    </w:rPr>
                    <m:t xml:space="preserve">=0.19 </m:t>
                  </w:ins>
                </m:r>
                <m:r>
                  <w:ins w:id="1929" w:author="Prieto Bailo, León Enrique" w:date="2023-07-03T20:44:00Z">
                    <w:rPr>
                      <w:rFonts w:ascii="Cambria Math" w:hAnsi="Cambria Math"/>
                    </w:rPr>
                    <m:t>h≈</m:t>
                  </w:ins>
                </m:r>
                <m:r>
                  <w:ins w:id="1930" w:author="Prieto Bailo, León Enrique" w:date="2023-07-03T20:44:00Z">
                    <w:rPr>
                      <w:rFonts w:ascii="Cambria Math" w:hAnsi="Cambria Math"/>
                    </w:rPr>
                    <m:t>11,3 minutos</m:t>
                  </w:ins>
                </m:r>
                <m:sSub>
                  <m:sSubPr>
                    <m:ctrlPr>
                      <w:del w:id="1931" w:author="Prieto Bailo, León Enrique" w:date="2023-07-03T20:27:00Z">
                        <w:rPr>
                          <w:rFonts w:ascii="Cambria Math" w:hAnsi="Cambria Math"/>
                          <w:i/>
                        </w:rPr>
                      </w:del>
                    </m:ctrlPr>
                  </m:sSubPr>
                  <m:e>
                    <m:r>
                      <w:del w:id="1932" w:author="Prieto Bailo, León Enrique" w:date="2023-07-03T20:27:00Z">
                        <w:rPr>
                          <w:rFonts w:ascii="Cambria Math" w:hAnsi="Cambria Math"/>
                        </w:rPr>
                        <m:t>t</m:t>
                      </w:del>
                    </m:r>
                  </m:e>
                  <m:sub>
                    <m:r>
                      <w:del w:id="1933" w:author="Prieto Bailo, León Enrique" w:date="2023-07-03T20:27:00Z">
                        <w:rPr>
                          <w:rFonts w:ascii="Cambria Math" w:hAnsi="Cambria Math"/>
                        </w:rPr>
                        <m:t>vuelo</m:t>
                      </w:del>
                    </m:r>
                  </m:sub>
                </m:sSub>
                <m:r>
                  <w:del w:id="1934" w:author="Prieto Bailo, León Enrique" w:date="2023-07-03T20:27:00Z">
                    <w:rPr>
                      <w:rFonts w:ascii="Cambria Math" w:hAnsi="Cambria Math"/>
                    </w:rPr>
                    <m:t>(11.1V, 65%)</m:t>
                  </w:del>
                </m:r>
                <m:r>
                  <w:del w:id="1935" w:author="Prieto Bailo, León Enrique" w:date="2023-07-03T20:37:00Z">
                    <w:rPr>
                      <w:rFonts w:ascii="Cambria Math" w:hAnsi="Cambria Math"/>
                    </w:rPr>
                    <m:t>=</m:t>
                  </w:del>
                </m:r>
                <m:f>
                  <m:fPr>
                    <m:ctrlPr>
                      <w:del w:id="1936" w:author="Prieto Bailo, León Enrique" w:date="2023-07-03T20:37:00Z">
                        <w:rPr>
                          <w:rFonts w:ascii="Cambria Math" w:hAnsi="Cambria Math"/>
                          <w:i/>
                        </w:rPr>
                      </w:del>
                    </m:ctrlPr>
                  </m:fPr>
                  <m:num>
                    <m:r>
                      <w:del w:id="1937" w:author="Prieto Bailo, León Enrique" w:date="2023-07-03T20:12:00Z">
                        <w:rPr>
                          <w:rFonts w:ascii="Cambria Math" w:hAnsi="Cambria Math"/>
                        </w:rPr>
                        <m:t>2.</m:t>
                      </w:del>
                    </m:r>
                    <m:r>
                      <w:del w:id="1938" w:author="Prieto Bailo, León Enrique" w:date="2023-07-03T20:37:00Z">
                        <w:rPr>
                          <w:rFonts w:ascii="Cambria Math" w:hAnsi="Cambria Math"/>
                        </w:rPr>
                        <m:t xml:space="preserve">25 </m:t>
                      </w:del>
                    </m:r>
                    <m:f>
                      <m:fPr>
                        <m:ctrlPr>
                          <w:del w:id="1939" w:author="Prieto Bailo, León Enrique" w:date="2023-07-03T20:37:00Z">
                            <w:rPr>
                              <w:rFonts w:ascii="Cambria Math" w:hAnsi="Cambria Math"/>
                              <w:i/>
                            </w:rPr>
                          </w:del>
                        </m:ctrlPr>
                      </m:fPr>
                      <m:num>
                        <m:r>
                          <w:del w:id="1940" w:author="Prieto Bailo, León Enrique" w:date="2023-07-03T20:37:00Z">
                            <w:rPr>
                              <w:rFonts w:ascii="Cambria Math" w:hAnsi="Cambria Math"/>
                            </w:rPr>
                            <m:t>A</m:t>
                          </w:del>
                        </m:r>
                      </m:num>
                      <m:den>
                        <m:r>
                          <w:del w:id="1941" w:author="Prieto Bailo, León Enrique" w:date="2023-07-03T20:37:00Z">
                            <w:rPr>
                              <w:rFonts w:ascii="Cambria Math" w:hAnsi="Cambria Math"/>
                            </w:rPr>
                            <m:t>h</m:t>
                          </w:del>
                        </m:r>
                      </m:den>
                    </m:f>
                  </m:num>
                  <m:den>
                    <m:r>
                      <w:del w:id="1942" w:author="Prieto Bailo, León Enrique" w:date="2023-07-03T20:37:00Z">
                        <w:rPr>
                          <w:rFonts w:ascii="Cambria Math" w:hAnsi="Cambria Math"/>
                        </w:rPr>
                        <m:t xml:space="preserve">3.8 </m:t>
                      </w:del>
                    </m:r>
                    <m:f>
                      <m:fPr>
                        <m:ctrlPr>
                          <w:del w:id="1943" w:author="Prieto Bailo, León Enrique" w:date="2023-07-03T20:37:00Z">
                            <w:rPr>
                              <w:rFonts w:ascii="Cambria Math" w:hAnsi="Cambria Math"/>
                              <w:i/>
                            </w:rPr>
                          </w:del>
                        </m:ctrlPr>
                      </m:fPr>
                      <m:num>
                        <m:r>
                          <w:del w:id="1944" w:author="Prieto Bailo, León Enrique" w:date="2023-07-03T20:37:00Z">
                            <w:rPr>
                              <w:rFonts w:ascii="Cambria Math" w:hAnsi="Cambria Math"/>
                            </w:rPr>
                            <m:t>A</m:t>
                          </w:del>
                        </m:r>
                      </m:num>
                      <m:den>
                        <m:r>
                          <w:del w:id="1945" w:author="Prieto Bailo, León Enrique" w:date="2023-07-03T20:37:00Z">
                            <w:rPr>
                              <w:rFonts w:ascii="Cambria Math" w:hAnsi="Cambria Math"/>
                            </w:rPr>
                            <m:t>motor</m:t>
                          </w:del>
                        </m:r>
                      </m:den>
                    </m:f>
                    <m:r>
                      <w:del w:id="1946" w:author="Prieto Bailo, León Enrique" w:date="2023-07-03T20:37:00Z">
                        <w:rPr>
                          <w:rFonts w:ascii="Cambria Math" w:hAnsi="Cambria Math"/>
                        </w:rPr>
                        <m:t>·4 motor</m:t>
                      </w:del>
                    </m:r>
                  </m:den>
                </m:f>
                <m:r>
                  <w:del w:id="1947" w:author="Prieto Bailo, León Enrique" w:date="2023-07-03T20:37:00Z">
                    <w:rPr>
                      <w:rFonts w:ascii="Cambria Math" w:hAnsi="Cambria Math"/>
                    </w:rPr>
                    <m:t>=0.</m:t>
                  </w:del>
                </m:r>
                <m:r>
                  <w:del w:id="1948" w:author="Prieto Bailo, León Enrique" w:date="2023-07-03T20:13:00Z">
                    <w:rPr>
                      <w:rFonts w:ascii="Cambria Math" w:hAnsi="Cambria Math"/>
                    </w:rPr>
                    <m:t>15</m:t>
                  </w:del>
                </m:r>
                <m:r>
                  <w:del w:id="1949" w:author="Prieto Bailo, León Enrique" w:date="2023-07-03T20:37:00Z">
                    <w:rPr>
                      <w:rFonts w:ascii="Cambria Math" w:hAnsi="Cambria Math"/>
                    </w:rPr>
                    <m:t xml:space="preserve"> h=</m:t>
                  </w:del>
                </m:r>
                <m:r>
                  <w:del w:id="1950" w:author="Prieto Bailo, León Enrique" w:date="2023-07-03T20:27:00Z">
                    <w:rPr>
                      <w:rFonts w:ascii="Cambria Math" w:hAnsi="Cambria Math"/>
                    </w:rPr>
                    <m:t>9</m:t>
                  </w:del>
                </m:r>
                <m:r>
                  <w:del w:id="1951" w:author="Prieto Bailo, León Enrique" w:date="2023-07-03T20:37:00Z">
                    <w:rPr>
                      <w:rFonts w:ascii="Cambria Math" w:hAnsi="Cambria Math"/>
                    </w:rPr>
                    <m:t xml:space="preserve"> mins</m:t>
                  </w:del>
                </m:r>
              </m:oMath>
            </m:oMathPara>
          </w:p>
        </w:tc>
        <w:tc>
          <w:tcPr>
            <w:tcW w:w="850" w:type="dxa"/>
            <w:vAlign w:val="center"/>
          </w:tcPr>
          <w:p w14:paraId="19800C04" w14:textId="1F25B39B" w:rsidR="00DF7B5B" w:rsidRPr="00DF7B5B" w:rsidRDefault="00DF7B5B" w:rsidP="00971764">
            <w:pPr>
              <w:jc w:val="right"/>
              <w:rPr>
                <w:b/>
                <w:bCs/>
              </w:rPr>
            </w:pPr>
            <w:r w:rsidRPr="00DF7B5B">
              <w:rPr>
                <w:b/>
                <w:bCs/>
              </w:rPr>
              <w:t>(2.</w:t>
            </w:r>
            <w:ins w:id="1952" w:author="Prieto Bailo, León Enrique" w:date="2023-07-03T20:45:00Z">
              <w:r w:rsidR="0031143A">
                <w:rPr>
                  <w:b/>
                  <w:bCs/>
                </w:rPr>
                <w:t>7</w:t>
              </w:r>
            </w:ins>
            <w:del w:id="1953" w:author="Prieto Bailo, León Enrique" w:date="2023-07-03T20:27:00Z">
              <w:r w:rsidDel="006C5532">
                <w:rPr>
                  <w:b/>
                  <w:bCs/>
                </w:rPr>
                <w:delText>3</w:delText>
              </w:r>
            </w:del>
            <w:r w:rsidRPr="00DF7B5B">
              <w:rPr>
                <w:b/>
                <w:bCs/>
              </w:rPr>
              <w:t>)</w:t>
            </w:r>
          </w:p>
        </w:tc>
      </w:tr>
    </w:tbl>
    <w:commentRangeEnd w:id="1796"/>
    <w:p w14:paraId="6C5D6CC1" w14:textId="77777777" w:rsidR="00E914FC" w:rsidRDefault="0031143A">
      <w:pPr>
        <w:rPr>
          <w:ins w:id="1954" w:author="Prieto Bailo, León Enrique" w:date="2023-07-07T18:59:00Z"/>
        </w:rPr>
      </w:pPr>
      <w:r>
        <w:rPr>
          <w:rStyle w:val="CommentReference"/>
        </w:rPr>
        <w:commentReference w:id="1796"/>
      </w:r>
    </w:p>
    <w:p w14:paraId="275B250E" w14:textId="77777777" w:rsidR="00E914FC" w:rsidRDefault="00E914FC">
      <w:pPr>
        <w:rPr>
          <w:ins w:id="1955" w:author="Prieto Bailo, León Enrique" w:date="2023-07-07T18:59:00Z"/>
        </w:rPr>
      </w:pPr>
    </w:p>
    <w:p w14:paraId="5784A4C4" w14:textId="64CCFEE3" w:rsidR="00A2508E" w:rsidRDefault="00BC45F5">
      <w:pPr>
        <w:rPr>
          <w:ins w:id="1956" w:author="Omega" w:date="2023-07-05T00:06:00Z"/>
        </w:rPr>
      </w:pPr>
      <w:ins w:id="1957" w:author="ramon casanella" w:date="2023-07-05T08:20:00Z">
        <w:r>
          <w:t>Como se puede observar, los tiempos de vuelo obtenidos corresponden a los habituales de un dron de estas características.</w:t>
        </w:r>
      </w:ins>
    </w:p>
    <w:p w14:paraId="421F391A" w14:textId="6D4AF8C7" w:rsidR="00A2508E" w:rsidRDefault="00A2508E">
      <w:pPr>
        <w:rPr>
          <w:ins w:id="1958" w:author="Prieto Bailo, León Enrique" w:date="2023-07-07T18:59:00Z"/>
        </w:rPr>
      </w:pPr>
    </w:p>
    <w:p w14:paraId="7036C9C0" w14:textId="77777777" w:rsidR="00E914FC" w:rsidRDefault="00E914FC">
      <w:pPr>
        <w:rPr>
          <w:ins w:id="1959" w:author="Omega" w:date="2023-07-05T00:06:00Z"/>
        </w:rPr>
      </w:pPr>
    </w:p>
    <w:p w14:paraId="784816DC" w14:textId="236D362E" w:rsidR="00A2508E" w:rsidRDefault="00A2508E" w:rsidP="00A2508E">
      <w:pPr>
        <w:pStyle w:val="Heading2"/>
        <w:rPr>
          <w:ins w:id="1960" w:author="Omega" w:date="2023-07-05T00:06:00Z"/>
        </w:rPr>
      </w:pPr>
      <w:bookmarkStart w:id="1961" w:name="_Toc139811970"/>
      <w:commentRangeStart w:id="1962"/>
      <w:commentRangeStart w:id="1963"/>
      <w:ins w:id="1964" w:author="Omega" w:date="2023-07-05T00:06:00Z">
        <w:r>
          <w:t>Esquema eléctrico</w:t>
        </w:r>
      </w:ins>
      <w:commentRangeEnd w:id="1962"/>
      <w:r w:rsidR="006C5BC9">
        <w:rPr>
          <w:rStyle w:val="CommentReference"/>
          <w:rFonts w:eastAsiaTheme="minorHAnsi" w:cstheme="minorBidi"/>
          <w:b w:val="0"/>
        </w:rPr>
        <w:commentReference w:id="1962"/>
      </w:r>
      <w:commentRangeEnd w:id="1963"/>
      <w:r w:rsidR="00F61278">
        <w:rPr>
          <w:rStyle w:val="CommentReference"/>
          <w:rFonts w:eastAsiaTheme="minorHAnsi" w:cstheme="minorBidi"/>
          <w:b w:val="0"/>
        </w:rPr>
        <w:commentReference w:id="1963"/>
      </w:r>
      <w:bookmarkEnd w:id="1961"/>
    </w:p>
    <w:p w14:paraId="07EDFA41" w14:textId="27FD0452" w:rsidR="00A2508E" w:rsidRDefault="00A2508E" w:rsidP="00A2508E">
      <w:pPr>
        <w:rPr>
          <w:ins w:id="1965" w:author="Prieto Bailo, León Enrique" w:date="2023-07-05T23:09:00Z"/>
        </w:rPr>
      </w:pPr>
    </w:p>
    <w:p w14:paraId="309B7A8F" w14:textId="38BE4531" w:rsidR="00600074" w:rsidDel="00600074" w:rsidRDefault="00600074" w:rsidP="00A2508E">
      <w:pPr>
        <w:rPr>
          <w:ins w:id="1966" w:author="Omega" w:date="2023-07-05T00:06:00Z"/>
          <w:del w:id="1967" w:author="Prieto Bailo, León Enrique" w:date="2023-07-05T23:10:00Z"/>
        </w:rPr>
      </w:pPr>
    </w:p>
    <w:p w14:paraId="0F4A31E2" w14:textId="7BF69046" w:rsidR="00A2508E" w:rsidRPr="00600074" w:rsidRDefault="00A2508E" w:rsidP="00A2508E">
      <w:pPr>
        <w:rPr>
          <w:ins w:id="1968" w:author="Omega" w:date="2023-07-05T00:08:00Z"/>
        </w:rPr>
      </w:pPr>
      <w:ins w:id="1969" w:author="Omega" w:date="2023-07-05T00:07:00Z">
        <w:r>
          <w:t>El esquem</w:t>
        </w:r>
      </w:ins>
      <w:ins w:id="1970" w:author="Omega" w:date="2023-07-05T00:08:00Z">
        <w:r>
          <w:t>a eléctrico resultante después de realizar las conexiones de los diferentes componentes de hardware del sistema</w:t>
        </w:r>
      </w:ins>
      <w:ins w:id="1971" w:author="Prieto Bailo, León Enrique" w:date="2023-07-05T23:10:00Z">
        <w:r w:rsidR="00600074">
          <w:t xml:space="preserve"> se puede </w:t>
        </w:r>
      </w:ins>
      <w:ins w:id="1972" w:author="Prieto Bailo, León Enrique" w:date="2023-07-07T19:00:00Z">
        <w:r w:rsidR="00E914FC">
          <w:t>hallar</w:t>
        </w:r>
      </w:ins>
      <w:ins w:id="1973" w:author="Prieto Bailo, León Enrique" w:date="2023-07-05T23:10:00Z">
        <w:r w:rsidR="00600074">
          <w:t xml:space="preserve"> en la </w:t>
        </w:r>
        <w:r w:rsidR="00600074" w:rsidRPr="00600074">
          <w:fldChar w:fldCharType="begin"/>
        </w:r>
        <w:r w:rsidR="00600074" w:rsidRPr="00600074">
          <w:instrText xml:space="preserve"> REF _Ref139491041 \h </w:instrText>
        </w:r>
      </w:ins>
      <w:r w:rsidR="00600074" w:rsidRPr="00600074">
        <w:rPr>
          <w:rPrChange w:id="1974" w:author="Prieto Bailo, León Enrique" w:date="2023-07-05T23:10:00Z">
            <w:rPr>
              <w:b/>
              <w:bCs/>
            </w:rPr>
          </w:rPrChange>
        </w:rPr>
        <w:instrText xml:space="preserve"> \* MERGEFORMAT </w:instrText>
      </w:r>
      <w:r w:rsidR="00600074" w:rsidRPr="00600074">
        <w:fldChar w:fldCharType="separate"/>
      </w:r>
      <w:ins w:id="1975" w:author="Prieto Bailo, León Enrique" w:date="2023-07-09T17:01:00Z">
        <w:r w:rsidR="00B055D0" w:rsidRPr="00B055D0">
          <w:rPr>
            <w:iCs/>
            <w:szCs w:val="18"/>
          </w:rPr>
          <w:t xml:space="preserve">Fig. </w:t>
        </w:r>
        <w:r w:rsidR="00B055D0" w:rsidRPr="00B055D0">
          <w:rPr>
            <w:noProof/>
            <w:rPrChange w:id="1976" w:author="Prieto Bailo, León Enrique" w:date="2023-07-09T17:01:00Z">
              <w:rPr>
                <w:b/>
                <w:bCs/>
                <w:noProof/>
              </w:rPr>
            </w:rPrChange>
          </w:rPr>
          <w:t>2</w:t>
        </w:r>
        <w:r w:rsidR="00B055D0" w:rsidRPr="00B055D0">
          <w:rPr>
            <w:noProof/>
            <w:rPrChange w:id="1977" w:author="Prieto Bailo, León Enrique" w:date="2023-07-09T17:01:00Z">
              <w:rPr>
                <w:b/>
                <w:bCs/>
              </w:rPr>
            </w:rPrChange>
          </w:rPr>
          <w:t>.</w:t>
        </w:r>
        <w:r w:rsidR="00B055D0" w:rsidRPr="00B055D0">
          <w:rPr>
            <w:noProof/>
            <w:rPrChange w:id="1978" w:author="Prieto Bailo, León Enrique" w:date="2023-07-09T17:01:00Z">
              <w:rPr>
                <w:b/>
                <w:bCs/>
                <w:noProof/>
              </w:rPr>
            </w:rPrChange>
          </w:rPr>
          <w:t>11</w:t>
        </w:r>
      </w:ins>
      <w:ins w:id="1979" w:author="Prieto Bailo, León Enrique" w:date="2023-07-05T23:10:00Z">
        <w:r w:rsidR="00600074" w:rsidRPr="00600074">
          <w:fldChar w:fldCharType="end"/>
        </w:r>
      </w:ins>
      <w:ins w:id="1980" w:author="Omega" w:date="2023-07-05T00:08:00Z">
        <w:del w:id="1981" w:author="Prieto Bailo, León Enrique" w:date="2023-07-05T23:10:00Z">
          <w:r w:rsidRPr="00600074" w:rsidDel="00600074">
            <w:delText xml:space="preserve"> es el siguiente:</w:delText>
          </w:r>
        </w:del>
      </w:ins>
      <w:ins w:id="1982" w:author="Prieto Bailo, León Enrique" w:date="2023-07-05T23:10:00Z">
        <w:r w:rsidR="00600074" w:rsidRPr="00600074">
          <w:t>.</w:t>
        </w:r>
      </w:ins>
      <w:ins w:id="1983" w:author="Prieto Bailo, León Enrique" w:date="2023-07-05T23:11:00Z">
        <w:r w:rsidR="00600074">
          <w:t xml:space="preserve"> </w:t>
        </w:r>
      </w:ins>
      <w:ins w:id="1984" w:author="Omega" w:date="2023-07-05T00:08:00Z">
        <w:del w:id="1985" w:author="Prieto Bailo, León Enrique" w:date="2023-07-05T23:10:00Z">
          <w:r w:rsidRPr="00600074" w:rsidDel="00600074">
            <w:delText xml:space="preserve"> </w:delText>
          </w:r>
        </w:del>
      </w:ins>
    </w:p>
    <w:p w14:paraId="3A173EA1" w14:textId="77777777" w:rsidR="00A2508E" w:rsidRDefault="00A2508E" w:rsidP="00A2508E">
      <w:pPr>
        <w:rPr>
          <w:ins w:id="1986" w:author="Omega" w:date="2023-07-05T00:08:00Z"/>
        </w:rPr>
      </w:pPr>
    </w:p>
    <w:p w14:paraId="16C3D2FD" w14:textId="77777777" w:rsidR="00A2508E" w:rsidDel="00454AE3" w:rsidRDefault="00A2508E" w:rsidP="00A2508E">
      <w:pPr>
        <w:rPr>
          <w:ins w:id="1987" w:author="Omega" w:date="2023-07-05T00:09:00Z"/>
          <w:del w:id="1988" w:author="Prieto Bailo, León Enrique" w:date="2023-07-07T23:05:00Z"/>
          <w:noProof/>
        </w:rPr>
      </w:pPr>
    </w:p>
    <w:p w14:paraId="197E1181" w14:textId="4D552654" w:rsidR="00A2508E" w:rsidDel="00454AE3" w:rsidRDefault="00A2508E">
      <w:pPr>
        <w:keepNext/>
        <w:jc w:val="center"/>
        <w:rPr>
          <w:ins w:id="1989" w:author="Omega" w:date="2023-07-05T00:09:00Z"/>
          <w:del w:id="1990" w:author="Prieto Bailo, León Enrique" w:date="2023-07-07T23:05:00Z"/>
        </w:rPr>
        <w:pPrChange w:id="1991" w:author="Omega" w:date="2023-07-05T00:10:00Z">
          <w:pPr>
            <w:keepNext/>
          </w:pPr>
        </w:pPrChange>
      </w:pPr>
      <w:ins w:id="1992" w:author="Omega" w:date="2023-07-05T00:09:00Z">
        <w:del w:id="1993" w:author="Prieto Bailo, León Enrique" w:date="2023-07-07T23:02:00Z">
          <w:r w:rsidDel="00454AE3">
            <w:rPr>
              <w:noProof/>
            </w:rPr>
            <w:drawing>
              <wp:inline distT="0" distB="0" distL="0" distR="0" wp14:anchorId="08BA2E65" wp14:editId="56E5F655">
                <wp:extent cx="5914178" cy="4457700"/>
                <wp:effectExtent l="0" t="0" r="0" b="0"/>
                <wp:docPr id="33947539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75397" name="Gráfico 339475397"/>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2701" t="10788" r="16392" b="13196"/>
                        <a:stretch/>
                      </pic:blipFill>
                      <pic:spPr bwMode="auto">
                        <a:xfrm>
                          <a:off x="0" y="0"/>
                          <a:ext cx="5945418" cy="4481246"/>
                        </a:xfrm>
                        <a:prstGeom prst="rect">
                          <a:avLst/>
                        </a:prstGeom>
                        <a:ln>
                          <a:noFill/>
                        </a:ln>
                        <a:extLst>
                          <a:ext uri="{53640926-AAD7-44D8-BBD7-CCE9431645EC}">
                            <a14:shadowObscured xmlns:a14="http://schemas.microsoft.com/office/drawing/2010/main"/>
                          </a:ext>
                        </a:extLst>
                      </pic:spPr>
                    </pic:pic>
                  </a:graphicData>
                </a:graphic>
              </wp:inline>
            </w:drawing>
          </w:r>
        </w:del>
      </w:ins>
    </w:p>
    <w:p w14:paraId="72E48A05" w14:textId="77777777" w:rsidR="00454AE3" w:rsidRDefault="00454AE3">
      <w:pPr>
        <w:keepNext/>
        <w:rPr>
          <w:ins w:id="1994" w:author="Prieto Bailo, León Enrique" w:date="2023-07-07T23:05:00Z"/>
          <w:noProof/>
        </w:rPr>
      </w:pPr>
    </w:p>
    <w:p w14:paraId="4889010F" w14:textId="630C88AF" w:rsidR="00454AE3" w:rsidRDefault="00454AE3">
      <w:pPr>
        <w:keepNext/>
        <w:jc w:val="center"/>
        <w:rPr>
          <w:ins w:id="1995" w:author="Prieto Bailo, León Enrique" w:date="2023-07-07T23:04:00Z"/>
          <w:u w:val="single"/>
        </w:rPr>
        <w:pPrChange w:id="1996" w:author="Prieto Bailo, León Enrique" w:date="2023-07-07T23:05:00Z">
          <w:pPr>
            <w:keepNext/>
          </w:pPr>
        </w:pPrChange>
      </w:pPr>
      <w:ins w:id="1997" w:author="Prieto Bailo, León Enrique" w:date="2023-07-07T23:04:00Z">
        <w:r>
          <w:rPr>
            <w:noProof/>
          </w:rPr>
          <w:drawing>
            <wp:inline distT="0" distB="0" distL="0" distR="0" wp14:anchorId="18ECA433" wp14:editId="61F1D90D">
              <wp:extent cx="4381994" cy="3373862"/>
              <wp:effectExtent l="0" t="0" r="0" b="0"/>
              <wp:docPr id="339476111" name="Graphic 3394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l="12535" t="11254" r="16763" b="11386"/>
                      <a:stretch/>
                    </pic:blipFill>
                    <pic:spPr bwMode="auto">
                      <a:xfrm>
                        <a:off x="0" y="0"/>
                        <a:ext cx="4388598" cy="3378946"/>
                      </a:xfrm>
                      <a:prstGeom prst="rect">
                        <a:avLst/>
                      </a:prstGeom>
                      <a:ln>
                        <a:noFill/>
                      </a:ln>
                      <a:extLst>
                        <a:ext uri="{53640926-AAD7-44D8-BBD7-CCE9431645EC}">
                          <a14:shadowObscured xmlns:a14="http://schemas.microsoft.com/office/drawing/2010/main"/>
                        </a:ext>
                      </a:extLst>
                    </pic:spPr>
                  </pic:pic>
                </a:graphicData>
              </a:graphic>
            </wp:inline>
          </w:drawing>
        </w:r>
      </w:ins>
    </w:p>
    <w:p w14:paraId="602F7EA7" w14:textId="23938F50" w:rsidR="00454AE3" w:rsidRDefault="00454AE3">
      <w:pPr>
        <w:rPr>
          <w:ins w:id="1998" w:author="Prieto Bailo, León Enrique" w:date="2023-07-07T23:04:00Z"/>
        </w:rPr>
        <w:pPrChange w:id="1999" w:author="Prieto Bailo, León Enrique" w:date="2023-07-07T23:05:00Z">
          <w:pPr>
            <w:keepNext/>
          </w:pPr>
        </w:pPrChange>
      </w:pPr>
    </w:p>
    <w:p w14:paraId="6EEDBD50" w14:textId="45400C94" w:rsidR="00454AE3" w:rsidRPr="00A2508E" w:rsidDel="00454AE3" w:rsidRDefault="00454AE3">
      <w:pPr>
        <w:keepNext/>
        <w:rPr>
          <w:ins w:id="2000" w:author="Omega" w:date="2023-07-05T00:09:00Z"/>
          <w:del w:id="2001" w:author="Prieto Bailo, León Enrique" w:date="2023-07-07T23:05:00Z"/>
          <w:u w:val="single"/>
          <w:rPrChange w:id="2002" w:author="Omega" w:date="2023-07-05T00:10:00Z">
            <w:rPr>
              <w:ins w:id="2003" w:author="Omega" w:date="2023-07-05T00:09:00Z"/>
              <w:del w:id="2004" w:author="Prieto Bailo, León Enrique" w:date="2023-07-07T23:05:00Z"/>
            </w:rPr>
          </w:rPrChange>
        </w:rPr>
        <w:pPrChange w:id="2005" w:author="Omega" w:date="2023-07-05T00:09:00Z">
          <w:pPr/>
        </w:pPrChange>
      </w:pPr>
    </w:p>
    <w:p w14:paraId="6648C0C8" w14:textId="26794814" w:rsidR="002D5845" w:rsidRDefault="00A2508E">
      <w:pPr>
        <w:pStyle w:val="Caption"/>
        <w:jc w:val="center"/>
        <w:rPr>
          <w:ins w:id="2006" w:author="Prieto Bailo, León Enrique" w:date="2023-07-05T23:15:00Z"/>
        </w:rPr>
      </w:pPr>
      <w:bookmarkStart w:id="2007" w:name="_Ref139491041"/>
      <w:ins w:id="2008" w:author="Omega" w:date="2023-07-05T00:09:00Z">
        <w:r w:rsidRPr="00A2508E">
          <w:rPr>
            <w:b/>
            <w:bCs/>
            <w:rPrChange w:id="2009" w:author="Omega" w:date="2023-07-05T00:09:00Z">
              <w:rPr>
                <w:iCs w:val="0"/>
                <w:szCs w:val="22"/>
              </w:rPr>
            </w:rPrChange>
          </w:rPr>
          <w:t xml:space="preserve">Fig. </w:t>
        </w:r>
      </w:ins>
      <w:ins w:id="2010"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2</w:t>
      </w:r>
      <w:ins w:id="2011"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012" w:author="Prieto Bailo, León Enrique" w:date="2023-07-09T17:01:00Z">
        <w:r w:rsidR="00B055D0">
          <w:rPr>
            <w:b/>
            <w:bCs/>
            <w:noProof/>
          </w:rPr>
          <w:t>11</w:t>
        </w:r>
      </w:ins>
      <w:ins w:id="2013" w:author="Prieto Bailo, León Enrique" w:date="2023-07-07T18:33:00Z">
        <w:r w:rsidR="00C03F4A">
          <w:rPr>
            <w:b/>
            <w:bCs/>
          </w:rPr>
          <w:fldChar w:fldCharType="end"/>
        </w:r>
      </w:ins>
      <w:bookmarkEnd w:id="2007"/>
      <w:ins w:id="2014" w:author="León Prieto" w:date="2023-07-05T01:21:00Z">
        <w:del w:id="2015" w:author="Prieto Bailo, León Enrique" w:date="2023-07-05T22:01:00Z">
          <w:r w:rsidR="002D6336" w:rsidDel="00FA48AA">
            <w:rPr>
              <w:b/>
              <w:bCs/>
            </w:rPr>
            <w:fldChar w:fldCharType="begin"/>
          </w:r>
          <w:r w:rsidR="002D6336" w:rsidDel="00FA48AA">
            <w:rPr>
              <w:b/>
              <w:bCs/>
            </w:rPr>
            <w:delInstrText xml:space="preserve"> STYLEREF 1 \s </w:delInstrText>
          </w:r>
        </w:del>
      </w:ins>
      <w:del w:id="2016" w:author="Prieto Bailo, León Enrique" w:date="2023-07-05T22:01:00Z">
        <w:r w:rsidR="002D6336" w:rsidDel="00FA48AA">
          <w:rPr>
            <w:b/>
            <w:bCs/>
          </w:rPr>
          <w:fldChar w:fldCharType="separate"/>
        </w:r>
        <w:r w:rsidR="002D6336" w:rsidDel="00FA48AA">
          <w:rPr>
            <w:b/>
            <w:bCs/>
            <w:noProof/>
          </w:rPr>
          <w:delText>2</w:delText>
        </w:r>
      </w:del>
      <w:ins w:id="2017" w:author="León Prieto" w:date="2023-07-05T01:21:00Z">
        <w:del w:id="2018"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019" w:author="Prieto Bailo, León Enrique" w:date="2023-07-05T22:01:00Z">
        <w:r w:rsidR="002D6336" w:rsidDel="00FA48AA">
          <w:rPr>
            <w:b/>
            <w:bCs/>
          </w:rPr>
          <w:fldChar w:fldCharType="separate"/>
        </w:r>
      </w:del>
      <w:ins w:id="2020" w:author="León Prieto" w:date="2023-07-05T01:21:00Z">
        <w:del w:id="2021" w:author="Prieto Bailo, León Enrique" w:date="2023-07-05T22:01:00Z">
          <w:r w:rsidR="002D6336" w:rsidDel="00FA48AA">
            <w:rPr>
              <w:b/>
              <w:bCs/>
              <w:noProof/>
            </w:rPr>
            <w:delText>10</w:delText>
          </w:r>
          <w:r w:rsidR="002D6336" w:rsidDel="00FA48AA">
            <w:rPr>
              <w:b/>
              <w:bCs/>
            </w:rPr>
            <w:fldChar w:fldCharType="end"/>
          </w:r>
        </w:del>
      </w:ins>
      <w:ins w:id="2022" w:author="Omega" w:date="2023-07-05T00:09:00Z">
        <w:del w:id="2023" w:author="León Prieto" w:date="2023-07-05T01:21:00Z">
          <w:r w:rsidRPr="00A2508E" w:rsidDel="002D6336">
            <w:rPr>
              <w:b/>
              <w:bCs/>
              <w:rPrChange w:id="2024" w:author="Omega" w:date="2023-07-05T00:09:00Z">
                <w:rPr>
                  <w:iCs w:val="0"/>
                  <w:szCs w:val="22"/>
                </w:rPr>
              </w:rPrChange>
            </w:rPr>
            <w:fldChar w:fldCharType="begin"/>
          </w:r>
          <w:r w:rsidRPr="00A2508E" w:rsidDel="002D6336">
            <w:rPr>
              <w:b/>
              <w:bCs/>
              <w:rPrChange w:id="2025" w:author="Omega" w:date="2023-07-05T00:09:00Z">
                <w:rPr>
                  <w:iCs w:val="0"/>
                  <w:szCs w:val="22"/>
                </w:rPr>
              </w:rPrChange>
            </w:rPr>
            <w:delInstrText xml:space="preserve"> STYLEREF 1 \s </w:delInstrText>
          </w:r>
        </w:del>
      </w:ins>
      <w:del w:id="2026" w:author="León Prieto" w:date="2023-07-05T01:21:00Z">
        <w:r w:rsidRPr="00A2508E" w:rsidDel="002D6336">
          <w:rPr>
            <w:b/>
            <w:bCs/>
            <w:rPrChange w:id="2027" w:author="Omega" w:date="2023-07-05T00:09:00Z">
              <w:rPr>
                <w:iCs w:val="0"/>
                <w:szCs w:val="22"/>
              </w:rPr>
            </w:rPrChange>
          </w:rPr>
          <w:fldChar w:fldCharType="separate"/>
        </w:r>
        <w:r w:rsidRPr="00A2508E" w:rsidDel="002D6336">
          <w:rPr>
            <w:b/>
            <w:bCs/>
            <w:noProof/>
            <w:rPrChange w:id="2028" w:author="Omega" w:date="2023-07-05T00:09:00Z">
              <w:rPr>
                <w:iCs w:val="0"/>
                <w:noProof/>
                <w:szCs w:val="22"/>
              </w:rPr>
            </w:rPrChange>
          </w:rPr>
          <w:delText>2</w:delText>
        </w:r>
      </w:del>
      <w:ins w:id="2029" w:author="Omega" w:date="2023-07-05T00:09:00Z">
        <w:del w:id="2030" w:author="León Prieto" w:date="2023-07-05T01:21:00Z">
          <w:r w:rsidRPr="00A2508E" w:rsidDel="002D6336">
            <w:rPr>
              <w:b/>
              <w:bCs/>
              <w:rPrChange w:id="2031" w:author="Omega" w:date="2023-07-05T00:09:00Z">
                <w:rPr>
                  <w:iCs w:val="0"/>
                  <w:szCs w:val="22"/>
                </w:rPr>
              </w:rPrChange>
            </w:rPr>
            <w:fldChar w:fldCharType="end"/>
          </w:r>
          <w:r w:rsidRPr="00A2508E" w:rsidDel="002D6336">
            <w:rPr>
              <w:b/>
              <w:bCs/>
              <w:rPrChange w:id="2032" w:author="Omega" w:date="2023-07-05T00:09:00Z">
                <w:rPr>
                  <w:iCs w:val="0"/>
                  <w:szCs w:val="22"/>
                </w:rPr>
              </w:rPrChange>
            </w:rPr>
            <w:delText>.</w:delText>
          </w:r>
          <w:r w:rsidRPr="00A2508E" w:rsidDel="002D6336">
            <w:rPr>
              <w:b/>
              <w:bCs/>
              <w:rPrChange w:id="2033" w:author="Omega" w:date="2023-07-05T00:09:00Z">
                <w:rPr>
                  <w:iCs w:val="0"/>
                  <w:szCs w:val="22"/>
                </w:rPr>
              </w:rPrChange>
            </w:rPr>
            <w:fldChar w:fldCharType="begin"/>
          </w:r>
          <w:r w:rsidRPr="00A2508E" w:rsidDel="002D6336">
            <w:rPr>
              <w:b/>
              <w:bCs/>
              <w:rPrChange w:id="2034" w:author="Omega" w:date="2023-07-05T00:09:00Z">
                <w:rPr>
                  <w:iCs w:val="0"/>
                  <w:szCs w:val="22"/>
                </w:rPr>
              </w:rPrChange>
            </w:rPr>
            <w:delInstrText xml:space="preserve"> SEQ Fig. \* ARABIC \s 1 </w:delInstrText>
          </w:r>
        </w:del>
      </w:ins>
      <w:del w:id="2035" w:author="León Prieto" w:date="2023-07-05T01:21:00Z">
        <w:r w:rsidRPr="00A2508E" w:rsidDel="002D6336">
          <w:rPr>
            <w:b/>
            <w:bCs/>
            <w:rPrChange w:id="2036" w:author="Omega" w:date="2023-07-05T00:09:00Z">
              <w:rPr>
                <w:iCs w:val="0"/>
                <w:szCs w:val="22"/>
              </w:rPr>
            </w:rPrChange>
          </w:rPr>
          <w:fldChar w:fldCharType="separate"/>
        </w:r>
      </w:del>
      <w:ins w:id="2037" w:author="Omega" w:date="2023-07-05T00:09:00Z">
        <w:del w:id="2038" w:author="León Prieto" w:date="2023-07-05T01:21:00Z">
          <w:r w:rsidRPr="00A2508E" w:rsidDel="002D6336">
            <w:rPr>
              <w:b/>
              <w:bCs/>
              <w:noProof/>
              <w:rPrChange w:id="2039" w:author="Omega" w:date="2023-07-05T00:09:00Z">
                <w:rPr>
                  <w:iCs w:val="0"/>
                  <w:noProof/>
                  <w:szCs w:val="22"/>
                </w:rPr>
              </w:rPrChange>
            </w:rPr>
            <w:delText>9</w:delText>
          </w:r>
          <w:r w:rsidRPr="00A2508E" w:rsidDel="002D6336">
            <w:rPr>
              <w:b/>
              <w:bCs/>
              <w:rPrChange w:id="2040" w:author="Omega" w:date="2023-07-05T00:09:00Z">
                <w:rPr>
                  <w:iCs w:val="0"/>
                  <w:szCs w:val="22"/>
                </w:rPr>
              </w:rPrChange>
            </w:rPr>
            <w:fldChar w:fldCharType="end"/>
          </w:r>
        </w:del>
        <w:r w:rsidRPr="00A2508E">
          <w:rPr>
            <w:b/>
            <w:bCs/>
            <w:rPrChange w:id="2041" w:author="Omega" w:date="2023-07-05T00:09:00Z">
              <w:rPr>
                <w:iCs w:val="0"/>
                <w:szCs w:val="22"/>
              </w:rPr>
            </w:rPrChange>
          </w:rPr>
          <w:t>.</w:t>
        </w:r>
        <w:r>
          <w:t xml:space="preserve"> Esquema </w:t>
        </w:r>
      </w:ins>
      <w:ins w:id="2042" w:author="Omega" w:date="2023-07-05T00:10:00Z">
        <w:r>
          <w:t>eléctrico</w:t>
        </w:r>
      </w:ins>
      <w:ins w:id="2043" w:author="Omega" w:date="2023-07-05T00:09:00Z">
        <w:r>
          <w:t xml:space="preserve"> del </w:t>
        </w:r>
        <w:del w:id="2044" w:author="Prieto Bailo, León Enrique" w:date="2023-07-05T22:49:00Z">
          <w:r w:rsidDel="00A73910">
            <w:delText>drone</w:delText>
          </w:r>
        </w:del>
      </w:ins>
      <w:ins w:id="2045" w:author="Prieto Bailo, León Enrique" w:date="2023-07-05T22:49:00Z">
        <w:r w:rsidR="00A73910">
          <w:t>dron</w:t>
        </w:r>
      </w:ins>
      <w:ins w:id="2046" w:author="Omega" w:date="2023-07-05T00:09:00Z">
        <w:r>
          <w:t>.</w:t>
        </w:r>
      </w:ins>
    </w:p>
    <w:p w14:paraId="5B0DE10C" w14:textId="6B929559" w:rsidR="002D5845" w:rsidRDefault="002D5845">
      <w:pPr>
        <w:pStyle w:val="Caption"/>
        <w:jc w:val="center"/>
        <w:rPr>
          <w:ins w:id="2047" w:author="Prieto Bailo, León Enrique" w:date="2023-07-07T21:49:00Z"/>
        </w:rPr>
      </w:pPr>
    </w:p>
    <w:p w14:paraId="71785657" w14:textId="77777777" w:rsidR="00066CED" w:rsidRPr="00066CED" w:rsidRDefault="00066CED">
      <w:pPr>
        <w:rPr>
          <w:ins w:id="2048" w:author="Prieto Bailo, León Enrique" w:date="2023-07-05T23:15:00Z"/>
        </w:rPr>
        <w:pPrChange w:id="2049" w:author="Prieto Bailo, León Enrique" w:date="2023-07-07T21:49:00Z">
          <w:pPr>
            <w:pStyle w:val="Caption"/>
            <w:jc w:val="center"/>
          </w:pPr>
        </w:pPrChange>
      </w:pPr>
    </w:p>
    <w:p w14:paraId="7C490275" w14:textId="131F5BDD" w:rsidR="002D5845" w:rsidRDefault="002D5845" w:rsidP="002D5845">
      <w:pPr>
        <w:rPr>
          <w:ins w:id="2050" w:author="Prieto Bailo, León Enrique" w:date="2023-07-05T23:15:00Z"/>
        </w:rPr>
      </w:pPr>
      <w:commentRangeStart w:id="2051"/>
      <w:ins w:id="2052" w:author="Prieto Bailo, León Enrique" w:date="2023-07-05T23:15:00Z">
        <w:r>
          <w:t xml:space="preserve">Como se puede ver en el esquema, la PDB es alimentada por la batería y esta </w:t>
        </w:r>
      </w:ins>
      <w:commentRangeEnd w:id="2051"/>
      <w:ins w:id="2053" w:author="Prieto Bailo, León Enrique" w:date="2023-07-05T23:32:00Z">
        <w:r w:rsidR="00115AFB">
          <w:rPr>
            <w:rStyle w:val="CommentReference"/>
          </w:rPr>
          <w:commentReference w:id="2051"/>
        </w:r>
      </w:ins>
      <w:ins w:id="2054" w:author="Prieto Bailo, León Enrique" w:date="2023-07-05T23:15:00Z">
        <w:r>
          <w:t xml:space="preserve">distribuye la energía al resto de los componentes. </w:t>
        </w:r>
        <w:r w:rsidRPr="002D5845">
          <w:t>Existen tres fuentes de tensión que alimentan los componentes de hardware</w:t>
        </w:r>
      </w:ins>
      <w:ins w:id="2055" w:author="Prieto Bailo, León Enrique" w:date="2023-07-05T23:30:00Z">
        <w:r w:rsidR="00115AFB">
          <w:t xml:space="preserve"> y </w:t>
        </w:r>
      </w:ins>
      <w:ins w:id="2056" w:author="Prieto Bailo, León Enrique" w:date="2023-07-05T23:15:00Z">
        <w:r w:rsidRPr="002D5845">
          <w:t xml:space="preserve">se representan mediante cables de </w:t>
        </w:r>
      </w:ins>
      <w:ins w:id="2057" w:author="Prieto Bailo, León Enrique" w:date="2023-07-05T23:23:00Z">
        <w:r w:rsidR="00115AFB">
          <w:t>color rojo y diferentes</w:t>
        </w:r>
      </w:ins>
      <w:ins w:id="2058" w:author="Prieto Bailo, León Enrique" w:date="2023-07-05T23:15:00Z">
        <w:r w:rsidRPr="002D5845">
          <w:t xml:space="preserve"> grosores. Estas fuentes son: 3</w:t>
        </w:r>
      </w:ins>
      <w:ins w:id="2059" w:author="Prieto Bailo, León Enrique" w:date="2023-07-07T19:00:00Z">
        <w:r w:rsidR="00E914FC">
          <w:t>,</w:t>
        </w:r>
      </w:ins>
      <w:ins w:id="2060" w:author="Prieto Bailo, León Enrique" w:date="2023-07-05T23:15:00Z">
        <w:r w:rsidRPr="002D5845">
          <w:t>3 V, 5 V y la tensión de la batería</w:t>
        </w:r>
      </w:ins>
      <w:ins w:id="2061" w:author="Prieto Bailo, León Enrique" w:date="2023-07-05T23:24:00Z">
        <w:r w:rsidR="00115AFB">
          <w:t xml:space="preserve"> (9</w:t>
        </w:r>
      </w:ins>
      <w:ins w:id="2062" w:author="Prieto Bailo, León Enrique" w:date="2023-07-07T19:00:00Z">
        <w:r w:rsidR="00E914FC">
          <w:t>,</w:t>
        </w:r>
      </w:ins>
      <w:ins w:id="2063" w:author="Prieto Bailo, León Enrique" w:date="2023-07-05T23:24:00Z">
        <w:r w:rsidR="00115AFB">
          <w:t>6 V – 12</w:t>
        </w:r>
      </w:ins>
      <w:ins w:id="2064" w:author="Prieto Bailo, León Enrique" w:date="2023-07-07T19:00:00Z">
        <w:r w:rsidR="00E914FC">
          <w:t>,</w:t>
        </w:r>
      </w:ins>
      <w:ins w:id="2065" w:author="Prieto Bailo, León Enrique" w:date="2023-07-05T23:24:00Z">
        <w:r w:rsidR="00115AFB">
          <w:t>6 V)</w:t>
        </w:r>
      </w:ins>
      <w:ins w:id="2066" w:author="Prieto Bailo, León Enrique" w:date="2023-07-05T23:15:00Z">
        <w:r w:rsidRPr="002D5845">
          <w:t xml:space="preserve">. </w:t>
        </w:r>
      </w:ins>
    </w:p>
    <w:p w14:paraId="1331398A" w14:textId="77777777" w:rsidR="002D5845" w:rsidRDefault="002D5845" w:rsidP="002D5845">
      <w:pPr>
        <w:rPr>
          <w:ins w:id="2067" w:author="Prieto Bailo, León Enrique" w:date="2023-07-05T23:15:00Z"/>
        </w:rPr>
      </w:pPr>
    </w:p>
    <w:p w14:paraId="1C1B84A0" w14:textId="3A114A2B" w:rsidR="002D5845" w:rsidRDefault="002D5845" w:rsidP="002D5845">
      <w:pPr>
        <w:rPr>
          <w:ins w:id="2068" w:author="Prieto Bailo, León Enrique" w:date="2023-07-05T23:20:00Z"/>
        </w:rPr>
      </w:pPr>
      <w:ins w:id="2069" w:author="Prieto Bailo, León Enrique" w:date="2023-07-05T23:17:00Z">
        <w:r>
          <w:t xml:space="preserve">Según el fabricante, la placa está hecha para ser alimentada principalmente empleando el conector USB o enchufando una LiPo 1s. Sin embargo, para alimentar la placa, se ha optado por una de las alternativas </w:t>
        </w:r>
      </w:ins>
      <w:ins w:id="2070" w:author="Prieto Bailo, León Enrique" w:date="2023-07-05T23:18:00Z">
        <w:r>
          <w:t xml:space="preserve">que presenta </w:t>
        </w:r>
      </w:ins>
      <w:proofErr w:type="spellStart"/>
      <w:ins w:id="2071" w:author="Prieto Bailo, León Enrique" w:date="2023-07-05T23:20:00Z">
        <w:r>
          <w:t>A</w:t>
        </w:r>
      </w:ins>
      <w:ins w:id="2072" w:author="Prieto Bailo, León Enrique" w:date="2023-07-05T23:18:00Z">
        <w:r>
          <w:t>dafruit</w:t>
        </w:r>
      </w:ins>
      <w:proofErr w:type="spellEnd"/>
      <w:ins w:id="2073" w:author="Prieto Bailo, León Enrique" w:date="2023-07-05T23:19:00Z">
        <w:r>
          <w:t xml:space="preserve"> la cual </w:t>
        </w:r>
      </w:ins>
      <w:ins w:id="2074" w:author="Prieto Bailo, León Enrique" w:date="2023-07-05T23:18:00Z">
        <w:r>
          <w:t>consiste en alimentar con 5 V el pin “USB”</w:t>
        </w:r>
      </w:ins>
      <w:ins w:id="2075" w:author="Prieto Bailo, León Enrique" w:date="2023-07-05T23:19:00Z">
        <w:r>
          <w:t xml:space="preserve">. De esta manera podemos alimentar el microcontrolador empleando directamente </w:t>
        </w:r>
      </w:ins>
      <w:ins w:id="2076" w:author="ramon casanella" w:date="2023-07-06T08:16:00Z">
        <w:r w:rsidR="0086146D">
          <w:t xml:space="preserve">la PDB </w:t>
        </w:r>
      </w:ins>
      <w:ins w:id="2077" w:author="Prieto Bailo, León Enrique" w:date="2023-07-05T23:19:00Z">
        <w:del w:id="2078" w:author="ramon casanella" w:date="2023-07-06T08:16:00Z">
          <w:r w:rsidDel="001F4D1C">
            <w:delText xml:space="preserve">la batería del drone </w:delText>
          </w:r>
        </w:del>
      </w:ins>
      <w:ins w:id="2079" w:author="ramon casanella" w:date="2023-07-06T08:16:00Z">
        <w:r w:rsidR="001F4D1C">
          <w:t xml:space="preserve">del dron </w:t>
        </w:r>
      </w:ins>
      <w:ins w:id="2080" w:author="Prieto Bailo, León Enrique" w:date="2023-07-05T23:19:00Z">
        <w:r>
          <w:t>sin añadir fuentes de alimentación exte</w:t>
        </w:r>
      </w:ins>
      <w:ins w:id="2081" w:author="Prieto Bailo, León Enrique" w:date="2023-07-05T23:20:00Z">
        <w:r>
          <w:t xml:space="preserve">rna. </w:t>
        </w:r>
      </w:ins>
      <w:ins w:id="2082" w:author="Prieto Bailo, León Enrique" w:date="2023-07-05T23:25:00Z">
        <w:r w:rsidR="00115AFB">
          <w:t>Es importante tener en cuenta que alimentar la placa de esta manera conlleva el riesgo de dañar el ordenador si</w:t>
        </w:r>
      </w:ins>
      <w:ins w:id="2083" w:author="Prieto Bailo, León Enrique" w:date="2023-07-05T23:26:00Z">
        <w:r w:rsidR="00115AFB">
          <w:t xml:space="preserve"> lo conectamos al dron alimentado con la </w:t>
        </w:r>
      </w:ins>
      <w:ins w:id="2084" w:author="Prieto Bailo, León Enrique" w:date="2023-07-05T23:27:00Z">
        <w:r w:rsidR="00115AFB">
          <w:t xml:space="preserve">batería. </w:t>
        </w:r>
      </w:ins>
    </w:p>
    <w:p w14:paraId="5832654E" w14:textId="77777777" w:rsidR="002D5845" w:rsidRDefault="002D5845" w:rsidP="002D5845">
      <w:pPr>
        <w:rPr>
          <w:ins w:id="2085" w:author="Prieto Bailo, León Enrique" w:date="2023-07-05T23:20:00Z"/>
        </w:rPr>
      </w:pPr>
    </w:p>
    <w:p w14:paraId="1516E913" w14:textId="6201DAF0" w:rsidR="00115AFB" w:rsidRDefault="002D5845" w:rsidP="002D5845">
      <w:pPr>
        <w:rPr>
          <w:ins w:id="2086" w:author="Prieto Bailo, León Enrique" w:date="2023-07-05T23:23:00Z"/>
        </w:rPr>
      </w:pPr>
      <w:ins w:id="2087" w:author="Prieto Bailo, León Enrique" w:date="2023-07-05T23:20:00Z">
        <w:r>
          <w:t xml:space="preserve">Para </w:t>
        </w:r>
      </w:ins>
      <w:ins w:id="2088" w:author="Prieto Bailo, León Enrique" w:date="2023-07-05T23:21:00Z">
        <w:r>
          <w:t xml:space="preserve">cargar el software al microcontrolador, es necesario poner el pin “B0” en “HIGH” durante el arranque. Al realizar esta operación, el microcontrolador entra en modo carga y admite la </w:t>
        </w:r>
      </w:ins>
      <w:ins w:id="2089" w:author="Prieto Bailo, León Enrique" w:date="2023-07-05T23:27:00Z">
        <w:r w:rsidR="00115AFB">
          <w:t>subida</w:t>
        </w:r>
      </w:ins>
      <w:ins w:id="2090" w:author="Prieto Bailo, León Enrique" w:date="2023-07-05T23:21:00Z">
        <w:r>
          <w:t xml:space="preserve"> del programa. Para facilitar esta operación, se ha optado por </w:t>
        </w:r>
      </w:ins>
      <w:ins w:id="2091" w:author="Prieto Bailo, León Enrique" w:date="2023-07-05T23:23:00Z">
        <w:r w:rsidR="00115AFB">
          <w:t>implementar</w:t>
        </w:r>
      </w:ins>
      <w:ins w:id="2092" w:author="Prieto Bailo, León Enrique" w:date="2023-07-05T23:22:00Z">
        <w:r>
          <w:t xml:space="preserve"> un pequeño botón el cual </w:t>
        </w:r>
      </w:ins>
      <w:ins w:id="2093" w:author="Prieto Bailo, León Enrique" w:date="2023-07-05T23:23:00Z">
        <w:r w:rsidR="00115AFB">
          <w:t>está</w:t>
        </w:r>
      </w:ins>
      <w:ins w:id="2094" w:author="Prieto Bailo, León Enrique" w:date="2023-07-05T23:22:00Z">
        <w:r>
          <w:t xml:space="preserve"> directamente </w:t>
        </w:r>
      </w:ins>
      <w:ins w:id="2095" w:author="Prieto Bailo, León Enrique" w:date="2023-07-05T23:23:00Z">
        <w:r w:rsidR="00115AFB">
          <w:t>conectado</w:t>
        </w:r>
      </w:ins>
      <w:ins w:id="2096" w:author="Prieto Bailo, León Enrique" w:date="2023-07-05T23:22:00Z">
        <w:r>
          <w:t xml:space="preserve"> a la fuente de 3</w:t>
        </w:r>
      </w:ins>
      <w:ins w:id="2097" w:author="Prieto Bailo, León Enrique" w:date="2023-07-09T17:04:00Z">
        <w:r w:rsidR="00B055D0">
          <w:t>,</w:t>
        </w:r>
      </w:ins>
      <w:ins w:id="2098" w:author="Prieto Bailo, León Enrique" w:date="2023-07-05T23:22:00Z">
        <w:r>
          <w:t xml:space="preserve">3 V y, si el usuario necesita cargar un código, simplemente presionando el botón cuando se enchufa el USB </w:t>
        </w:r>
        <w:r w:rsidR="00115AFB">
          <w:t>provocara el arranque del modo de carga.</w:t>
        </w:r>
      </w:ins>
    </w:p>
    <w:p w14:paraId="72D4F677" w14:textId="77777777" w:rsidR="00115AFB" w:rsidRDefault="00115AFB" w:rsidP="002D5845">
      <w:pPr>
        <w:rPr>
          <w:ins w:id="2099" w:author="Prieto Bailo, León Enrique" w:date="2023-07-05T23:23:00Z"/>
        </w:rPr>
      </w:pPr>
    </w:p>
    <w:p w14:paraId="736A4A1E" w14:textId="00FFDD2F" w:rsidR="00E47A3A" w:rsidRPr="0065147A" w:rsidRDefault="00B60410">
      <w:pPr>
        <w:pPrChange w:id="2100" w:author="Prieto Bailo, León Enrique" w:date="2023-07-05T23:15:00Z">
          <w:pPr>
            <w:jc w:val="center"/>
          </w:pPr>
        </w:pPrChange>
      </w:pPr>
      <w:r w:rsidRPr="002E4F29">
        <w:br w:type="page"/>
      </w:r>
    </w:p>
    <w:p w14:paraId="266DF0B8" w14:textId="2EBCA355" w:rsidR="000B7AB4" w:rsidRPr="0065147A" w:rsidRDefault="005C0E88" w:rsidP="003D6E5F">
      <w:pPr>
        <w:pStyle w:val="Heading1"/>
      </w:pPr>
      <w:bookmarkStart w:id="2101" w:name="_Toc139811971"/>
      <w:r>
        <w:lastRenderedPageBreak/>
        <w:t>DISEÑO DE SOFTWARE</w:t>
      </w:r>
      <w:bookmarkEnd w:id="2101"/>
    </w:p>
    <w:p w14:paraId="1AA163D6" w14:textId="77777777" w:rsidR="00BF44BB" w:rsidRDefault="00BF44BB" w:rsidP="00BF44BB"/>
    <w:p w14:paraId="7055CED3" w14:textId="1630A997" w:rsidR="00AC5248" w:rsidRDefault="00AC5248" w:rsidP="00BF44BB">
      <w:r w:rsidRPr="0065147A">
        <w:t xml:space="preserve">La parte de software en sistemas de control es crucial para el </w:t>
      </w:r>
      <w:commentRangeStart w:id="2102"/>
      <w:commentRangeStart w:id="2103"/>
      <w:r w:rsidRPr="0065147A">
        <w:t>correcto</w:t>
      </w:r>
      <w:commentRangeEnd w:id="2102"/>
      <w:r w:rsidR="00D44801">
        <w:rPr>
          <w:rStyle w:val="CommentReference"/>
        </w:rPr>
        <w:commentReference w:id="2102"/>
      </w:r>
      <w:commentRangeEnd w:id="2103"/>
      <w:r w:rsidR="008D76B2">
        <w:rPr>
          <w:rStyle w:val="CommentReference"/>
        </w:rPr>
        <w:commentReference w:id="2103"/>
      </w:r>
      <w:r w:rsidRPr="0065147A">
        <w:t xml:space="preserve"> funcionamiento de cualquier sistema, incluyendo drones. El algoritmo de control es la pieza central del software, ya que es el encargado de calcular la señal de control que se enviará a los actuadores para lograr que el </w:t>
      </w:r>
      <w:del w:id="2104" w:author="Prieto Bailo, León Enrique" w:date="2023-07-05T22:49:00Z">
        <w:r w:rsidRPr="0065147A" w:rsidDel="00A73910">
          <w:delText>drone</w:delText>
        </w:r>
      </w:del>
      <w:ins w:id="2105" w:author="Prieto Bailo, León Enrique" w:date="2023-07-05T22:49:00Z">
        <w:r w:rsidR="00A73910">
          <w:t>dron</w:t>
        </w:r>
      </w:ins>
      <w:r w:rsidRPr="0065147A">
        <w:t xml:space="preserve"> </w:t>
      </w:r>
      <w:r w:rsidR="00632AC4" w:rsidRPr="0065147A">
        <w:t xml:space="preserve">actúe </w:t>
      </w:r>
      <w:r w:rsidRPr="0065147A">
        <w:t>en la dirección deseada.</w:t>
      </w:r>
    </w:p>
    <w:p w14:paraId="76EB2177" w14:textId="77777777" w:rsidR="00BF44BB" w:rsidRPr="0065147A" w:rsidRDefault="00BF44BB" w:rsidP="00BF44BB"/>
    <w:p w14:paraId="575A522B" w14:textId="3C7FD0D3" w:rsidR="00AC5248" w:rsidRDefault="00AC5248" w:rsidP="00BF44BB">
      <w:r w:rsidRPr="0065147A">
        <w:t>El algoritmo de control típicamente se compone de varias partes: generación de referencias, adquisición de datos, procesamiento de datos, cálculo de errores, cálculo de la señal de control, y envío de la señal de control a los actuadores. Cada una de estas partes es importante y debe estar diseñada para trabajar en conjunto de manera eficiente y precisa.</w:t>
      </w:r>
    </w:p>
    <w:p w14:paraId="0E7AFE74" w14:textId="77777777" w:rsidR="00BF44BB" w:rsidRPr="0065147A" w:rsidRDefault="00BF44BB" w:rsidP="00BF44BB"/>
    <w:p w14:paraId="41D3B4BC" w14:textId="265B6AE5" w:rsidR="00AC5248" w:rsidRDefault="00AC5248" w:rsidP="00BF44BB">
      <w:r w:rsidRPr="0065147A">
        <w:t xml:space="preserve">La generación de referencias se encarga de determinar la trayectoria deseada del </w:t>
      </w:r>
      <w:del w:id="2106" w:author="Prieto Bailo, León Enrique" w:date="2023-07-05T22:49:00Z">
        <w:r w:rsidRPr="0065147A" w:rsidDel="00A73910">
          <w:delText>drone</w:delText>
        </w:r>
      </w:del>
      <w:ins w:id="2107" w:author="Prieto Bailo, León Enrique" w:date="2023-07-05T22:49:00Z">
        <w:r w:rsidR="00A73910">
          <w:t>dron</w:t>
        </w:r>
      </w:ins>
      <w:r w:rsidRPr="0065147A">
        <w:t>, basándose en los objetivos del sistema. Esta trayectoria puede ser definida en términos de velocidad, aceleración, posición, orientación, entre otros. Es importante tener en cuenta que las referencias pueden cambiar constantemente en tiempo real, por lo que se requiere de un algoritmo que pueda actualizarlas de forma rápida y precisa.</w:t>
      </w:r>
    </w:p>
    <w:p w14:paraId="1CD9D075" w14:textId="77777777" w:rsidR="00BF44BB" w:rsidRPr="0065147A" w:rsidRDefault="00BF44BB" w:rsidP="00BF44BB"/>
    <w:p w14:paraId="5901DAFA" w14:textId="2E82DD22" w:rsidR="00AC5248" w:rsidRPr="0065147A" w:rsidRDefault="00AC5248" w:rsidP="00BF44BB">
      <w:r w:rsidRPr="0065147A">
        <w:t xml:space="preserve">La adquisición de datos es la parte del software que se encarga de leer los sensores, en el caso del </w:t>
      </w:r>
      <w:del w:id="2108" w:author="Prieto Bailo, León Enrique" w:date="2023-07-05T22:49:00Z">
        <w:r w:rsidRPr="0065147A" w:rsidDel="00A73910">
          <w:delText>drone</w:delText>
        </w:r>
      </w:del>
      <w:ins w:id="2109" w:author="Prieto Bailo, León Enrique" w:date="2023-07-05T22:49:00Z">
        <w:r w:rsidR="00A73910">
          <w:t>dron</w:t>
        </w:r>
      </w:ins>
      <w:r w:rsidRPr="0065147A">
        <w:t>, la MPU6050 y el BMP280. Estos sensores proporcionan información sobre la posición</w:t>
      </w:r>
      <w:r w:rsidR="00632AC4" w:rsidRPr="0065147A">
        <w:t xml:space="preserve"> vertical</w:t>
      </w:r>
      <w:r w:rsidRPr="0065147A">
        <w:t>, velocidad, orientación, aceleración, entre otros parámetros, que son necesarios para el cálculo de la señal de control. Es importante que los datos adquiridos sean precisos y se actualicen a una tasa adecuada para evitar errores en el cálculo del control.</w:t>
      </w:r>
    </w:p>
    <w:p w14:paraId="5DD83ADB" w14:textId="3CAB5892" w:rsidR="00AC5248" w:rsidRDefault="00AC5248" w:rsidP="00BF44BB">
      <w:r w:rsidRPr="0065147A">
        <w:t xml:space="preserve">El procesamiento de datos es la parte del software que se encarga de analizar los datos adquiridos y prepararlos para su uso </w:t>
      </w:r>
      <w:del w:id="2110" w:author="Prieto Bailo, León Enrique" w:date="2023-07-07T19:04:00Z">
        <w:r w:rsidRPr="0065147A" w:rsidDel="00C30F21">
          <w:delText>en el</w:delText>
        </w:r>
      </w:del>
      <w:ins w:id="2111" w:author="Prieto Bailo, León Enrique" w:date="2023-07-07T19:04:00Z">
        <w:r w:rsidR="00C30F21">
          <w:t>para el</w:t>
        </w:r>
      </w:ins>
      <w:r w:rsidRPr="0065147A">
        <w:t xml:space="preserve"> cálculo del control. Esto puede incluir la conversión de unidades, </w:t>
      </w:r>
      <w:del w:id="2112" w:author="Prieto Bailo, León Enrique" w:date="2023-07-07T19:04:00Z">
        <w:r w:rsidRPr="0065147A" w:rsidDel="00C30F21">
          <w:delText xml:space="preserve">el </w:delText>
        </w:r>
      </w:del>
      <w:r w:rsidRPr="0065147A">
        <w:t xml:space="preserve">filtrado de señales, </w:t>
      </w:r>
      <w:del w:id="2113" w:author="Prieto Bailo, León Enrique" w:date="2023-07-07T19:04:00Z">
        <w:r w:rsidRPr="0065147A" w:rsidDel="00C30F21">
          <w:delText xml:space="preserve">la </w:delText>
        </w:r>
      </w:del>
      <w:r w:rsidRPr="0065147A">
        <w:t xml:space="preserve">eliminación de ruido, </w:t>
      </w:r>
      <w:del w:id="2114" w:author="Prieto Bailo, León Enrique" w:date="2023-07-07T19:04:00Z">
        <w:r w:rsidRPr="0065147A" w:rsidDel="00C30F21">
          <w:delText xml:space="preserve">la </w:delText>
        </w:r>
      </w:del>
      <w:r w:rsidRPr="0065147A">
        <w:t>calibración de los sensores, entre otros.</w:t>
      </w:r>
    </w:p>
    <w:p w14:paraId="19C0341F" w14:textId="77777777" w:rsidR="00BF44BB" w:rsidRPr="0065147A" w:rsidRDefault="00BF44BB" w:rsidP="00BF44BB"/>
    <w:p w14:paraId="592889AD" w14:textId="7D9C5443" w:rsidR="00AC5248" w:rsidRDefault="00AC5248" w:rsidP="00BF44BB">
      <w:r w:rsidRPr="0065147A">
        <w:t>El cálculo de errores es una parte fundamental del algoritmo de control. Esta parte se encarga de comparar las referencias con los datos adquiridos, y determinar la diferencia entre ellos. Esta diferencia se conoce como error, y es la base del cálculo de la señal de control. Es importante que el cálculo del error sea preciso y actualizado constantemente.</w:t>
      </w:r>
    </w:p>
    <w:p w14:paraId="715987B9" w14:textId="77777777" w:rsidR="00BF44BB" w:rsidRPr="0065147A" w:rsidRDefault="00BF44BB" w:rsidP="00BF44BB"/>
    <w:p w14:paraId="5E323543" w14:textId="12B8A7F1" w:rsidR="00AC5248" w:rsidRDefault="00AC5248" w:rsidP="00BF44BB">
      <w:r w:rsidRPr="0065147A">
        <w:t>El cálculo de la señal de control es la parte del algoritmo que se encarga de determinar la señal que se enviará a los actuadores para lograr la trayectoria deseada. Este cálculo se realiza mediante algoritmos de control, como los controladores PID, que ajustan la señal de control en función del error calculado y de otros parámetros del sistema.</w:t>
      </w:r>
    </w:p>
    <w:p w14:paraId="510F7309" w14:textId="77777777" w:rsidR="00BF44BB" w:rsidRPr="0065147A" w:rsidRDefault="00BF44BB" w:rsidP="00BF44BB"/>
    <w:p w14:paraId="6EB445BD" w14:textId="4DCD8236" w:rsidR="00AC5248" w:rsidRDefault="00AC5248" w:rsidP="00BF44BB">
      <w:r w:rsidRPr="0065147A">
        <w:t xml:space="preserve">Finalmente, la señal de control es enviada a los actuadores, que son los encargados de mover el </w:t>
      </w:r>
      <w:del w:id="2115" w:author="Prieto Bailo, León Enrique" w:date="2023-07-05T22:49:00Z">
        <w:r w:rsidRPr="0065147A" w:rsidDel="00A73910">
          <w:delText>drone</w:delText>
        </w:r>
      </w:del>
      <w:ins w:id="2116" w:author="Prieto Bailo, León Enrique" w:date="2023-07-05T22:49:00Z">
        <w:r w:rsidR="00A73910">
          <w:t>dron</w:t>
        </w:r>
      </w:ins>
      <w:r w:rsidRPr="0065147A">
        <w:t xml:space="preserve"> en la dirección deseada. En el caso del </w:t>
      </w:r>
      <w:del w:id="2117" w:author="Prieto Bailo, León Enrique" w:date="2023-07-05T22:49:00Z">
        <w:r w:rsidRPr="0065147A" w:rsidDel="00A73910">
          <w:delText>drone</w:delText>
        </w:r>
      </w:del>
      <w:ins w:id="2118" w:author="Prieto Bailo, León Enrique" w:date="2023-07-05T22:49:00Z">
        <w:r w:rsidR="00A73910">
          <w:t>dron</w:t>
        </w:r>
      </w:ins>
      <w:r w:rsidRPr="0065147A">
        <w:t xml:space="preserve"> </w:t>
      </w:r>
      <w:r w:rsidRPr="0065147A">
        <w:lastRenderedPageBreak/>
        <w:t xml:space="preserve">mencionado, los actuadores son los motores que </w:t>
      </w:r>
      <w:r w:rsidR="00A92F17">
        <w:t xml:space="preserve">varían su velocidad en función de </w:t>
      </w:r>
      <w:r w:rsidRPr="0065147A">
        <w:t xml:space="preserve">señal de control </w:t>
      </w:r>
      <w:r w:rsidR="00A92F17">
        <w:t xml:space="preserve">procesada por las </w:t>
      </w:r>
      <w:proofErr w:type="spellStart"/>
      <w:r w:rsidR="00DF0F9C" w:rsidRPr="0065147A">
        <w:t>ESCs</w:t>
      </w:r>
      <w:proofErr w:type="spellEnd"/>
      <w:r w:rsidR="00DF0F9C" w:rsidRPr="0065147A">
        <w:t>.</w:t>
      </w:r>
    </w:p>
    <w:p w14:paraId="64C5767D" w14:textId="77777777" w:rsidR="00BF44BB" w:rsidRPr="0065147A" w:rsidRDefault="00BF44BB" w:rsidP="00BF44BB"/>
    <w:p w14:paraId="0F690A4D" w14:textId="09272326" w:rsidR="00AC5248" w:rsidRDefault="00D1234B" w:rsidP="00BF44BB">
      <w:r w:rsidRPr="0065147A">
        <w:t>El</w:t>
      </w:r>
      <w:r w:rsidR="00AC5248" w:rsidRPr="0065147A">
        <w:t xml:space="preserve"> software </w:t>
      </w:r>
      <w:del w:id="2119" w:author="Prieto Bailo, León Enrique" w:date="2023-07-07T19:05:00Z">
        <w:r w:rsidR="00AC5248" w:rsidRPr="0065147A" w:rsidDel="00C30F21">
          <w:delText xml:space="preserve">de un sistema </w:delText>
        </w:r>
      </w:del>
      <w:r w:rsidR="00AC5248" w:rsidRPr="0065147A">
        <w:t>de control es una parte fundamental para el correcto funcionamiento del sistema. Requiere de algoritmos de control precisos y eficientes, así como de una arquitectura adecuada para asegurar que todas las partes trabajen en conjunto de forma óptima.</w:t>
      </w:r>
    </w:p>
    <w:p w14:paraId="6511590F" w14:textId="6485C181" w:rsidR="009C4A20" w:rsidRDefault="009C4A20" w:rsidP="00BF44BB"/>
    <w:p w14:paraId="7A5D6686" w14:textId="77777777" w:rsidR="009C4A20" w:rsidRPr="0065147A" w:rsidRDefault="009C4A20" w:rsidP="00BF44BB"/>
    <w:p w14:paraId="279AA91E" w14:textId="1C0E9042" w:rsidR="00D43C40" w:rsidRPr="00D43C40" w:rsidRDefault="00A92F17" w:rsidP="00696319">
      <w:pPr>
        <w:pStyle w:val="Heading2"/>
      </w:pPr>
      <w:bookmarkStart w:id="2120" w:name="_Toc139811972"/>
      <w:r w:rsidRPr="0065147A">
        <w:t>Arquitectura</w:t>
      </w:r>
      <w:r w:rsidR="007743AB">
        <w:t xml:space="preserve"> y desarrollo</w:t>
      </w:r>
      <w:r w:rsidRPr="0065147A">
        <w:t xml:space="preserve"> del software</w:t>
      </w:r>
      <w:bookmarkEnd w:id="2120"/>
    </w:p>
    <w:p w14:paraId="19DA6D23" w14:textId="77777777" w:rsidR="00BF44BB" w:rsidRDefault="00BF44BB" w:rsidP="00BF44BB"/>
    <w:p w14:paraId="136C2106" w14:textId="6B998EB6" w:rsidR="00306C5C" w:rsidRDefault="00306C5C" w:rsidP="00BF44BB">
      <w:r w:rsidRPr="00306C5C">
        <w:t>Es fundamental establecer una estructura bien definida para implementar el algoritmo de control del dron, asegurando que los cálculos internos se realicen de manera procedimental y ordenada. Esto resulta de gran utilidad a la hora de identificar posibles errores, fallos de implementación u otras situaciones similares, ya que facilita el proceso de diagnóstico gradual del código.</w:t>
      </w:r>
    </w:p>
    <w:p w14:paraId="7D04C264" w14:textId="77777777" w:rsidR="00BF44BB" w:rsidRDefault="00BF44BB" w:rsidP="00BF44BB"/>
    <w:p w14:paraId="3B8337BC" w14:textId="4C71F222" w:rsidR="00985095" w:rsidRDefault="00985095" w:rsidP="00BF44BB">
      <w:r w:rsidRPr="00985095">
        <w:t xml:space="preserve">Desde la perspectiva del desarrollador, una arquitectura de software bien diseñada agiliza tanto la implementación inicial como la posterior modificación de funcionalidades en el código. En </w:t>
      </w:r>
      <w:del w:id="2121" w:author="Prieto Bailo, León Enrique" w:date="2023-07-07T19:06:00Z">
        <w:r w:rsidRPr="00985095" w:rsidDel="00C30F21">
          <w:delText xml:space="preserve">el </w:delText>
        </w:r>
      </w:del>
      <w:r w:rsidRPr="00985095">
        <w:t xml:space="preserve">caso </w:t>
      </w:r>
      <w:del w:id="2122" w:author="Prieto Bailo, León Enrique" w:date="2023-07-07T19:06:00Z">
        <w:r w:rsidRPr="00985095" w:rsidDel="00C30F21">
          <w:delText xml:space="preserve">de </w:delText>
        </w:r>
      </w:del>
      <w:r w:rsidRPr="00985095">
        <w:t>que otros desarrolladores muestren interés en el proyecto o deseen colaborar en él, una sólida arquitectura de software facilita considerablemente la comprensión del código y permite que desarrolladores externos se familiaricen rápidamente con él.</w:t>
      </w:r>
    </w:p>
    <w:p w14:paraId="0553D509" w14:textId="77777777" w:rsidR="00BF44BB" w:rsidRDefault="00BF44BB" w:rsidP="00BF44BB"/>
    <w:p w14:paraId="4D023F61" w14:textId="7C207CCD" w:rsidR="00BF44BB" w:rsidRDefault="000D53B4" w:rsidP="00BF44BB">
      <w:r w:rsidRPr="000D53B4">
        <w:t>La arquitectura de software seguida para implementar el algoritmo de control se basa en una estructura modular. Trabajar con estructuras modulares presenta múltiples ventajas, ya que permite al desarrollador incorporar nuevas funcionalidades en el sistema de manera sencilla. Una estructura modular sigue el concepto de poder añadir y mover módulos con facilidad cuando sea necesario. En este caso, se realizará una llamada a los módulos principales, que consisten en funciones ubicadas en archivos separados. Estos módulos, a su vez, se dividen en subrutinas adicionales</w:t>
      </w:r>
      <w:r>
        <w:t xml:space="preserve"> las cuales se llaman desde la ejecución interna del módulo principal</w:t>
      </w:r>
      <w:r w:rsidRPr="000D53B4">
        <w:t>.</w:t>
      </w:r>
    </w:p>
    <w:p w14:paraId="0560D011" w14:textId="77777777" w:rsidR="00BF44BB" w:rsidRDefault="00BF44BB" w:rsidP="00BF44BB"/>
    <w:p w14:paraId="487BAB93" w14:textId="47D7BEF4" w:rsidR="00B67D5B" w:rsidRDefault="00ED62E4" w:rsidP="00BF44BB">
      <w:r>
        <w:t>Por ejemplo, existe un m</w:t>
      </w:r>
      <w:r w:rsidR="000D53B4">
        <w:t>ó</w:t>
      </w:r>
      <w:r>
        <w:t xml:space="preserve">dulo que se encarga de recopilar toda la información de los sensores y realizar el procesado necesario de las señales para poder obtener información. El bucle principal llama a </w:t>
      </w:r>
      <w:r w:rsidR="000D53B4">
        <w:t xml:space="preserve">la </w:t>
      </w:r>
      <w:r>
        <w:t>función ubicada en el archivo correspondiente que a su vez llama a otras subrutinas ubicadas en este mismo archivo que se encargan de, por ejemplo, leer y procesar la IMU. Esto, como se puede ver, es realmente ventajoso a la hora de implementar nuevos sensores</w:t>
      </w:r>
      <w:r w:rsidR="00AD0971">
        <w:t xml:space="preserve"> u otras funcionalidades</w:t>
      </w:r>
      <w:r>
        <w:t xml:space="preserve"> ya que solo hace falta añadir las variables globales en la cabecera del archivo principal y añadir </w:t>
      </w:r>
      <w:del w:id="2123" w:author="Prieto Bailo, León Enrique" w:date="2023-07-07T19:09:00Z">
        <w:r w:rsidDel="00C30F21">
          <w:delText xml:space="preserve">una </w:delText>
        </w:r>
      </w:del>
      <w:ins w:id="2124" w:author="Prieto Bailo, León Enrique" w:date="2023-07-07T19:09:00Z">
        <w:r w:rsidR="00C30F21">
          <w:t xml:space="preserve">la </w:t>
        </w:r>
      </w:ins>
      <w:r>
        <w:t xml:space="preserve">función </w:t>
      </w:r>
      <w:del w:id="2125" w:author="Prieto Bailo, León Enrique" w:date="2023-07-07T19:09:00Z">
        <w:r w:rsidDel="00C30F21">
          <w:delText>que simplemente se encargue de realizar la lectura y el procesado de los datos necesarios</w:delText>
        </w:r>
      </w:del>
      <w:ins w:id="2126" w:author="Prieto Bailo, León Enrique" w:date="2023-07-07T19:09:00Z">
        <w:r w:rsidR="00C30F21">
          <w:t>que se desee</w:t>
        </w:r>
      </w:ins>
      <w:r>
        <w:t>, sin afectar al resto del código.</w:t>
      </w:r>
    </w:p>
    <w:p w14:paraId="17E770F6" w14:textId="77777777" w:rsidR="00BF44BB" w:rsidRDefault="00BF44BB" w:rsidP="00BF44BB"/>
    <w:p w14:paraId="1B8E5E0E" w14:textId="3D2E204B" w:rsidR="00AD0971" w:rsidRDefault="00AD0971" w:rsidP="00BF44BB">
      <w:r w:rsidRPr="00AD0971">
        <w:t xml:space="preserve">Esta arquitectura no solo proporciona ventajas al implementar nuevas funcionalidades, sino que también facilita la comprensión del funcionamiento del </w:t>
      </w:r>
      <w:r w:rsidRPr="00AD0971">
        <w:lastRenderedPageBreak/>
        <w:t>código en general y la segmentación de las operaciones realizadas en el algoritmo de control.</w:t>
      </w:r>
      <w:ins w:id="2127" w:author="Prieto Bailo, León Enrique" w:date="2023-07-07T21:01:00Z">
        <w:r w:rsidR="00A819E5">
          <w:t xml:space="preserve"> En </w:t>
        </w:r>
        <w:r w:rsidR="00A819E5" w:rsidRPr="00A819E5">
          <w:t xml:space="preserve">la </w:t>
        </w:r>
        <w:r w:rsidR="00A819E5" w:rsidRPr="00A819E5">
          <w:fldChar w:fldCharType="begin"/>
        </w:r>
        <w:r w:rsidR="00A819E5" w:rsidRPr="00A819E5">
          <w:instrText xml:space="preserve"> REF _Ref139656108 \h </w:instrText>
        </w:r>
      </w:ins>
      <w:r w:rsidR="00A819E5" w:rsidRPr="00A819E5">
        <w:rPr>
          <w:rPrChange w:id="2128" w:author="Prieto Bailo, León Enrique" w:date="2023-07-07T21:01:00Z">
            <w:rPr>
              <w:b/>
              <w:bCs/>
            </w:rPr>
          </w:rPrChange>
        </w:rPr>
        <w:instrText xml:space="preserve"> \* MERGEFORMAT </w:instrText>
      </w:r>
      <w:r w:rsidR="00A819E5" w:rsidRPr="00A819E5">
        <w:fldChar w:fldCharType="separate"/>
      </w:r>
      <w:ins w:id="2129" w:author="Prieto Bailo, León Enrique" w:date="2023-07-09T17:01:00Z">
        <w:r w:rsidR="00B055D0" w:rsidRPr="00B055D0">
          <w:rPr>
            <w:rPrChange w:id="2130" w:author="Prieto Bailo, León Enrique" w:date="2023-07-09T17:01:00Z">
              <w:rPr>
                <w:b/>
                <w:bCs/>
              </w:rPr>
            </w:rPrChange>
          </w:rPr>
          <w:t xml:space="preserve">Fig. </w:t>
        </w:r>
        <w:r w:rsidR="00B055D0" w:rsidRPr="00B055D0">
          <w:rPr>
            <w:noProof/>
            <w:rPrChange w:id="2131" w:author="Prieto Bailo, León Enrique" w:date="2023-07-09T17:01:00Z">
              <w:rPr>
                <w:b/>
                <w:bCs/>
                <w:noProof/>
              </w:rPr>
            </w:rPrChange>
          </w:rPr>
          <w:t>3</w:t>
        </w:r>
        <w:r w:rsidR="00B055D0" w:rsidRPr="00B055D0">
          <w:rPr>
            <w:noProof/>
            <w:rPrChange w:id="2132" w:author="Prieto Bailo, León Enrique" w:date="2023-07-09T17:01:00Z">
              <w:rPr>
                <w:b/>
                <w:bCs/>
              </w:rPr>
            </w:rPrChange>
          </w:rPr>
          <w:t>.</w:t>
        </w:r>
        <w:r w:rsidR="00B055D0" w:rsidRPr="00B055D0">
          <w:rPr>
            <w:noProof/>
            <w:rPrChange w:id="2133" w:author="Prieto Bailo, León Enrique" w:date="2023-07-09T17:01:00Z">
              <w:rPr>
                <w:b/>
                <w:bCs/>
                <w:noProof/>
              </w:rPr>
            </w:rPrChange>
          </w:rPr>
          <w:t>1</w:t>
        </w:r>
      </w:ins>
      <w:ins w:id="2134" w:author="Prieto Bailo, León Enrique" w:date="2023-07-07T21:01:00Z">
        <w:r w:rsidR="00A819E5" w:rsidRPr="00A819E5">
          <w:fldChar w:fldCharType="end"/>
        </w:r>
        <w:r w:rsidR="00A819E5" w:rsidRPr="00A819E5">
          <w:t xml:space="preserve"> se</w:t>
        </w:r>
        <w:r w:rsidR="00A819E5">
          <w:t xml:space="preserve"> presenta la arquitectura diseñada.</w:t>
        </w:r>
      </w:ins>
    </w:p>
    <w:p w14:paraId="79EA4446" w14:textId="79D8E6BA" w:rsidR="0064597E" w:rsidRDefault="0064597E" w:rsidP="00BF44BB">
      <w:pPr>
        <w:rPr>
          <w:ins w:id="2135" w:author="Prieto Bailo, León Enrique" w:date="2023-07-05T23:34:00Z"/>
        </w:rPr>
      </w:pPr>
    </w:p>
    <w:p w14:paraId="11186695" w14:textId="77777777" w:rsidR="007175BF" w:rsidRDefault="007175BF" w:rsidP="00BF44BB"/>
    <w:p w14:paraId="75D2423C" w14:textId="56B8875C" w:rsidR="00704136" w:rsidRDefault="00DF0F9C" w:rsidP="00704136">
      <w:pPr>
        <w:keepNext/>
        <w:jc w:val="center"/>
      </w:pPr>
      <w:r w:rsidRPr="00DF0F9C">
        <w:rPr>
          <w:noProof/>
        </w:rPr>
        <w:drawing>
          <wp:inline distT="0" distB="0" distL="0" distR="0" wp14:anchorId="7328966E" wp14:editId="2BA29E1B">
            <wp:extent cx="1605462" cy="3780000"/>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605462" cy="3780000"/>
                    </a:xfrm>
                    <a:prstGeom prst="rect">
                      <a:avLst/>
                    </a:prstGeom>
                  </pic:spPr>
                </pic:pic>
              </a:graphicData>
            </a:graphic>
          </wp:inline>
        </w:drawing>
      </w:r>
    </w:p>
    <w:p w14:paraId="002DAE0B" w14:textId="77777777" w:rsidR="00704136" w:rsidRDefault="00704136" w:rsidP="00704136">
      <w:pPr>
        <w:keepNext/>
        <w:jc w:val="center"/>
      </w:pPr>
    </w:p>
    <w:p w14:paraId="46FCA51F" w14:textId="52AA2AA2" w:rsidR="0064597E" w:rsidRDefault="00704136" w:rsidP="00704136">
      <w:pPr>
        <w:pStyle w:val="Caption"/>
        <w:jc w:val="center"/>
      </w:pPr>
      <w:bookmarkStart w:id="2136" w:name="_Ref139656108"/>
      <w:r w:rsidRPr="00704136">
        <w:rPr>
          <w:b/>
          <w:bCs/>
        </w:rPr>
        <w:t xml:space="preserve">Fig. </w:t>
      </w:r>
      <w:ins w:id="2137"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138"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139" w:author="Prieto Bailo, León Enrique" w:date="2023-07-09T17:01:00Z">
        <w:r w:rsidR="00B055D0">
          <w:rPr>
            <w:b/>
            <w:bCs/>
            <w:noProof/>
          </w:rPr>
          <w:t>1</w:t>
        </w:r>
      </w:ins>
      <w:ins w:id="2140" w:author="Prieto Bailo, León Enrique" w:date="2023-07-07T18:33:00Z">
        <w:r w:rsidR="00C03F4A">
          <w:rPr>
            <w:b/>
            <w:bCs/>
          </w:rPr>
          <w:fldChar w:fldCharType="end"/>
        </w:r>
      </w:ins>
      <w:bookmarkEnd w:id="2136"/>
      <w:ins w:id="2141" w:author="León Prieto" w:date="2023-07-05T01:21:00Z">
        <w:del w:id="2142" w:author="Prieto Bailo, León Enrique" w:date="2023-07-05T22:01:00Z">
          <w:r w:rsidR="002D6336" w:rsidDel="00FA48AA">
            <w:rPr>
              <w:b/>
              <w:bCs/>
            </w:rPr>
            <w:fldChar w:fldCharType="begin"/>
          </w:r>
          <w:r w:rsidR="002D6336" w:rsidDel="00FA48AA">
            <w:rPr>
              <w:b/>
              <w:bCs/>
            </w:rPr>
            <w:delInstrText xml:space="preserve"> STYLEREF 1 \s </w:delInstrText>
          </w:r>
        </w:del>
      </w:ins>
      <w:del w:id="2143" w:author="Prieto Bailo, León Enrique" w:date="2023-07-05T22:01:00Z">
        <w:r w:rsidR="002D6336" w:rsidDel="00FA48AA">
          <w:rPr>
            <w:b/>
            <w:bCs/>
          </w:rPr>
          <w:fldChar w:fldCharType="separate"/>
        </w:r>
        <w:r w:rsidR="002D6336" w:rsidDel="00FA48AA">
          <w:rPr>
            <w:b/>
            <w:bCs/>
            <w:noProof/>
          </w:rPr>
          <w:delText>3</w:delText>
        </w:r>
      </w:del>
      <w:ins w:id="2144" w:author="León Prieto" w:date="2023-07-05T01:21:00Z">
        <w:del w:id="2145"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146" w:author="Prieto Bailo, León Enrique" w:date="2023-07-05T22:01:00Z">
        <w:r w:rsidR="002D6336" w:rsidDel="00FA48AA">
          <w:rPr>
            <w:b/>
            <w:bCs/>
          </w:rPr>
          <w:fldChar w:fldCharType="separate"/>
        </w:r>
      </w:del>
      <w:ins w:id="2147" w:author="León Prieto" w:date="2023-07-05T01:21:00Z">
        <w:del w:id="2148" w:author="Prieto Bailo, León Enrique" w:date="2023-07-05T22:01:00Z">
          <w:r w:rsidR="002D6336" w:rsidDel="00FA48AA">
            <w:rPr>
              <w:b/>
              <w:bCs/>
              <w:noProof/>
            </w:rPr>
            <w:delText>1</w:delText>
          </w:r>
          <w:r w:rsidR="002D6336" w:rsidDel="00FA48AA">
            <w:rPr>
              <w:b/>
              <w:bCs/>
            </w:rPr>
            <w:fldChar w:fldCharType="end"/>
          </w:r>
        </w:del>
      </w:ins>
      <w:ins w:id="2149" w:author="Omega" w:date="2023-07-05T00:09:00Z">
        <w:del w:id="2150" w:author="León Prieto" w:date="2023-07-05T01:21:00Z">
          <w:r w:rsidR="00A2508E" w:rsidDel="002D6336">
            <w:rPr>
              <w:b/>
              <w:bCs/>
            </w:rPr>
            <w:fldChar w:fldCharType="begin"/>
          </w:r>
          <w:r w:rsidR="00A2508E" w:rsidDel="002D6336">
            <w:rPr>
              <w:b/>
              <w:bCs/>
            </w:rPr>
            <w:delInstrText xml:space="preserve"> STYLEREF 1 \s </w:delInstrText>
          </w:r>
        </w:del>
      </w:ins>
      <w:del w:id="2151" w:author="León Prieto" w:date="2023-07-05T01:21:00Z">
        <w:r w:rsidR="00A2508E" w:rsidDel="002D6336">
          <w:rPr>
            <w:b/>
            <w:bCs/>
          </w:rPr>
          <w:fldChar w:fldCharType="separate"/>
        </w:r>
        <w:r w:rsidR="00A2508E" w:rsidDel="002D6336">
          <w:rPr>
            <w:b/>
            <w:bCs/>
            <w:noProof/>
          </w:rPr>
          <w:delText>3</w:delText>
        </w:r>
      </w:del>
      <w:ins w:id="2152" w:author="Omega" w:date="2023-07-05T00:09:00Z">
        <w:del w:id="2153"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154" w:author="León Prieto" w:date="2023-07-05T01:21:00Z">
        <w:r w:rsidR="00A2508E" w:rsidDel="002D6336">
          <w:rPr>
            <w:b/>
            <w:bCs/>
          </w:rPr>
          <w:fldChar w:fldCharType="separate"/>
        </w:r>
      </w:del>
      <w:ins w:id="2155" w:author="Omega" w:date="2023-07-05T00:09:00Z">
        <w:del w:id="2156" w:author="León Prieto" w:date="2023-07-05T01:21:00Z">
          <w:r w:rsidR="00A2508E" w:rsidDel="002D6336">
            <w:rPr>
              <w:b/>
              <w:bCs/>
              <w:noProof/>
            </w:rPr>
            <w:delText>1</w:delText>
          </w:r>
          <w:r w:rsidR="00A2508E" w:rsidDel="002D6336">
            <w:rPr>
              <w:b/>
              <w:bCs/>
            </w:rPr>
            <w:fldChar w:fldCharType="end"/>
          </w:r>
        </w:del>
      </w:ins>
      <w:ins w:id="2157" w:author="Prieto Bailo, León Enrique" w:date="2023-07-04T22:10:00Z">
        <w:del w:id="2158" w:author="Omega" w:date="2023-07-05T00:09:00Z">
          <w:r w:rsidR="001C4FE6" w:rsidDel="00A2508E">
            <w:rPr>
              <w:b/>
              <w:bCs/>
            </w:rPr>
            <w:fldChar w:fldCharType="begin"/>
          </w:r>
          <w:r w:rsidR="001C4FE6" w:rsidDel="00A2508E">
            <w:rPr>
              <w:b/>
              <w:bCs/>
            </w:rPr>
            <w:delInstrText xml:space="preserve"> STYLEREF 1 \s </w:delInstrText>
          </w:r>
        </w:del>
      </w:ins>
      <w:del w:id="2159" w:author="Omega" w:date="2023-07-05T00:09:00Z">
        <w:r w:rsidR="001C4FE6" w:rsidDel="00A2508E">
          <w:rPr>
            <w:b/>
            <w:bCs/>
          </w:rPr>
          <w:fldChar w:fldCharType="separate"/>
        </w:r>
        <w:r w:rsidR="001C4FE6" w:rsidDel="00A2508E">
          <w:rPr>
            <w:b/>
            <w:bCs/>
            <w:noProof/>
          </w:rPr>
          <w:delText>3</w:delText>
        </w:r>
      </w:del>
      <w:ins w:id="2160" w:author="Prieto Bailo, León Enrique" w:date="2023-07-04T22:10:00Z">
        <w:del w:id="2161"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162" w:author="Omega" w:date="2023-07-05T00:09:00Z">
        <w:r w:rsidR="001C4FE6" w:rsidDel="00A2508E">
          <w:rPr>
            <w:b/>
            <w:bCs/>
          </w:rPr>
          <w:fldChar w:fldCharType="separate"/>
        </w:r>
      </w:del>
      <w:ins w:id="2163" w:author="Prieto Bailo, León Enrique" w:date="2023-07-04T22:10:00Z">
        <w:del w:id="2164" w:author="Omega" w:date="2023-07-05T00:09:00Z">
          <w:r w:rsidR="001C4FE6" w:rsidDel="00A2508E">
            <w:rPr>
              <w:b/>
              <w:bCs/>
              <w:noProof/>
            </w:rPr>
            <w:delText>1</w:delText>
          </w:r>
          <w:r w:rsidR="001C4FE6" w:rsidDel="00A2508E">
            <w:rPr>
              <w:b/>
              <w:bCs/>
            </w:rPr>
            <w:fldChar w:fldCharType="end"/>
          </w:r>
        </w:del>
      </w:ins>
      <w:del w:id="2165"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1</w:delText>
        </w:r>
        <w:r w:rsidR="00AB4A2C" w:rsidDel="00E86E6E">
          <w:rPr>
            <w:b/>
            <w:bCs/>
          </w:rPr>
          <w:fldChar w:fldCharType="end"/>
        </w:r>
      </w:del>
      <w:r w:rsidRPr="00704136">
        <w:rPr>
          <w:b/>
          <w:bCs/>
        </w:rPr>
        <w:t xml:space="preserve">. </w:t>
      </w:r>
      <w:r>
        <w:t xml:space="preserve">Arquitectura del </w:t>
      </w:r>
      <w:commentRangeStart w:id="2166"/>
      <w:commentRangeStart w:id="2167"/>
      <w:commentRangeStart w:id="2168"/>
      <w:r>
        <w:t>software</w:t>
      </w:r>
      <w:commentRangeEnd w:id="2166"/>
      <w:r w:rsidR="00342D3F">
        <w:rPr>
          <w:rStyle w:val="CommentReference"/>
          <w:iCs w:val="0"/>
        </w:rPr>
        <w:commentReference w:id="2166"/>
      </w:r>
      <w:commentRangeEnd w:id="2167"/>
      <w:r w:rsidR="00450AE6">
        <w:rPr>
          <w:rStyle w:val="CommentReference"/>
          <w:iCs w:val="0"/>
        </w:rPr>
        <w:commentReference w:id="2167"/>
      </w:r>
      <w:commentRangeEnd w:id="2168"/>
      <w:r w:rsidR="00450AE6">
        <w:rPr>
          <w:rStyle w:val="CommentReference"/>
          <w:iCs w:val="0"/>
        </w:rPr>
        <w:commentReference w:id="2168"/>
      </w:r>
      <w:r>
        <w:t>.</w:t>
      </w:r>
    </w:p>
    <w:p w14:paraId="013A8027" w14:textId="2AA7D5EF" w:rsidR="0064597E" w:rsidRDefault="0064597E" w:rsidP="00BF44BB"/>
    <w:p w14:paraId="03C6F650" w14:textId="77777777" w:rsidR="002E6CCE" w:rsidRDefault="002E6CCE" w:rsidP="00BF44BB"/>
    <w:p w14:paraId="625C3043" w14:textId="232FF0ED" w:rsidR="00ED62E4" w:rsidRDefault="00ED62E4" w:rsidP="00BF44BB">
      <w:r>
        <w:t xml:space="preserve">A </w:t>
      </w:r>
      <w:r w:rsidR="00AD0971">
        <w:t>continuación,</w:t>
      </w:r>
      <w:r>
        <w:t xml:space="preserve"> se detalla de manera procedimental y general, la estructura del código:</w:t>
      </w:r>
    </w:p>
    <w:p w14:paraId="3F44C7EE" w14:textId="1E6A858E" w:rsidR="00BF44BB" w:rsidRDefault="00BF44BB" w:rsidP="00BF44BB">
      <w:pPr>
        <w:rPr>
          <w:ins w:id="2169" w:author="Prieto Bailo, León Enrique" w:date="2023-07-07T21:01:00Z"/>
        </w:rPr>
      </w:pPr>
    </w:p>
    <w:p w14:paraId="77926768" w14:textId="77777777" w:rsidR="00A819E5" w:rsidRDefault="00A819E5" w:rsidP="00BF44BB"/>
    <w:p w14:paraId="574E46F5" w14:textId="68FB4FFD" w:rsidR="00B349CB" w:rsidRDefault="00B349CB" w:rsidP="00696319">
      <w:pPr>
        <w:pStyle w:val="Heading3"/>
        <w:spacing w:before="0"/>
      </w:pPr>
      <w:bookmarkStart w:id="2170" w:name="_Toc139811973"/>
      <w:r w:rsidRPr="0065147A">
        <w:t>Tareas de inicialización</w:t>
      </w:r>
      <w:bookmarkEnd w:id="2170"/>
    </w:p>
    <w:p w14:paraId="1C02113C" w14:textId="165BE385" w:rsidR="00BF44BB" w:rsidRDefault="00BF44BB" w:rsidP="00BF44BB"/>
    <w:p w14:paraId="5E342C0C" w14:textId="77777777" w:rsidR="00BF44BB" w:rsidRPr="00BF44BB" w:rsidRDefault="00BF44BB" w:rsidP="00BF44BB"/>
    <w:p w14:paraId="2A8F4485" w14:textId="494826CA" w:rsidR="00B349CB" w:rsidRPr="0065147A" w:rsidRDefault="00B349CB" w:rsidP="00696319">
      <w:pPr>
        <w:pStyle w:val="Heading4"/>
        <w:spacing w:before="0"/>
      </w:pPr>
      <w:r w:rsidRPr="0065147A">
        <w:t>Declaración de variables globales utilizadas por el código.</w:t>
      </w:r>
    </w:p>
    <w:p w14:paraId="3B8CA8AF" w14:textId="77777777" w:rsidR="00BF44BB" w:rsidRDefault="00BF44BB" w:rsidP="00BF44BB"/>
    <w:p w14:paraId="26E38461" w14:textId="10DF929B" w:rsidR="00780E63" w:rsidRDefault="00B349CB" w:rsidP="00BF44BB">
      <w:r w:rsidRPr="0065147A">
        <w:t xml:space="preserve">En general, con proyectos basados en </w:t>
      </w:r>
      <w:r w:rsidR="00780E63" w:rsidRPr="0065147A">
        <w:t>Arduino C,</w:t>
      </w:r>
      <w:del w:id="2171" w:author="Prieto Bailo, León Enrique" w:date="2023-07-07T19:10:00Z">
        <w:r w:rsidR="00780E63" w:rsidRPr="0065147A" w:rsidDel="00C30F21">
          <w:delText xml:space="preserve"> y</w:delText>
        </w:r>
      </w:del>
      <w:r w:rsidR="00780E63" w:rsidRPr="0065147A">
        <w:t xml:space="preserve"> para este tipo de proyectos donde cada método requiere de bastantes </w:t>
      </w:r>
      <w:del w:id="2172" w:author="Prieto Bailo, León Enrique" w:date="2023-07-07T19:10:00Z">
        <w:r w:rsidR="00780E63" w:rsidRPr="0065147A" w:rsidDel="00C30F21">
          <w:delText xml:space="preserve">inputs </w:delText>
        </w:r>
      </w:del>
      <w:ins w:id="2173" w:author="Prieto Bailo, León Enrique" w:date="2023-07-07T19:10:00Z">
        <w:r w:rsidR="00C30F21">
          <w:t>entradas</w:t>
        </w:r>
        <w:r w:rsidR="00C30F21" w:rsidRPr="0065147A">
          <w:t xml:space="preserve"> </w:t>
        </w:r>
      </w:ins>
      <w:r w:rsidR="00780E63" w:rsidRPr="0065147A">
        <w:t xml:space="preserve">y </w:t>
      </w:r>
      <w:del w:id="2174" w:author="Prieto Bailo, León Enrique" w:date="2023-07-07T19:10:00Z">
        <w:r w:rsidR="00780E63" w:rsidRPr="0065147A" w:rsidDel="00C30F21">
          <w:delText xml:space="preserve">outputs </w:delText>
        </w:r>
      </w:del>
      <w:ins w:id="2175" w:author="Prieto Bailo, León Enrique" w:date="2023-07-07T19:10:00Z">
        <w:r w:rsidR="00C30F21">
          <w:t xml:space="preserve">salidas </w:t>
        </w:r>
      </w:ins>
      <w:r w:rsidR="00780E63" w:rsidRPr="0065147A">
        <w:t>diferentes</w:t>
      </w:r>
      <w:r w:rsidR="00B67D5B">
        <w:t xml:space="preserve"> y se opta por una estructura modular</w:t>
      </w:r>
      <w:r w:rsidR="00780E63" w:rsidRPr="0065147A">
        <w:t xml:space="preserve">, lo </w:t>
      </w:r>
      <w:r w:rsidR="00AD0971" w:rsidRPr="0065147A">
        <w:t>más</w:t>
      </w:r>
      <w:r w:rsidR="00780E63" w:rsidRPr="0065147A">
        <w:t xml:space="preserve"> sencillo es trabajar con variables globales donde </w:t>
      </w:r>
      <w:r w:rsidR="00B67D5B">
        <w:t xml:space="preserve">se tiene acceso a las variables desde cualquier punto del código. </w:t>
      </w:r>
      <w:r w:rsidR="00ED62E4">
        <w:t xml:space="preserve">Adicionalmente, el hecho de tener variables globales facilita la implementación de los módulos de código ya </w:t>
      </w:r>
      <w:r w:rsidR="00B67D5B">
        <w:t xml:space="preserve">que estas son accesibles </w:t>
      </w:r>
      <w:del w:id="2176" w:author="Prieto Bailo, León Enrique" w:date="2023-07-07T19:10:00Z">
        <w:r w:rsidR="00B67D5B" w:rsidDel="00C30F21">
          <w:delText xml:space="preserve">en </w:delText>
        </w:r>
      </w:del>
      <w:ins w:id="2177" w:author="Prieto Bailo, León Enrique" w:date="2023-07-07T19:10:00Z">
        <w:r w:rsidR="00C30F21">
          <w:t xml:space="preserve">desde </w:t>
        </w:r>
      </w:ins>
      <w:r w:rsidR="00B67D5B">
        <w:t xml:space="preserve">cualquier método. </w:t>
      </w:r>
      <w:r w:rsidR="00780E63" w:rsidRPr="0065147A">
        <w:t>Por lo tanto, se ha decidido usar este tipo de instanciación para las variables del código.</w:t>
      </w:r>
    </w:p>
    <w:p w14:paraId="34E95694" w14:textId="76AB497F" w:rsidR="00BF44BB" w:rsidRDefault="00BF44BB" w:rsidP="00BF44BB"/>
    <w:p w14:paraId="242F9642" w14:textId="77777777" w:rsidR="00BF44BB" w:rsidRPr="0065147A" w:rsidRDefault="00BF44BB" w:rsidP="00BF44BB"/>
    <w:p w14:paraId="0F375080" w14:textId="11E74A13" w:rsidR="00780E63" w:rsidRPr="0065147A" w:rsidRDefault="00780E63" w:rsidP="00696319">
      <w:pPr>
        <w:pStyle w:val="Heading4"/>
        <w:spacing w:before="0"/>
      </w:pPr>
      <w:r w:rsidRPr="0065147A">
        <w:lastRenderedPageBreak/>
        <w:t>Inicialización del software.</w:t>
      </w:r>
    </w:p>
    <w:p w14:paraId="442DB9EA" w14:textId="77777777" w:rsidR="00BF44BB" w:rsidRDefault="00BF44BB" w:rsidP="00BF44BB"/>
    <w:p w14:paraId="70CC4FFC" w14:textId="27671B73" w:rsidR="00780E63" w:rsidRDefault="00780E63" w:rsidP="00BF44BB">
      <w:r w:rsidRPr="0065147A">
        <w:t xml:space="preserve">Lo primero que se hace al ejecutar cualquier software basado en Arduino es ejecutar la función </w:t>
      </w:r>
      <w:proofErr w:type="spellStart"/>
      <w:r w:rsidR="00B67D5B" w:rsidRPr="00C30F21">
        <w:rPr>
          <w:rFonts w:ascii="Courier New" w:hAnsi="Courier New" w:cs="Courier New"/>
          <w:rPrChange w:id="2178" w:author="Prieto Bailo, León Enrique" w:date="2023-07-07T19:12:00Z">
            <w:rPr/>
          </w:rPrChange>
        </w:rPr>
        <w:t>setup</w:t>
      </w:r>
      <w:proofErr w:type="spellEnd"/>
      <w:r w:rsidR="00B67D5B">
        <w:t>.</w:t>
      </w:r>
      <w:r w:rsidRPr="0065147A">
        <w:t xml:space="preserve"> Esta función, principalmente, se encarga de todas las tareas que hay que ejecutar una sola vez al </w:t>
      </w:r>
      <w:r w:rsidR="004D55EC">
        <w:t>inicio</w:t>
      </w:r>
      <w:r w:rsidRPr="0065147A">
        <w:t xml:space="preserve">. Aquí encontraríamos tareas como el </w:t>
      </w:r>
      <w:del w:id="2179" w:author="ramon casanella" w:date="2023-07-03T12:29:00Z">
        <w:r w:rsidRPr="0065147A" w:rsidDel="007223DD">
          <w:delText>calibraje</w:delText>
        </w:r>
      </w:del>
      <w:ins w:id="2180" w:author="ramon casanella" w:date="2023-07-03T12:29:00Z">
        <w:r w:rsidR="007223DD" w:rsidRPr="0065147A">
          <w:t>calibrado</w:t>
        </w:r>
      </w:ins>
      <w:r w:rsidRPr="0065147A">
        <w:t xml:space="preserve"> de la </w:t>
      </w:r>
      <w:r w:rsidR="00196168">
        <w:t>IMU</w:t>
      </w:r>
      <w:r w:rsidRPr="0065147A">
        <w:t>, la detección de la radio</w:t>
      </w:r>
      <w:r w:rsidR="00DE27C4">
        <w:t>, la vinculación de interrupciones de hardware</w:t>
      </w:r>
      <w:r w:rsidRPr="0065147A">
        <w:t xml:space="preserve"> o la </w:t>
      </w:r>
      <w:ins w:id="2181" w:author="Prieto Bailo, León Enrique" w:date="2023-07-07T19:12:00Z">
        <w:r w:rsidR="00C30F21">
          <w:t xml:space="preserve">inicialización de </w:t>
        </w:r>
      </w:ins>
      <w:r w:rsidRPr="0065147A">
        <w:t>conexión serial para realizar tareas de depuración.</w:t>
      </w:r>
    </w:p>
    <w:p w14:paraId="00B9130E" w14:textId="792F385F" w:rsidR="00BF44BB" w:rsidRDefault="00BF44BB" w:rsidP="00BF44BB"/>
    <w:p w14:paraId="0F351D63" w14:textId="3848A1AD" w:rsidR="004D55EC" w:rsidRDefault="004D55EC" w:rsidP="004D55EC">
      <w:pPr>
        <w:shd w:val="clear" w:color="auto" w:fill="FFFFFF"/>
      </w:pPr>
      <w:r>
        <w:t xml:space="preserve">Dentro de la función </w:t>
      </w:r>
      <w:proofErr w:type="spellStart"/>
      <w:r w:rsidRPr="001A39A4">
        <w:rPr>
          <w:rFonts w:ascii="Courier New" w:hAnsi="Courier New" w:cs="Courier New"/>
        </w:rPr>
        <w:t>setup</w:t>
      </w:r>
      <w:proofErr w:type="spellEnd"/>
      <w:r>
        <w:t>, hallamos la llamada a la subrutina</w:t>
      </w:r>
      <w:r w:rsidRPr="0065147A">
        <w:t xml:space="preserve"> </w:t>
      </w:r>
      <w:proofErr w:type="spellStart"/>
      <w:r w:rsidRPr="00A80FDF">
        <w:rPr>
          <w:rFonts w:ascii="Courier New" w:eastAsia="Times New Roman" w:hAnsi="Courier New" w:cs="Courier New"/>
          <w:color w:val="000000"/>
          <w:szCs w:val="24"/>
          <w:lang w:eastAsia="es-ES"/>
        </w:rPr>
        <w:t>init_components</w:t>
      </w:r>
      <w:proofErr w:type="spellEnd"/>
      <w:r w:rsidRPr="00A80FDF">
        <w:t>. E</w:t>
      </w:r>
      <w:r w:rsidRPr="0065147A">
        <w:t>sta función se encarga de ejecutar los diferentes módulos necesarios para la inicialización d</w:t>
      </w:r>
      <w:r>
        <w:t xml:space="preserve">e los componentes del </w:t>
      </w:r>
      <w:del w:id="2182" w:author="Prieto Bailo, León Enrique" w:date="2023-07-05T22:49:00Z">
        <w:r w:rsidDel="00A73910">
          <w:delText>drone</w:delText>
        </w:r>
      </w:del>
      <w:ins w:id="2183" w:author="Prieto Bailo, León Enrique" w:date="2023-07-05T22:49:00Z">
        <w:r w:rsidR="00A73910">
          <w:t>dron</w:t>
        </w:r>
      </w:ins>
      <w:ins w:id="2184" w:author="Prieto Bailo, León Enrique" w:date="2023-07-07T21:02:00Z">
        <w:r w:rsidR="000D1FDB">
          <w:t xml:space="preserve"> como se muestra </w:t>
        </w:r>
        <w:r w:rsidR="000D1FDB" w:rsidRPr="000D1FDB">
          <w:t xml:space="preserve">en la </w:t>
        </w:r>
        <w:r w:rsidR="000D1FDB" w:rsidRPr="000D1FDB">
          <w:fldChar w:fldCharType="begin"/>
        </w:r>
        <w:r w:rsidR="000D1FDB" w:rsidRPr="000D1FDB">
          <w:instrText xml:space="preserve"> REF _Ref139656162 \h </w:instrText>
        </w:r>
      </w:ins>
      <w:r w:rsidR="000D1FDB" w:rsidRPr="000D1FDB">
        <w:rPr>
          <w:rPrChange w:id="2185" w:author="Prieto Bailo, León Enrique" w:date="2023-07-07T21:02:00Z">
            <w:rPr>
              <w:b/>
              <w:bCs/>
            </w:rPr>
          </w:rPrChange>
        </w:rPr>
        <w:instrText xml:space="preserve"> \* MERGEFORMAT </w:instrText>
      </w:r>
      <w:r w:rsidR="000D1FDB" w:rsidRPr="000D1FDB">
        <w:fldChar w:fldCharType="separate"/>
      </w:r>
      <w:ins w:id="2186" w:author="Prieto Bailo, León Enrique" w:date="2023-07-09T17:01:00Z">
        <w:r w:rsidR="00B055D0" w:rsidRPr="00B055D0">
          <w:rPr>
            <w:rPrChange w:id="2187" w:author="Prieto Bailo, León Enrique" w:date="2023-07-09T17:01:00Z">
              <w:rPr>
                <w:b/>
                <w:bCs/>
              </w:rPr>
            </w:rPrChange>
          </w:rPr>
          <w:t xml:space="preserve">Fig. </w:t>
        </w:r>
        <w:r w:rsidR="00B055D0" w:rsidRPr="00B055D0">
          <w:rPr>
            <w:noProof/>
            <w:rPrChange w:id="2188" w:author="Prieto Bailo, León Enrique" w:date="2023-07-09T17:01:00Z">
              <w:rPr>
                <w:b/>
                <w:bCs/>
                <w:noProof/>
              </w:rPr>
            </w:rPrChange>
          </w:rPr>
          <w:t>3</w:t>
        </w:r>
        <w:r w:rsidR="00B055D0" w:rsidRPr="00B055D0">
          <w:rPr>
            <w:noProof/>
            <w:rPrChange w:id="2189" w:author="Prieto Bailo, León Enrique" w:date="2023-07-09T17:01:00Z">
              <w:rPr>
                <w:b/>
                <w:bCs/>
              </w:rPr>
            </w:rPrChange>
          </w:rPr>
          <w:t>.</w:t>
        </w:r>
        <w:r w:rsidR="00B055D0" w:rsidRPr="00B055D0">
          <w:rPr>
            <w:noProof/>
            <w:rPrChange w:id="2190" w:author="Prieto Bailo, León Enrique" w:date="2023-07-09T17:01:00Z">
              <w:rPr>
                <w:b/>
                <w:bCs/>
                <w:noProof/>
              </w:rPr>
            </w:rPrChange>
          </w:rPr>
          <w:t>2</w:t>
        </w:r>
      </w:ins>
      <w:ins w:id="2191" w:author="Prieto Bailo, León Enrique" w:date="2023-07-07T21:02:00Z">
        <w:r w:rsidR="000D1FDB" w:rsidRPr="000D1FDB">
          <w:fldChar w:fldCharType="end"/>
        </w:r>
      </w:ins>
      <w:r w:rsidRPr="000D1FDB">
        <w:t>. Dentro de ella encontramos llamadas, de forma secuencial, a las</w:t>
      </w:r>
      <w:r w:rsidRPr="0065147A">
        <w:t xml:space="preserve"> siguientes funciones:</w:t>
      </w:r>
    </w:p>
    <w:p w14:paraId="461C1C2A" w14:textId="32C3DFB6" w:rsidR="004D55EC" w:rsidRDefault="004D55EC" w:rsidP="004D55EC">
      <w:pPr>
        <w:shd w:val="clear" w:color="auto" w:fill="FFFFFF"/>
        <w:rPr>
          <w:ins w:id="2192" w:author="Prieto Bailo, León Enrique" w:date="2023-07-07T21:49:00Z"/>
        </w:rPr>
      </w:pPr>
    </w:p>
    <w:p w14:paraId="1F6A1CD0" w14:textId="77777777" w:rsidR="00066CED" w:rsidRDefault="00066CED" w:rsidP="004D55EC">
      <w:pPr>
        <w:shd w:val="clear" w:color="auto" w:fill="FFFFFF"/>
      </w:pPr>
    </w:p>
    <w:p w14:paraId="027B80EA" w14:textId="3DAFFFA5" w:rsidR="00704136" w:rsidRDefault="00DF0F9C" w:rsidP="00704136">
      <w:pPr>
        <w:keepNext/>
        <w:shd w:val="clear" w:color="auto" w:fill="FFFFFF"/>
        <w:jc w:val="center"/>
      </w:pPr>
      <w:del w:id="2193" w:author="Prieto Bailo, León Enrique" w:date="2023-07-07T23:25:00Z">
        <w:r w:rsidRPr="00DF0F9C" w:rsidDel="00D36AEB">
          <w:rPr>
            <w:noProof/>
          </w:rPr>
          <w:drawing>
            <wp:inline distT="0" distB="0" distL="0" distR="0" wp14:anchorId="2F21A20B" wp14:editId="3F3CE50F">
              <wp:extent cx="3432840" cy="378000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432840" cy="3780000"/>
                      </a:xfrm>
                      <a:prstGeom prst="rect">
                        <a:avLst/>
                      </a:prstGeom>
                    </pic:spPr>
                  </pic:pic>
                </a:graphicData>
              </a:graphic>
            </wp:inline>
          </w:drawing>
        </w:r>
      </w:del>
      <w:ins w:id="2194" w:author="Prieto Bailo, León Enrique" w:date="2023-07-07T23:25:00Z">
        <w:r w:rsidR="00D36AEB" w:rsidRPr="00D36AEB">
          <w:rPr>
            <w:noProof/>
          </w:rPr>
          <w:drawing>
            <wp:inline distT="0" distB="0" distL="0" distR="0" wp14:anchorId="23EF2EC4" wp14:editId="6E5FB124">
              <wp:extent cx="3835475" cy="3780000"/>
              <wp:effectExtent l="0" t="0" r="0" b="0"/>
              <wp:docPr id="339476112" name="Graphic 33947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835475" cy="3780000"/>
                      </a:xfrm>
                      <a:prstGeom prst="rect">
                        <a:avLst/>
                      </a:prstGeom>
                    </pic:spPr>
                  </pic:pic>
                </a:graphicData>
              </a:graphic>
            </wp:inline>
          </w:drawing>
        </w:r>
      </w:ins>
    </w:p>
    <w:p w14:paraId="558E0685" w14:textId="77777777" w:rsidR="00704136" w:rsidRDefault="00704136" w:rsidP="00704136">
      <w:pPr>
        <w:pStyle w:val="Caption"/>
        <w:jc w:val="center"/>
      </w:pPr>
    </w:p>
    <w:p w14:paraId="35A38E19" w14:textId="26CEC752" w:rsidR="004D55EC" w:rsidRDefault="00704136" w:rsidP="00704136">
      <w:pPr>
        <w:pStyle w:val="Caption"/>
        <w:jc w:val="center"/>
      </w:pPr>
      <w:bookmarkStart w:id="2195" w:name="_Ref139656162"/>
      <w:r w:rsidRPr="00704136">
        <w:rPr>
          <w:b/>
          <w:bCs/>
        </w:rPr>
        <w:t xml:space="preserve">Fig. </w:t>
      </w:r>
      <w:ins w:id="2196"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197"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198" w:author="Prieto Bailo, León Enrique" w:date="2023-07-09T17:01:00Z">
        <w:r w:rsidR="00B055D0">
          <w:rPr>
            <w:b/>
            <w:bCs/>
            <w:noProof/>
          </w:rPr>
          <w:t>2</w:t>
        </w:r>
      </w:ins>
      <w:ins w:id="2199" w:author="Prieto Bailo, León Enrique" w:date="2023-07-07T18:33:00Z">
        <w:r w:rsidR="00C03F4A">
          <w:rPr>
            <w:b/>
            <w:bCs/>
          </w:rPr>
          <w:fldChar w:fldCharType="end"/>
        </w:r>
      </w:ins>
      <w:bookmarkEnd w:id="2195"/>
      <w:ins w:id="2200" w:author="León Prieto" w:date="2023-07-05T01:21:00Z">
        <w:del w:id="2201" w:author="Prieto Bailo, León Enrique" w:date="2023-07-05T22:01:00Z">
          <w:r w:rsidR="002D6336" w:rsidDel="00FA48AA">
            <w:rPr>
              <w:b/>
              <w:bCs/>
            </w:rPr>
            <w:fldChar w:fldCharType="begin"/>
          </w:r>
          <w:r w:rsidR="002D6336" w:rsidDel="00FA48AA">
            <w:rPr>
              <w:b/>
              <w:bCs/>
            </w:rPr>
            <w:delInstrText xml:space="preserve"> STYLEREF 1 \s </w:delInstrText>
          </w:r>
        </w:del>
      </w:ins>
      <w:del w:id="2202" w:author="Prieto Bailo, León Enrique" w:date="2023-07-05T22:01:00Z">
        <w:r w:rsidR="002D6336" w:rsidDel="00FA48AA">
          <w:rPr>
            <w:b/>
            <w:bCs/>
          </w:rPr>
          <w:fldChar w:fldCharType="separate"/>
        </w:r>
        <w:r w:rsidR="002D6336" w:rsidDel="00FA48AA">
          <w:rPr>
            <w:b/>
            <w:bCs/>
            <w:noProof/>
          </w:rPr>
          <w:delText>3</w:delText>
        </w:r>
      </w:del>
      <w:ins w:id="2203" w:author="León Prieto" w:date="2023-07-05T01:21:00Z">
        <w:del w:id="2204"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205" w:author="Prieto Bailo, León Enrique" w:date="2023-07-05T22:01:00Z">
        <w:r w:rsidR="002D6336" w:rsidDel="00FA48AA">
          <w:rPr>
            <w:b/>
            <w:bCs/>
          </w:rPr>
          <w:fldChar w:fldCharType="separate"/>
        </w:r>
      </w:del>
      <w:ins w:id="2206" w:author="León Prieto" w:date="2023-07-05T01:21:00Z">
        <w:del w:id="2207" w:author="Prieto Bailo, León Enrique" w:date="2023-07-05T22:01:00Z">
          <w:r w:rsidR="002D6336" w:rsidDel="00FA48AA">
            <w:rPr>
              <w:b/>
              <w:bCs/>
              <w:noProof/>
            </w:rPr>
            <w:delText>2</w:delText>
          </w:r>
          <w:r w:rsidR="002D6336" w:rsidDel="00FA48AA">
            <w:rPr>
              <w:b/>
              <w:bCs/>
            </w:rPr>
            <w:fldChar w:fldCharType="end"/>
          </w:r>
        </w:del>
      </w:ins>
      <w:ins w:id="2208" w:author="Omega" w:date="2023-07-05T00:09:00Z">
        <w:del w:id="2209" w:author="León Prieto" w:date="2023-07-05T01:21:00Z">
          <w:r w:rsidR="00A2508E" w:rsidDel="002D6336">
            <w:rPr>
              <w:b/>
              <w:bCs/>
            </w:rPr>
            <w:fldChar w:fldCharType="begin"/>
          </w:r>
          <w:r w:rsidR="00A2508E" w:rsidDel="002D6336">
            <w:rPr>
              <w:b/>
              <w:bCs/>
            </w:rPr>
            <w:delInstrText xml:space="preserve"> STYLEREF 1 \s </w:delInstrText>
          </w:r>
        </w:del>
      </w:ins>
      <w:del w:id="2210" w:author="León Prieto" w:date="2023-07-05T01:21:00Z">
        <w:r w:rsidR="00A2508E" w:rsidDel="002D6336">
          <w:rPr>
            <w:b/>
            <w:bCs/>
          </w:rPr>
          <w:fldChar w:fldCharType="separate"/>
        </w:r>
        <w:r w:rsidR="00A2508E" w:rsidDel="002D6336">
          <w:rPr>
            <w:b/>
            <w:bCs/>
            <w:noProof/>
          </w:rPr>
          <w:delText>3</w:delText>
        </w:r>
      </w:del>
      <w:ins w:id="2211" w:author="Omega" w:date="2023-07-05T00:09:00Z">
        <w:del w:id="2212"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213" w:author="León Prieto" w:date="2023-07-05T01:21:00Z">
        <w:r w:rsidR="00A2508E" w:rsidDel="002D6336">
          <w:rPr>
            <w:b/>
            <w:bCs/>
          </w:rPr>
          <w:fldChar w:fldCharType="separate"/>
        </w:r>
      </w:del>
      <w:ins w:id="2214" w:author="Omega" w:date="2023-07-05T00:09:00Z">
        <w:del w:id="2215" w:author="León Prieto" w:date="2023-07-05T01:21:00Z">
          <w:r w:rsidR="00A2508E" w:rsidDel="002D6336">
            <w:rPr>
              <w:b/>
              <w:bCs/>
              <w:noProof/>
            </w:rPr>
            <w:delText>2</w:delText>
          </w:r>
          <w:r w:rsidR="00A2508E" w:rsidDel="002D6336">
            <w:rPr>
              <w:b/>
              <w:bCs/>
            </w:rPr>
            <w:fldChar w:fldCharType="end"/>
          </w:r>
        </w:del>
      </w:ins>
      <w:ins w:id="2216" w:author="Prieto Bailo, León Enrique" w:date="2023-07-04T22:10:00Z">
        <w:del w:id="2217" w:author="Omega" w:date="2023-07-05T00:09:00Z">
          <w:r w:rsidR="001C4FE6" w:rsidDel="00A2508E">
            <w:rPr>
              <w:b/>
              <w:bCs/>
            </w:rPr>
            <w:fldChar w:fldCharType="begin"/>
          </w:r>
          <w:r w:rsidR="001C4FE6" w:rsidDel="00A2508E">
            <w:rPr>
              <w:b/>
              <w:bCs/>
            </w:rPr>
            <w:delInstrText xml:space="preserve"> STYLEREF 1 \s </w:delInstrText>
          </w:r>
        </w:del>
      </w:ins>
      <w:del w:id="2218" w:author="Omega" w:date="2023-07-05T00:09:00Z">
        <w:r w:rsidR="001C4FE6" w:rsidDel="00A2508E">
          <w:rPr>
            <w:b/>
            <w:bCs/>
          </w:rPr>
          <w:fldChar w:fldCharType="separate"/>
        </w:r>
        <w:r w:rsidR="001C4FE6" w:rsidDel="00A2508E">
          <w:rPr>
            <w:b/>
            <w:bCs/>
            <w:noProof/>
          </w:rPr>
          <w:delText>3</w:delText>
        </w:r>
      </w:del>
      <w:ins w:id="2219" w:author="Prieto Bailo, León Enrique" w:date="2023-07-04T22:10:00Z">
        <w:del w:id="2220"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221" w:author="Omega" w:date="2023-07-05T00:09:00Z">
        <w:r w:rsidR="001C4FE6" w:rsidDel="00A2508E">
          <w:rPr>
            <w:b/>
            <w:bCs/>
          </w:rPr>
          <w:fldChar w:fldCharType="separate"/>
        </w:r>
      </w:del>
      <w:ins w:id="2222" w:author="Prieto Bailo, León Enrique" w:date="2023-07-04T22:10:00Z">
        <w:del w:id="2223" w:author="Omega" w:date="2023-07-05T00:09:00Z">
          <w:r w:rsidR="001C4FE6" w:rsidDel="00A2508E">
            <w:rPr>
              <w:b/>
              <w:bCs/>
              <w:noProof/>
            </w:rPr>
            <w:delText>2</w:delText>
          </w:r>
          <w:r w:rsidR="001C4FE6" w:rsidDel="00A2508E">
            <w:rPr>
              <w:b/>
              <w:bCs/>
            </w:rPr>
            <w:fldChar w:fldCharType="end"/>
          </w:r>
        </w:del>
      </w:ins>
      <w:del w:id="2224"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2</w:delText>
        </w:r>
        <w:r w:rsidR="00AB4A2C" w:rsidDel="00E86E6E">
          <w:rPr>
            <w:b/>
            <w:bCs/>
          </w:rPr>
          <w:fldChar w:fldCharType="end"/>
        </w:r>
      </w:del>
      <w:r w:rsidRPr="00704136">
        <w:rPr>
          <w:b/>
          <w:bCs/>
        </w:rPr>
        <w:t>.</w:t>
      </w:r>
      <w:r>
        <w:t xml:space="preserve"> Estructura procedimental de la inicialización.</w:t>
      </w:r>
    </w:p>
    <w:p w14:paraId="239294A4" w14:textId="76E90452" w:rsidR="004D55EC" w:rsidRDefault="004D55EC" w:rsidP="00BF44BB"/>
    <w:p w14:paraId="6457A723" w14:textId="77777777" w:rsidR="002E6CCE" w:rsidRDefault="002E6CCE" w:rsidP="00BF44BB"/>
    <w:p w14:paraId="3240F2DF" w14:textId="25DBD59C" w:rsidR="004D55EC" w:rsidRDefault="004D55EC" w:rsidP="004D55EC">
      <w:pPr>
        <w:shd w:val="clear" w:color="auto" w:fill="FFFFFF"/>
        <w:spacing w:line="240" w:lineRule="auto"/>
        <w:rPr>
          <w:lang w:eastAsia="es-ES"/>
        </w:rPr>
      </w:pPr>
      <w:commentRangeStart w:id="2225"/>
      <w:proofErr w:type="spellStart"/>
      <w:r w:rsidRPr="001A39A4">
        <w:rPr>
          <w:rFonts w:ascii="Courier New" w:eastAsia="Times New Roman" w:hAnsi="Courier New" w:cs="Courier New"/>
          <w:b/>
          <w:bCs/>
          <w:color w:val="000000"/>
          <w:szCs w:val="24"/>
          <w:lang w:eastAsia="es-ES"/>
        </w:rPr>
        <w:t>init_</w:t>
      </w:r>
      <w:proofErr w:type="gramStart"/>
      <w:r w:rsidRPr="001A39A4">
        <w:rPr>
          <w:rFonts w:ascii="Courier New" w:eastAsia="Times New Roman" w:hAnsi="Courier New" w:cs="Courier New"/>
          <w:b/>
          <w:bCs/>
          <w:color w:val="000000"/>
          <w:szCs w:val="24"/>
          <w:lang w:eastAsia="es-ES"/>
        </w:rPr>
        <w:t>flash</w:t>
      </w:r>
      <w:proofErr w:type="spellEnd"/>
      <w:r w:rsidRPr="001A39A4">
        <w:rPr>
          <w:rFonts w:ascii="Courier New" w:eastAsia="Times New Roman" w:hAnsi="Courier New" w:cs="Courier New"/>
          <w:b/>
          <w:bCs/>
          <w:color w:val="000080"/>
          <w:szCs w:val="24"/>
          <w:lang w:eastAsia="es-ES"/>
        </w:rPr>
        <w:t>(</w:t>
      </w:r>
      <w:proofErr w:type="gramEnd"/>
      <w:r w:rsidRPr="001A39A4">
        <w:rPr>
          <w:rFonts w:ascii="Courier New" w:eastAsia="Times New Roman" w:hAnsi="Courier New" w:cs="Courier New"/>
          <w:b/>
          <w:bCs/>
          <w:color w:val="000080"/>
          <w:szCs w:val="24"/>
          <w:lang w:eastAsia="es-ES"/>
        </w:rPr>
        <w:t>)</w:t>
      </w:r>
      <w:r w:rsidRPr="0065147A">
        <w:t xml:space="preserve">: </w:t>
      </w:r>
      <w:commentRangeEnd w:id="2225"/>
      <w:r w:rsidRPr="0065147A">
        <w:rPr>
          <w:rStyle w:val="CommentReference"/>
        </w:rPr>
        <w:commentReference w:id="2225"/>
      </w:r>
      <w:r w:rsidRPr="0065147A">
        <w:t xml:space="preserve">Esta función, esencialmente, se encarga de iniciar la comunicación con </w:t>
      </w:r>
      <w:ins w:id="2226" w:author="León Prieto" w:date="2023-07-05T00:51:00Z">
        <w:r w:rsidR="00D66C75">
          <w:t>la unidad SPI Flash</w:t>
        </w:r>
      </w:ins>
      <w:ins w:id="2227" w:author="León Prieto" w:date="2023-07-05T00:54:00Z">
        <w:r w:rsidR="00D66C75">
          <w:t xml:space="preserve">, empleando una librería desarrollada </w:t>
        </w:r>
      </w:ins>
      <w:del w:id="2228" w:author="León Prieto" w:date="2023-07-05T00:51:00Z">
        <w:r w:rsidRPr="0065147A" w:rsidDel="00D66C75">
          <w:delText xml:space="preserve">el adaptador de tarjetas SD </w:delText>
        </w:r>
      </w:del>
      <w:del w:id="2229" w:author="León Prieto" w:date="2023-07-05T00:54:00Z">
        <w:r w:rsidRPr="0065147A" w:rsidDel="00D66C75">
          <w:delText xml:space="preserve">disponible en la placa desarrollada </w:delText>
        </w:r>
      </w:del>
      <w:r w:rsidRPr="0065147A">
        <w:t xml:space="preserve">por </w:t>
      </w:r>
      <w:proofErr w:type="spellStart"/>
      <w:r w:rsidRPr="0065147A">
        <w:t>Adafruit</w:t>
      </w:r>
      <w:proofErr w:type="spellEnd"/>
      <w:ins w:id="2230" w:author="León Prieto" w:date="2023-07-05T00:54:00Z">
        <w:r w:rsidR="00D66C75">
          <w:t xml:space="preserve"> y disponible en </w:t>
        </w:r>
        <w:proofErr w:type="spellStart"/>
        <w:r w:rsidR="00D66C75">
          <w:t>Github</w:t>
        </w:r>
      </w:ins>
      <w:proofErr w:type="spellEnd"/>
      <w:ins w:id="2231" w:author="Prieto Bailo, León Enrique" w:date="2023-07-06T00:41:00Z">
        <w:r w:rsidR="00247CF5">
          <w:t xml:space="preserve"> </w:t>
        </w:r>
      </w:ins>
      <w:customXmlInsRangeStart w:id="2232" w:author="León Prieto" w:date="2023-07-05T00:55:00Z"/>
      <w:sdt>
        <w:sdtPr>
          <w:rPr>
            <w:color w:val="000000"/>
          </w:rPr>
          <w:tag w:val="MENDELEY_CITATION_v3_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"/>
          <w:id w:val="1664893831"/>
          <w:placeholder>
            <w:docPart w:val="DefaultPlaceholder_-1854013440"/>
          </w:placeholder>
        </w:sdtPr>
        <w:sdtContent>
          <w:customXmlInsRangeEnd w:id="2232"/>
          <w:ins w:id="2233" w:author="León Prieto" w:date="2023-07-07T21:44:00Z">
            <w:r w:rsidR="003E0E60" w:rsidRPr="003E0E60">
              <w:rPr>
                <w:color w:val="000000"/>
              </w:rPr>
              <w:t>[16]</w:t>
            </w:r>
          </w:ins>
          <w:customXmlInsRangeStart w:id="2234" w:author="León Prieto" w:date="2023-07-05T00:55:00Z"/>
        </w:sdtContent>
      </w:sdt>
      <w:customXmlInsRangeEnd w:id="2234"/>
      <w:r w:rsidRPr="0065147A">
        <w:t xml:space="preserve">. Este método no tiene ningún impacto directo sobre la funcionalidad del algoritmo de control y, durante el desarrollo </w:t>
      </w:r>
      <w:r w:rsidRPr="00B64E39">
        <w:t>del proyecto, se empleó para realizar tareas de diagnóstico / almacenaje de datos.</w:t>
      </w:r>
    </w:p>
    <w:p w14:paraId="00B21348" w14:textId="77777777" w:rsidR="004D55EC" w:rsidRPr="00B64E39" w:rsidRDefault="004D55EC" w:rsidP="004D55EC">
      <w:pPr>
        <w:shd w:val="clear" w:color="auto" w:fill="FFFFFF"/>
        <w:spacing w:line="240" w:lineRule="auto"/>
        <w:rPr>
          <w:lang w:eastAsia="es-ES"/>
        </w:rPr>
      </w:pPr>
    </w:p>
    <w:p w14:paraId="4A9A6275" w14:textId="77777777" w:rsidR="004D55EC" w:rsidRDefault="004D55EC" w:rsidP="004D55EC">
      <w:pPr>
        <w:shd w:val="clear" w:color="auto" w:fill="FFFFFF"/>
        <w:spacing w:line="240" w:lineRule="auto"/>
        <w:rPr>
          <w:lang w:eastAsia="es-ES"/>
        </w:rPr>
      </w:pPr>
      <w:proofErr w:type="spellStart"/>
      <w:r w:rsidRPr="001A39A4">
        <w:rPr>
          <w:rFonts w:ascii="Courier New" w:eastAsia="Times New Roman" w:hAnsi="Courier New" w:cs="Courier New"/>
          <w:b/>
          <w:bCs/>
          <w:color w:val="000000"/>
          <w:szCs w:val="24"/>
          <w:lang w:eastAsia="es-ES"/>
        </w:rPr>
        <w:lastRenderedPageBreak/>
        <w:t>init_</w:t>
      </w:r>
      <w:proofErr w:type="gramStart"/>
      <w:r w:rsidRPr="001A39A4">
        <w:rPr>
          <w:rFonts w:ascii="Courier New" w:eastAsia="Times New Roman" w:hAnsi="Courier New" w:cs="Courier New"/>
          <w:b/>
          <w:bCs/>
          <w:color w:val="000000"/>
          <w:szCs w:val="24"/>
          <w:lang w:eastAsia="es-ES"/>
        </w:rPr>
        <w:t>led</w:t>
      </w:r>
      <w:proofErr w:type="spellEnd"/>
      <w:r w:rsidRPr="001A39A4">
        <w:rPr>
          <w:rFonts w:ascii="Courier New" w:eastAsia="Times New Roman" w:hAnsi="Courier New" w:cs="Courier New"/>
          <w:b/>
          <w:bCs/>
          <w:color w:val="000000"/>
          <w:szCs w:val="24"/>
          <w:lang w:eastAsia="es-ES"/>
        </w:rPr>
        <w:t>(</w:t>
      </w:r>
      <w:proofErr w:type="gramEnd"/>
      <w:r w:rsidRPr="001A39A4">
        <w:rPr>
          <w:rFonts w:ascii="Courier New" w:eastAsia="Times New Roman" w:hAnsi="Courier New" w:cs="Courier New"/>
          <w:b/>
          <w:bCs/>
          <w:color w:val="000000"/>
          <w:szCs w:val="24"/>
          <w:lang w:eastAsia="es-ES"/>
        </w:rPr>
        <w:t>)</w:t>
      </w:r>
      <w:r w:rsidRPr="0065147A">
        <w:t>:</w:t>
      </w:r>
      <w:r>
        <w:t xml:space="preserve"> Prepara</w:t>
      </w:r>
      <w:r w:rsidRPr="0065147A">
        <w:t xml:space="preserve"> el </w:t>
      </w:r>
      <w:r>
        <w:t>pin</w:t>
      </w:r>
      <w:r w:rsidRPr="0065147A">
        <w:t xml:space="preserve"> conectado al LED para poder controlarlo con el microcontrolador.</w:t>
      </w:r>
    </w:p>
    <w:p w14:paraId="1FC01047" w14:textId="77777777" w:rsidR="004D55EC" w:rsidRPr="00B64E39" w:rsidRDefault="004D55EC" w:rsidP="004D55EC">
      <w:pPr>
        <w:shd w:val="clear" w:color="auto" w:fill="FFFFFF"/>
        <w:spacing w:line="240" w:lineRule="auto"/>
        <w:rPr>
          <w:lang w:eastAsia="es-ES"/>
        </w:rPr>
      </w:pPr>
    </w:p>
    <w:p w14:paraId="263D36B5" w14:textId="6E7D0017" w:rsidR="004D55EC" w:rsidRPr="007D3716" w:rsidRDefault="004D55EC" w:rsidP="004D55EC">
      <w:pPr>
        <w:shd w:val="clear" w:color="auto" w:fill="FFFFFF"/>
        <w:spacing w:line="240" w:lineRule="auto"/>
        <w:rPr>
          <w:rFonts w:ascii="Courier New" w:eastAsia="Times New Roman" w:hAnsi="Courier New" w:cs="Courier New"/>
          <w:color w:val="000000"/>
          <w:sz w:val="20"/>
          <w:szCs w:val="20"/>
          <w:lang w:eastAsia="es-ES"/>
        </w:rPr>
      </w:pPr>
      <w:proofErr w:type="spellStart"/>
      <w:r w:rsidRPr="001A39A4">
        <w:rPr>
          <w:rFonts w:ascii="Courier New" w:eastAsia="Times New Roman" w:hAnsi="Courier New" w:cs="Courier New"/>
          <w:b/>
          <w:bCs/>
          <w:color w:val="000000"/>
          <w:szCs w:val="24"/>
          <w:lang w:eastAsia="es-ES"/>
        </w:rPr>
        <w:t>init_</w:t>
      </w:r>
      <w:proofErr w:type="gramStart"/>
      <w:r w:rsidRPr="001A39A4">
        <w:rPr>
          <w:rFonts w:ascii="Courier New" w:eastAsia="Times New Roman" w:hAnsi="Courier New" w:cs="Courier New"/>
          <w:b/>
          <w:bCs/>
          <w:color w:val="000000"/>
          <w:szCs w:val="24"/>
          <w:lang w:eastAsia="es-ES"/>
        </w:rPr>
        <w:t>ultrasonic</w:t>
      </w:r>
      <w:proofErr w:type="spellEnd"/>
      <w:r w:rsidRPr="001A39A4">
        <w:rPr>
          <w:rFonts w:ascii="Courier New" w:eastAsia="Times New Roman" w:hAnsi="Courier New" w:cs="Courier New"/>
          <w:b/>
          <w:bCs/>
          <w:color w:val="000000"/>
          <w:szCs w:val="24"/>
          <w:lang w:eastAsia="es-ES"/>
        </w:rPr>
        <w:t>(</w:t>
      </w:r>
      <w:proofErr w:type="gramEnd"/>
      <w:r w:rsidRPr="001A39A4">
        <w:rPr>
          <w:rFonts w:ascii="Courier New" w:eastAsia="Times New Roman" w:hAnsi="Courier New" w:cs="Courier New"/>
          <w:b/>
          <w:bCs/>
          <w:color w:val="000000"/>
          <w:szCs w:val="24"/>
          <w:lang w:eastAsia="es-ES"/>
        </w:rPr>
        <w:t>)</w:t>
      </w:r>
      <w:r w:rsidRPr="004D55EC">
        <w:t xml:space="preserve">: </w:t>
      </w:r>
      <w:r w:rsidR="001A39A4">
        <w:t>Inicializa</w:t>
      </w:r>
      <w:r>
        <w:t xml:space="preserve"> el pin correspondiente a los ecos del </w:t>
      </w:r>
      <w:del w:id="2235" w:author="Prieto Bailo, León Enrique" w:date="2023-07-07T19:24:00Z">
        <w:r w:rsidDel="00032D3B">
          <w:delText xml:space="preserve">ultrasónico </w:delText>
        </w:r>
      </w:del>
      <w:ins w:id="2236" w:author="Prieto Bailo, León Enrique" w:date="2023-07-07T19:24:00Z">
        <w:r w:rsidR="00032D3B">
          <w:t xml:space="preserve">sensor de ultrasonidos </w:t>
        </w:r>
      </w:ins>
      <w:r>
        <w:t>y vincula el método para asignar el comportamiento cuando se detecte una interrupción.</w:t>
      </w:r>
    </w:p>
    <w:p w14:paraId="1568791A" w14:textId="77777777" w:rsidR="004D55EC" w:rsidRPr="00032D3B" w:rsidRDefault="004D55EC">
      <w:pPr>
        <w:rPr>
          <w:rFonts w:ascii="Courier New" w:eastAsia="Times New Roman" w:hAnsi="Courier New" w:cs="Courier New"/>
          <w:color w:val="000000"/>
          <w:sz w:val="20"/>
          <w:szCs w:val="20"/>
          <w:lang w:eastAsia="es-ES"/>
          <w:rPrChange w:id="2237" w:author="Prieto Bailo, León Enrique" w:date="2023-07-07T19:25:00Z">
            <w:rPr>
              <w:lang w:eastAsia="es-ES"/>
            </w:rPr>
          </w:rPrChange>
        </w:rPr>
        <w:pPrChange w:id="2238" w:author="Prieto Bailo, León Enrique" w:date="2023-07-07T19:25:00Z">
          <w:pPr>
            <w:pStyle w:val="ListParagraph"/>
          </w:pPr>
        </w:pPrChange>
      </w:pPr>
    </w:p>
    <w:p w14:paraId="63FA8886" w14:textId="3DC202B3" w:rsidR="004D55EC" w:rsidRPr="007D3716" w:rsidRDefault="004D55EC" w:rsidP="004D55EC">
      <w:pPr>
        <w:shd w:val="clear" w:color="auto" w:fill="FFFFFF"/>
        <w:spacing w:line="240" w:lineRule="auto"/>
        <w:rPr>
          <w:rFonts w:ascii="Courier New" w:eastAsia="Times New Roman" w:hAnsi="Courier New" w:cs="Courier New"/>
          <w:color w:val="000000"/>
          <w:sz w:val="20"/>
          <w:szCs w:val="20"/>
          <w:lang w:eastAsia="es-ES"/>
        </w:rPr>
      </w:pPr>
      <w:proofErr w:type="spellStart"/>
      <w:r w:rsidRPr="001A39A4">
        <w:rPr>
          <w:rFonts w:ascii="Courier New" w:eastAsia="Times New Roman" w:hAnsi="Courier New" w:cs="Courier New"/>
          <w:b/>
          <w:bCs/>
          <w:color w:val="000000"/>
          <w:szCs w:val="24"/>
          <w:lang w:eastAsia="es-ES"/>
        </w:rPr>
        <w:t>init_</w:t>
      </w:r>
      <w:proofErr w:type="gramStart"/>
      <w:r w:rsidRPr="001A39A4">
        <w:rPr>
          <w:rFonts w:ascii="Courier New" w:eastAsia="Times New Roman" w:hAnsi="Courier New" w:cs="Courier New"/>
          <w:b/>
          <w:bCs/>
          <w:color w:val="000000"/>
          <w:szCs w:val="24"/>
          <w:lang w:eastAsia="es-ES"/>
        </w:rPr>
        <w:t>rc</w:t>
      </w:r>
      <w:proofErr w:type="spellEnd"/>
      <w:r w:rsidRPr="001A39A4">
        <w:rPr>
          <w:rFonts w:ascii="Courier New" w:eastAsia="Times New Roman" w:hAnsi="Courier New" w:cs="Courier New"/>
          <w:b/>
          <w:bCs/>
          <w:color w:val="000000"/>
          <w:szCs w:val="24"/>
          <w:lang w:eastAsia="es-ES"/>
        </w:rPr>
        <w:t>(</w:t>
      </w:r>
      <w:proofErr w:type="gramEnd"/>
      <w:r w:rsidRPr="001A39A4">
        <w:rPr>
          <w:rFonts w:ascii="Courier New" w:eastAsia="Times New Roman" w:hAnsi="Courier New" w:cs="Courier New"/>
          <w:b/>
          <w:bCs/>
          <w:color w:val="000000"/>
          <w:szCs w:val="24"/>
          <w:lang w:eastAsia="es-ES"/>
        </w:rPr>
        <w:t>)</w:t>
      </w:r>
      <w:r w:rsidRPr="0065147A">
        <w:rPr>
          <w:lang w:eastAsia="es-ES"/>
        </w:rPr>
        <w:t xml:space="preserve">: </w:t>
      </w:r>
      <w:r w:rsidRPr="0065147A">
        <w:t xml:space="preserve">Este método se encarga de inicializar la conexión con el dispositivo receptor de la radio. </w:t>
      </w:r>
      <w:r>
        <w:t>C</w:t>
      </w:r>
      <w:r w:rsidRPr="0065147A">
        <w:t xml:space="preserve">onfigura el </w:t>
      </w:r>
      <w:del w:id="2239" w:author="Prieto Bailo, León Enrique" w:date="2023-07-07T19:25:00Z">
        <w:r w:rsidRPr="0065147A" w:rsidDel="00032D3B">
          <w:delText xml:space="preserve">PIN </w:delText>
        </w:r>
      </w:del>
      <w:ins w:id="2240" w:author="Prieto Bailo, León Enrique" w:date="2023-07-07T19:25:00Z">
        <w:r w:rsidR="00032D3B">
          <w:t>pin</w:t>
        </w:r>
        <w:r w:rsidR="00032D3B" w:rsidRPr="0065147A">
          <w:t xml:space="preserve"> </w:t>
        </w:r>
      </w:ins>
      <w:r w:rsidRPr="0065147A">
        <w:t xml:space="preserve">de entrada de la señal PPM de la radio y le adjunta una interrupción de hardware que llama al método </w:t>
      </w:r>
      <w:proofErr w:type="spellStart"/>
      <w:r w:rsidRPr="001A39A4">
        <w:rPr>
          <w:rFonts w:ascii="Courier New" w:hAnsi="Courier New" w:cs="Courier New"/>
        </w:rPr>
        <w:t>read_PPM</w:t>
      </w:r>
      <w:proofErr w:type="spellEnd"/>
      <w:r w:rsidRPr="0065147A">
        <w:t>, encargado de leer y procesar la señal de la radio.</w:t>
      </w:r>
    </w:p>
    <w:p w14:paraId="1D5471B8" w14:textId="77777777" w:rsidR="004D55EC" w:rsidRPr="00032D3B" w:rsidRDefault="004D55EC">
      <w:pPr>
        <w:shd w:val="clear" w:color="auto" w:fill="FFFFFF"/>
        <w:spacing w:line="240" w:lineRule="auto"/>
        <w:rPr>
          <w:rFonts w:ascii="Courier New" w:eastAsia="Times New Roman" w:hAnsi="Courier New" w:cs="Courier New"/>
          <w:color w:val="000000"/>
          <w:szCs w:val="24"/>
          <w:lang w:eastAsia="es-ES"/>
          <w:rPrChange w:id="2241" w:author="Prieto Bailo, León Enrique" w:date="2023-07-07T19:25:00Z">
            <w:rPr>
              <w:lang w:eastAsia="es-ES"/>
            </w:rPr>
          </w:rPrChange>
        </w:rPr>
        <w:pPrChange w:id="2242" w:author="Prieto Bailo, León Enrique" w:date="2023-07-07T19:25:00Z">
          <w:pPr>
            <w:pStyle w:val="ListParagraph"/>
            <w:shd w:val="clear" w:color="auto" w:fill="FFFFFF"/>
            <w:spacing w:line="240" w:lineRule="auto"/>
          </w:pPr>
        </w:pPrChange>
      </w:pPr>
    </w:p>
    <w:p w14:paraId="4B9B6F0B" w14:textId="30F6056A" w:rsidR="004D55EC" w:rsidRPr="007D3716" w:rsidRDefault="004D55EC" w:rsidP="004D55EC">
      <w:pPr>
        <w:shd w:val="clear" w:color="auto" w:fill="FFFFFF"/>
        <w:spacing w:line="240" w:lineRule="auto"/>
        <w:rPr>
          <w:rFonts w:ascii="Courier New" w:eastAsia="Times New Roman" w:hAnsi="Courier New" w:cs="Courier New"/>
          <w:color w:val="000000"/>
          <w:sz w:val="20"/>
          <w:szCs w:val="20"/>
          <w:lang w:eastAsia="es-ES"/>
        </w:rPr>
      </w:pPr>
      <w:proofErr w:type="spellStart"/>
      <w:r w:rsidRPr="001A39A4">
        <w:rPr>
          <w:rFonts w:ascii="Courier New" w:eastAsia="Times New Roman" w:hAnsi="Courier New" w:cs="Courier New"/>
          <w:b/>
          <w:bCs/>
          <w:color w:val="000000"/>
          <w:szCs w:val="24"/>
          <w:lang w:eastAsia="es-ES"/>
        </w:rPr>
        <w:t>init_</w:t>
      </w:r>
      <w:proofErr w:type="gramStart"/>
      <w:r w:rsidRPr="001A39A4">
        <w:rPr>
          <w:rFonts w:ascii="Courier New" w:eastAsia="Times New Roman" w:hAnsi="Courier New" w:cs="Courier New"/>
          <w:b/>
          <w:bCs/>
          <w:color w:val="000000"/>
          <w:szCs w:val="24"/>
          <w:lang w:eastAsia="es-ES"/>
        </w:rPr>
        <w:t>esc</w:t>
      </w:r>
      <w:proofErr w:type="spellEnd"/>
      <w:r w:rsidRPr="001A39A4">
        <w:rPr>
          <w:rFonts w:ascii="Courier New" w:eastAsia="Times New Roman" w:hAnsi="Courier New" w:cs="Courier New"/>
          <w:b/>
          <w:bCs/>
          <w:color w:val="000000"/>
          <w:szCs w:val="24"/>
          <w:lang w:eastAsia="es-ES"/>
        </w:rPr>
        <w:t>(</w:t>
      </w:r>
      <w:proofErr w:type="gramEnd"/>
      <w:r w:rsidRPr="001A39A4">
        <w:rPr>
          <w:rFonts w:ascii="Courier New" w:eastAsia="Times New Roman" w:hAnsi="Courier New" w:cs="Courier New"/>
          <w:b/>
          <w:bCs/>
          <w:color w:val="000000"/>
          <w:szCs w:val="24"/>
          <w:lang w:eastAsia="es-ES"/>
        </w:rPr>
        <w:t>)</w:t>
      </w:r>
      <w:r w:rsidRPr="007D3716">
        <w:rPr>
          <w:rFonts w:ascii="Courier New" w:eastAsia="Times New Roman" w:hAnsi="Courier New" w:cs="Courier New"/>
          <w:b/>
          <w:bCs/>
          <w:color w:val="000080"/>
          <w:sz w:val="20"/>
          <w:szCs w:val="20"/>
          <w:lang w:eastAsia="es-ES"/>
        </w:rPr>
        <w:t xml:space="preserve">: </w:t>
      </w:r>
      <w:r w:rsidRPr="0065147A">
        <w:t xml:space="preserve">Este método inicializa las señales PWM que reciben las ESC para realizar el control de velocidad de rotación de los motores. Para controlar adecuadamente los </w:t>
      </w:r>
      <w:proofErr w:type="spellStart"/>
      <w:r w:rsidRPr="0065147A">
        <w:t>timers</w:t>
      </w:r>
      <w:proofErr w:type="spellEnd"/>
      <w:r w:rsidRPr="0065147A">
        <w:t xml:space="preserve"> del microcontrolador, se utiliza la librería </w:t>
      </w:r>
      <w:commentRangeStart w:id="2243"/>
      <w:proofErr w:type="spellStart"/>
      <w:r w:rsidRPr="0065147A">
        <w:t>HardwareTimer</w:t>
      </w:r>
      <w:proofErr w:type="spellEnd"/>
      <w:r w:rsidRPr="0065147A">
        <w:t xml:space="preserve"> </w:t>
      </w:r>
      <w:commentRangeEnd w:id="2243"/>
      <w:r w:rsidRPr="0065147A">
        <w:commentReference w:id="2243"/>
      </w:r>
      <w:r w:rsidRPr="0065147A">
        <w:t>de stm32duino</w:t>
      </w:r>
      <w:ins w:id="2244" w:author="Prieto Bailo, León Enrique" w:date="2023-07-07T19:26:00Z">
        <w:r w:rsidR="00032D3B">
          <w:t xml:space="preserve">, disponible en </w:t>
        </w:r>
        <w:proofErr w:type="spellStart"/>
        <w:r w:rsidR="00032D3B">
          <w:t>Github</w:t>
        </w:r>
      </w:ins>
      <w:proofErr w:type="spellEnd"/>
      <w:ins w:id="2245" w:author="Prieto Bailo, León Enrique" w:date="2023-07-06T00:41:00Z">
        <w:r w:rsidR="00247CF5">
          <w:t xml:space="preserve"> </w:t>
        </w:r>
      </w:ins>
      <w:customXmlInsRangeStart w:id="2246" w:author="León Prieto" w:date="2023-07-05T00:59:00Z"/>
      <w:sdt>
        <w:sdtPr>
          <w:rPr>
            <w:color w:val="000000"/>
          </w:rPr>
          <w:tag w:val="MENDELEY_CITATION_v3_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"/>
          <w:id w:val="862637058"/>
          <w:placeholder>
            <w:docPart w:val="DefaultPlaceholder_-1854013440"/>
          </w:placeholder>
        </w:sdtPr>
        <w:sdtContent>
          <w:customXmlInsRangeEnd w:id="2246"/>
          <w:ins w:id="2247" w:author="León Prieto" w:date="2023-07-07T21:44:00Z">
            <w:r w:rsidR="003E0E60" w:rsidRPr="003E0E60">
              <w:rPr>
                <w:color w:val="000000"/>
              </w:rPr>
              <w:t>[17]</w:t>
            </w:r>
          </w:ins>
          <w:customXmlInsRangeStart w:id="2248" w:author="León Prieto" w:date="2023-07-05T00:59:00Z"/>
        </w:sdtContent>
      </w:sdt>
      <w:customXmlInsRangeEnd w:id="2248"/>
      <w:r w:rsidRPr="0065147A">
        <w:t xml:space="preserve">. Es necesario el uso de los </w:t>
      </w:r>
      <w:proofErr w:type="spellStart"/>
      <w:r w:rsidRPr="0065147A">
        <w:t>timers</w:t>
      </w:r>
      <w:proofErr w:type="spellEnd"/>
      <w:r w:rsidRPr="0065147A">
        <w:t xml:space="preserve"> del microcontrolador ya que esto permite ahorrar el tiempo que supone generar las señales PWM de manera manual.</w:t>
      </w:r>
    </w:p>
    <w:p w14:paraId="24FFD29D" w14:textId="77777777" w:rsidR="004D55EC" w:rsidRPr="00B64E39" w:rsidRDefault="004D55EC" w:rsidP="004D55EC">
      <w:pPr>
        <w:shd w:val="clear" w:color="auto" w:fill="FFFFFF"/>
        <w:spacing w:line="240" w:lineRule="auto"/>
        <w:rPr>
          <w:rFonts w:ascii="Courier New" w:eastAsia="Times New Roman" w:hAnsi="Courier New" w:cs="Courier New"/>
          <w:color w:val="000000"/>
          <w:sz w:val="20"/>
          <w:szCs w:val="20"/>
          <w:lang w:eastAsia="es-ES"/>
        </w:rPr>
      </w:pPr>
    </w:p>
    <w:p w14:paraId="053F8DCE" w14:textId="1D98DAF6" w:rsidR="004D55EC" w:rsidRPr="007D3716" w:rsidRDefault="004D55EC" w:rsidP="004D55EC">
      <w:pPr>
        <w:rPr>
          <w:color w:val="000000"/>
          <w:lang w:eastAsia="es-ES"/>
        </w:rPr>
      </w:pPr>
      <w:proofErr w:type="spellStart"/>
      <w:r w:rsidRPr="001A39A4">
        <w:rPr>
          <w:rFonts w:ascii="Courier New" w:eastAsia="Times New Roman" w:hAnsi="Courier New" w:cs="Courier New"/>
          <w:b/>
          <w:bCs/>
          <w:color w:val="000000"/>
          <w:szCs w:val="24"/>
          <w:lang w:eastAsia="es-ES"/>
        </w:rPr>
        <w:t>init_</w:t>
      </w:r>
      <w:ins w:id="2249" w:author="Prieto Bailo, León Enrique" w:date="2023-07-07T23:25:00Z">
        <w:r w:rsidR="00D36AEB">
          <w:rPr>
            <w:rFonts w:ascii="Courier New" w:eastAsia="Times New Roman" w:hAnsi="Courier New" w:cs="Courier New"/>
            <w:b/>
            <w:bCs/>
            <w:color w:val="000000"/>
            <w:szCs w:val="24"/>
            <w:lang w:eastAsia="es-ES"/>
          </w:rPr>
          <w:t>imu</w:t>
        </w:r>
      </w:ins>
      <w:proofErr w:type="spellEnd"/>
      <w:del w:id="2250" w:author="Prieto Bailo, León Enrique" w:date="2023-07-07T23:25:00Z">
        <w:r w:rsidRPr="001A39A4" w:rsidDel="00D36AEB">
          <w:rPr>
            <w:rFonts w:ascii="Courier New" w:eastAsia="Times New Roman" w:hAnsi="Courier New" w:cs="Courier New"/>
            <w:b/>
            <w:bCs/>
            <w:color w:val="000000"/>
            <w:szCs w:val="24"/>
            <w:lang w:eastAsia="es-ES"/>
          </w:rPr>
          <w:delText>gyro</w:delText>
        </w:r>
      </w:del>
      <w:r w:rsidRPr="001A39A4">
        <w:rPr>
          <w:rFonts w:ascii="Courier New" w:eastAsia="Times New Roman" w:hAnsi="Courier New" w:cs="Courier New"/>
          <w:b/>
          <w:bCs/>
          <w:color w:val="000000"/>
          <w:szCs w:val="24"/>
          <w:lang w:eastAsia="es-ES"/>
        </w:rPr>
        <w:t>()</w:t>
      </w:r>
      <w:r w:rsidRPr="0065147A">
        <w:rPr>
          <w:lang w:eastAsia="es-ES"/>
        </w:rPr>
        <w:t xml:space="preserve">: Este método, se encarga de realizar el </w:t>
      </w:r>
      <w:r>
        <w:rPr>
          <w:lang w:eastAsia="es-ES"/>
        </w:rPr>
        <w:t xml:space="preserve">calibrado </w:t>
      </w:r>
      <w:r w:rsidRPr="0065147A">
        <w:rPr>
          <w:lang w:eastAsia="es-ES"/>
        </w:rPr>
        <w:t>necesario para preparar la MPU6050 para su uso. Para hacerlo, utiliza la librería Wire</w:t>
      </w:r>
      <w:ins w:id="2251" w:author="Prieto Bailo, León Enrique" w:date="2023-07-06T00:41:00Z">
        <w:r w:rsidR="00247CF5">
          <w:rPr>
            <w:lang w:eastAsia="es-ES"/>
          </w:rPr>
          <w:t xml:space="preserve"> </w:t>
        </w:r>
      </w:ins>
      <w:customXmlInsRangeStart w:id="2252" w:author="León Prieto" w:date="2023-07-05T01:00:00Z"/>
      <w:sdt>
        <w:sdtPr>
          <w:rPr>
            <w:color w:val="000000"/>
            <w:lang w:eastAsia="es-ES"/>
          </w:rPr>
          <w:tag w:val="MENDELEY_CITATION_v3_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"/>
          <w:id w:val="-1198004106"/>
          <w:placeholder>
            <w:docPart w:val="DefaultPlaceholder_-1854013440"/>
          </w:placeholder>
        </w:sdtPr>
        <w:sdtContent>
          <w:customXmlInsRangeEnd w:id="2252"/>
          <w:ins w:id="2253" w:author="León Prieto" w:date="2023-07-07T21:44:00Z">
            <w:r w:rsidR="003E0E60" w:rsidRPr="003E0E60">
              <w:rPr>
                <w:color w:val="000000"/>
                <w:lang w:eastAsia="es-ES"/>
              </w:rPr>
              <w:t>[18]</w:t>
            </w:r>
          </w:ins>
          <w:customXmlInsRangeStart w:id="2254" w:author="León Prieto" w:date="2023-07-05T01:00:00Z"/>
        </w:sdtContent>
      </w:sdt>
      <w:customXmlInsRangeEnd w:id="2254"/>
      <w:r w:rsidRPr="0065147A">
        <w:rPr>
          <w:lang w:eastAsia="es-ES"/>
        </w:rPr>
        <w:t xml:space="preserve"> para realizar la conexión I</w:t>
      </w:r>
      <w:r w:rsidRPr="007D3716">
        <w:rPr>
          <w:vertAlign w:val="superscript"/>
          <w:lang w:eastAsia="es-ES"/>
        </w:rPr>
        <w:t>2</w:t>
      </w:r>
      <w:r w:rsidRPr="0065147A">
        <w:rPr>
          <w:lang w:eastAsia="es-ES"/>
        </w:rPr>
        <w:t xml:space="preserve">C con el chip. Las primeras líneas del método se encargan de iniciar la comunicación entre el microcontrolador y el dispositivo utilizando una dirección de 8 bits que identifica al dispositivo. </w:t>
      </w:r>
    </w:p>
    <w:p w14:paraId="722FD739" w14:textId="77777777" w:rsidR="004D55EC" w:rsidRPr="00B64E39" w:rsidRDefault="004D55EC" w:rsidP="004D55EC">
      <w:pPr>
        <w:rPr>
          <w:color w:val="000000"/>
          <w:lang w:eastAsia="es-ES"/>
        </w:rPr>
      </w:pPr>
    </w:p>
    <w:p w14:paraId="3060992C" w14:textId="77777777" w:rsidR="004D55EC" w:rsidRPr="0065147A" w:rsidRDefault="004D55EC" w:rsidP="004D55EC">
      <w:pPr>
        <w:rPr>
          <w:lang w:eastAsia="es-ES"/>
        </w:rPr>
      </w:pPr>
      <w:r w:rsidRPr="0065147A">
        <w:rPr>
          <w:lang w:eastAsia="es-ES"/>
        </w:rPr>
        <w:t>Una vez la conexión se ha demostrado que es satisfactoria, se configuran los valores de cuatro registros diferentes de 8 bits del sensor. Esta acción permite configurar ciertos parámetros.</w:t>
      </w:r>
    </w:p>
    <w:p w14:paraId="04E10361" w14:textId="77777777" w:rsidR="004D55EC" w:rsidRDefault="004D55EC" w:rsidP="004D55EC">
      <w:pPr>
        <w:rPr>
          <w:lang w:eastAsia="es-ES"/>
        </w:rPr>
      </w:pPr>
    </w:p>
    <w:p w14:paraId="474B6446" w14:textId="31A1DD8D" w:rsidR="004D55EC" w:rsidRDefault="005867AB" w:rsidP="004D55EC">
      <w:pPr>
        <w:rPr>
          <w:lang w:eastAsia="es-ES"/>
        </w:rPr>
      </w:pPr>
      <w:ins w:id="2255" w:author="Prieto Bailo, León Enrique" w:date="2023-07-07T21:13:00Z">
        <w:r w:rsidRPr="00854E6A">
          <w:rPr>
            <w:lang w:eastAsia="es-ES"/>
          </w:rPr>
          <w:t xml:space="preserve">Como se puede ver en la </w:t>
        </w:r>
      </w:ins>
      <w:ins w:id="2256" w:author="Prieto Bailo, León Enrique" w:date="2023-07-07T21:15:00Z">
        <w:r w:rsidR="00854E6A" w:rsidRPr="00854E6A">
          <w:rPr>
            <w:lang w:eastAsia="es-ES"/>
          </w:rPr>
          <w:fldChar w:fldCharType="begin"/>
        </w:r>
        <w:r w:rsidR="00854E6A" w:rsidRPr="00854E6A">
          <w:rPr>
            <w:lang w:eastAsia="es-ES"/>
          </w:rPr>
          <w:instrText xml:space="preserve"> REF _Ref139656954 \h </w:instrText>
        </w:r>
      </w:ins>
      <w:r w:rsidR="00854E6A" w:rsidRPr="00854E6A">
        <w:rPr>
          <w:lang w:eastAsia="es-ES"/>
          <w:rPrChange w:id="2257" w:author="Prieto Bailo, León Enrique" w:date="2023-07-07T21:15:00Z">
            <w:rPr>
              <w:b/>
              <w:bCs/>
              <w:lang w:eastAsia="es-ES"/>
            </w:rPr>
          </w:rPrChange>
        </w:rPr>
        <w:instrText xml:space="preserve"> \* MERGEFORMAT </w:instrText>
      </w:r>
      <w:r w:rsidR="00854E6A" w:rsidRPr="00854E6A">
        <w:rPr>
          <w:lang w:eastAsia="es-ES"/>
        </w:rPr>
      </w:r>
      <w:r w:rsidR="00854E6A" w:rsidRPr="00854E6A">
        <w:rPr>
          <w:lang w:eastAsia="es-ES"/>
        </w:rPr>
        <w:fldChar w:fldCharType="separate"/>
      </w:r>
      <w:ins w:id="2258" w:author="Prieto Bailo, León Enrique" w:date="2023-07-09T17:01:00Z">
        <w:r w:rsidR="00B055D0" w:rsidRPr="00B055D0">
          <w:rPr>
            <w:rPrChange w:id="2259" w:author="Prieto Bailo, León Enrique" w:date="2023-07-09T17:01:00Z">
              <w:rPr>
                <w:b/>
                <w:bCs/>
              </w:rPr>
            </w:rPrChange>
          </w:rPr>
          <w:t xml:space="preserve">Tabla </w:t>
        </w:r>
        <w:r w:rsidR="00B055D0" w:rsidRPr="00B055D0">
          <w:rPr>
            <w:noProof/>
            <w:rPrChange w:id="2260" w:author="Prieto Bailo, León Enrique" w:date="2023-07-09T17:01:00Z">
              <w:rPr>
                <w:b/>
                <w:bCs/>
                <w:noProof/>
              </w:rPr>
            </w:rPrChange>
          </w:rPr>
          <w:t>3</w:t>
        </w:r>
        <w:r w:rsidR="00B055D0" w:rsidRPr="00B055D0">
          <w:rPr>
            <w:noProof/>
            <w:rPrChange w:id="2261" w:author="Prieto Bailo, León Enrique" w:date="2023-07-09T17:01:00Z">
              <w:rPr>
                <w:b/>
                <w:bCs/>
              </w:rPr>
            </w:rPrChange>
          </w:rPr>
          <w:t>.</w:t>
        </w:r>
        <w:r w:rsidR="00B055D0" w:rsidRPr="00B055D0">
          <w:rPr>
            <w:noProof/>
            <w:rPrChange w:id="2262" w:author="Prieto Bailo, León Enrique" w:date="2023-07-09T17:01:00Z">
              <w:rPr>
                <w:b/>
                <w:bCs/>
                <w:noProof/>
              </w:rPr>
            </w:rPrChange>
          </w:rPr>
          <w:t>1</w:t>
        </w:r>
      </w:ins>
      <w:ins w:id="2263" w:author="Prieto Bailo, León Enrique" w:date="2023-07-07T21:15:00Z">
        <w:r w:rsidR="00854E6A" w:rsidRPr="00854E6A">
          <w:rPr>
            <w:lang w:eastAsia="es-ES"/>
          </w:rPr>
          <w:fldChar w:fldCharType="end"/>
        </w:r>
      </w:ins>
      <w:ins w:id="2264" w:author="Prieto Bailo, León Enrique" w:date="2023-07-07T21:14:00Z">
        <w:r w:rsidRPr="00854E6A">
          <w:rPr>
            <w:lang w:eastAsia="es-ES"/>
          </w:rPr>
          <w:t xml:space="preserve">, el </w:t>
        </w:r>
      </w:ins>
      <w:r w:rsidR="004D55EC" w:rsidRPr="00854E6A">
        <w:rPr>
          <w:lang w:eastAsia="es-ES"/>
        </w:rPr>
        <w:t>Registro 107 (0x6B)</w:t>
      </w:r>
      <w:ins w:id="2265" w:author="Prieto Bailo, León Enrique" w:date="2023-07-06T00:41:00Z">
        <w:r w:rsidR="00247CF5" w:rsidRPr="00854E6A">
          <w:rPr>
            <w:lang w:eastAsia="es-ES"/>
          </w:rPr>
          <w:t xml:space="preserve"> </w:t>
        </w:r>
      </w:ins>
      <w:customXmlInsRangeStart w:id="2266" w:author="León Prieto" w:date="2023-07-05T01:02:00Z"/>
      <w:sdt>
        <w:sdtPr>
          <w:rPr>
            <w:color w:val="000000"/>
            <w:lang w:eastAsia="es-ES"/>
          </w:rPr>
          <w:tag w:val="MENDELEY_CITATION_v3_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"/>
          <w:id w:val="-1940366591"/>
          <w:placeholder>
            <w:docPart w:val="DefaultPlaceholder_-1854013440"/>
          </w:placeholder>
        </w:sdtPr>
        <w:sdtContent>
          <w:customXmlInsRangeEnd w:id="2266"/>
          <w:ins w:id="2267" w:author="León Prieto" w:date="2023-07-07T21:44:00Z">
            <w:r w:rsidR="003E0E60" w:rsidRPr="003E0E60">
              <w:rPr>
                <w:color w:val="000000"/>
                <w:lang w:eastAsia="es-ES"/>
              </w:rPr>
              <w:t>[19]</w:t>
            </w:r>
          </w:ins>
          <w:customXmlInsRangeStart w:id="2268" w:author="León Prieto" w:date="2023-07-05T01:02:00Z"/>
        </w:sdtContent>
      </w:sdt>
      <w:customXmlInsRangeEnd w:id="2268"/>
      <w:r w:rsidR="004D55EC" w:rsidRPr="00854E6A">
        <w:rPr>
          <w:lang w:eastAsia="es-ES"/>
        </w:rPr>
        <w:t>: Nos permite</w:t>
      </w:r>
      <w:r w:rsidR="004D55EC" w:rsidRPr="0065147A">
        <w:rPr>
          <w:lang w:eastAsia="es-ES"/>
        </w:rPr>
        <w:t xml:space="preserve"> activar y configurar el modo de operación del sensor.</w:t>
      </w:r>
    </w:p>
    <w:p w14:paraId="3252A893" w14:textId="086A91DA" w:rsidR="004D55EC" w:rsidRDefault="004D55EC" w:rsidP="006E22E0">
      <w:pPr>
        <w:rPr>
          <w:lang w:eastAsia="es-ES"/>
        </w:rPr>
      </w:pPr>
    </w:p>
    <w:p w14:paraId="7B69FB39" w14:textId="77777777" w:rsidR="006E22E0" w:rsidRPr="0065147A" w:rsidRDefault="006E22E0" w:rsidP="006E22E0">
      <w:pPr>
        <w:rPr>
          <w:lang w:eastAsia="es-ES"/>
        </w:rPr>
      </w:pPr>
    </w:p>
    <w:p w14:paraId="629B56EC" w14:textId="53AB8ADB" w:rsidR="006E22E0" w:rsidRDefault="006E22E0" w:rsidP="006E22E0">
      <w:pPr>
        <w:pStyle w:val="Caption"/>
        <w:keepNext/>
      </w:pPr>
      <w:bookmarkStart w:id="2269" w:name="_Ref139656954"/>
      <w:r w:rsidRPr="006E22E0">
        <w:rPr>
          <w:b/>
          <w:bCs/>
        </w:rPr>
        <w:t xml:space="preserve">Tabla </w:t>
      </w:r>
      <w:ins w:id="2270"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3</w:t>
      </w:r>
      <w:ins w:id="2271"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2272" w:author="Prieto Bailo, León Enrique" w:date="2023-07-09T17:01:00Z">
        <w:r w:rsidR="00B055D0">
          <w:rPr>
            <w:b/>
            <w:bCs/>
            <w:noProof/>
          </w:rPr>
          <w:t>1</w:t>
        </w:r>
      </w:ins>
      <w:ins w:id="2273" w:author="Prieto Bailo, León Enrique" w:date="2023-07-03T23:56:00Z">
        <w:r w:rsidR="002C5F6B">
          <w:rPr>
            <w:b/>
            <w:bCs/>
          </w:rPr>
          <w:fldChar w:fldCharType="end"/>
        </w:r>
      </w:ins>
      <w:bookmarkEnd w:id="2269"/>
      <w:del w:id="2274" w:author="Prieto Bailo, León Enrique" w:date="2023-07-03T23:56:00Z">
        <w:r w:rsidDel="002C5F6B">
          <w:rPr>
            <w:b/>
            <w:bCs/>
          </w:rPr>
          <w:fldChar w:fldCharType="begin"/>
        </w:r>
        <w:r w:rsidDel="002C5F6B">
          <w:rPr>
            <w:b/>
            <w:bCs/>
          </w:rPr>
          <w:delInstrText xml:space="preserve"> STYLEREF 1 \s </w:delInstrText>
        </w:r>
        <w:r w:rsidDel="002C5F6B">
          <w:rPr>
            <w:b/>
            <w:bCs/>
          </w:rPr>
          <w:fldChar w:fldCharType="separate"/>
        </w:r>
        <w:r w:rsidDel="002C5F6B">
          <w:rPr>
            <w:b/>
            <w:bCs/>
            <w:noProof/>
          </w:rPr>
          <w:delText>3</w:delText>
        </w:r>
        <w:r w:rsidDel="002C5F6B">
          <w:rPr>
            <w:b/>
            <w:bCs/>
          </w:rPr>
          <w:fldChar w:fldCharType="end"/>
        </w:r>
        <w:r w:rsidDel="002C5F6B">
          <w:rPr>
            <w:b/>
            <w:bCs/>
          </w:rPr>
          <w:delText>.</w:delText>
        </w:r>
        <w:r w:rsidDel="002C5F6B">
          <w:rPr>
            <w:b/>
            <w:bCs/>
          </w:rPr>
          <w:fldChar w:fldCharType="begin"/>
        </w:r>
        <w:r w:rsidDel="002C5F6B">
          <w:rPr>
            <w:b/>
            <w:bCs/>
          </w:rPr>
          <w:delInstrText xml:space="preserve"> SEQ Tabla \* ARABIC \s 1 </w:delInstrText>
        </w:r>
        <w:r w:rsidDel="002C5F6B">
          <w:rPr>
            <w:b/>
            <w:bCs/>
          </w:rPr>
          <w:fldChar w:fldCharType="separate"/>
        </w:r>
        <w:r w:rsidDel="002C5F6B">
          <w:rPr>
            <w:b/>
            <w:bCs/>
            <w:noProof/>
          </w:rPr>
          <w:delText>1</w:delText>
        </w:r>
        <w:r w:rsidDel="002C5F6B">
          <w:rPr>
            <w:b/>
            <w:bCs/>
          </w:rPr>
          <w:fldChar w:fldCharType="end"/>
        </w:r>
      </w:del>
      <w:r w:rsidRPr="006E22E0">
        <w:rPr>
          <w:b/>
          <w:bCs/>
        </w:rPr>
        <w:t>.</w:t>
      </w:r>
      <w:r>
        <w:t xml:space="preserve"> Registro 0x6B.</w:t>
      </w:r>
    </w:p>
    <w:p w14:paraId="0A913914" w14:textId="77777777" w:rsidR="006E22E0" w:rsidRPr="006E22E0" w:rsidRDefault="006E22E0" w:rsidP="006E22E0"/>
    <w:tbl>
      <w:tblPr>
        <w:tblStyle w:val="TableGrid"/>
        <w:tblW w:w="8720" w:type="dxa"/>
        <w:tblLayout w:type="fixed"/>
        <w:tblLook w:val="04A0" w:firstRow="1" w:lastRow="0" w:firstColumn="1" w:lastColumn="0" w:noHBand="0" w:noVBand="1"/>
      </w:tblPr>
      <w:tblGrid>
        <w:gridCol w:w="872"/>
        <w:gridCol w:w="872"/>
        <w:gridCol w:w="872"/>
        <w:gridCol w:w="872"/>
        <w:gridCol w:w="872"/>
        <w:gridCol w:w="872"/>
        <w:gridCol w:w="872"/>
        <w:gridCol w:w="872"/>
        <w:gridCol w:w="872"/>
        <w:gridCol w:w="872"/>
      </w:tblGrid>
      <w:tr w:rsidR="004D55EC" w:rsidRPr="0065147A" w14:paraId="378D2061" w14:textId="77777777" w:rsidTr="006E22E0">
        <w:tc>
          <w:tcPr>
            <w:tcW w:w="872" w:type="dxa"/>
            <w:shd w:val="clear" w:color="auto" w:fill="D9E2F3" w:themeFill="accent1" w:themeFillTint="33"/>
            <w:vAlign w:val="center"/>
          </w:tcPr>
          <w:p w14:paraId="2819CC65" w14:textId="77777777" w:rsidR="004D55EC" w:rsidRPr="0065147A" w:rsidRDefault="004D55EC" w:rsidP="00B9188A">
            <w:pPr>
              <w:jc w:val="center"/>
              <w:rPr>
                <w:b/>
                <w:bCs/>
                <w:color w:val="000000"/>
                <w:sz w:val="16"/>
                <w:szCs w:val="16"/>
                <w:lang w:eastAsia="es-ES"/>
              </w:rPr>
            </w:pPr>
            <w:proofErr w:type="spellStart"/>
            <w:r w:rsidRPr="0065147A">
              <w:rPr>
                <w:b/>
                <w:bCs/>
                <w:color w:val="000000"/>
                <w:sz w:val="16"/>
                <w:szCs w:val="16"/>
                <w:lang w:eastAsia="es-ES"/>
              </w:rPr>
              <w:t>Registo</w:t>
            </w:r>
            <w:proofErr w:type="spellEnd"/>
          </w:p>
          <w:p w14:paraId="00C312FD"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w:t>
            </w:r>
            <w:proofErr w:type="spellStart"/>
            <w:r w:rsidRPr="0065147A">
              <w:rPr>
                <w:b/>
                <w:bCs/>
                <w:color w:val="000000"/>
                <w:sz w:val="16"/>
                <w:szCs w:val="16"/>
                <w:lang w:eastAsia="es-ES"/>
              </w:rPr>
              <w:t>Hex</w:t>
            </w:r>
            <w:proofErr w:type="spellEnd"/>
            <w:r w:rsidRPr="0065147A">
              <w:rPr>
                <w:b/>
                <w:bCs/>
                <w:color w:val="000000"/>
                <w:sz w:val="16"/>
                <w:szCs w:val="16"/>
                <w:lang w:eastAsia="es-ES"/>
              </w:rPr>
              <w:t>)</w:t>
            </w:r>
          </w:p>
        </w:tc>
        <w:tc>
          <w:tcPr>
            <w:tcW w:w="872" w:type="dxa"/>
            <w:shd w:val="clear" w:color="auto" w:fill="D9E2F3" w:themeFill="accent1" w:themeFillTint="33"/>
            <w:vAlign w:val="center"/>
          </w:tcPr>
          <w:p w14:paraId="56BC34A6" w14:textId="77777777" w:rsidR="004D55EC" w:rsidRPr="0065147A" w:rsidRDefault="004D55EC" w:rsidP="00B9188A">
            <w:pPr>
              <w:jc w:val="center"/>
              <w:rPr>
                <w:b/>
                <w:bCs/>
                <w:color w:val="000000"/>
                <w:sz w:val="16"/>
                <w:szCs w:val="16"/>
                <w:lang w:eastAsia="es-ES"/>
              </w:rPr>
            </w:pPr>
            <w:proofErr w:type="spellStart"/>
            <w:r w:rsidRPr="0065147A">
              <w:rPr>
                <w:b/>
                <w:bCs/>
                <w:color w:val="000000"/>
                <w:sz w:val="16"/>
                <w:szCs w:val="16"/>
                <w:lang w:eastAsia="es-ES"/>
              </w:rPr>
              <w:t>Registo</w:t>
            </w:r>
            <w:proofErr w:type="spellEnd"/>
          </w:p>
          <w:p w14:paraId="0D3C9BC0"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(Decimal)</w:t>
            </w:r>
          </w:p>
        </w:tc>
        <w:tc>
          <w:tcPr>
            <w:tcW w:w="872" w:type="dxa"/>
            <w:shd w:val="clear" w:color="auto" w:fill="D9E2F3" w:themeFill="accent1" w:themeFillTint="33"/>
            <w:vAlign w:val="center"/>
          </w:tcPr>
          <w:p w14:paraId="692FD2B7"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Bit7</w:t>
            </w:r>
          </w:p>
        </w:tc>
        <w:tc>
          <w:tcPr>
            <w:tcW w:w="872" w:type="dxa"/>
            <w:shd w:val="clear" w:color="auto" w:fill="D9E2F3" w:themeFill="accent1" w:themeFillTint="33"/>
            <w:vAlign w:val="center"/>
          </w:tcPr>
          <w:p w14:paraId="6AB398A2"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Bit6</w:t>
            </w:r>
          </w:p>
        </w:tc>
        <w:tc>
          <w:tcPr>
            <w:tcW w:w="872" w:type="dxa"/>
            <w:shd w:val="clear" w:color="auto" w:fill="D9E2F3" w:themeFill="accent1" w:themeFillTint="33"/>
            <w:vAlign w:val="center"/>
          </w:tcPr>
          <w:p w14:paraId="06F37D1C"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Bit5</w:t>
            </w:r>
          </w:p>
        </w:tc>
        <w:tc>
          <w:tcPr>
            <w:tcW w:w="872" w:type="dxa"/>
            <w:shd w:val="clear" w:color="auto" w:fill="D9E2F3" w:themeFill="accent1" w:themeFillTint="33"/>
            <w:vAlign w:val="center"/>
          </w:tcPr>
          <w:p w14:paraId="4613511F"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Bit4</w:t>
            </w:r>
          </w:p>
        </w:tc>
        <w:tc>
          <w:tcPr>
            <w:tcW w:w="872" w:type="dxa"/>
            <w:shd w:val="clear" w:color="auto" w:fill="D9E2F3" w:themeFill="accent1" w:themeFillTint="33"/>
            <w:vAlign w:val="center"/>
          </w:tcPr>
          <w:p w14:paraId="6E1BE3B5"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Bit3</w:t>
            </w:r>
          </w:p>
        </w:tc>
        <w:tc>
          <w:tcPr>
            <w:tcW w:w="872" w:type="dxa"/>
            <w:shd w:val="clear" w:color="auto" w:fill="D9E2F3" w:themeFill="accent1" w:themeFillTint="33"/>
            <w:vAlign w:val="center"/>
          </w:tcPr>
          <w:p w14:paraId="3EFB819A"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Bit2</w:t>
            </w:r>
          </w:p>
        </w:tc>
        <w:tc>
          <w:tcPr>
            <w:tcW w:w="872" w:type="dxa"/>
            <w:shd w:val="clear" w:color="auto" w:fill="D9E2F3" w:themeFill="accent1" w:themeFillTint="33"/>
            <w:vAlign w:val="center"/>
          </w:tcPr>
          <w:p w14:paraId="51A7CBAF"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Bit1</w:t>
            </w:r>
          </w:p>
        </w:tc>
        <w:tc>
          <w:tcPr>
            <w:tcW w:w="872" w:type="dxa"/>
            <w:shd w:val="clear" w:color="auto" w:fill="D9E2F3" w:themeFill="accent1" w:themeFillTint="33"/>
            <w:vAlign w:val="center"/>
          </w:tcPr>
          <w:p w14:paraId="2D3DD124" w14:textId="77777777" w:rsidR="004D55EC" w:rsidRPr="0065147A" w:rsidRDefault="004D55EC" w:rsidP="00B9188A">
            <w:pPr>
              <w:jc w:val="center"/>
              <w:rPr>
                <w:color w:val="000000"/>
                <w:sz w:val="16"/>
                <w:szCs w:val="16"/>
                <w:lang w:eastAsia="es-ES"/>
              </w:rPr>
            </w:pPr>
            <w:r w:rsidRPr="0065147A">
              <w:rPr>
                <w:b/>
                <w:bCs/>
                <w:color w:val="000000"/>
                <w:sz w:val="16"/>
                <w:szCs w:val="16"/>
                <w:lang w:eastAsia="es-ES"/>
              </w:rPr>
              <w:t>Bit0</w:t>
            </w:r>
          </w:p>
        </w:tc>
      </w:tr>
      <w:tr w:rsidR="004D55EC" w:rsidRPr="0065147A" w14:paraId="7797429C" w14:textId="77777777" w:rsidTr="006E22E0">
        <w:tc>
          <w:tcPr>
            <w:tcW w:w="872" w:type="dxa"/>
            <w:vAlign w:val="center"/>
          </w:tcPr>
          <w:p w14:paraId="3C1FFBF6" w14:textId="77777777" w:rsidR="004D55EC" w:rsidRPr="0065147A" w:rsidRDefault="004D55EC" w:rsidP="00B9188A">
            <w:pPr>
              <w:jc w:val="center"/>
              <w:rPr>
                <w:color w:val="000000"/>
                <w:sz w:val="16"/>
                <w:szCs w:val="16"/>
                <w:lang w:eastAsia="es-ES"/>
              </w:rPr>
            </w:pPr>
            <w:r w:rsidRPr="0065147A">
              <w:rPr>
                <w:color w:val="000000"/>
                <w:sz w:val="16"/>
                <w:szCs w:val="16"/>
                <w:lang w:eastAsia="es-ES"/>
              </w:rPr>
              <w:t>6B</w:t>
            </w:r>
          </w:p>
        </w:tc>
        <w:tc>
          <w:tcPr>
            <w:tcW w:w="872" w:type="dxa"/>
            <w:vAlign w:val="center"/>
          </w:tcPr>
          <w:p w14:paraId="3211D439" w14:textId="77777777" w:rsidR="004D55EC" w:rsidRPr="0065147A" w:rsidRDefault="004D55EC" w:rsidP="00B9188A">
            <w:pPr>
              <w:jc w:val="center"/>
              <w:rPr>
                <w:color w:val="000000"/>
                <w:sz w:val="16"/>
                <w:szCs w:val="16"/>
                <w:lang w:eastAsia="es-ES"/>
              </w:rPr>
            </w:pPr>
            <w:r w:rsidRPr="0065147A">
              <w:rPr>
                <w:color w:val="000000"/>
                <w:sz w:val="16"/>
                <w:szCs w:val="16"/>
                <w:lang w:eastAsia="es-ES"/>
              </w:rPr>
              <w:t>107</w:t>
            </w:r>
          </w:p>
        </w:tc>
        <w:tc>
          <w:tcPr>
            <w:tcW w:w="872" w:type="dxa"/>
            <w:vAlign w:val="center"/>
          </w:tcPr>
          <w:p w14:paraId="71076FF6" w14:textId="77777777" w:rsidR="004D55EC" w:rsidRPr="0065147A" w:rsidRDefault="004D55EC" w:rsidP="00B9188A">
            <w:pPr>
              <w:jc w:val="center"/>
              <w:rPr>
                <w:color w:val="000000"/>
                <w:sz w:val="16"/>
                <w:szCs w:val="16"/>
                <w:lang w:eastAsia="es-ES"/>
              </w:rPr>
            </w:pPr>
            <w:r w:rsidRPr="0065147A">
              <w:rPr>
                <w:color w:val="000000"/>
                <w:sz w:val="16"/>
                <w:szCs w:val="16"/>
                <w:lang w:eastAsia="es-ES"/>
              </w:rPr>
              <w:t>DEVICE</w:t>
            </w:r>
          </w:p>
          <w:p w14:paraId="455F27BA" w14:textId="77777777" w:rsidR="004D55EC" w:rsidRPr="0065147A" w:rsidRDefault="004D55EC" w:rsidP="00B9188A">
            <w:pPr>
              <w:jc w:val="center"/>
              <w:rPr>
                <w:color w:val="000000"/>
                <w:sz w:val="16"/>
                <w:szCs w:val="16"/>
                <w:lang w:eastAsia="es-ES"/>
              </w:rPr>
            </w:pPr>
            <w:r w:rsidRPr="0065147A">
              <w:rPr>
                <w:color w:val="000000"/>
                <w:sz w:val="16"/>
                <w:szCs w:val="16"/>
                <w:lang w:eastAsia="es-ES"/>
              </w:rPr>
              <w:t>_RESET</w:t>
            </w:r>
          </w:p>
        </w:tc>
        <w:tc>
          <w:tcPr>
            <w:tcW w:w="872" w:type="dxa"/>
            <w:vAlign w:val="center"/>
          </w:tcPr>
          <w:p w14:paraId="6E83F20B" w14:textId="77777777" w:rsidR="004D55EC" w:rsidRPr="0065147A" w:rsidRDefault="004D55EC" w:rsidP="00B9188A">
            <w:pPr>
              <w:jc w:val="center"/>
              <w:rPr>
                <w:color w:val="000000"/>
                <w:sz w:val="16"/>
                <w:szCs w:val="16"/>
                <w:lang w:eastAsia="es-ES"/>
              </w:rPr>
            </w:pPr>
            <w:r w:rsidRPr="0065147A">
              <w:rPr>
                <w:color w:val="000000"/>
                <w:sz w:val="16"/>
                <w:szCs w:val="16"/>
                <w:lang w:eastAsia="es-ES"/>
              </w:rPr>
              <w:t>SLEEP</w:t>
            </w:r>
          </w:p>
        </w:tc>
        <w:tc>
          <w:tcPr>
            <w:tcW w:w="872" w:type="dxa"/>
            <w:vAlign w:val="center"/>
          </w:tcPr>
          <w:p w14:paraId="56E98A47" w14:textId="77777777" w:rsidR="004D55EC" w:rsidRPr="0065147A" w:rsidRDefault="004D55EC" w:rsidP="00B9188A">
            <w:pPr>
              <w:jc w:val="center"/>
              <w:rPr>
                <w:color w:val="000000"/>
                <w:sz w:val="16"/>
                <w:szCs w:val="16"/>
                <w:lang w:eastAsia="es-ES"/>
              </w:rPr>
            </w:pPr>
            <w:r w:rsidRPr="0065147A">
              <w:rPr>
                <w:color w:val="000000"/>
                <w:sz w:val="16"/>
                <w:szCs w:val="16"/>
                <w:lang w:eastAsia="es-ES"/>
              </w:rPr>
              <w:t>CYCLE</w:t>
            </w:r>
          </w:p>
        </w:tc>
        <w:tc>
          <w:tcPr>
            <w:tcW w:w="872" w:type="dxa"/>
            <w:vAlign w:val="center"/>
          </w:tcPr>
          <w:p w14:paraId="586AB06A" w14:textId="77777777" w:rsidR="004D55EC" w:rsidRPr="0065147A" w:rsidRDefault="004D55EC" w:rsidP="00B9188A">
            <w:pPr>
              <w:jc w:val="center"/>
              <w:rPr>
                <w:color w:val="000000"/>
                <w:sz w:val="16"/>
                <w:szCs w:val="16"/>
                <w:lang w:eastAsia="es-ES"/>
              </w:rPr>
            </w:pPr>
            <w:r w:rsidRPr="0065147A">
              <w:rPr>
                <w:color w:val="000000"/>
                <w:sz w:val="16"/>
                <w:szCs w:val="16"/>
                <w:lang w:eastAsia="es-ES"/>
              </w:rPr>
              <w:t>-</w:t>
            </w:r>
          </w:p>
        </w:tc>
        <w:tc>
          <w:tcPr>
            <w:tcW w:w="872" w:type="dxa"/>
            <w:vAlign w:val="center"/>
          </w:tcPr>
          <w:p w14:paraId="0FFEBE8F" w14:textId="77777777" w:rsidR="004D55EC" w:rsidRPr="0065147A" w:rsidRDefault="004D55EC" w:rsidP="00B9188A">
            <w:pPr>
              <w:jc w:val="center"/>
              <w:rPr>
                <w:color w:val="000000"/>
                <w:sz w:val="16"/>
                <w:szCs w:val="16"/>
                <w:lang w:eastAsia="es-ES"/>
              </w:rPr>
            </w:pPr>
            <w:r w:rsidRPr="0065147A">
              <w:rPr>
                <w:color w:val="000000"/>
                <w:sz w:val="16"/>
                <w:szCs w:val="16"/>
                <w:lang w:eastAsia="es-ES"/>
              </w:rPr>
              <w:t>TEMP</w:t>
            </w:r>
          </w:p>
          <w:p w14:paraId="3AE12494" w14:textId="77777777" w:rsidR="004D55EC" w:rsidRPr="0065147A" w:rsidRDefault="004D55EC" w:rsidP="00B9188A">
            <w:pPr>
              <w:jc w:val="center"/>
              <w:rPr>
                <w:color w:val="000000"/>
                <w:sz w:val="16"/>
                <w:szCs w:val="16"/>
                <w:lang w:eastAsia="es-ES"/>
              </w:rPr>
            </w:pPr>
            <w:r w:rsidRPr="0065147A">
              <w:rPr>
                <w:color w:val="000000"/>
                <w:sz w:val="16"/>
                <w:szCs w:val="16"/>
                <w:lang w:eastAsia="es-ES"/>
              </w:rPr>
              <w:t>_DIS</w:t>
            </w:r>
          </w:p>
        </w:tc>
        <w:tc>
          <w:tcPr>
            <w:tcW w:w="2616" w:type="dxa"/>
            <w:gridSpan w:val="3"/>
            <w:vAlign w:val="center"/>
          </w:tcPr>
          <w:p w14:paraId="6A45172E" w14:textId="77777777" w:rsidR="004D55EC" w:rsidRPr="0065147A" w:rsidRDefault="004D55EC" w:rsidP="00B9188A">
            <w:pPr>
              <w:jc w:val="center"/>
              <w:rPr>
                <w:color w:val="000000"/>
                <w:sz w:val="16"/>
                <w:szCs w:val="16"/>
                <w:lang w:eastAsia="es-ES"/>
              </w:rPr>
            </w:pPr>
            <w:proofErr w:type="gramStart"/>
            <w:r w:rsidRPr="0065147A">
              <w:rPr>
                <w:color w:val="000000"/>
                <w:sz w:val="16"/>
                <w:szCs w:val="16"/>
                <w:lang w:eastAsia="es-ES"/>
              </w:rPr>
              <w:t>CLKSEL[</w:t>
            </w:r>
            <w:proofErr w:type="gramEnd"/>
            <w:r w:rsidRPr="0065147A">
              <w:rPr>
                <w:color w:val="000000"/>
                <w:sz w:val="16"/>
                <w:szCs w:val="16"/>
                <w:lang w:eastAsia="es-ES"/>
              </w:rPr>
              <w:t>2:0]</w:t>
            </w:r>
          </w:p>
        </w:tc>
      </w:tr>
    </w:tbl>
    <w:p w14:paraId="00E34107" w14:textId="3E6B9D8E" w:rsidR="004D55EC" w:rsidRDefault="004D55EC" w:rsidP="004D55EC">
      <w:pPr>
        <w:rPr>
          <w:lang w:eastAsia="es-ES"/>
        </w:rPr>
      </w:pPr>
    </w:p>
    <w:p w14:paraId="418822EF" w14:textId="77777777" w:rsidR="006E22E0" w:rsidRDefault="006E22E0" w:rsidP="004D55EC">
      <w:pPr>
        <w:rPr>
          <w:lang w:eastAsia="es-ES"/>
        </w:rPr>
      </w:pPr>
    </w:p>
    <w:p w14:paraId="46B0C217" w14:textId="3F814F1B" w:rsidR="00854E6A" w:rsidRDefault="00854E6A" w:rsidP="004D55EC">
      <w:pPr>
        <w:rPr>
          <w:ins w:id="2275" w:author="Prieto Bailo, León Enrique" w:date="2023-07-07T21:16:00Z"/>
          <w:lang w:eastAsia="es-ES"/>
        </w:rPr>
      </w:pPr>
      <w:ins w:id="2276" w:author="Prieto Bailo, León Enrique" w:date="2023-07-07T21:15:00Z">
        <w:r w:rsidRPr="00854E6A">
          <w:rPr>
            <w:lang w:eastAsia="es-ES"/>
          </w:rPr>
          <w:t xml:space="preserve">En la </w:t>
        </w:r>
        <w:r w:rsidRPr="00854E6A">
          <w:rPr>
            <w:lang w:eastAsia="es-ES"/>
          </w:rPr>
          <w:fldChar w:fldCharType="begin"/>
        </w:r>
        <w:r w:rsidRPr="00854E6A">
          <w:rPr>
            <w:lang w:eastAsia="es-ES"/>
          </w:rPr>
          <w:instrText xml:space="preserve"> REF _Ref139656969 \h </w:instrText>
        </w:r>
      </w:ins>
      <w:r w:rsidRPr="00854E6A">
        <w:rPr>
          <w:lang w:eastAsia="es-ES"/>
          <w:rPrChange w:id="2277" w:author="Prieto Bailo, León Enrique" w:date="2023-07-07T21:16:00Z">
            <w:rPr>
              <w:b/>
              <w:bCs/>
              <w:lang w:eastAsia="es-ES"/>
            </w:rPr>
          </w:rPrChange>
        </w:rPr>
        <w:instrText xml:space="preserve"> \* MERGEFORMAT </w:instrText>
      </w:r>
      <w:r w:rsidRPr="00854E6A">
        <w:rPr>
          <w:lang w:eastAsia="es-ES"/>
        </w:rPr>
      </w:r>
      <w:r w:rsidRPr="00854E6A">
        <w:rPr>
          <w:lang w:eastAsia="es-ES"/>
        </w:rPr>
        <w:fldChar w:fldCharType="separate"/>
      </w:r>
      <w:ins w:id="2278" w:author="Prieto Bailo, León Enrique" w:date="2023-07-09T17:01:00Z">
        <w:r w:rsidR="00B055D0" w:rsidRPr="00B055D0">
          <w:rPr>
            <w:rPrChange w:id="2279" w:author="Prieto Bailo, León Enrique" w:date="2023-07-09T17:01:00Z">
              <w:rPr>
                <w:b/>
                <w:bCs/>
              </w:rPr>
            </w:rPrChange>
          </w:rPr>
          <w:t xml:space="preserve">Tabla </w:t>
        </w:r>
        <w:r w:rsidR="00B055D0" w:rsidRPr="00B055D0">
          <w:rPr>
            <w:noProof/>
            <w:rPrChange w:id="2280" w:author="Prieto Bailo, León Enrique" w:date="2023-07-09T17:01:00Z">
              <w:rPr>
                <w:b/>
                <w:bCs/>
                <w:noProof/>
              </w:rPr>
            </w:rPrChange>
          </w:rPr>
          <w:t>3</w:t>
        </w:r>
        <w:r w:rsidR="00B055D0" w:rsidRPr="00B055D0">
          <w:rPr>
            <w:noProof/>
            <w:rPrChange w:id="2281" w:author="Prieto Bailo, León Enrique" w:date="2023-07-09T17:01:00Z">
              <w:rPr>
                <w:b/>
                <w:bCs/>
              </w:rPr>
            </w:rPrChange>
          </w:rPr>
          <w:t>.</w:t>
        </w:r>
        <w:r w:rsidR="00B055D0" w:rsidRPr="00B055D0">
          <w:rPr>
            <w:noProof/>
            <w:rPrChange w:id="2282" w:author="Prieto Bailo, León Enrique" w:date="2023-07-09T17:01:00Z">
              <w:rPr>
                <w:b/>
                <w:bCs/>
                <w:noProof/>
              </w:rPr>
            </w:rPrChange>
          </w:rPr>
          <w:t>2</w:t>
        </w:r>
      </w:ins>
      <w:ins w:id="2283" w:author="Prieto Bailo, León Enrique" w:date="2023-07-07T21:15:00Z">
        <w:r w:rsidRPr="00854E6A">
          <w:rPr>
            <w:lang w:eastAsia="es-ES"/>
          </w:rPr>
          <w:fldChar w:fldCharType="end"/>
        </w:r>
        <w:r w:rsidRPr="00854E6A">
          <w:rPr>
            <w:lang w:eastAsia="es-ES"/>
          </w:rPr>
          <w:t xml:space="preserve"> se puede ver la c</w:t>
        </w:r>
      </w:ins>
      <w:ins w:id="2284" w:author="Prieto Bailo, León Enrique" w:date="2023-07-07T21:16:00Z">
        <w:r w:rsidRPr="00854E6A">
          <w:rPr>
            <w:lang w:eastAsia="es-ES"/>
          </w:rPr>
          <w:t>onfiguración asignada del registro:</w:t>
        </w:r>
      </w:ins>
    </w:p>
    <w:p w14:paraId="1B6F4523" w14:textId="77777777" w:rsidR="00854E6A" w:rsidRDefault="00854E6A">
      <w:pPr>
        <w:spacing w:after="160"/>
        <w:jc w:val="left"/>
        <w:rPr>
          <w:ins w:id="2285" w:author="Prieto Bailo, León Enrique" w:date="2023-07-07T21:16:00Z"/>
          <w:lang w:eastAsia="es-ES"/>
        </w:rPr>
      </w:pPr>
      <w:ins w:id="2286" w:author="Prieto Bailo, León Enrique" w:date="2023-07-07T21:16:00Z">
        <w:r>
          <w:rPr>
            <w:lang w:eastAsia="es-ES"/>
          </w:rPr>
          <w:br w:type="page"/>
        </w:r>
      </w:ins>
    </w:p>
    <w:p w14:paraId="294261D1" w14:textId="4DAC7A86" w:rsidR="004D55EC" w:rsidRPr="00854E6A" w:rsidDel="00854E6A" w:rsidRDefault="004D55EC" w:rsidP="004D55EC">
      <w:pPr>
        <w:rPr>
          <w:del w:id="2287" w:author="Prieto Bailo, León Enrique" w:date="2023-07-07T21:16:00Z"/>
          <w:lang w:eastAsia="es-ES"/>
        </w:rPr>
      </w:pPr>
      <w:del w:id="2288" w:author="Prieto Bailo, León Enrique" w:date="2023-07-07T21:16:00Z">
        <w:r w:rsidRPr="00854E6A" w:rsidDel="00854E6A">
          <w:rPr>
            <w:lang w:eastAsia="es-ES"/>
          </w:rPr>
          <w:lastRenderedPageBreak/>
          <w:delText>Configuramos cada bit siguiendo la descripción del datasheet:</w:delText>
        </w:r>
      </w:del>
    </w:p>
    <w:p w14:paraId="72AF5236" w14:textId="6CE54802" w:rsidR="004D55EC" w:rsidDel="00854E6A" w:rsidRDefault="004D55EC" w:rsidP="004D55EC">
      <w:pPr>
        <w:rPr>
          <w:del w:id="2289" w:author="Prieto Bailo, León Enrique" w:date="2023-07-07T21:16:00Z"/>
          <w:lang w:eastAsia="es-ES"/>
        </w:rPr>
      </w:pPr>
    </w:p>
    <w:p w14:paraId="381C2341" w14:textId="3308730F" w:rsidR="006E22E0" w:rsidRPr="0065147A" w:rsidDel="00854E6A" w:rsidRDefault="006E22E0" w:rsidP="004D55EC">
      <w:pPr>
        <w:rPr>
          <w:del w:id="2290" w:author="Prieto Bailo, León Enrique" w:date="2023-07-07T21:16:00Z"/>
          <w:lang w:eastAsia="es-ES"/>
        </w:rPr>
      </w:pPr>
    </w:p>
    <w:p w14:paraId="5E06B54D" w14:textId="6A4B161E" w:rsidR="006E22E0" w:rsidRDefault="006E22E0" w:rsidP="006E22E0">
      <w:pPr>
        <w:pStyle w:val="Caption"/>
        <w:keepNext/>
      </w:pPr>
      <w:bookmarkStart w:id="2291" w:name="_Ref139656969"/>
      <w:r w:rsidRPr="006E22E0">
        <w:rPr>
          <w:b/>
          <w:bCs/>
        </w:rPr>
        <w:t xml:space="preserve">Tabla </w:t>
      </w:r>
      <w:ins w:id="2292"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3</w:t>
      </w:r>
      <w:ins w:id="2293"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2294" w:author="Prieto Bailo, León Enrique" w:date="2023-07-09T17:01:00Z">
        <w:r w:rsidR="00B055D0">
          <w:rPr>
            <w:b/>
            <w:bCs/>
            <w:noProof/>
          </w:rPr>
          <w:t>2</w:t>
        </w:r>
      </w:ins>
      <w:ins w:id="2295" w:author="Prieto Bailo, León Enrique" w:date="2023-07-03T23:56:00Z">
        <w:r w:rsidR="002C5F6B">
          <w:rPr>
            <w:b/>
            <w:bCs/>
          </w:rPr>
          <w:fldChar w:fldCharType="end"/>
        </w:r>
      </w:ins>
      <w:bookmarkEnd w:id="2291"/>
      <w:del w:id="2296" w:author="Prieto Bailo, León Enrique" w:date="2023-07-03T23:56:00Z">
        <w:r w:rsidDel="002C5F6B">
          <w:rPr>
            <w:b/>
            <w:bCs/>
          </w:rPr>
          <w:fldChar w:fldCharType="begin"/>
        </w:r>
        <w:r w:rsidDel="002C5F6B">
          <w:rPr>
            <w:b/>
            <w:bCs/>
          </w:rPr>
          <w:delInstrText xml:space="preserve"> STYLEREF 1 \s </w:delInstrText>
        </w:r>
        <w:r w:rsidDel="002C5F6B">
          <w:rPr>
            <w:b/>
            <w:bCs/>
          </w:rPr>
          <w:fldChar w:fldCharType="separate"/>
        </w:r>
        <w:r w:rsidDel="002C5F6B">
          <w:rPr>
            <w:b/>
            <w:bCs/>
            <w:noProof/>
          </w:rPr>
          <w:delText>3</w:delText>
        </w:r>
        <w:r w:rsidDel="002C5F6B">
          <w:rPr>
            <w:b/>
            <w:bCs/>
          </w:rPr>
          <w:fldChar w:fldCharType="end"/>
        </w:r>
        <w:r w:rsidDel="002C5F6B">
          <w:rPr>
            <w:b/>
            <w:bCs/>
          </w:rPr>
          <w:delText>.</w:delText>
        </w:r>
        <w:r w:rsidDel="002C5F6B">
          <w:rPr>
            <w:b/>
            <w:bCs/>
          </w:rPr>
          <w:fldChar w:fldCharType="begin"/>
        </w:r>
        <w:r w:rsidDel="002C5F6B">
          <w:rPr>
            <w:b/>
            <w:bCs/>
          </w:rPr>
          <w:delInstrText xml:space="preserve"> SEQ Tabla \* ARABIC \s 1 </w:delInstrText>
        </w:r>
        <w:r w:rsidDel="002C5F6B">
          <w:rPr>
            <w:b/>
            <w:bCs/>
          </w:rPr>
          <w:fldChar w:fldCharType="separate"/>
        </w:r>
        <w:r w:rsidDel="002C5F6B">
          <w:rPr>
            <w:b/>
            <w:bCs/>
            <w:noProof/>
          </w:rPr>
          <w:delText>2</w:delText>
        </w:r>
        <w:r w:rsidDel="002C5F6B">
          <w:rPr>
            <w:b/>
            <w:bCs/>
          </w:rPr>
          <w:fldChar w:fldCharType="end"/>
        </w:r>
      </w:del>
      <w:r w:rsidRPr="006E22E0">
        <w:rPr>
          <w:b/>
          <w:bCs/>
        </w:rPr>
        <w:t>.</w:t>
      </w:r>
      <w:r>
        <w:t xml:space="preserve"> Asignación del registro 0x6B.</w:t>
      </w:r>
    </w:p>
    <w:p w14:paraId="16299A8D" w14:textId="77777777" w:rsidR="00032D3B" w:rsidRPr="006E22E0" w:rsidRDefault="00032D3B" w:rsidP="006E22E0"/>
    <w:tbl>
      <w:tblPr>
        <w:tblStyle w:val="TableGrid"/>
        <w:tblW w:w="0" w:type="auto"/>
        <w:jc w:val="center"/>
        <w:tblLook w:val="04A0" w:firstRow="1" w:lastRow="0" w:firstColumn="1" w:lastColumn="0" w:noHBand="0" w:noVBand="1"/>
      </w:tblPr>
      <w:tblGrid>
        <w:gridCol w:w="1435"/>
        <w:gridCol w:w="3765"/>
        <w:gridCol w:w="1438"/>
      </w:tblGrid>
      <w:tr w:rsidR="004D55EC" w:rsidRPr="0065147A" w14:paraId="43BE2E9B" w14:textId="77777777" w:rsidTr="008D76B2">
        <w:trPr>
          <w:jc w:val="center"/>
        </w:trPr>
        <w:tc>
          <w:tcPr>
            <w:tcW w:w="1435" w:type="dxa"/>
            <w:shd w:val="clear" w:color="auto" w:fill="D9E2F3" w:themeFill="accent1" w:themeFillTint="33"/>
            <w:vAlign w:val="center"/>
          </w:tcPr>
          <w:p w14:paraId="4AF1CB4E" w14:textId="77777777" w:rsidR="004D55EC" w:rsidRPr="008D76B2" w:rsidRDefault="004D55EC" w:rsidP="00B9188A">
            <w:pPr>
              <w:jc w:val="center"/>
              <w:rPr>
                <w:b/>
                <w:bCs/>
                <w:sz w:val="20"/>
                <w:szCs w:val="18"/>
                <w:lang w:eastAsia="es-ES"/>
              </w:rPr>
            </w:pPr>
            <w:r w:rsidRPr="008D76B2">
              <w:rPr>
                <w:b/>
                <w:bCs/>
                <w:sz w:val="20"/>
                <w:szCs w:val="18"/>
                <w:lang w:eastAsia="es-ES"/>
              </w:rPr>
              <w:t>Bit</w:t>
            </w:r>
          </w:p>
        </w:tc>
        <w:tc>
          <w:tcPr>
            <w:tcW w:w="3765" w:type="dxa"/>
            <w:shd w:val="clear" w:color="auto" w:fill="D9E2F3" w:themeFill="accent1" w:themeFillTint="33"/>
            <w:vAlign w:val="center"/>
          </w:tcPr>
          <w:p w14:paraId="39113DF0" w14:textId="77777777" w:rsidR="004D55EC" w:rsidRPr="008D76B2" w:rsidRDefault="004D55EC" w:rsidP="00B9188A">
            <w:pPr>
              <w:jc w:val="center"/>
              <w:rPr>
                <w:b/>
                <w:bCs/>
                <w:sz w:val="20"/>
                <w:szCs w:val="18"/>
                <w:lang w:eastAsia="es-ES"/>
              </w:rPr>
            </w:pPr>
            <w:r w:rsidRPr="008D76B2">
              <w:rPr>
                <w:b/>
                <w:bCs/>
                <w:sz w:val="20"/>
                <w:szCs w:val="18"/>
                <w:lang w:eastAsia="es-ES"/>
              </w:rPr>
              <w:t>Descripción</w:t>
            </w:r>
          </w:p>
        </w:tc>
        <w:tc>
          <w:tcPr>
            <w:tcW w:w="1438" w:type="dxa"/>
            <w:shd w:val="clear" w:color="auto" w:fill="D9E2F3" w:themeFill="accent1" w:themeFillTint="33"/>
            <w:vAlign w:val="center"/>
          </w:tcPr>
          <w:p w14:paraId="6581E86B" w14:textId="77777777" w:rsidR="004D55EC" w:rsidRPr="008D76B2" w:rsidRDefault="004D55EC" w:rsidP="00B9188A">
            <w:pPr>
              <w:jc w:val="center"/>
              <w:rPr>
                <w:b/>
                <w:bCs/>
                <w:sz w:val="20"/>
                <w:szCs w:val="18"/>
                <w:lang w:eastAsia="es-ES"/>
              </w:rPr>
            </w:pPr>
            <w:r w:rsidRPr="008D76B2">
              <w:rPr>
                <w:b/>
                <w:bCs/>
                <w:sz w:val="20"/>
                <w:szCs w:val="18"/>
                <w:lang w:eastAsia="es-ES"/>
              </w:rPr>
              <w:t>Valor</w:t>
            </w:r>
          </w:p>
        </w:tc>
      </w:tr>
      <w:tr w:rsidR="004D55EC" w:rsidRPr="0065147A" w14:paraId="0C330658" w14:textId="77777777" w:rsidTr="00B9188A">
        <w:trPr>
          <w:jc w:val="center"/>
        </w:trPr>
        <w:tc>
          <w:tcPr>
            <w:tcW w:w="1435" w:type="dxa"/>
            <w:vAlign w:val="center"/>
          </w:tcPr>
          <w:p w14:paraId="720ED310" w14:textId="77777777" w:rsidR="004D55EC" w:rsidRPr="008D76B2" w:rsidRDefault="004D55EC" w:rsidP="00B9188A">
            <w:pPr>
              <w:jc w:val="center"/>
              <w:rPr>
                <w:sz w:val="20"/>
                <w:szCs w:val="18"/>
                <w:lang w:eastAsia="es-ES"/>
              </w:rPr>
            </w:pPr>
            <w:r w:rsidRPr="008D76B2">
              <w:rPr>
                <w:sz w:val="20"/>
                <w:szCs w:val="18"/>
                <w:lang w:eastAsia="es-ES"/>
              </w:rPr>
              <w:t>7</w:t>
            </w:r>
          </w:p>
        </w:tc>
        <w:tc>
          <w:tcPr>
            <w:tcW w:w="3765" w:type="dxa"/>
            <w:vAlign w:val="center"/>
          </w:tcPr>
          <w:p w14:paraId="3DC3F616" w14:textId="77777777" w:rsidR="004D55EC" w:rsidRPr="008D76B2" w:rsidRDefault="004D55EC" w:rsidP="00B9188A">
            <w:pPr>
              <w:jc w:val="center"/>
              <w:rPr>
                <w:sz w:val="20"/>
                <w:szCs w:val="18"/>
                <w:lang w:eastAsia="es-ES"/>
              </w:rPr>
            </w:pPr>
            <w:r w:rsidRPr="008D76B2">
              <w:rPr>
                <w:sz w:val="20"/>
                <w:szCs w:val="18"/>
                <w:lang w:eastAsia="es-ES"/>
              </w:rPr>
              <w:t>Reinicia el dispositivo</w:t>
            </w:r>
          </w:p>
        </w:tc>
        <w:tc>
          <w:tcPr>
            <w:tcW w:w="1438" w:type="dxa"/>
            <w:vAlign w:val="center"/>
          </w:tcPr>
          <w:p w14:paraId="21C48BC7"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1B382148" w14:textId="77777777" w:rsidTr="00B9188A">
        <w:trPr>
          <w:jc w:val="center"/>
        </w:trPr>
        <w:tc>
          <w:tcPr>
            <w:tcW w:w="1435" w:type="dxa"/>
            <w:vAlign w:val="center"/>
          </w:tcPr>
          <w:p w14:paraId="1C872886" w14:textId="77777777" w:rsidR="004D55EC" w:rsidRPr="008D76B2" w:rsidRDefault="004D55EC" w:rsidP="00B9188A">
            <w:pPr>
              <w:jc w:val="center"/>
              <w:rPr>
                <w:sz w:val="20"/>
                <w:szCs w:val="18"/>
                <w:lang w:eastAsia="es-ES"/>
              </w:rPr>
            </w:pPr>
            <w:r w:rsidRPr="008D76B2">
              <w:rPr>
                <w:sz w:val="20"/>
                <w:szCs w:val="18"/>
                <w:lang w:eastAsia="es-ES"/>
              </w:rPr>
              <w:t>6</w:t>
            </w:r>
          </w:p>
        </w:tc>
        <w:tc>
          <w:tcPr>
            <w:tcW w:w="3765" w:type="dxa"/>
            <w:vAlign w:val="center"/>
          </w:tcPr>
          <w:p w14:paraId="082A6C42" w14:textId="77777777" w:rsidR="004D55EC" w:rsidRPr="008D76B2" w:rsidRDefault="004D55EC" w:rsidP="00B9188A">
            <w:pPr>
              <w:jc w:val="center"/>
              <w:rPr>
                <w:sz w:val="20"/>
                <w:szCs w:val="18"/>
                <w:lang w:eastAsia="es-ES"/>
              </w:rPr>
            </w:pPr>
            <w:r w:rsidRPr="008D76B2">
              <w:rPr>
                <w:sz w:val="20"/>
                <w:szCs w:val="18"/>
              </w:rPr>
              <w:t>Modo de suspensión de bajo consumo</w:t>
            </w:r>
          </w:p>
        </w:tc>
        <w:tc>
          <w:tcPr>
            <w:tcW w:w="1438" w:type="dxa"/>
            <w:vAlign w:val="center"/>
          </w:tcPr>
          <w:p w14:paraId="5E87CFB4"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2942D613" w14:textId="77777777" w:rsidTr="00B9188A">
        <w:trPr>
          <w:jc w:val="center"/>
        </w:trPr>
        <w:tc>
          <w:tcPr>
            <w:tcW w:w="1435" w:type="dxa"/>
            <w:vAlign w:val="center"/>
          </w:tcPr>
          <w:p w14:paraId="5361886B" w14:textId="77777777" w:rsidR="004D55EC" w:rsidRPr="008D76B2" w:rsidRDefault="004D55EC" w:rsidP="00B9188A">
            <w:pPr>
              <w:jc w:val="center"/>
              <w:rPr>
                <w:sz w:val="20"/>
                <w:szCs w:val="18"/>
                <w:lang w:eastAsia="es-ES"/>
              </w:rPr>
            </w:pPr>
            <w:r w:rsidRPr="008D76B2">
              <w:rPr>
                <w:sz w:val="20"/>
                <w:szCs w:val="18"/>
                <w:lang w:eastAsia="es-ES"/>
              </w:rPr>
              <w:t>5</w:t>
            </w:r>
          </w:p>
        </w:tc>
        <w:tc>
          <w:tcPr>
            <w:tcW w:w="3765" w:type="dxa"/>
            <w:vAlign w:val="center"/>
          </w:tcPr>
          <w:p w14:paraId="5FBB52BA" w14:textId="71E83FDE" w:rsidR="004D55EC" w:rsidRPr="008D76B2" w:rsidRDefault="008D76B2" w:rsidP="00B9188A">
            <w:pPr>
              <w:jc w:val="center"/>
              <w:rPr>
                <w:sz w:val="20"/>
                <w:szCs w:val="18"/>
                <w:lang w:eastAsia="es-ES"/>
              </w:rPr>
            </w:pPr>
            <w:r>
              <w:rPr>
                <w:sz w:val="20"/>
                <w:szCs w:val="18"/>
                <w:lang w:eastAsia="es-ES"/>
              </w:rPr>
              <w:t>M</w:t>
            </w:r>
            <w:r w:rsidR="004D55EC" w:rsidRPr="008D76B2">
              <w:rPr>
                <w:sz w:val="20"/>
                <w:szCs w:val="18"/>
                <w:lang w:eastAsia="es-ES"/>
              </w:rPr>
              <w:t>odo de ciclo desactivado</w:t>
            </w:r>
          </w:p>
        </w:tc>
        <w:tc>
          <w:tcPr>
            <w:tcW w:w="1438" w:type="dxa"/>
            <w:vAlign w:val="center"/>
          </w:tcPr>
          <w:p w14:paraId="30618BF4"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7C0B848B" w14:textId="77777777" w:rsidTr="00B9188A">
        <w:trPr>
          <w:jc w:val="center"/>
        </w:trPr>
        <w:tc>
          <w:tcPr>
            <w:tcW w:w="1435" w:type="dxa"/>
            <w:vAlign w:val="center"/>
          </w:tcPr>
          <w:p w14:paraId="041B66DB" w14:textId="77777777" w:rsidR="004D55EC" w:rsidRPr="008D76B2" w:rsidRDefault="004D55EC" w:rsidP="00B9188A">
            <w:pPr>
              <w:jc w:val="center"/>
              <w:rPr>
                <w:sz w:val="20"/>
                <w:szCs w:val="18"/>
                <w:lang w:eastAsia="es-ES"/>
              </w:rPr>
            </w:pPr>
            <w:r w:rsidRPr="008D76B2">
              <w:rPr>
                <w:sz w:val="20"/>
                <w:szCs w:val="18"/>
                <w:lang w:eastAsia="es-ES"/>
              </w:rPr>
              <w:t>4</w:t>
            </w:r>
          </w:p>
        </w:tc>
        <w:tc>
          <w:tcPr>
            <w:tcW w:w="3765" w:type="dxa"/>
            <w:vAlign w:val="center"/>
          </w:tcPr>
          <w:p w14:paraId="2A458BC5" w14:textId="77777777" w:rsidR="004D55EC" w:rsidRPr="008D76B2" w:rsidRDefault="004D55EC" w:rsidP="00B9188A">
            <w:pPr>
              <w:jc w:val="center"/>
              <w:rPr>
                <w:sz w:val="20"/>
                <w:szCs w:val="18"/>
                <w:lang w:eastAsia="es-ES"/>
              </w:rPr>
            </w:pPr>
            <w:r w:rsidRPr="008D76B2">
              <w:rPr>
                <w:sz w:val="20"/>
                <w:szCs w:val="18"/>
                <w:lang w:eastAsia="es-ES"/>
              </w:rPr>
              <w:t>-</w:t>
            </w:r>
          </w:p>
        </w:tc>
        <w:tc>
          <w:tcPr>
            <w:tcW w:w="1438" w:type="dxa"/>
            <w:vAlign w:val="center"/>
          </w:tcPr>
          <w:p w14:paraId="490FBE7C"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2F2C4F09" w14:textId="77777777" w:rsidTr="00B9188A">
        <w:trPr>
          <w:jc w:val="center"/>
        </w:trPr>
        <w:tc>
          <w:tcPr>
            <w:tcW w:w="1435" w:type="dxa"/>
            <w:vAlign w:val="center"/>
          </w:tcPr>
          <w:p w14:paraId="60E8BF1B" w14:textId="77777777" w:rsidR="004D55EC" w:rsidRPr="008D76B2" w:rsidRDefault="004D55EC" w:rsidP="00B9188A">
            <w:pPr>
              <w:jc w:val="center"/>
              <w:rPr>
                <w:sz w:val="20"/>
                <w:szCs w:val="18"/>
                <w:lang w:eastAsia="es-ES"/>
              </w:rPr>
            </w:pPr>
            <w:r w:rsidRPr="008D76B2">
              <w:rPr>
                <w:sz w:val="20"/>
                <w:szCs w:val="18"/>
                <w:lang w:eastAsia="es-ES"/>
              </w:rPr>
              <w:t>3</w:t>
            </w:r>
          </w:p>
        </w:tc>
        <w:tc>
          <w:tcPr>
            <w:tcW w:w="3765" w:type="dxa"/>
            <w:vAlign w:val="center"/>
          </w:tcPr>
          <w:p w14:paraId="5BF85D54" w14:textId="77777777" w:rsidR="004D55EC" w:rsidRPr="008D76B2" w:rsidRDefault="004D55EC" w:rsidP="00B9188A">
            <w:pPr>
              <w:jc w:val="center"/>
              <w:rPr>
                <w:sz w:val="20"/>
                <w:szCs w:val="18"/>
                <w:lang w:eastAsia="es-ES"/>
              </w:rPr>
            </w:pPr>
            <w:r w:rsidRPr="008D76B2">
              <w:rPr>
                <w:sz w:val="20"/>
                <w:szCs w:val="18"/>
                <w:lang w:eastAsia="es-ES"/>
              </w:rPr>
              <w:t>Termómetro deshabilitado</w:t>
            </w:r>
          </w:p>
        </w:tc>
        <w:tc>
          <w:tcPr>
            <w:tcW w:w="1438" w:type="dxa"/>
            <w:vAlign w:val="center"/>
          </w:tcPr>
          <w:p w14:paraId="62213648"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1AB62B17" w14:textId="77777777" w:rsidTr="00B9188A">
        <w:trPr>
          <w:jc w:val="center"/>
        </w:trPr>
        <w:tc>
          <w:tcPr>
            <w:tcW w:w="1435" w:type="dxa"/>
            <w:vAlign w:val="center"/>
          </w:tcPr>
          <w:p w14:paraId="51E0CECE" w14:textId="77777777" w:rsidR="004D55EC" w:rsidRPr="008D76B2" w:rsidRDefault="004D55EC" w:rsidP="00B9188A">
            <w:pPr>
              <w:jc w:val="center"/>
              <w:rPr>
                <w:sz w:val="20"/>
                <w:szCs w:val="18"/>
                <w:lang w:eastAsia="es-ES"/>
              </w:rPr>
            </w:pPr>
            <w:r w:rsidRPr="008D76B2">
              <w:rPr>
                <w:sz w:val="20"/>
                <w:szCs w:val="18"/>
                <w:lang w:eastAsia="es-ES"/>
              </w:rPr>
              <w:t>2</w:t>
            </w:r>
          </w:p>
        </w:tc>
        <w:tc>
          <w:tcPr>
            <w:tcW w:w="3765" w:type="dxa"/>
            <w:vMerge w:val="restart"/>
            <w:vAlign w:val="center"/>
          </w:tcPr>
          <w:p w14:paraId="386A9A11" w14:textId="77777777" w:rsidR="004D55EC" w:rsidRPr="008D76B2" w:rsidRDefault="004D55EC" w:rsidP="00B9188A">
            <w:pPr>
              <w:jc w:val="center"/>
              <w:rPr>
                <w:sz w:val="20"/>
                <w:szCs w:val="18"/>
                <w:lang w:eastAsia="es-ES"/>
              </w:rPr>
            </w:pPr>
            <w:r w:rsidRPr="008D76B2">
              <w:rPr>
                <w:sz w:val="20"/>
                <w:szCs w:val="18"/>
                <w:lang w:eastAsia="es-ES"/>
              </w:rPr>
              <w:t>Oscilador de 8 MHz seleccionado.</w:t>
            </w:r>
          </w:p>
        </w:tc>
        <w:tc>
          <w:tcPr>
            <w:tcW w:w="1438" w:type="dxa"/>
            <w:vAlign w:val="center"/>
          </w:tcPr>
          <w:p w14:paraId="6CA540DC"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55A6EED2" w14:textId="77777777" w:rsidTr="00B9188A">
        <w:trPr>
          <w:jc w:val="center"/>
        </w:trPr>
        <w:tc>
          <w:tcPr>
            <w:tcW w:w="1435" w:type="dxa"/>
            <w:vAlign w:val="center"/>
          </w:tcPr>
          <w:p w14:paraId="599FCBE0" w14:textId="77777777" w:rsidR="004D55EC" w:rsidRPr="008D76B2" w:rsidRDefault="004D55EC" w:rsidP="00B9188A">
            <w:pPr>
              <w:jc w:val="center"/>
              <w:rPr>
                <w:sz w:val="20"/>
                <w:szCs w:val="18"/>
                <w:lang w:eastAsia="es-ES"/>
              </w:rPr>
            </w:pPr>
            <w:r w:rsidRPr="008D76B2">
              <w:rPr>
                <w:sz w:val="20"/>
                <w:szCs w:val="18"/>
                <w:lang w:eastAsia="es-ES"/>
              </w:rPr>
              <w:t>1</w:t>
            </w:r>
          </w:p>
        </w:tc>
        <w:tc>
          <w:tcPr>
            <w:tcW w:w="3765" w:type="dxa"/>
            <w:vMerge/>
            <w:vAlign w:val="center"/>
          </w:tcPr>
          <w:p w14:paraId="625D24E4" w14:textId="77777777" w:rsidR="004D55EC" w:rsidRPr="008D76B2" w:rsidRDefault="004D55EC" w:rsidP="00B9188A">
            <w:pPr>
              <w:jc w:val="center"/>
              <w:rPr>
                <w:sz w:val="20"/>
                <w:szCs w:val="18"/>
                <w:lang w:eastAsia="es-ES"/>
              </w:rPr>
            </w:pPr>
          </w:p>
        </w:tc>
        <w:tc>
          <w:tcPr>
            <w:tcW w:w="1438" w:type="dxa"/>
            <w:vAlign w:val="center"/>
          </w:tcPr>
          <w:p w14:paraId="2A5D3AD6" w14:textId="77777777" w:rsidR="004D55EC" w:rsidRPr="008D76B2" w:rsidRDefault="004D55EC" w:rsidP="00B9188A">
            <w:pPr>
              <w:jc w:val="center"/>
              <w:rPr>
                <w:sz w:val="20"/>
                <w:szCs w:val="18"/>
                <w:lang w:eastAsia="es-ES"/>
              </w:rPr>
            </w:pPr>
            <w:r w:rsidRPr="008D76B2">
              <w:rPr>
                <w:sz w:val="20"/>
                <w:szCs w:val="18"/>
                <w:lang w:eastAsia="es-ES"/>
              </w:rPr>
              <w:t>0</w:t>
            </w:r>
          </w:p>
        </w:tc>
      </w:tr>
      <w:tr w:rsidR="004D55EC" w:rsidRPr="0065147A" w14:paraId="190A9B0A" w14:textId="77777777" w:rsidTr="00B9188A">
        <w:trPr>
          <w:jc w:val="center"/>
        </w:trPr>
        <w:tc>
          <w:tcPr>
            <w:tcW w:w="1435" w:type="dxa"/>
            <w:vAlign w:val="center"/>
          </w:tcPr>
          <w:p w14:paraId="0024C848" w14:textId="77777777" w:rsidR="004D55EC" w:rsidRPr="008D76B2" w:rsidRDefault="004D55EC" w:rsidP="00B9188A">
            <w:pPr>
              <w:jc w:val="center"/>
              <w:rPr>
                <w:sz w:val="20"/>
                <w:szCs w:val="18"/>
                <w:lang w:eastAsia="es-ES"/>
              </w:rPr>
            </w:pPr>
            <w:r w:rsidRPr="008D76B2">
              <w:rPr>
                <w:sz w:val="20"/>
                <w:szCs w:val="18"/>
                <w:lang w:eastAsia="es-ES"/>
              </w:rPr>
              <w:t>0</w:t>
            </w:r>
          </w:p>
        </w:tc>
        <w:tc>
          <w:tcPr>
            <w:tcW w:w="3765" w:type="dxa"/>
            <w:vMerge/>
            <w:vAlign w:val="center"/>
          </w:tcPr>
          <w:p w14:paraId="1E242B67" w14:textId="77777777" w:rsidR="004D55EC" w:rsidRPr="008D76B2" w:rsidRDefault="004D55EC" w:rsidP="00B9188A">
            <w:pPr>
              <w:jc w:val="center"/>
              <w:rPr>
                <w:sz w:val="20"/>
                <w:szCs w:val="18"/>
                <w:lang w:eastAsia="es-ES"/>
              </w:rPr>
            </w:pPr>
          </w:p>
        </w:tc>
        <w:tc>
          <w:tcPr>
            <w:tcW w:w="1438" w:type="dxa"/>
            <w:vAlign w:val="center"/>
          </w:tcPr>
          <w:p w14:paraId="6CA1DF90" w14:textId="77777777" w:rsidR="004D55EC" w:rsidRPr="008D76B2" w:rsidRDefault="004D55EC" w:rsidP="00B9188A">
            <w:pPr>
              <w:jc w:val="center"/>
              <w:rPr>
                <w:sz w:val="20"/>
                <w:szCs w:val="18"/>
                <w:lang w:eastAsia="es-ES"/>
              </w:rPr>
            </w:pPr>
            <w:r w:rsidRPr="008D76B2">
              <w:rPr>
                <w:sz w:val="20"/>
                <w:szCs w:val="18"/>
                <w:lang w:eastAsia="es-ES"/>
              </w:rPr>
              <w:t>0</w:t>
            </w:r>
          </w:p>
        </w:tc>
      </w:tr>
    </w:tbl>
    <w:p w14:paraId="46EA8EB2" w14:textId="2A664569" w:rsidR="004D55EC" w:rsidRDefault="004D55EC" w:rsidP="004D55EC">
      <w:pPr>
        <w:rPr>
          <w:ins w:id="2297" w:author="Prieto Bailo, León Enrique" w:date="2023-07-07T21:16:00Z"/>
          <w:lang w:eastAsia="es-ES"/>
        </w:rPr>
      </w:pPr>
    </w:p>
    <w:p w14:paraId="30819873" w14:textId="77777777" w:rsidR="00854E6A" w:rsidRDefault="00854E6A" w:rsidP="004D55EC">
      <w:pPr>
        <w:rPr>
          <w:lang w:eastAsia="es-ES"/>
        </w:rPr>
      </w:pPr>
    </w:p>
    <w:p w14:paraId="2F71281E" w14:textId="77777777" w:rsidR="004D55EC" w:rsidRDefault="004D55EC" w:rsidP="004D55EC">
      <w:pPr>
        <w:rPr>
          <w:lang w:eastAsia="es-ES"/>
        </w:rPr>
      </w:pPr>
      <w:r w:rsidRPr="0065147A">
        <w:rPr>
          <w:lang w:eastAsia="es-ES"/>
        </w:rPr>
        <w:t xml:space="preserve">Escribimos el registro mediante la librería wire: </w:t>
      </w:r>
    </w:p>
    <w:p w14:paraId="231CDE7E" w14:textId="77777777" w:rsidR="004D55EC" w:rsidRDefault="004D55EC" w:rsidP="004D55EC">
      <w:pPr>
        <w:shd w:val="clear" w:color="auto" w:fill="FFFFFF"/>
        <w:spacing w:line="240" w:lineRule="auto"/>
        <w:rPr>
          <w:lang w:eastAsia="es-ES"/>
        </w:rPr>
      </w:pPr>
    </w:p>
    <w:p w14:paraId="25904837" w14:textId="77777777" w:rsidR="004D55EC" w:rsidRPr="001A39A4" w:rsidRDefault="004D55EC" w:rsidP="004D55EC">
      <w:pPr>
        <w:shd w:val="clear" w:color="auto" w:fill="FFFFFF"/>
        <w:spacing w:line="240" w:lineRule="auto"/>
        <w:rPr>
          <w:rFonts w:ascii="Courier New" w:eastAsia="Times New Roman" w:hAnsi="Courier New" w:cs="Courier New"/>
          <w:color w:val="008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beginTransmission</w:t>
      </w:r>
      <w:proofErr w:type="spellEnd"/>
      <w:r w:rsidRPr="001A39A4">
        <w:rPr>
          <w:rFonts w:ascii="Courier New" w:eastAsia="Times New Roman" w:hAnsi="Courier New" w:cs="Courier New"/>
          <w:b/>
          <w:bCs/>
          <w:color w:val="000080"/>
          <w:szCs w:val="24"/>
          <w:lang w:val="en-US" w:eastAsia="es-ES"/>
        </w:rPr>
        <w:t>(</w:t>
      </w:r>
      <w:proofErr w:type="spellStart"/>
      <w:r w:rsidRPr="001A39A4">
        <w:rPr>
          <w:rFonts w:ascii="Courier New" w:eastAsia="Times New Roman" w:hAnsi="Courier New" w:cs="Courier New"/>
          <w:color w:val="000000"/>
          <w:szCs w:val="24"/>
          <w:lang w:val="en-US" w:eastAsia="es-ES"/>
        </w:rPr>
        <w:t>gyro_address</w:t>
      </w:r>
      <w:proofErr w:type="spellEnd"/>
      <w:proofErr w:type="gramStart"/>
      <w:r w:rsidRPr="001A39A4">
        <w:rPr>
          <w:rFonts w:ascii="Courier New" w:eastAsia="Times New Roman" w:hAnsi="Courier New" w:cs="Courier New"/>
          <w:b/>
          <w:bCs/>
          <w:color w:val="000080"/>
          <w:szCs w:val="24"/>
          <w:lang w:val="en-US" w:eastAsia="es-ES"/>
        </w:rPr>
        <w:t>);</w:t>
      </w:r>
      <w:proofErr w:type="gramEnd"/>
    </w:p>
    <w:p w14:paraId="2B2F218D" w14:textId="77777777" w:rsidR="004D55EC" w:rsidRPr="001A39A4" w:rsidRDefault="004D55EC" w:rsidP="004D55EC">
      <w:pPr>
        <w:shd w:val="clear" w:color="auto" w:fill="FFFFFF"/>
        <w:spacing w:line="240" w:lineRule="auto"/>
        <w:rPr>
          <w:rFonts w:ascii="Courier New" w:eastAsia="Times New Roman" w:hAnsi="Courier New" w:cs="Courier New"/>
          <w:color w:val="008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write</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FF8000"/>
          <w:szCs w:val="24"/>
          <w:lang w:val="en-US" w:eastAsia="es-ES"/>
        </w:rPr>
        <w:t>0x6B</w:t>
      </w:r>
      <w:proofErr w:type="gramStart"/>
      <w:r w:rsidRPr="001A39A4">
        <w:rPr>
          <w:rFonts w:ascii="Courier New" w:eastAsia="Times New Roman" w:hAnsi="Courier New" w:cs="Courier New"/>
          <w:b/>
          <w:bCs/>
          <w:color w:val="000080"/>
          <w:szCs w:val="24"/>
          <w:lang w:val="en-US" w:eastAsia="es-ES"/>
        </w:rPr>
        <w:t>);</w:t>
      </w:r>
      <w:proofErr w:type="gramEnd"/>
    </w:p>
    <w:p w14:paraId="4A26E135" w14:textId="77777777" w:rsidR="004D55EC" w:rsidRPr="001A39A4" w:rsidRDefault="004D55EC" w:rsidP="004D55EC">
      <w:pPr>
        <w:shd w:val="clear" w:color="auto" w:fill="FFFFFF"/>
        <w:spacing w:line="240" w:lineRule="auto"/>
        <w:rPr>
          <w:rFonts w:ascii="Courier New" w:eastAsia="Times New Roman" w:hAnsi="Courier New" w:cs="Courier New"/>
          <w:color w:val="008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write</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FF8000"/>
          <w:szCs w:val="24"/>
          <w:lang w:val="en-US" w:eastAsia="es-ES"/>
        </w:rPr>
        <w:t>0x00</w:t>
      </w:r>
      <w:proofErr w:type="gramStart"/>
      <w:r w:rsidRPr="001A39A4">
        <w:rPr>
          <w:rFonts w:ascii="Courier New" w:eastAsia="Times New Roman" w:hAnsi="Courier New" w:cs="Courier New"/>
          <w:b/>
          <w:bCs/>
          <w:color w:val="000080"/>
          <w:szCs w:val="24"/>
          <w:lang w:val="en-US" w:eastAsia="es-ES"/>
        </w:rPr>
        <w:t>);</w:t>
      </w:r>
      <w:proofErr w:type="gramEnd"/>
    </w:p>
    <w:p w14:paraId="509A96EE" w14:textId="77777777" w:rsidR="004D55EC" w:rsidRPr="001A39A4" w:rsidRDefault="004D55EC" w:rsidP="004D55EC">
      <w:pPr>
        <w:shd w:val="clear" w:color="auto" w:fill="FFFFFF"/>
        <w:spacing w:line="240" w:lineRule="auto"/>
        <w:rPr>
          <w:rFonts w:ascii="Courier New" w:eastAsia="Times New Roman" w:hAnsi="Courier New" w:cs="Courier New"/>
          <w:color w:val="008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endTransmission</w:t>
      </w:r>
      <w:proofErr w:type="spellEnd"/>
      <w:r w:rsidRPr="001A39A4">
        <w:rPr>
          <w:rFonts w:ascii="Courier New" w:eastAsia="Times New Roman" w:hAnsi="Courier New" w:cs="Courier New"/>
          <w:b/>
          <w:bCs/>
          <w:color w:val="000080"/>
          <w:szCs w:val="24"/>
          <w:lang w:val="en-US" w:eastAsia="es-ES"/>
        </w:rPr>
        <w:t>(</w:t>
      </w:r>
      <w:proofErr w:type="gramStart"/>
      <w:r w:rsidRPr="001A39A4">
        <w:rPr>
          <w:rFonts w:ascii="Courier New" w:eastAsia="Times New Roman" w:hAnsi="Courier New" w:cs="Courier New"/>
          <w:b/>
          <w:bCs/>
          <w:color w:val="000080"/>
          <w:szCs w:val="24"/>
          <w:lang w:val="en-US" w:eastAsia="es-ES"/>
        </w:rPr>
        <w:t>);</w:t>
      </w:r>
      <w:proofErr w:type="gramEnd"/>
    </w:p>
    <w:p w14:paraId="559CF8C8" w14:textId="77777777" w:rsidR="004D55EC" w:rsidRPr="003C7DFF" w:rsidRDefault="004D55EC" w:rsidP="004D55EC">
      <w:pPr>
        <w:rPr>
          <w:lang w:val="en-US" w:eastAsia="es-ES"/>
        </w:rPr>
      </w:pPr>
    </w:p>
    <w:p w14:paraId="02010613" w14:textId="77777777" w:rsidR="004D55EC" w:rsidRDefault="004D55EC" w:rsidP="004D55EC">
      <w:pPr>
        <w:rPr>
          <w:lang w:eastAsia="es-ES"/>
        </w:rPr>
      </w:pPr>
      <w:r w:rsidRPr="0065147A">
        <w:rPr>
          <w:lang w:eastAsia="es-ES"/>
        </w:rPr>
        <w:t>Y repetimos el mismo proceso para el resto de los registros</w:t>
      </w:r>
      <w:r>
        <w:rPr>
          <w:lang w:eastAsia="es-ES"/>
        </w:rPr>
        <w:t>.</w:t>
      </w:r>
    </w:p>
    <w:p w14:paraId="7C52AC37" w14:textId="77777777" w:rsidR="004D55EC" w:rsidRPr="0065147A" w:rsidRDefault="004D55EC" w:rsidP="004D55EC">
      <w:pPr>
        <w:rPr>
          <w:lang w:eastAsia="es-ES"/>
        </w:rPr>
      </w:pPr>
    </w:p>
    <w:p w14:paraId="0AA5A55C" w14:textId="77777777" w:rsidR="004D55EC" w:rsidRDefault="004D55EC" w:rsidP="004D55EC">
      <w:pPr>
        <w:rPr>
          <w:lang w:eastAsia="es-ES"/>
        </w:rPr>
      </w:pPr>
      <w:r w:rsidRPr="0065147A">
        <w:rPr>
          <w:lang w:eastAsia="es-ES"/>
        </w:rPr>
        <w:t>Una vez se ha configurado adecuadamente el sensor, es hora de calibrarlo. Para hacerlo, se obtienen 2000 lecturas del sensor y se hace un promedio para, posteriormente, extraer estos valores de las futuras lecturas. Esto se hace para fijar como valores de referencia los valores que nos provee el acelerómetro al principio de la ejecución del código.</w:t>
      </w:r>
    </w:p>
    <w:p w14:paraId="0FC569B4" w14:textId="77777777" w:rsidR="004D55EC" w:rsidRPr="0065147A" w:rsidRDefault="004D55EC" w:rsidP="004D55EC">
      <w:pPr>
        <w:rPr>
          <w:lang w:eastAsia="es-ES"/>
        </w:rPr>
      </w:pPr>
    </w:p>
    <w:p w14:paraId="2374E979" w14:textId="4D87E1F6" w:rsidR="004D55EC" w:rsidRPr="007D3716" w:rsidRDefault="004D55EC" w:rsidP="004D55EC">
      <w:pPr>
        <w:rPr>
          <w:color w:val="000000"/>
          <w:lang w:eastAsia="es-ES"/>
        </w:rPr>
      </w:pPr>
      <w:proofErr w:type="spellStart"/>
      <w:r w:rsidRPr="001A39A4">
        <w:rPr>
          <w:rFonts w:ascii="Courier New" w:eastAsia="Times New Roman" w:hAnsi="Courier New" w:cs="Courier New"/>
          <w:b/>
          <w:bCs/>
          <w:color w:val="000000"/>
          <w:szCs w:val="24"/>
          <w:lang w:eastAsia="es-ES"/>
        </w:rPr>
        <w:t>init_</w:t>
      </w:r>
      <w:proofErr w:type="gramStart"/>
      <w:r w:rsidRPr="001A39A4">
        <w:rPr>
          <w:rFonts w:ascii="Courier New" w:eastAsia="Times New Roman" w:hAnsi="Courier New" w:cs="Courier New"/>
          <w:b/>
          <w:bCs/>
          <w:color w:val="000000"/>
          <w:szCs w:val="24"/>
          <w:lang w:eastAsia="es-ES"/>
        </w:rPr>
        <w:t>barometer</w:t>
      </w:r>
      <w:proofErr w:type="spellEnd"/>
      <w:r w:rsidRPr="001A39A4">
        <w:rPr>
          <w:rFonts w:ascii="Courier New" w:eastAsia="Times New Roman" w:hAnsi="Courier New" w:cs="Courier New"/>
          <w:b/>
          <w:bCs/>
          <w:color w:val="000000"/>
          <w:szCs w:val="24"/>
          <w:lang w:eastAsia="es-ES"/>
        </w:rPr>
        <w:t>(</w:t>
      </w:r>
      <w:proofErr w:type="gramEnd"/>
      <w:r w:rsidRPr="001A39A4">
        <w:rPr>
          <w:rFonts w:ascii="Courier New" w:eastAsia="Times New Roman" w:hAnsi="Courier New" w:cs="Courier New"/>
          <w:b/>
          <w:bCs/>
          <w:color w:val="000000"/>
          <w:szCs w:val="24"/>
          <w:lang w:eastAsia="es-ES"/>
        </w:rPr>
        <w:t>)</w:t>
      </w:r>
      <w:r w:rsidRPr="007D3716">
        <w:rPr>
          <w:rFonts w:ascii="Courier New" w:eastAsia="Times New Roman" w:hAnsi="Courier New" w:cs="Courier New"/>
          <w:b/>
          <w:bCs/>
          <w:color w:val="000080"/>
          <w:sz w:val="20"/>
          <w:szCs w:val="20"/>
          <w:lang w:eastAsia="es-ES"/>
        </w:rPr>
        <w:t>:</w:t>
      </w:r>
      <w:r w:rsidRPr="0065147A">
        <w:rPr>
          <w:lang w:eastAsia="es-ES"/>
        </w:rPr>
        <w:t xml:space="preserve"> Este método, se encarga de realizar el calibrado necesario para preparar el barómetro BMP280 para su uso. Para hacerlo, utiliza la librería Wire para realizar la conexión I</w:t>
      </w:r>
      <w:r w:rsidRPr="001A39A4">
        <w:rPr>
          <w:vertAlign w:val="superscript"/>
          <w:lang w:eastAsia="es-ES"/>
        </w:rPr>
        <w:t>2</w:t>
      </w:r>
      <w:r w:rsidRPr="0065147A">
        <w:rPr>
          <w:lang w:eastAsia="es-ES"/>
        </w:rPr>
        <w:t xml:space="preserve">C con el chip, </w:t>
      </w:r>
      <w:r w:rsidR="001A39A4">
        <w:rPr>
          <w:lang w:eastAsia="es-ES"/>
        </w:rPr>
        <w:t xml:space="preserve">junto </w:t>
      </w:r>
      <w:r w:rsidRPr="0065147A">
        <w:rPr>
          <w:lang w:eastAsia="es-ES"/>
        </w:rPr>
        <w:t xml:space="preserve">con la MPU6050. Las primeras líneas del método se encargan de iniciar la comunicación entre el microcontrolador y el dispositivo utilizando una dirección de 8 bits que identifica al dispositivo. </w:t>
      </w:r>
    </w:p>
    <w:p w14:paraId="572D7A95" w14:textId="77777777" w:rsidR="004D55EC" w:rsidRDefault="004D55EC" w:rsidP="004D55EC">
      <w:pPr>
        <w:rPr>
          <w:lang w:eastAsia="es-ES"/>
        </w:rPr>
      </w:pPr>
    </w:p>
    <w:p w14:paraId="06C485BE" w14:textId="77777777" w:rsidR="004D55EC" w:rsidRPr="0065147A" w:rsidRDefault="004D55EC" w:rsidP="004D55EC">
      <w:pPr>
        <w:rPr>
          <w:lang w:eastAsia="es-ES"/>
        </w:rPr>
      </w:pPr>
      <w:r w:rsidRPr="0065147A">
        <w:rPr>
          <w:lang w:eastAsia="es-ES"/>
        </w:rPr>
        <w:t>Una vez la conexión se ha demostrado que es satisfactoria, se configuran los valores de cuatro registros diferentes de 8 bits del sensor. Esta acción permite hacer lecturas de los parámetros de compensación y configurar el sensor.</w:t>
      </w:r>
    </w:p>
    <w:p w14:paraId="3C4B74CF" w14:textId="77777777" w:rsidR="004D55EC" w:rsidRDefault="004D55EC" w:rsidP="004D55EC">
      <w:pPr>
        <w:rPr>
          <w:lang w:eastAsia="es-ES"/>
        </w:rPr>
      </w:pPr>
    </w:p>
    <w:p w14:paraId="35CCF82D" w14:textId="1FB93848" w:rsidR="004D55EC" w:rsidRDefault="004D55EC" w:rsidP="004D55EC">
      <w:pPr>
        <w:rPr>
          <w:lang w:eastAsia="es-ES"/>
        </w:rPr>
      </w:pPr>
      <w:r w:rsidRPr="0065147A">
        <w:rPr>
          <w:lang w:eastAsia="es-ES"/>
        </w:rPr>
        <w:t>Como se ha mencionado anteriormente, el sensor es tremendamente sensible a los cambios de temperatura y es por eso por lo que es necesario hacer correcciones</w:t>
      </w:r>
      <w:del w:id="2298" w:author="Prieto Bailo, León Enrique" w:date="2023-07-07T19:28:00Z">
        <w:r w:rsidRPr="0065147A" w:rsidDel="00600078">
          <w:rPr>
            <w:lang w:eastAsia="es-ES"/>
          </w:rPr>
          <w:delText xml:space="preserve"> de las lecturas del sensor</w:delText>
        </w:r>
      </w:del>
      <w:r w:rsidRPr="0065147A">
        <w:rPr>
          <w:lang w:eastAsia="es-ES"/>
        </w:rPr>
        <w:t xml:space="preserve"> para poder utilizar</w:t>
      </w:r>
      <w:ins w:id="2299" w:author="Prieto Bailo, León Enrique" w:date="2023-07-07T19:28:00Z">
        <w:r w:rsidR="00600078">
          <w:rPr>
            <w:lang w:eastAsia="es-ES"/>
          </w:rPr>
          <w:t xml:space="preserve"> las lecturas </w:t>
        </w:r>
      </w:ins>
      <w:del w:id="2300" w:author="Prieto Bailo, León Enrique" w:date="2023-07-07T19:28:00Z">
        <w:r w:rsidRPr="0065147A" w:rsidDel="00600078">
          <w:rPr>
            <w:lang w:eastAsia="es-ES"/>
          </w:rPr>
          <w:delText xml:space="preserve">las </w:delText>
        </w:r>
      </w:del>
      <w:r w:rsidRPr="0065147A">
        <w:rPr>
          <w:lang w:eastAsia="es-ES"/>
        </w:rPr>
        <w:t xml:space="preserve">como referencia para el algoritmo de control. Para realizar las debidas correcciones se emplean unos parámetros de compensación que vienen integrados en los registros de lectura del microcontrolador. </w:t>
      </w:r>
    </w:p>
    <w:p w14:paraId="13599B0F" w14:textId="77777777" w:rsidR="004D55EC" w:rsidRDefault="004D55EC" w:rsidP="004D55EC">
      <w:pPr>
        <w:rPr>
          <w:lang w:eastAsia="es-ES"/>
        </w:rPr>
      </w:pPr>
    </w:p>
    <w:p w14:paraId="6F9E5794" w14:textId="30928D58" w:rsidR="004D55EC" w:rsidRDefault="004D55EC" w:rsidP="004D55EC">
      <w:pPr>
        <w:rPr>
          <w:lang w:eastAsia="es-ES"/>
        </w:rPr>
      </w:pPr>
      <w:r w:rsidRPr="0065147A">
        <w:rPr>
          <w:lang w:eastAsia="es-ES"/>
        </w:rPr>
        <w:t xml:space="preserve">Estos parámetros de compensación son 12 valores de 16 bits, 3 </w:t>
      </w:r>
      <w:r w:rsidR="001A39A4">
        <w:rPr>
          <w:lang w:eastAsia="es-ES"/>
        </w:rPr>
        <w:t xml:space="preserve">se emplean para correcciones </w:t>
      </w:r>
      <w:r w:rsidRPr="0065147A">
        <w:rPr>
          <w:lang w:eastAsia="es-ES"/>
        </w:rPr>
        <w:t xml:space="preserve">de temperatura y 9 </w:t>
      </w:r>
      <w:r w:rsidR="001A39A4">
        <w:rPr>
          <w:lang w:eastAsia="es-ES"/>
        </w:rPr>
        <w:t xml:space="preserve">para correcciones </w:t>
      </w:r>
      <w:r w:rsidRPr="0065147A">
        <w:rPr>
          <w:lang w:eastAsia="es-ES"/>
        </w:rPr>
        <w:t>de presión. El datasheet</w:t>
      </w:r>
      <w:ins w:id="2301" w:author="Prieto Bailo, León Enrique" w:date="2023-07-06T00:41:00Z">
        <w:r w:rsidR="00247CF5">
          <w:rPr>
            <w:lang w:eastAsia="es-ES"/>
          </w:rPr>
          <w:t xml:space="preserve"> </w:t>
        </w:r>
      </w:ins>
      <w:customXmlInsRangeStart w:id="2302" w:author="León Prieto" w:date="2023-07-05T01:03:00Z"/>
      <w:sdt>
        <w:sdtPr>
          <w:rPr>
            <w:color w:val="000000"/>
            <w:lang w:eastAsia="es-ES"/>
          </w:rPr>
          <w:tag w:val="MENDELEY_CITATION_v3_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"/>
          <w:id w:val="1545715427"/>
          <w:placeholder>
            <w:docPart w:val="DefaultPlaceholder_-1854013440"/>
          </w:placeholder>
        </w:sdtPr>
        <w:sdtContent>
          <w:customXmlInsRangeEnd w:id="2302"/>
          <w:ins w:id="2303" w:author="León Prieto" w:date="2023-07-07T21:44:00Z">
            <w:r w:rsidR="003E0E60" w:rsidRPr="003E0E60">
              <w:rPr>
                <w:color w:val="000000"/>
                <w:lang w:eastAsia="es-ES"/>
              </w:rPr>
              <w:t>[20]</w:t>
            </w:r>
          </w:ins>
          <w:customXmlInsRangeStart w:id="2304" w:author="León Prieto" w:date="2023-07-05T01:03:00Z"/>
        </w:sdtContent>
      </w:sdt>
      <w:customXmlInsRangeEnd w:id="2304"/>
      <w:r w:rsidRPr="0065147A">
        <w:rPr>
          <w:lang w:eastAsia="es-ES"/>
        </w:rPr>
        <w:t xml:space="preserve"> del BMP280 </w:t>
      </w:r>
      <w:ins w:id="2305" w:author="Prieto Bailo, León Enrique" w:date="2023-07-07T19:29:00Z">
        <w:r w:rsidR="00600078">
          <w:rPr>
            <w:lang w:eastAsia="es-ES"/>
          </w:rPr>
          <w:t xml:space="preserve">informa </w:t>
        </w:r>
      </w:ins>
      <w:del w:id="2306" w:author="Prieto Bailo, León Enrique" w:date="2023-07-07T19:29:00Z">
        <w:r w:rsidRPr="0065147A" w:rsidDel="00600078">
          <w:rPr>
            <w:lang w:eastAsia="es-ES"/>
          </w:rPr>
          <w:delText xml:space="preserve">nos dice </w:delText>
        </w:r>
      </w:del>
      <w:r w:rsidRPr="0065147A">
        <w:rPr>
          <w:lang w:eastAsia="es-ES"/>
        </w:rPr>
        <w:t xml:space="preserve">que estos valores se encuentran a partir del registro 136 </w:t>
      </w:r>
      <w:r w:rsidRPr="0065147A">
        <w:rPr>
          <w:lang w:eastAsia="es-ES"/>
        </w:rPr>
        <w:lastRenderedPageBreak/>
        <w:t xml:space="preserve">(0x88) en adelante por lo que se hace una solicitud de 24 bytes y se almacenan en las variables para luego utilizarlos </w:t>
      </w:r>
      <w:r w:rsidR="001A39A4">
        <w:rPr>
          <w:lang w:eastAsia="es-ES"/>
        </w:rPr>
        <w:t xml:space="preserve">para aplicar las </w:t>
      </w:r>
      <w:r w:rsidRPr="0065147A">
        <w:rPr>
          <w:lang w:eastAsia="es-ES"/>
        </w:rPr>
        <w:t>correcciones.</w:t>
      </w:r>
    </w:p>
    <w:p w14:paraId="2892AD65" w14:textId="77777777" w:rsidR="004D55EC" w:rsidRPr="0065147A" w:rsidRDefault="004D55EC" w:rsidP="004D55EC">
      <w:pPr>
        <w:rPr>
          <w:lang w:eastAsia="es-ES"/>
        </w:rPr>
      </w:pPr>
    </w:p>
    <w:p w14:paraId="1E12D36F"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beginTransmission</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BMP280_ADDRESS</w:t>
      </w:r>
      <w:proofErr w:type="gramStart"/>
      <w:r w:rsidRPr="001A39A4">
        <w:rPr>
          <w:rFonts w:ascii="Courier New" w:eastAsia="Times New Roman" w:hAnsi="Courier New" w:cs="Courier New"/>
          <w:b/>
          <w:bCs/>
          <w:color w:val="000080"/>
          <w:szCs w:val="24"/>
          <w:lang w:val="en-US" w:eastAsia="es-ES"/>
        </w:rPr>
        <w:t>);</w:t>
      </w:r>
      <w:proofErr w:type="gramEnd"/>
    </w:p>
    <w:p w14:paraId="534617B3"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write</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FF8000"/>
          <w:szCs w:val="24"/>
          <w:lang w:val="en-US" w:eastAsia="es-ES"/>
        </w:rPr>
        <w:t>0x88</w:t>
      </w:r>
      <w:proofErr w:type="gramStart"/>
      <w:r w:rsidRPr="001A39A4">
        <w:rPr>
          <w:rFonts w:ascii="Courier New" w:eastAsia="Times New Roman" w:hAnsi="Courier New" w:cs="Courier New"/>
          <w:b/>
          <w:bCs/>
          <w:color w:val="000080"/>
          <w:szCs w:val="24"/>
          <w:lang w:val="en-US" w:eastAsia="es-ES"/>
        </w:rPr>
        <w:t>);</w:t>
      </w:r>
      <w:proofErr w:type="gramEnd"/>
    </w:p>
    <w:p w14:paraId="430807B7"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endTransmission</w:t>
      </w:r>
      <w:proofErr w:type="spellEnd"/>
      <w:r w:rsidRPr="001A39A4">
        <w:rPr>
          <w:rFonts w:ascii="Courier New" w:eastAsia="Times New Roman" w:hAnsi="Courier New" w:cs="Courier New"/>
          <w:b/>
          <w:bCs/>
          <w:color w:val="000080"/>
          <w:szCs w:val="24"/>
          <w:lang w:val="en-US" w:eastAsia="es-ES"/>
        </w:rPr>
        <w:t>(</w:t>
      </w:r>
      <w:proofErr w:type="gramStart"/>
      <w:r w:rsidRPr="001A39A4">
        <w:rPr>
          <w:rFonts w:ascii="Courier New" w:eastAsia="Times New Roman" w:hAnsi="Courier New" w:cs="Courier New"/>
          <w:b/>
          <w:bCs/>
          <w:color w:val="000080"/>
          <w:szCs w:val="24"/>
          <w:lang w:val="en-US" w:eastAsia="es-ES"/>
        </w:rPr>
        <w:t>);</w:t>
      </w:r>
      <w:proofErr w:type="gramEnd"/>
    </w:p>
    <w:p w14:paraId="261CE195"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requestFrom</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BMP280_ADDRESS</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color w:val="FF8000"/>
          <w:szCs w:val="24"/>
          <w:lang w:val="en-US" w:eastAsia="es-ES"/>
        </w:rPr>
        <w:t>24</w:t>
      </w:r>
      <w:proofErr w:type="gramStart"/>
      <w:r w:rsidRPr="001A39A4">
        <w:rPr>
          <w:rFonts w:ascii="Courier New" w:eastAsia="Times New Roman" w:hAnsi="Courier New" w:cs="Courier New"/>
          <w:b/>
          <w:bCs/>
          <w:color w:val="000080"/>
          <w:szCs w:val="24"/>
          <w:lang w:val="en-US" w:eastAsia="es-ES"/>
        </w:rPr>
        <w:t>);</w:t>
      </w:r>
      <w:proofErr w:type="gramEnd"/>
    </w:p>
    <w:p w14:paraId="3D06CC66"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dig_T1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48DC3288"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dig_T2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428B5E34"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dig_T3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77A9BFB6"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dig_P1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462CAC9E"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dig_P2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3AE6FAD9"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dig_P3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4A321B51"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dig_P4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7F4ECD03"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dig_P5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0D1BDD16"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dig_P6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00FD452D"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dig_P7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0F537AF6" w14:textId="77777777" w:rsidR="004D55EC" w:rsidRPr="001A39A4" w:rsidRDefault="004D55EC" w:rsidP="004D55EC">
      <w:pPr>
        <w:shd w:val="clear" w:color="auto" w:fill="FFFFFF"/>
        <w:spacing w:line="240" w:lineRule="auto"/>
        <w:rPr>
          <w:rFonts w:ascii="Courier New" w:eastAsia="Times New Roman" w:hAnsi="Courier New" w:cs="Courier New"/>
          <w:color w:val="000000"/>
          <w:szCs w:val="24"/>
          <w:lang w:val="en-US" w:eastAsia="es-ES"/>
        </w:rPr>
      </w:pPr>
      <w:r w:rsidRPr="001A39A4">
        <w:rPr>
          <w:rFonts w:ascii="Courier New" w:eastAsia="Times New Roman" w:hAnsi="Courier New" w:cs="Courier New"/>
          <w:color w:val="000000"/>
          <w:szCs w:val="24"/>
          <w:lang w:val="en-US" w:eastAsia="es-ES"/>
        </w:rPr>
        <w:t xml:space="preserve">dig_P8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10A0D7E8" w14:textId="77777777" w:rsidR="004D55EC" w:rsidRPr="001A39A4" w:rsidRDefault="004D55EC" w:rsidP="004D55EC">
      <w:pPr>
        <w:shd w:val="clear" w:color="auto" w:fill="FFFFFF"/>
        <w:spacing w:line="240" w:lineRule="auto"/>
        <w:rPr>
          <w:rFonts w:ascii="Times New Roman" w:eastAsia="Times New Roman" w:hAnsi="Times New Roman" w:cs="Times New Roman"/>
          <w:sz w:val="32"/>
          <w:szCs w:val="32"/>
          <w:lang w:val="en-US" w:eastAsia="es-ES"/>
        </w:rPr>
      </w:pPr>
      <w:r w:rsidRPr="001A39A4">
        <w:rPr>
          <w:rFonts w:ascii="Courier New" w:eastAsia="Times New Roman" w:hAnsi="Courier New" w:cs="Courier New"/>
          <w:color w:val="000000"/>
          <w:szCs w:val="24"/>
          <w:lang w:val="en-US" w:eastAsia="es-ES"/>
        </w:rPr>
        <w:t xml:space="preserve">dig_P9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proofErr w:type="spellStart"/>
      <w:r w:rsidRPr="001A39A4">
        <w:rPr>
          <w:rFonts w:ascii="Courier New" w:eastAsia="Times New Roman" w:hAnsi="Courier New" w:cs="Courier New"/>
          <w:color w:val="000000"/>
          <w:szCs w:val="24"/>
          <w:lang w:val="en-US" w:eastAsia="es-ES"/>
        </w:rPr>
        <w:t>Wire</w:t>
      </w:r>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read</w:t>
      </w:r>
      <w:proofErr w:type="spellEnd"/>
      <w:r w:rsidRPr="001A39A4">
        <w:rPr>
          <w:rFonts w:ascii="Courier New" w:eastAsia="Times New Roman" w:hAnsi="Courier New" w:cs="Courier New"/>
          <w:b/>
          <w:bCs/>
          <w:color w:val="000080"/>
          <w:szCs w:val="24"/>
          <w:lang w:val="en-US" w:eastAsia="es-ES"/>
        </w:rPr>
        <w:t>()</w:t>
      </w:r>
      <w:r w:rsidRPr="001A39A4">
        <w:rPr>
          <w:rFonts w:ascii="Courier New" w:eastAsia="Times New Roman" w:hAnsi="Courier New" w:cs="Courier New"/>
          <w:color w:val="000000"/>
          <w:szCs w:val="24"/>
          <w:lang w:val="en-US" w:eastAsia="es-ES"/>
        </w:rPr>
        <w:t xml:space="preserve"> </w:t>
      </w:r>
      <w:r w:rsidRPr="001A39A4">
        <w:rPr>
          <w:rFonts w:ascii="Courier New" w:eastAsia="Times New Roman" w:hAnsi="Courier New" w:cs="Courier New"/>
          <w:b/>
          <w:bCs/>
          <w:color w:val="000080"/>
          <w:szCs w:val="24"/>
          <w:lang w:val="en-US" w:eastAsia="es-ES"/>
        </w:rPr>
        <w:t>&lt;&lt;</w:t>
      </w:r>
      <w:r w:rsidRPr="001A39A4">
        <w:rPr>
          <w:rFonts w:ascii="Courier New" w:eastAsia="Times New Roman" w:hAnsi="Courier New" w:cs="Courier New"/>
          <w:color w:val="000000"/>
          <w:szCs w:val="24"/>
          <w:lang w:val="en-US" w:eastAsia="es-ES"/>
        </w:rPr>
        <w:t xml:space="preserve"> </w:t>
      </w:r>
      <w:proofErr w:type="gramStart"/>
      <w:r w:rsidRPr="001A39A4">
        <w:rPr>
          <w:rFonts w:ascii="Courier New" w:eastAsia="Times New Roman" w:hAnsi="Courier New" w:cs="Courier New"/>
          <w:color w:val="FF8000"/>
          <w:szCs w:val="24"/>
          <w:lang w:val="en-US" w:eastAsia="es-ES"/>
        </w:rPr>
        <w:t>8</w:t>
      </w:r>
      <w:r w:rsidRPr="001A39A4">
        <w:rPr>
          <w:rFonts w:ascii="Courier New" w:eastAsia="Times New Roman" w:hAnsi="Courier New" w:cs="Courier New"/>
          <w:b/>
          <w:bCs/>
          <w:color w:val="000080"/>
          <w:szCs w:val="24"/>
          <w:lang w:val="en-US" w:eastAsia="es-ES"/>
        </w:rPr>
        <w:t>;</w:t>
      </w:r>
      <w:proofErr w:type="gramEnd"/>
    </w:p>
    <w:p w14:paraId="0587A887" w14:textId="77777777" w:rsidR="004D55EC" w:rsidRPr="00242D46" w:rsidRDefault="004D55EC" w:rsidP="004D55EC">
      <w:pPr>
        <w:rPr>
          <w:lang w:val="en-US" w:eastAsia="es-ES"/>
        </w:rPr>
      </w:pPr>
    </w:p>
    <w:p w14:paraId="4058F894" w14:textId="77777777" w:rsidR="004D55EC" w:rsidRDefault="004D55EC" w:rsidP="004D55EC">
      <w:pPr>
        <w:rPr>
          <w:lang w:eastAsia="es-ES"/>
        </w:rPr>
      </w:pPr>
      <w:r>
        <w:rPr>
          <w:lang w:eastAsia="es-ES"/>
        </w:rPr>
        <w:t>Finalmente</w:t>
      </w:r>
      <w:r w:rsidRPr="0065147A">
        <w:rPr>
          <w:lang w:eastAsia="es-ES"/>
        </w:rPr>
        <w:t xml:space="preserve">, </w:t>
      </w:r>
      <w:r>
        <w:rPr>
          <w:lang w:eastAsia="es-ES"/>
        </w:rPr>
        <w:t>ajustamos los registros de configuración del sensor para prepararlo para el tipo de operación a realizar. Esta configuración se lleva a cabo de una manera muy similar a la que se hace con la IMU. Los registros modificados son el 244 y el 245, los cuales permiten ajustar los siguientes parámetros:</w:t>
      </w:r>
    </w:p>
    <w:p w14:paraId="30452A6F" w14:textId="77777777" w:rsidR="004D55EC" w:rsidRDefault="004D55EC" w:rsidP="004D55EC">
      <w:pPr>
        <w:rPr>
          <w:lang w:eastAsia="es-ES"/>
        </w:rPr>
      </w:pPr>
    </w:p>
    <w:p w14:paraId="6879AC41" w14:textId="77777777" w:rsidR="004D55EC" w:rsidRDefault="004D55EC" w:rsidP="004D55EC">
      <w:pPr>
        <w:pStyle w:val="ListParagraph"/>
        <w:numPr>
          <w:ilvl w:val="0"/>
          <w:numId w:val="30"/>
        </w:numPr>
        <w:rPr>
          <w:lang w:eastAsia="es-ES"/>
        </w:rPr>
      </w:pPr>
      <w:proofErr w:type="spellStart"/>
      <w:r>
        <w:rPr>
          <w:lang w:eastAsia="es-ES"/>
        </w:rPr>
        <w:t>Temperature</w:t>
      </w:r>
      <w:proofErr w:type="spellEnd"/>
      <w:r>
        <w:rPr>
          <w:lang w:eastAsia="es-ES"/>
        </w:rPr>
        <w:t xml:space="preserve"> </w:t>
      </w:r>
      <w:proofErr w:type="spellStart"/>
      <w:r>
        <w:rPr>
          <w:lang w:eastAsia="es-ES"/>
        </w:rPr>
        <w:t>oversampling</w:t>
      </w:r>
      <w:proofErr w:type="spellEnd"/>
      <w:r>
        <w:rPr>
          <w:lang w:eastAsia="es-ES"/>
        </w:rPr>
        <w:t>: x2.</w:t>
      </w:r>
    </w:p>
    <w:p w14:paraId="1ED221D7" w14:textId="77777777" w:rsidR="004D55EC" w:rsidRDefault="004D55EC" w:rsidP="004D55EC">
      <w:pPr>
        <w:pStyle w:val="ListParagraph"/>
        <w:numPr>
          <w:ilvl w:val="0"/>
          <w:numId w:val="30"/>
        </w:numPr>
        <w:rPr>
          <w:lang w:eastAsia="es-ES"/>
        </w:rPr>
      </w:pPr>
      <w:proofErr w:type="spellStart"/>
      <w:r>
        <w:rPr>
          <w:lang w:eastAsia="es-ES"/>
        </w:rPr>
        <w:t>Pressure</w:t>
      </w:r>
      <w:proofErr w:type="spellEnd"/>
      <w:r>
        <w:rPr>
          <w:lang w:eastAsia="es-ES"/>
        </w:rPr>
        <w:t xml:space="preserve"> </w:t>
      </w:r>
      <w:proofErr w:type="spellStart"/>
      <w:r>
        <w:rPr>
          <w:lang w:eastAsia="es-ES"/>
        </w:rPr>
        <w:t>oversampling</w:t>
      </w:r>
      <w:proofErr w:type="spellEnd"/>
      <w:r>
        <w:rPr>
          <w:lang w:eastAsia="es-ES"/>
        </w:rPr>
        <w:t>: x2.</w:t>
      </w:r>
    </w:p>
    <w:p w14:paraId="7E6901FA" w14:textId="77777777" w:rsidR="004D55EC" w:rsidRDefault="004D55EC" w:rsidP="004D55EC">
      <w:pPr>
        <w:pStyle w:val="ListParagraph"/>
        <w:numPr>
          <w:ilvl w:val="0"/>
          <w:numId w:val="30"/>
        </w:numPr>
        <w:rPr>
          <w:lang w:eastAsia="es-ES"/>
        </w:rPr>
      </w:pPr>
      <w:proofErr w:type="spellStart"/>
      <w:r>
        <w:rPr>
          <w:lang w:eastAsia="es-ES"/>
        </w:rPr>
        <w:t>Operational</w:t>
      </w:r>
      <w:proofErr w:type="spellEnd"/>
      <w:r>
        <w:rPr>
          <w:lang w:eastAsia="es-ES"/>
        </w:rPr>
        <w:t xml:space="preserve"> </w:t>
      </w:r>
      <w:proofErr w:type="spellStart"/>
      <w:r>
        <w:rPr>
          <w:lang w:eastAsia="es-ES"/>
        </w:rPr>
        <w:t>mode</w:t>
      </w:r>
      <w:proofErr w:type="spellEnd"/>
      <w:r>
        <w:rPr>
          <w:lang w:eastAsia="es-ES"/>
        </w:rPr>
        <w:t xml:space="preserve">: Normal </w:t>
      </w:r>
      <w:proofErr w:type="spellStart"/>
      <w:r>
        <w:rPr>
          <w:lang w:eastAsia="es-ES"/>
        </w:rPr>
        <w:t>mode</w:t>
      </w:r>
      <w:proofErr w:type="spellEnd"/>
      <w:r>
        <w:rPr>
          <w:lang w:eastAsia="es-ES"/>
        </w:rPr>
        <w:t>.</w:t>
      </w:r>
    </w:p>
    <w:p w14:paraId="1D7DE1F6" w14:textId="77777777" w:rsidR="004D55EC" w:rsidRDefault="004D55EC" w:rsidP="004D55EC">
      <w:pPr>
        <w:pStyle w:val="ListParagraph"/>
        <w:numPr>
          <w:ilvl w:val="0"/>
          <w:numId w:val="30"/>
        </w:numPr>
        <w:rPr>
          <w:lang w:val="en-US" w:eastAsia="es-ES"/>
        </w:rPr>
      </w:pPr>
      <w:r w:rsidRPr="009F232F">
        <w:rPr>
          <w:lang w:val="en-US" w:eastAsia="es-ES"/>
        </w:rPr>
        <w:t>Normal mode standby time duration</w:t>
      </w:r>
      <w:r>
        <w:rPr>
          <w:lang w:val="en-US" w:eastAsia="es-ES"/>
        </w:rPr>
        <w:t xml:space="preserve">: 0,5 </w:t>
      </w:r>
      <w:proofErr w:type="spellStart"/>
      <w:r>
        <w:rPr>
          <w:lang w:val="en-US" w:eastAsia="es-ES"/>
        </w:rPr>
        <w:t>ms.</w:t>
      </w:r>
      <w:proofErr w:type="spellEnd"/>
    </w:p>
    <w:p w14:paraId="015263E0" w14:textId="77777777" w:rsidR="004D55EC" w:rsidRPr="009F232F" w:rsidRDefault="004D55EC" w:rsidP="004D55EC">
      <w:pPr>
        <w:pStyle w:val="ListParagraph"/>
        <w:numPr>
          <w:ilvl w:val="0"/>
          <w:numId w:val="30"/>
        </w:numPr>
        <w:rPr>
          <w:lang w:val="en-US" w:eastAsia="es-ES"/>
        </w:rPr>
      </w:pPr>
      <w:r>
        <w:rPr>
          <w:lang w:val="en-US" w:eastAsia="es-ES"/>
        </w:rPr>
        <w:t>IIR filter time constant: 16.</w:t>
      </w:r>
    </w:p>
    <w:p w14:paraId="039D076E" w14:textId="57C91E77" w:rsidR="00BF44BB" w:rsidRDefault="00BF44BB" w:rsidP="00BF44BB"/>
    <w:p w14:paraId="3A9F900E" w14:textId="77777777" w:rsidR="004D55EC" w:rsidRPr="0065147A" w:rsidRDefault="004D55EC" w:rsidP="00BF44BB"/>
    <w:p w14:paraId="2DF0D5C2" w14:textId="0A1B4D67" w:rsidR="00780E63" w:rsidRDefault="00B349CB" w:rsidP="00696319">
      <w:pPr>
        <w:pStyle w:val="Heading3"/>
        <w:spacing w:before="0"/>
      </w:pPr>
      <w:bookmarkStart w:id="2307" w:name="_Toc139811974"/>
      <w:r w:rsidRPr="0065147A">
        <w:t>Bucle principal</w:t>
      </w:r>
      <w:bookmarkEnd w:id="2307"/>
    </w:p>
    <w:p w14:paraId="54751D51" w14:textId="77777777" w:rsidR="00BF44BB" w:rsidRPr="00BF44BB" w:rsidRDefault="00BF44BB" w:rsidP="00BF44BB"/>
    <w:p w14:paraId="2E2C0AC1" w14:textId="2B7049AB" w:rsidR="00780E63" w:rsidRDefault="00780E63" w:rsidP="00BF44BB">
      <w:r w:rsidRPr="0065147A">
        <w:t xml:space="preserve">En el bucle principal encontraremos la ejecución reiterativa de </w:t>
      </w:r>
      <w:r w:rsidR="00DE27C4">
        <w:t>las</w:t>
      </w:r>
      <w:r w:rsidRPr="0065147A">
        <w:t xml:space="preserve"> funciones</w:t>
      </w:r>
      <w:r w:rsidR="00DE27C4">
        <w:t xml:space="preserve"> principales</w:t>
      </w:r>
      <w:r w:rsidRPr="0065147A">
        <w:t xml:space="preserve"> que </w:t>
      </w:r>
      <w:r w:rsidR="00DE27C4">
        <w:t>segmentan el código en sus respectivos módulos</w:t>
      </w:r>
      <w:r w:rsidRPr="0065147A">
        <w:t xml:space="preserve">. En estas funciones se </w:t>
      </w:r>
      <w:r w:rsidR="002C20FC" w:rsidRPr="0065147A">
        <w:t>encontrarán</w:t>
      </w:r>
      <w:r w:rsidRPr="0065147A">
        <w:t xml:space="preserve"> las tareas de cálculo de referencias, obtención de medidas de los sensores, </w:t>
      </w:r>
      <w:r w:rsidR="00DE27C4" w:rsidRPr="0065147A">
        <w:t>cálculo</w:t>
      </w:r>
      <w:r w:rsidRPr="0065147A">
        <w:t xml:space="preserve"> de la señal de error y posterior </w:t>
      </w:r>
      <w:r w:rsidR="00DE27C4" w:rsidRPr="0065147A">
        <w:t>cálculo</w:t>
      </w:r>
      <w:r w:rsidRPr="0065147A">
        <w:t xml:space="preserve"> de los PID y finalmente </w:t>
      </w:r>
      <w:ins w:id="2308" w:author="Prieto Bailo, León Enrique" w:date="2023-07-07T19:30:00Z">
        <w:r w:rsidR="00600078">
          <w:t xml:space="preserve">la </w:t>
        </w:r>
      </w:ins>
      <w:r w:rsidRPr="0065147A">
        <w:t xml:space="preserve">adaptación de la señal para los actuadores del cuadricóptero. Adicionalmente también hay un </w:t>
      </w:r>
      <w:r w:rsidR="00DE27C4" w:rsidRPr="0065147A">
        <w:t>módulo</w:t>
      </w:r>
      <w:r w:rsidRPr="0065147A">
        <w:t xml:space="preserve"> encargado de realizar tareas de </w:t>
      </w:r>
      <w:r w:rsidR="00DE27C4" w:rsidRPr="0065147A">
        <w:t>diagnóstico</w:t>
      </w:r>
      <w:r w:rsidRPr="0065147A">
        <w:t xml:space="preserve"> para depurar y un sistema de control de tiempo de ejecución de bucle.</w:t>
      </w:r>
    </w:p>
    <w:p w14:paraId="1374609A" w14:textId="5AFA4B72" w:rsidR="00BF44BB" w:rsidRDefault="00BF44BB" w:rsidP="00BF44BB">
      <w:pPr>
        <w:rPr>
          <w:ins w:id="2309" w:author="Prieto Bailo, León Enrique" w:date="2023-07-03T20:55:00Z"/>
        </w:rPr>
      </w:pPr>
    </w:p>
    <w:p w14:paraId="4F2D4C86" w14:textId="77777777" w:rsidR="001A6BC6" w:rsidRDefault="001A6BC6" w:rsidP="00BF44BB"/>
    <w:p w14:paraId="173933AB" w14:textId="111C4F1A" w:rsidR="00BF44BB" w:rsidRDefault="001A6BC6" w:rsidP="001A6BC6">
      <w:pPr>
        <w:pStyle w:val="Heading4"/>
        <w:rPr>
          <w:ins w:id="2310" w:author="Prieto Bailo, León Enrique" w:date="2023-07-03T20:54:00Z"/>
        </w:rPr>
      </w:pPr>
      <w:commentRangeStart w:id="2311"/>
      <w:ins w:id="2312" w:author="Prieto Bailo, León Enrique" w:date="2023-07-03T20:54:00Z">
        <w:r>
          <w:t>Sistema de duración de control del bucle</w:t>
        </w:r>
      </w:ins>
    </w:p>
    <w:p w14:paraId="2B08EBE1" w14:textId="0B11AA18" w:rsidR="001A6BC6" w:rsidDel="001A6BC6" w:rsidRDefault="001A6BC6" w:rsidP="001A6BC6">
      <w:pPr>
        <w:pStyle w:val="Heading4"/>
        <w:numPr>
          <w:ilvl w:val="0"/>
          <w:numId w:val="0"/>
        </w:numPr>
        <w:spacing w:before="0"/>
        <w:rPr>
          <w:del w:id="2313" w:author="Prieto Bailo, León Enrique" w:date="2023-07-03T20:54:00Z"/>
        </w:rPr>
      </w:pPr>
      <w:moveToRangeStart w:id="2314" w:author="Prieto Bailo, León Enrique" w:date="2023-07-03T20:54:00Z" w:name="move139310107"/>
      <w:moveTo w:id="2315" w:author="Prieto Bailo, León Enrique" w:date="2023-07-03T20:54:00Z">
        <w:del w:id="2316" w:author="Prieto Bailo, León Enrique" w:date="2023-07-03T20:54:00Z">
          <w:r w:rsidRPr="0065147A" w:rsidDel="001A6BC6">
            <w:delText>Sistema de control de duración del bucle.</w:delText>
          </w:r>
        </w:del>
      </w:moveTo>
    </w:p>
    <w:p w14:paraId="623B621B" w14:textId="77777777" w:rsidR="001A6BC6" w:rsidRDefault="001A6BC6" w:rsidP="001A6BC6">
      <w:pPr>
        <w:rPr>
          <w:moveTo w:id="2317" w:author="Prieto Bailo, León Enrique" w:date="2023-07-03T20:54:00Z"/>
        </w:rPr>
      </w:pPr>
    </w:p>
    <w:p w14:paraId="143C472E" w14:textId="77777777" w:rsidR="001A6BC6" w:rsidRDefault="001A6BC6" w:rsidP="001A6BC6">
      <w:pPr>
        <w:rPr>
          <w:moveTo w:id="2318" w:author="Prieto Bailo, León Enrique" w:date="2023-07-03T20:54:00Z"/>
        </w:rPr>
      </w:pPr>
      <w:moveTo w:id="2319" w:author="Prieto Bailo, León Enrique" w:date="2023-07-03T20:54:00Z">
        <w:r>
          <w:lastRenderedPageBreak/>
          <w:t>Aunque la ejecución del bucle principal del código siempre involucre la repetición de los mismos módulos de código, no siempre se ejecuta con la misma rapidez. Esto puede deberse a situaciones específicas en las que se realizan cálculos más complejos o se requiere un tiempo adicional para acceder a los registros de alguno de los sensores.</w:t>
        </w:r>
      </w:moveTo>
    </w:p>
    <w:p w14:paraId="67836E33" w14:textId="77777777" w:rsidR="001A6BC6" w:rsidRDefault="001A6BC6" w:rsidP="001A6BC6">
      <w:pPr>
        <w:rPr>
          <w:moveTo w:id="2320" w:author="Prieto Bailo, León Enrique" w:date="2023-07-03T20:54:00Z"/>
        </w:rPr>
      </w:pPr>
    </w:p>
    <w:p w14:paraId="38278719" w14:textId="7139AC73" w:rsidR="001A6BC6" w:rsidRDefault="001A6BC6" w:rsidP="001A6BC6">
      <w:pPr>
        <w:rPr>
          <w:moveTo w:id="2321" w:author="Prieto Bailo, León Enrique" w:date="2023-07-03T20:54:00Z"/>
        </w:rPr>
      </w:pPr>
      <w:moveTo w:id="2322" w:author="Prieto Bailo, León Enrique" w:date="2023-07-03T20:54:00Z">
        <w:r>
          <w:t xml:space="preserve">No obstante, es crucial que los algoritmos de control se ejecuten a una frecuencia constante para garantizar la estabilidad del </w:t>
        </w:r>
        <w:del w:id="2323" w:author="Prieto Bailo, León Enrique" w:date="2023-07-05T22:49:00Z">
          <w:r w:rsidDel="00A73910">
            <w:delText>drone</w:delText>
          </w:r>
        </w:del>
      </w:moveTo>
      <w:ins w:id="2324" w:author="Prieto Bailo, León Enrique" w:date="2023-07-05T22:49:00Z">
        <w:r w:rsidR="00A73910">
          <w:t>dron</w:t>
        </w:r>
      </w:ins>
      <w:moveTo w:id="2325" w:author="Prieto Bailo, León Enrique" w:date="2023-07-03T20:54:00Z">
        <w:r>
          <w:t>. Para abordar esta necesidad, al final del bucle principal se incluye un fragmento de código encargado de mantener la duración del bucle de manera uniforme.</w:t>
        </w:r>
      </w:moveTo>
    </w:p>
    <w:p w14:paraId="5F76AB7D" w14:textId="77777777" w:rsidR="001A6BC6" w:rsidRDefault="001A6BC6" w:rsidP="001A6BC6">
      <w:pPr>
        <w:rPr>
          <w:moveTo w:id="2326" w:author="Prieto Bailo, León Enrique" w:date="2023-07-03T20:54:00Z"/>
        </w:rPr>
      </w:pPr>
    </w:p>
    <w:p w14:paraId="669DB958" w14:textId="77777777" w:rsidR="001A6BC6" w:rsidRDefault="001A6BC6" w:rsidP="001A6BC6">
      <w:pPr>
        <w:rPr>
          <w:moveTo w:id="2327" w:author="Prieto Bailo, León Enrique" w:date="2023-07-03T20:54:00Z"/>
        </w:rPr>
      </w:pPr>
      <w:moveTo w:id="2328" w:author="Prieto Bailo, León Enrique" w:date="2023-07-03T20:54:00Z">
        <w:r>
          <w:t>Este fragmento de código se implementa con el propósito de ajustar el tiempo de espera o realizar acciones adicionales para compensar cualquier variación en la duración del bucle principal. Su objetivo es mantener una frecuencia de ejecución constante, independientemente de las circunstancias que puedan afectar la velocidad de ejecución del código.</w:t>
        </w:r>
      </w:moveTo>
    </w:p>
    <w:p w14:paraId="4BDC4421" w14:textId="77777777" w:rsidR="001A6BC6" w:rsidRDefault="001A6BC6" w:rsidP="001A6BC6">
      <w:pPr>
        <w:rPr>
          <w:moveTo w:id="2329" w:author="Prieto Bailo, León Enrique" w:date="2023-07-03T20:54:00Z"/>
        </w:rPr>
      </w:pPr>
    </w:p>
    <w:p w14:paraId="5C2E73B0" w14:textId="660B688A" w:rsidR="001A6BC6" w:rsidRDefault="001A6BC6" w:rsidP="001A6BC6">
      <w:pPr>
        <w:rPr>
          <w:ins w:id="2330" w:author="Prieto Bailo, León Enrique" w:date="2023-07-05T23:55:00Z"/>
        </w:rPr>
      </w:pPr>
      <w:moveTo w:id="2331" w:author="Prieto Bailo, León Enrique" w:date="2023-07-03T20:54:00Z">
        <w:r>
          <w:t xml:space="preserve">Esta práctica asegura que el algoritmo de control se ejecute de manera consistente y predecible, lo que resulta fundamental para lograr una operación estable y segura del </w:t>
        </w:r>
        <w:del w:id="2332" w:author="Prieto Bailo, León Enrique" w:date="2023-07-05T22:49:00Z">
          <w:r w:rsidDel="00A73910">
            <w:delText>drone</w:delText>
          </w:r>
        </w:del>
      </w:moveTo>
      <w:ins w:id="2333" w:author="Prieto Bailo, León Enrique" w:date="2023-07-05T22:49:00Z">
        <w:r w:rsidR="00A73910">
          <w:t>dron</w:t>
        </w:r>
      </w:ins>
      <w:moveTo w:id="2334" w:author="Prieto Bailo, León Enrique" w:date="2023-07-03T20:54:00Z">
        <w:r>
          <w:t xml:space="preserve">. </w:t>
        </w:r>
      </w:moveTo>
      <w:ins w:id="2335" w:author="Prieto Bailo, León Enrique" w:date="2023-07-05T23:34:00Z">
        <w:r w:rsidR="007175BF">
          <w:t xml:space="preserve">En la </w:t>
        </w:r>
        <w:r w:rsidR="007175BF" w:rsidRPr="007175BF">
          <w:fldChar w:fldCharType="begin"/>
        </w:r>
        <w:r w:rsidR="007175BF" w:rsidRPr="007175BF">
          <w:instrText xml:space="preserve"> REF _Ref139492515 \h </w:instrText>
        </w:r>
      </w:ins>
      <w:r w:rsidR="007175BF" w:rsidRPr="007175BF">
        <w:rPr>
          <w:rPrChange w:id="2336" w:author="Prieto Bailo, León Enrique" w:date="2023-07-05T23:35:00Z">
            <w:rPr>
              <w:b/>
              <w:bCs/>
            </w:rPr>
          </w:rPrChange>
        </w:rPr>
        <w:instrText xml:space="preserve"> \* MERGEFORMAT </w:instrText>
      </w:r>
      <w:r w:rsidR="007175BF" w:rsidRPr="007175BF">
        <w:fldChar w:fldCharType="separate"/>
      </w:r>
      <w:moveTo w:id="2337" w:author="Prieto Bailo, León Enrique" w:date="2023-07-03T20:54:00Z">
        <w:ins w:id="2338" w:author="Prieto Bailo, León Enrique" w:date="2023-07-09T17:01:00Z">
          <w:r w:rsidR="00B055D0" w:rsidRPr="00B055D0">
            <w:rPr>
              <w:rPrChange w:id="2339" w:author="Prieto Bailo, León Enrique" w:date="2023-07-09T17:01:00Z">
                <w:rPr>
                  <w:b/>
                  <w:bCs/>
                </w:rPr>
              </w:rPrChange>
            </w:rPr>
            <w:t xml:space="preserve">Fig. </w:t>
          </w:r>
        </w:ins>
      </w:moveTo>
      <w:ins w:id="2340" w:author="Prieto Bailo, León Enrique" w:date="2023-07-09T17:01:00Z">
        <w:r w:rsidR="00B055D0" w:rsidRPr="00B055D0">
          <w:rPr>
            <w:noProof/>
            <w:rPrChange w:id="2341" w:author="Prieto Bailo, León Enrique" w:date="2023-07-09T17:01:00Z">
              <w:rPr>
                <w:b/>
                <w:bCs/>
                <w:noProof/>
              </w:rPr>
            </w:rPrChange>
          </w:rPr>
          <w:t>3</w:t>
        </w:r>
        <w:r w:rsidR="00B055D0" w:rsidRPr="00B055D0">
          <w:rPr>
            <w:noProof/>
            <w:rPrChange w:id="2342" w:author="Prieto Bailo, León Enrique" w:date="2023-07-09T17:01:00Z">
              <w:rPr>
                <w:b/>
                <w:bCs/>
              </w:rPr>
            </w:rPrChange>
          </w:rPr>
          <w:t>.</w:t>
        </w:r>
        <w:r w:rsidR="00B055D0" w:rsidRPr="00B055D0">
          <w:rPr>
            <w:noProof/>
            <w:rPrChange w:id="2343" w:author="Prieto Bailo, León Enrique" w:date="2023-07-09T17:01:00Z">
              <w:rPr>
                <w:b/>
                <w:bCs/>
                <w:noProof/>
              </w:rPr>
            </w:rPrChange>
          </w:rPr>
          <w:t>3</w:t>
        </w:r>
      </w:ins>
      <w:ins w:id="2344" w:author="Prieto Bailo, León Enrique" w:date="2023-07-05T23:34:00Z">
        <w:r w:rsidR="007175BF" w:rsidRPr="007175BF">
          <w:fldChar w:fldCharType="end"/>
        </w:r>
      </w:ins>
      <w:ins w:id="2345" w:author="Prieto Bailo, León Enrique" w:date="2023-07-05T23:35:00Z">
        <w:r w:rsidR="007175BF">
          <w:t xml:space="preserve"> se puede ver la estrategia seguida para mantener una frecuencia de ejecución constante.</w:t>
        </w:r>
      </w:ins>
    </w:p>
    <w:p w14:paraId="42229670" w14:textId="2D36341C" w:rsidR="00085A43" w:rsidRDefault="00085A43" w:rsidP="001A6BC6">
      <w:pPr>
        <w:rPr>
          <w:ins w:id="2346" w:author="Prieto Bailo, León Enrique" w:date="2023-07-05T23:55:00Z"/>
        </w:rPr>
      </w:pPr>
    </w:p>
    <w:p w14:paraId="1379DF88" w14:textId="77777777" w:rsidR="00085A43" w:rsidRDefault="00085A43" w:rsidP="001A6BC6">
      <w:pPr>
        <w:rPr>
          <w:ins w:id="2347" w:author="Prieto Bailo, León Enrique" w:date="2023-07-05T23:35:00Z"/>
        </w:rPr>
      </w:pPr>
    </w:p>
    <w:p w14:paraId="7F7B4B8A" w14:textId="13D67D9B" w:rsidR="007175BF" w:rsidDel="00085A43" w:rsidRDefault="00085A43">
      <w:pPr>
        <w:jc w:val="center"/>
        <w:rPr>
          <w:del w:id="2348" w:author="Prieto Bailo, León Enrique" w:date="2023-07-05T23:55:00Z"/>
          <w:moveTo w:id="2349" w:author="Prieto Bailo, León Enrique" w:date="2023-07-03T20:54:00Z"/>
        </w:rPr>
        <w:pPrChange w:id="2350" w:author="Prieto Bailo, León Enrique" w:date="2023-07-05T23:55:00Z">
          <w:pPr/>
        </w:pPrChange>
      </w:pPr>
      <w:ins w:id="2351" w:author="Prieto Bailo, León Enrique" w:date="2023-07-05T23:54:00Z">
        <w:r w:rsidRPr="00085A43">
          <w:rPr>
            <w:noProof/>
          </w:rPr>
          <w:drawing>
            <wp:inline distT="0" distB="0" distL="0" distR="0" wp14:anchorId="269D4D32" wp14:editId="44DDC127">
              <wp:extent cx="3414676" cy="1422648"/>
              <wp:effectExtent l="0" t="0" r="0" b="635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35912" cy="1431496"/>
                      </a:xfrm>
                      <a:prstGeom prst="rect">
                        <a:avLst/>
                      </a:prstGeom>
                    </pic:spPr>
                  </pic:pic>
                </a:graphicData>
              </a:graphic>
            </wp:inline>
          </w:drawing>
        </w:r>
      </w:ins>
    </w:p>
    <w:p w14:paraId="7D190EA3" w14:textId="77777777" w:rsidR="001A6BC6" w:rsidDel="00085A43" w:rsidRDefault="001A6BC6">
      <w:pPr>
        <w:jc w:val="center"/>
        <w:rPr>
          <w:del w:id="2352" w:author="Prieto Bailo, León Enrique" w:date="2023-07-05T23:55:00Z"/>
          <w:moveTo w:id="2353" w:author="Prieto Bailo, León Enrique" w:date="2023-07-03T20:54:00Z"/>
        </w:rPr>
        <w:pPrChange w:id="2354" w:author="Prieto Bailo, León Enrique" w:date="2023-07-05T23:55:00Z">
          <w:pPr/>
        </w:pPrChange>
      </w:pPr>
    </w:p>
    <w:p w14:paraId="45536C0A" w14:textId="193DFC71" w:rsidR="001A6BC6" w:rsidRDefault="001A6BC6">
      <w:pPr>
        <w:jc w:val="center"/>
        <w:rPr>
          <w:moveTo w:id="2355" w:author="Prieto Bailo, León Enrique" w:date="2023-07-03T20:54:00Z"/>
        </w:rPr>
        <w:pPrChange w:id="2356" w:author="Prieto Bailo, León Enrique" w:date="2023-07-05T23:55:00Z">
          <w:pPr>
            <w:keepNext/>
            <w:jc w:val="center"/>
          </w:pPr>
        </w:pPrChange>
      </w:pPr>
      <w:moveTo w:id="2357" w:author="Prieto Bailo, León Enrique" w:date="2023-07-03T20:54:00Z">
        <w:del w:id="2358" w:author="Prieto Bailo, León Enrique" w:date="2023-07-05T23:55:00Z">
          <w:r w:rsidRPr="007743AB" w:rsidDel="00085A43">
            <w:rPr>
              <w:noProof/>
            </w:rPr>
            <w:drawing>
              <wp:inline distT="0" distB="0" distL="0" distR="0" wp14:anchorId="2DF00F52" wp14:editId="7A0A2C0D">
                <wp:extent cx="3407434" cy="1210072"/>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431729" cy="1218700"/>
                        </a:xfrm>
                        <a:prstGeom prst="rect">
                          <a:avLst/>
                        </a:prstGeom>
                      </pic:spPr>
                    </pic:pic>
                  </a:graphicData>
                </a:graphic>
              </wp:inline>
            </w:drawing>
          </w:r>
        </w:del>
      </w:moveTo>
    </w:p>
    <w:p w14:paraId="2C6499F8" w14:textId="77777777" w:rsidR="001A6BC6" w:rsidRDefault="001A6BC6" w:rsidP="001A6BC6">
      <w:pPr>
        <w:keepNext/>
        <w:jc w:val="center"/>
        <w:rPr>
          <w:moveTo w:id="2359" w:author="Prieto Bailo, León Enrique" w:date="2023-07-03T20:54:00Z"/>
        </w:rPr>
      </w:pPr>
    </w:p>
    <w:p w14:paraId="2A738CDF" w14:textId="03E4942E" w:rsidR="001A6BC6" w:rsidRDefault="001A6BC6" w:rsidP="001A6BC6">
      <w:pPr>
        <w:pStyle w:val="Caption"/>
        <w:jc w:val="center"/>
        <w:rPr>
          <w:moveTo w:id="2360" w:author="Prieto Bailo, León Enrique" w:date="2023-07-03T20:54:00Z"/>
        </w:rPr>
      </w:pPr>
      <w:bookmarkStart w:id="2361" w:name="_Ref139492515"/>
      <w:moveTo w:id="2362" w:author="Prieto Bailo, León Enrique" w:date="2023-07-03T20:54:00Z">
        <w:r w:rsidRPr="00704136">
          <w:rPr>
            <w:b/>
            <w:bCs/>
          </w:rPr>
          <w:t xml:space="preserve">Fig. </w:t>
        </w:r>
      </w:moveTo>
      <w:ins w:id="2363"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364"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365" w:author="Prieto Bailo, León Enrique" w:date="2023-07-09T17:01:00Z">
        <w:r w:rsidR="00B055D0">
          <w:rPr>
            <w:b/>
            <w:bCs/>
            <w:noProof/>
          </w:rPr>
          <w:t>3</w:t>
        </w:r>
      </w:ins>
      <w:ins w:id="2366" w:author="Prieto Bailo, León Enrique" w:date="2023-07-07T18:33:00Z">
        <w:r w:rsidR="00C03F4A">
          <w:rPr>
            <w:b/>
            <w:bCs/>
          </w:rPr>
          <w:fldChar w:fldCharType="end"/>
        </w:r>
      </w:ins>
      <w:bookmarkEnd w:id="2361"/>
      <w:ins w:id="2367" w:author="León Prieto" w:date="2023-07-05T01:21:00Z">
        <w:del w:id="2368" w:author="Prieto Bailo, León Enrique" w:date="2023-07-05T22:01:00Z">
          <w:r w:rsidR="002D6336" w:rsidDel="00FA48AA">
            <w:rPr>
              <w:b/>
              <w:bCs/>
            </w:rPr>
            <w:fldChar w:fldCharType="begin"/>
          </w:r>
          <w:r w:rsidR="002D6336" w:rsidDel="00FA48AA">
            <w:rPr>
              <w:b/>
              <w:bCs/>
            </w:rPr>
            <w:delInstrText xml:space="preserve"> STYLEREF 1 \s </w:delInstrText>
          </w:r>
        </w:del>
      </w:ins>
      <w:del w:id="2369" w:author="Prieto Bailo, León Enrique" w:date="2023-07-05T22:01:00Z">
        <w:r w:rsidR="002D6336" w:rsidDel="00FA48AA">
          <w:rPr>
            <w:b/>
            <w:bCs/>
          </w:rPr>
          <w:fldChar w:fldCharType="separate"/>
        </w:r>
        <w:r w:rsidR="002D6336" w:rsidDel="00FA48AA">
          <w:rPr>
            <w:b/>
            <w:bCs/>
            <w:noProof/>
          </w:rPr>
          <w:delText>3</w:delText>
        </w:r>
      </w:del>
      <w:ins w:id="2370" w:author="León Prieto" w:date="2023-07-05T01:21:00Z">
        <w:del w:id="2371"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372" w:author="Prieto Bailo, León Enrique" w:date="2023-07-05T22:01:00Z">
        <w:r w:rsidR="002D6336" w:rsidDel="00FA48AA">
          <w:rPr>
            <w:b/>
            <w:bCs/>
          </w:rPr>
          <w:fldChar w:fldCharType="separate"/>
        </w:r>
      </w:del>
      <w:ins w:id="2373" w:author="León Prieto" w:date="2023-07-05T01:21:00Z">
        <w:del w:id="2374" w:author="Prieto Bailo, León Enrique" w:date="2023-07-05T22:01:00Z">
          <w:r w:rsidR="002D6336" w:rsidDel="00FA48AA">
            <w:rPr>
              <w:b/>
              <w:bCs/>
              <w:noProof/>
            </w:rPr>
            <w:delText>3</w:delText>
          </w:r>
          <w:r w:rsidR="002D6336" w:rsidDel="00FA48AA">
            <w:rPr>
              <w:b/>
              <w:bCs/>
            </w:rPr>
            <w:fldChar w:fldCharType="end"/>
          </w:r>
        </w:del>
      </w:ins>
      <w:ins w:id="2375" w:author="Omega" w:date="2023-07-05T00:09:00Z">
        <w:del w:id="2376" w:author="León Prieto" w:date="2023-07-05T01:21:00Z">
          <w:r w:rsidR="00A2508E" w:rsidDel="002D6336">
            <w:rPr>
              <w:b/>
              <w:bCs/>
            </w:rPr>
            <w:fldChar w:fldCharType="begin"/>
          </w:r>
          <w:r w:rsidR="00A2508E" w:rsidDel="002D6336">
            <w:rPr>
              <w:b/>
              <w:bCs/>
            </w:rPr>
            <w:delInstrText xml:space="preserve"> STYLEREF 1 \s </w:delInstrText>
          </w:r>
        </w:del>
      </w:ins>
      <w:del w:id="2377" w:author="León Prieto" w:date="2023-07-05T01:21:00Z">
        <w:r w:rsidR="00A2508E" w:rsidDel="002D6336">
          <w:rPr>
            <w:b/>
            <w:bCs/>
          </w:rPr>
          <w:fldChar w:fldCharType="separate"/>
        </w:r>
        <w:r w:rsidR="00A2508E" w:rsidDel="002D6336">
          <w:rPr>
            <w:b/>
            <w:bCs/>
            <w:noProof/>
          </w:rPr>
          <w:delText>3</w:delText>
        </w:r>
      </w:del>
      <w:ins w:id="2378" w:author="Omega" w:date="2023-07-05T00:09:00Z">
        <w:del w:id="2379"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380" w:author="León Prieto" w:date="2023-07-05T01:21:00Z">
        <w:r w:rsidR="00A2508E" w:rsidDel="002D6336">
          <w:rPr>
            <w:b/>
            <w:bCs/>
          </w:rPr>
          <w:fldChar w:fldCharType="separate"/>
        </w:r>
      </w:del>
      <w:ins w:id="2381" w:author="Omega" w:date="2023-07-05T00:09:00Z">
        <w:del w:id="2382" w:author="León Prieto" w:date="2023-07-05T01:21:00Z">
          <w:r w:rsidR="00A2508E" w:rsidDel="002D6336">
            <w:rPr>
              <w:b/>
              <w:bCs/>
              <w:noProof/>
            </w:rPr>
            <w:delText>3</w:delText>
          </w:r>
          <w:r w:rsidR="00A2508E" w:rsidDel="002D6336">
            <w:rPr>
              <w:b/>
              <w:bCs/>
            </w:rPr>
            <w:fldChar w:fldCharType="end"/>
          </w:r>
        </w:del>
      </w:ins>
      <w:ins w:id="2383" w:author="Prieto Bailo, León Enrique" w:date="2023-07-04T22:10:00Z">
        <w:del w:id="2384" w:author="Omega" w:date="2023-07-05T00:09:00Z">
          <w:r w:rsidR="001C4FE6" w:rsidDel="00A2508E">
            <w:rPr>
              <w:b/>
              <w:bCs/>
            </w:rPr>
            <w:fldChar w:fldCharType="begin"/>
          </w:r>
          <w:r w:rsidR="001C4FE6" w:rsidDel="00A2508E">
            <w:rPr>
              <w:b/>
              <w:bCs/>
            </w:rPr>
            <w:delInstrText xml:space="preserve"> STYLEREF 1 \s </w:delInstrText>
          </w:r>
        </w:del>
      </w:ins>
      <w:del w:id="2385" w:author="Omega" w:date="2023-07-05T00:09:00Z">
        <w:r w:rsidR="001C4FE6" w:rsidDel="00A2508E">
          <w:rPr>
            <w:b/>
            <w:bCs/>
          </w:rPr>
          <w:fldChar w:fldCharType="separate"/>
        </w:r>
        <w:r w:rsidR="001C4FE6" w:rsidDel="00A2508E">
          <w:rPr>
            <w:b/>
            <w:bCs/>
            <w:noProof/>
          </w:rPr>
          <w:delText>3</w:delText>
        </w:r>
      </w:del>
      <w:ins w:id="2386" w:author="Prieto Bailo, León Enrique" w:date="2023-07-04T22:10:00Z">
        <w:del w:id="2387"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388" w:author="Omega" w:date="2023-07-05T00:09:00Z">
        <w:r w:rsidR="001C4FE6" w:rsidDel="00A2508E">
          <w:rPr>
            <w:b/>
            <w:bCs/>
          </w:rPr>
          <w:fldChar w:fldCharType="separate"/>
        </w:r>
      </w:del>
      <w:ins w:id="2389" w:author="Prieto Bailo, León Enrique" w:date="2023-07-04T22:10:00Z">
        <w:del w:id="2390" w:author="Omega" w:date="2023-07-05T00:09:00Z">
          <w:r w:rsidR="001C4FE6" w:rsidDel="00A2508E">
            <w:rPr>
              <w:b/>
              <w:bCs/>
              <w:noProof/>
            </w:rPr>
            <w:delText>3</w:delText>
          </w:r>
          <w:r w:rsidR="001C4FE6" w:rsidDel="00A2508E">
            <w:rPr>
              <w:b/>
              <w:bCs/>
            </w:rPr>
            <w:fldChar w:fldCharType="end"/>
          </w:r>
        </w:del>
      </w:ins>
      <w:moveTo w:id="2391" w:author="Prieto Bailo, León Enrique" w:date="2023-07-03T20:54:00Z">
        <w:del w:id="2392" w:author="Prieto Bailo, León Enrique" w:date="2023-07-04T20:59:00Z">
          <w:r w:rsidDel="00E86E6E">
            <w:rPr>
              <w:b/>
              <w:bCs/>
            </w:rPr>
            <w:fldChar w:fldCharType="begin"/>
          </w:r>
          <w:r w:rsidDel="00E86E6E">
            <w:rPr>
              <w:b/>
              <w:bCs/>
            </w:rPr>
            <w:delInstrText xml:space="preserve"> STYLEREF 1 \s </w:delInstrText>
          </w:r>
          <w:r w:rsidDel="00E86E6E">
            <w:rPr>
              <w:b/>
              <w:bCs/>
            </w:rPr>
            <w:fldChar w:fldCharType="separate"/>
          </w:r>
        </w:del>
      </w:moveTo>
      <w:del w:id="2393" w:author="Prieto Bailo, León Enrique" w:date="2023-07-04T20:59:00Z">
        <w:r w:rsidDel="00E86E6E">
          <w:rPr>
            <w:b/>
            <w:bCs/>
            <w:noProof/>
          </w:rPr>
          <w:delText>3</w:delText>
        </w:r>
      </w:del>
      <w:moveTo w:id="2394" w:author="Prieto Bailo, León Enrique" w:date="2023-07-03T20:54:00Z">
        <w:del w:id="2395" w:author="Prieto Bailo, León Enrique" w:date="2023-07-04T20:59:00Z">
          <w:r w:rsidDel="00E86E6E">
            <w:rPr>
              <w:b/>
              <w:bCs/>
            </w:rPr>
            <w:fldChar w:fldCharType="end"/>
          </w:r>
          <w:r w:rsidDel="00E86E6E">
            <w:rPr>
              <w:b/>
              <w:bCs/>
            </w:rPr>
            <w:delText>.</w:delText>
          </w:r>
          <w:r w:rsidDel="00E86E6E">
            <w:rPr>
              <w:b/>
              <w:bCs/>
            </w:rPr>
            <w:fldChar w:fldCharType="begin"/>
          </w:r>
          <w:r w:rsidDel="00E86E6E">
            <w:rPr>
              <w:b/>
              <w:bCs/>
            </w:rPr>
            <w:delInstrText xml:space="preserve"> SEQ Fig. \* ARABIC \s 1 </w:delInstrText>
          </w:r>
          <w:r w:rsidDel="00E86E6E">
            <w:rPr>
              <w:b/>
              <w:bCs/>
            </w:rPr>
            <w:fldChar w:fldCharType="separate"/>
          </w:r>
        </w:del>
        <w:del w:id="2396" w:author="Prieto Bailo, León Enrique" w:date="2023-07-03T20:59:00Z">
          <w:r w:rsidDel="001A6BC6">
            <w:rPr>
              <w:b/>
              <w:bCs/>
              <w:noProof/>
            </w:rPr>
            <w:delText>9</w:delText>
          </w:r>
        </w:del>
        <w:del w:id="2397" w:author="Prieto Bailo, León Enrique" w:date="2023-07-04T20:59:00Z">
          <w:r w:rsidDel="00E86E6E">
            <w:rPr>
              <w:b/>
              <w:bCs/>
            </w:rPr>
            <w:fldChar w:fldCharType="end"/>
          </w:r>
        </w:del>
        <w:r w:rsidRPr="00704136">
          <w:rPr>
            <w:b/>
            <w:bCs/>
          </w:rPr>
          <w:t>.</w:t>
        </w:r>
        <w:r>
          <w:t xml:space="preserve"> Estrategia para harmonizar los tiempos de ejecución del </w:t>
        </w:r>
        <w:commentRangeStart w:id="2398"/>
        <w:r>
          <w:t>ciclo</w:t>
        </w:r>
      </w:moveTo>
      <w:commentRangeEnd w:id="2398"/>
      <w:r w:rsidR="00B301E3">
        <w:rPr>
          <w:rStyle w:val="CommentReference"/>
          <w:iCs w:val="0"/>
        </w:rPr>
        <w:commentReference w:id="2398"/>
      </w:r>
      <w:moveTo w:id="2399" w:author="Prieto Bailo, León Enrique" w:date="2023-07-03T20:54:00Z">
        <w:r>
          <w:t>.</w:t>
        </w:r>
      </w:moveTo>
      <w:commentRangeEnd w:id="2311"/>
      <w:r>
        <w:rPr>
          <w:rStyle w:val="CommentReference"/>
          <w:iCs w:val="0"/>
        </w:rPr>
        <w:commentReference w:id="2311"/>
      </w:r>
    </w:p>
    <w:moveToRangeEnd w:id="2314"/>
    <w:p w14:paraId="29C0AB69" w14:textId="621C4A4D" w:rsidR="001A6BC6" w:rsidRDefault="001A6BC6" w:rsidP="001A6BC6">
      <w:pPr>
        <w:rPr>
          <w:ins w:id="2400" w:author="Prieto Bailo, León Enrique" w:date="2023-07-05T23:35:00Z"/>
        </w:rPr>
      </w:pPr>
    </w:p>
    <w:p w14:paraId="725B45CF" w14:textId="77777777" w:rsidR="007175BF" w:rsidRPr="001A6BC6" w:rsidRDefault="007175BF" w:rsidP="001A6BC6"/>
    <w:p w14:paraId="57631647" w14:textId="781C35DB" w:rsidR="00DE25B4" w:rsidRDefault="00DE25B4" w:rsidP="00696319">
      <w:pPr>
        <w:pStyle w:val="Heading4"/>
        <w:spacing w:before="0"/>
      </w:pPr>
      <w:r w:rsidRPr="0065147A">
        <w:t>Cálculo de referencia</w:t>
      </w:r>
      <w:r w:rsidR="00196168">
        <w:t>.</w:t>
      </w:r>
    </w:p>
    <w:p w14:paraId="2E75D449" w14:textId="77777777" w:rsidR="00BF44BB" w:rsidRPr="00BF44BB" w:rsidRDefault="00BF44BB" w:rsidP="00BF44BB"/>
    <w:p w14:paraId="66C1710A" w14:textId="27D30EB6" w:rsidR="00BF44BB" w:rsidRDefault="003922CA" w:rsidP="00BF44BB">
      <w:r w:rsidRPr="003922CA">
        <w:t>En este primer módulo, se encuentra toda la información relacionada con las referencias que se deben utilizar para llevar a cabo la ejecución adecuada del algoritmo de control. Esto incluye la definición de los modos de vuelo del cuadricóptero y la lógica necesaria para realizar las transiciones entre ellos.</w:t>
      </w:r>
    </w:p>
    <w:p w14:paraId="66E81FED" w14:textId="6A8FCC63" w:rsidR="00CC74AC" w:rsidRDefault="00CC74AC" w:rsidP="001A39A4">
      <w:pPr>
        <w:tabs>
          <w:tab w:val="left" w:pos="1708"/>
        </w:tabs>
      </w:pPr>
    </w:p>
    <w:p w14:paraId="7C419228" w14:textId="3E547B04" w:rsidR="001A39A4" w:rsidRDefault="001A39A4" w:rsidP="001A39A4">
      <w:r>
        <w:t>El método</w:t>
      </w:r>
      <w:r w:rsidR="00D16077">
        <w:t xml:space="preserve"> que se encarga de realizar estas funciones es el denominado</w:t>
      </w:r>
      <w:r>
        <w:t xml:space="preserve"> </w:t>
      </w:r>
      <w:proofErr w:type="spellStart"/>
      <w:r w:rsidRPr="001A39A4">
        <w:rPr>
          <w:rFonts w:ascii="Courier New" w:hAnsi="Courier New" w:cs="Courier New"/>
        </w:rPr>
        <w:t>reference_computation</w:t>
      </w:r>
      <w:proofErr w:type="spellEnd"/>
      <w:r>
        <w:t xml:space="preserve">. La idea general de este módulo es segmentar la generación de las referencias en función del modo de vuelo que se opere y que, en el resto de ejecución del algoritmo de control, no aparezcan </w:t>
      </w:r>
      <w:r w:rsidR="00D16077">
        <w:t xml:space="preserve">prácticamente </w:t>
      </w:r>
      <w:r>
        <w:t xml:space="preserve">distinciones </w:t>
      </w:r>
      <w:r w:rsidR="00D16077">
        <w:t xml:space="preserve">relacionadas con el </w:t>
      </w:r>
      <w:r>
        <w:t xml:space="preserve">modo de vuelo. Hacer esto permite que sea más </w:t>
      </w:r>
      <w:r>
        <w:lastRenderedPageBreak/>
        <w:t>fácil añadir modos de vuelo a posteriori como por ejemplo modos de vuelo basados en GPS como “</w:t>
      </w:r>
      <w:proofErr w:type="spellStart"/>
      <w:r>
        <w:t>Loiter</w:t>
      </w:r>
      <w:proofErr w:type="spellEnd"/>
      <w:r>
        <w:t xml:space="preserve">” o “RTH”. </w:t>
      </w:r>
    </w:p>
    <w:p w14:paraId="7A90F7CC" w14:textId="77777777" w:rsidR="001A39A4" w:rsidRDefault="001A39A4" w:rsidP="001A39A4"/>
    <w:p w14:paraId="267F4346" w14:textId="43A6F837" w:rsidR="001A39A4" w:rsidRDefault="007175BF" w:rsidP="001A39A4">
      <w:pPr>
        <w:rPr>
          <w:ins w:id="2401" w:author="Prieto Bailo, León Enrique" w:date="2023-07-07T21:53:00Z"/>
        </w:rPr>
      </w:pPr>
      <w:ins w:id="2402" w:author="Prieto Bailo, León Enrique" w:date="2023-07-05T23:36:00Z">
        <w:r>
          <w:t xml:space="preserve">Las subrutinas anidades en el módulo encargado de la generación de la referencia se pueden observar en </w:t>
        </w:r>
        <w:r w:rsidRPr="007175BF">
          <w:t xml:space="preserve">la </w:t>
        </w:r>
        <w:r w:rsidRPr="007175BF">
          <w:fldChar w:fldCharType="begin"/>
        </w:r>
        <w:r w:rsidRPr="007175BF">
          <w:instrText xml:space="preserve"> REF _Ref139492627 \h </w:instrText>
        </w:r>
      </w:ins>
      <w:r w:rsidRPr="007175BF">
        <w:rPr>
          <w:rPrChange w:id="2403" w:author="Prieto Bailo, León Enrique" w:date="2023-07-05T23:36:00Z">
            <w:rPr>
              <w:b/>
              <w:bCs/>
            </w:rPr>
          </w:rPrChange>
        </w:rPr>
        <w:instrText xml:space="preserve"> \* MERGEFORMAT </w:instrText>
      </w:r>
      <w:r w:rsidRPr="007175BF">
        <w:fldChar w:fldCharType="separate"/>
      </w:r>
      <w:ins w:id="2404" w:author="Prieto Bailo, León Enrique" w:date="2023-07-09T17:01:00Z">
        <w:r w:rsidR="00B055D0" w:rsidRPr="00B055D0">
          <w:rPr>
            <w:rPrChange w:id="2405" w:author="Prieto Bailo, León Enrique" w:date="2023-07-09T17:01:00Z">
              <w:rPr>
                <w:b/>
                <w:bCs/>
              </w:rPr>
            </w:rPrChange>
          </w:rPr>
          <w:t xml:space="preserve">Fig. </w:t>
        </w:r>
        <w:r w:rsidR="00B055D0" w:rsidRPr="00B055D0">
          <w:rPr>
            <w:noProof/>
            <w:rPrChange w:id="2406" w:author="Prieto Bailo, León Enrique" w:date="2023-07-09T17:01:00Z">
              <w:rPr>
                <w:b/>
                <w:bCs/>
                <w:noProof/>
              </w:rPr>
            </w:rPrChange>
          </w:rPr>
          <w:t>3</w:t>
        </w:r>
        <w:r w:rsidR="00B055D0" w:rsidRPr="00B055D0">
          <w:rPr>
            <w:noProof/>
            <w:rPrChange w:id="2407" w:author="Prieto Bailo, León Enrique" w:date="2023-07-09T17:01:00Z">
              <w:rPr>
                <w:b/>
                <w:bCs/>
              </w:rPr>
            </w:rPrChange>
          </w:rPr>
          <w:t>.</w:t>
        </w:r>
        <w:r w:rsidR="00B055D0" w:rsidRPr="00B055D0">
          <w:rPr>
            <w:noProof/>
            <w:rPrChange w:id="2408" w:author="Prieto Bailo, León Enrique" w:date="2023-07-09T17:01:00Z">
              <w:rPr>
                <w:b/>
                <w:bCs/>
                <w:noProof/>
              </w:rPr>
            </w:rPrChange>
          </w:rPr>
          <w:t>4</w:t>
        </w:r>
      </w:ins>
      <w:ins w:id="2409" w:author="Prieto Bailo, León Enrique" w:date="2023-07-05T23:36:00Z">
        <w:r w:rsidRPr="007175BF">
          <w:fldChar w:fldCharType="end"/>
        </w:r>
        <w:r>
          <w:t>.</w:t>
        </w:r>
      </w:ins>
      <w:del w:id="2410" w:author="Prieto Bailo, León Enrique" w:date="2023-07-05T23:36:00Z">
        <w:r w:rsidR="001A39A4" w:rsidDel="007175BF">
          <w:delText xml:space="preserve">Este módulo encargado de participar en la generación de la referencia tiene </w:delText>
        </w:r>
        <w:r w:rsidR="00D16077" w:rsidDel="007175BF">
          <w:delText>las siguientes subrutinas anidadas:</w:delText>
        </w:r>
      </w:del>
      <w:r w:rsidR="00D16077">
        <w:t xml:space="preserve"> </w:t>
      </w:r>
    </w:p>
    <w:p w14:paraId="59A8E42B" w14:textId="5F64FF1E" w:rsidR="00066CED" w:rsidRDefault="00066CED" w:rsidP="001A39A4">
      <w:pPr>
        <w:rPr>
          <w:ins w:id="2411" w:author="Prieto Bailo, León Enrique" w:date="2023-07-07T21:53:00Z"/>
        </w:rPr>
      </w:pPr>
    </w:p>
    <w:p w14:paraId="409C1357" w14:textId="77777777" w:rsidR="00066CED" w:rsidRDefault="00066CED" w:rsidP="001A39A4"/>
    <w:p w14:paraId="2779F6BE" w14:textId="00B07A32" w:rsidR="00D16077" w:rsidRDefault="004732E6">
      <w:pPr>
        <w:jc w:val="center"/>
        <w:rPr>
          <w:ins w:id="2412" w:author="Prieto Bailo, León Enrique" w:date="2023-07-07T21:50:00Z"/>
        </w:rPr>
        <w:pPrChange w:id="2413" w:author="Prieto Bailo, León Enrique" w:date="2023-07-07T21:53:00Z">
          <w:pPr/>
        </w:pPrChange>
      </w:pPr>
      <w:ins w:id="2414" w:author="Prieto Bailo, León Enrique" w:date="2023-07-07T21:58:00Z">
        <w:r w:rsidRPr="004732E6">
          <w:rPr>
            <w:noProof/>
          </w:rPr>
          <w:drawing>
            <wp:inline distT="0" distB="0" distL="0" distR="0" wp14:anchorId="2E6F26F9" wp14:editId="2C89CD35">
              <wp:extent cx="3835475" cy="378000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835475" cy="3780000"/>
                      </a:xfrm>
                      <a:prstGeom prst="rect">
                        <a:avLst/>
                      </a:prstGeom>
                    </pic:spPr>
                  </pic:pic>
                </a:graphicData>
              </a:graphic>
            </wp:inline>
          </w:drawing>
        </w:r>
      </w:ins>
    </w:p>
    <w:p w14:paraId="76B737CC" w14:textId="0041A0CB" w:rsidR="00066CED" w:rsidDel="00066CED" w:rsidRDefault="00066CED" w:rsidP="00704136">
      <w:pPr>
        <w:pStyle w:val="Caption"/>
        <w:jc w:val="center"/>
        <w:rPr>
          <w:del w:id="2415" w:author="Prieto Bailo, León Enrique" w:date="2023-07-07T21:53:00Z"/>
        </w:rPr>
      </w:pPr>
    </w:p>
    <w:p w14:paraId="70C22E5C" w14:textId="77777777" w:rsidR="00066CED" w:rsidRPr="00066CED" w:rsidRDefault="00066CED" w:rsidP="00066CED">
      <w:pPr>
        <w:rPr>
          <w:ins w:id="2416" w:author="Prieto Bailo, León Enrique" w:date="2023-07-07T21:53:00Z"/>
        </w:rPr>
      </w:pPr>
    </w:p>
    <w:p w14:paraId="3F7E620D" w14:textId="6D8B39FC" w:rsidR="00704136" w:rsidDel="00066CED" w:rsidRDefault="00D16077" w:rsidP="00704136">
      <w:pPr>
        <w:keepNext/>
        <w:ind w:left="708" w:hanging="708"/>
        <w:jc w:val="center"/>
        <w:rPr>
          <w:del w:id="2417" w:author="Prieto Bailo, León Enrique" w:date="2023-07-07T21:53:00Z"/>
        </w:rPr>
      </w:pPr>
      <w:del w:id="2418" w:author="Prieto Bailo, León Enrique" w:date="2023-07-07T21:53:00Z">
        <w:r w:rsidRPr="00D16077" w:rsidDel="00066CED">
          <w:rPr>
            <w:noProof/>
          </w:rPr>
          <w:drawing>
            <wp:inline distT="0" distB="0" distL="0" distR="0" wp14:anchorId="3796B84A" wp14:editId="113C748E">
              <wp:extent cx="3432840" cy="378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432840" cy="3780000"/>
                      </a:xfrm>
                      <a:prstGeom prst="rect">
                        <a:avLst/>
                      </a:prstGeom>
                    </pic:spPr>
                  </pic:pic>
                </a:graphicData>
              </a:graphic>
            </wp:inline>
          </w:drawing>
        </w:r>
      </w:del>
    </w:p>
    <w:p w14:paraId="2E482837" w14:textId="7D1CD297" w:rsidR="00704136" w:rsidDel="00066CED" w:rsidRDefault="00704136" w:rsidP="00066CED">
      <w:pPr>
        <w:keepNext/>
        <w:ind w:left="708" w:hanging="708"/>
        <w:jc w:val="center"/>
        <w:rPr>
          <w:del w:id="2419" w:author="Prieto Bailo, León Enrique" w:date="2023-07-07T21:53:00Z"/>
        </w:rPr>
      </w:pPr>
    </w:p>
    <w:p w14:paraId="71DF240A" w14:textId="6BE237D4" w:rsidR="00D16077" w:rsidRPr="00242D46" w:rsidRDefault="00704136" w:rsidP="00704136">
      <w:pPr>
        <w:pStyle w:val="Caption"/>
        <w:jc w:val="center"/>
      </w:pPr>
      <w:bookmarkStart w:id="2420" w:name="_Ref139492627"/>
      <w:r w:rsidRPr="00704136">
        <w:rPr>
          <w:b/>
          <w:bCs/>
        </w:rPr>
        <w:t xml:space="preserve">Fig. </w:t>
      </w:r>
      <w:ins w:id="2421"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422"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423" w:author="Prieto Bailo, León Enrique" w:date="2023-07-09T17:01:00Z">
        <w:r w:rsidR="00B055D0">
          <w:rPr>
            <w:b/>
            <w:bCs/>
            <w:noProof/>
          </w:rPr>
          <w:t>4</w:t>
        </w:r>
      </w:ins>
      <w:ins w:id="2424" w:author="Prieto Bailo, León Enrique" w:date="2023-07-07T18:33:00Z">
        <w:r w:rsidR="00C03F4A">
          <w:rPr>
            <w:b/>
            <w:bCs/>
          </w:rPr>
          <w:fldChar w:fldCharType="end"/>
        </w:r>
      </w:ins>
      <w:bookmarkEnd w:id="2420"/>
      <w:ins w:id="2425" w:author="León Prieto" w:date="2023-07-05T01:21:00Z">
        <w:del w:id="2426" w:author="Prieto Bailo, León Enrique" w:date="2023-07-05T22:01:00Z">
          <w:r w:rsidR="002D6336" w:rsidDel="00FA48AA">
            <w:rPr>
              <w:b/>
              <w:bCs/>
            </w:rPr>
            <w:fldChar w:fldCharType="begin"/>
          </w:r>
          <w:r w:rsidR="002D6336" w:rsidDel="00FA48AA">
            <w:rPr>
              <w:b/>
              <w:bCs/>
            </w:rPr>
            <w:delInstrText xml:space="preserve"> STYLEREF 1 \s </w:delInstrText>
          </w:r>
        </w:del>
      </w:ins>
      <w:del w:id="2427" w:author="Prieto Bailo, León Enrique" w:date="2023-07-05T22:01:00Z">
        <w:r w:rsidR="002D6336" w:rsidDel="00FA48AA">
          <w:rPr>
            <w:b/>
            <w:bCs/>
          </w:rPr>
          <w:fldChar w:fldCharType="separate"/>
        </w:r>
        <w:r w:rsidR="002D6336" w:rsidDel="00FA48AA">
          <w:rPr>
            <w:b/>
            <w:bCs/>
            <w:noProof/>
          </w:rPr>
          <w:delText>3</w:delText>
        </w:r>
      </w:del>
      <w:ins w:id="2428" w:author="León Prieto" w:date="2023-07-05T01:21:00Z">
        <w:del w:id="2429"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430" w:author="Prieto Bailo, León Enrique" w:date="2023-07-05T22:01:00Z">
        <w:r w:rsidR="002D6336" w:rsidDel="00FA48AA">
          <w:rPr>
            <w:b/>
            <w:bCs/>
          </w:rPr>
          <w:fldChar w:fldCharType="separate"/>
        </w:r>
      </w:del>
      <w:ins w:id="2431" w:author="León Prieto" w:date="2023-07-05T01:21:00Z">
        <w:del w:id="2432" w:author="Prieto Bailo, León Enrique" w:date="2023-07-05T22:01:00Z">
          <w:r w:rsidR="002D6336" w:rsidDel="00FA48AA">
            <w:rPr>
              <w:b/>
              <w:bCs/>
              <w:noProof/>
            </w:rPr>
            <w:delText>4</w:delText>
          </w:r>
          <w:r w:rsidR="002D6336" w:rsidDel="00FA48AA">
            <w:rPr>
              <w:b/>
              <w:bCs/>
            </w:rPr>
            <w:fldChar w:fldCharType="end"/>
          </w:r>
        </w:del>
      </w:ins>
      <w:ins w:id="2433" w:author="Omega" w:date="2023-07-05T00:09:00Z">
        <w:del w:id="2434" w:author="León Prieto" w:date="2023-07-05T01:21:00Z">
          <w:r w:rsidR="00A2508E" w:rsidDel="002D6336">
            <w:rPr>
              <w:b/>
              <w:bCs/>
            </w:rPr>
            <w:fldChar w:fldCharType="begin"/>
          </w:r>
          <w:r w:rsidR="00A2508E" w:rsidDel="002D6336">
            <w:rPr>
              <w:b/>
              <w:bCs/>
            </w:rPr>
            <w:delInstrText xml:space="preserve"> STYLEREF 1 \s </w:delInstrText>
          </w:r>
        </w:del>
      </w:ins>
      <w:del w:id="2435" w:author="León Prieto" w:date="2023-07-05T01:21:00Z">
        <w:r w:rsidR="00A2508E" w:rsidDel="002D6336">
          <w:rPr>
            <w:b/>
            <w:bCs/>
          </w:rPr>
          <w:fldChar w:fldCharType="separate"/>
        </w:r>
        <w:r w:rsidR="00A2508E" w:rsidDel="002D6336">
          <w:rPr>
            <w:b/>
            <w:bCs/>
            <w:noProof/>
          </w:rPr>
          <w:delText>3</w:delText>
        </w:r>
      </w:del>
      <w:ins w:id="2436" w:author="Omega" w:date="2023-07-05T00:09:00Z">
        <w:del w:id="2437"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438" w:author="León Prieto" w:date="2023-07-05T01:21:00Z">
        <w:r w:rsidR="00A2508E" w:rsidDel="002D6336">
          <w:rPr>
            <w:b/>
            <w:bCs/>
          </w:rPr>
          <w:fldChar w:fldCharType="separate"/>
        </w:r>
      </w:del>
      <w:ins w:id="2439" w:author="Omega" w:date="2023-07-05T00:09:00Z">
        <w:del w:id="2440" w:author="León Prieto" w:date="2023-07-05T01:21:00Z">
          <w:r w:rsidR="00A2508E" w:rsidDel="002D6336">
            <w:rPr>
              <w:b/>
              <w:bCs/>
              <w:noProof/>
            </w:rPr>
            <w:delText>4</w:delText>
          </w:r>
          <w:r w:rsidR="00A2508E" w:rsidDel="002D6336">
            <w:rPr>
              <w:b/>
              <w:bCs/>
            </w:rPr>
            <w:fldChar w:fldCharType="end"/>
          </w:r>
        </w:del>
      </w:ins>
      <w:ins w:id="2441" w:author="Prieto Bailo, León Enrique" w:date="2023-07-04T22:10:00Z">
        <w:del w:id="2442" w:author="Omega" w:date="2023-07-05T00:09:00Z">
          <w:r w:rsidR="001C4FE6" w:rsidDel="00A2508E">
            <w:rPr>
              <w:b/>
              <w:bCs/>
            </w:rPr>
            <w:fldChar w:fldCharType="begin"/>
          </w:r>
          <w:r w:rsidR="001C4FE6" w:rsidDel="00A2508E">
            <w:rPr>
              <w:b/>
              <w:bCs/>
            </w:rPr>
            <w:delInstrText xml:space="preserve"> STYLEREF 1 \s </w:delInstrText>
          </w:r>
        </w:del>
      </w:ins>
      <w:del w:id="2443" w:author="Omega" w:date="2023-07-05T00:09:00Z">
        <w:r w:rsidR="001C4FE6" w:rsidDel="00A2508E">
          <w:rPr>
            <w:b/>
            <w:bCs/>
          </w:rPr>
          <w:fldChar w:fldCharType="separate"/>
        </w:r>
        <w:r w:rsidR="001C4FE6" w:rsidDel="00A2508E">
          <w:rPr>
            <w:b/>
            <w:bCs/>
            <w:noProof/>
          </w:rPr>
          <w:delText>3</w:delText>
        </w:r>
      </w:del>
      <w:ins w:id="2444" w:author="Prieto Bailo, León Enrique" w:date="2023-07-04T22:10:00Z">
        <w:del w:id="2445"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446" w:author="Omega" w:date="2023-07-05T00:09:00Z">
        <w:r w:rsidR="001C4FE6" w:rsidDel="00A2508E">
          <w:rPr>
            <w:b/>
            <w:bCs/>
          </w:rPr>
          <w:fldChar w:fldCharType="separate"/>
        </w:r>
      </w:del>
      <w:ins w:id="2447" w:author="Prieto Bailo, León Enrique" w:date="2023-07-04T22:10:00Z">
        <w:del w:id="2448" w:author="Omega" w:date="2023-07-05T00:09:00Z">
          <w:r w:rsidR="001C4FE6" w:rsidDel="00A2508E">
            <w:rPr>
              <w:b/>
              <w:bCs/>
              <w:noProof/>
            </w:rPr>
            <w:delText>4</w:delText>
          </w:r>
          <w:r w:rsidR="001C4FE6" w:rsidDel="00A2508E">
            <w:rPr>
              <w:b/>
              <w:bCs/>
            </w:rPr>
            <w:fldChar w:fldCharType="end"/>
          </w:r>
        </w:del>
      </w:ins>
      <w:del w:id="2449"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2450" w:author="Prieto Bailo, León Enrique" w:date="2023-07-03T20:59:00Z">
        <w:r w:rsidR="00AB4A2C" w:rsidDel="001A6BC6">
          <w:rPr>
            <w:b/>
            <w:bCs/>
            <w:noProof/>
          </w:rPr>
          <w:delText>3</w:delText>
        </w:r>
      </w:del>
      <w:del w:id="2451" w:author="Prieto Bailo, León Enrique" w:date="2023-07-04T20:59:00Z">
        <w:r w:rsidR="00AB4A2C" w:rsidDel="00E86E6E">
          <w:rPr>
            <w:b/>
            <w:bCs/>
          </w:rPr>
          <w:fldChar w:fldCharType="end"/>
        </w:r>
      </w:del>
      <w:r w:rsidRPr="00704136">
        <w:rPr>
          <w:b/>
          <w:bCs/>
        </w:rPr>
        <w:t>.</w:t>
      </w:r>
      <w:r>
        <w:t xml:space="preserve"> </w:t>
      </w:r>
      <w:r w:rsidRPr="003118C1">
        <w:t>Estructura procedimental de la</w:t>
      </w:r>
      <w:r>
        <w:t xml:space="preserve"> generación de las referencias</w:t>
      </w:r>
      <w:r w:rsidRPr="003118C1">
        <w:t>.</w:t>
      </w:r>
    </w:p>
    <w:p w14:paraId="7B449923" w14:textId="3C651589" w:rsidR="001A39A4" w:rsidRDefault="001A39A4" w:rsidP="001A39A4"/>
    <w:p w14:paraId="0CF7EFF4" w14:textId="77777777" w:rsidR="002E6CCE" w:rsidRPr="00242D46" w:rsidRDefault="002E6CCE" w:rsidP="001A39A4"/>
    <w:p w14:paraId="11B3C336" w14:textId="72E4D889" w:rsidR="001A39A4" w:rsidRPr="00066CED" w:rsidRDefault="00D16077" w:rsidP="001A39A4">
      <w:pPr>
        <w:rPr>
          <w:rFonts w:ascii="Courier New" w:eastAsia="Times New Roman" w:hAnsi="Courier New" w:cs="Courier New"/>
          <w:b/>
          <w:bCs/>
          <w:color w:val="000000"/>
          <w:szCs w:val="24"/>
          <w:lang w:eastAsia="es-ES"/>
          <w:rPrChange w:id="2452" w:author="Prieto Bailo, León Enrique" w:date="2023-07-07T21:53:00Z">
            <w:rPr/>
          </w:rPrChange>
        </w:rPr>
      </w:pPr>
      <w:proofErr w:type="spellStart"/>
      <w:r>
        <w:rPr>
          <w:rFonts w:ascii="Courier New" w:eastAsia="Times New Roman" w:hAnsi="Courier New" w:cs="Courier New"/>
          <w:b/>
          <w:bCs/>
          <w:color w:val="000000"/>
          <w:szCs w:val="24"/>
          <w:lang w:eastAsia="es-ES"/>
        </w:rPr>
        <w:t>r</w:t>
      </w:r>
      <w:r w:rsidR="001A39A4" w:rsidRPr="00D16077">
        <w:rPr>
          <w:rFonts w:ascii="Courier New" w:eastAsia="Times New Roman" w:hAnsi="Courier New" w:cs="Courier New"/>
          <w:b/>
          <w:bCs/>
          <w:color w:val="000000"/>
          <w:szCs w:val="24"/>
          <w:lang w:eastAsia="es-ES"/>
        </w:rPr>
        <w:t>ef</w:t>
      </w:r>
      <w:del w:id="2453" w:author="Prieto Bailo, León Enrique" w:date="2023-07-07T21:53:00Z">
        <w:r w:rsidR="001A39A4" w:rsidRPr="00D16077" w:rsidDel="00066CED">
          <w:rPr>
            <w:rFonts w:ascii="Courier New" w:eastAsia="Times New Roman" w:hAnsi="Courier New" w:cs="Courier New"/>
            <w:b/>
            <w:bCs/>
            <w:color w:val="000000"/>
            <w:szCs w:val="24"/>
            <w:lang w:eastAsia="es-ES"/>
          </w:rPr>
          <w:delText>_set</w:delText>
        </w:r>
      </w:del>
      <w:r w:rsidR="001A39A4" w:rsidRPr="00D16077">
        <w:rPr>
          <w:rFonts w:ascii="Courier New" w:eastAsia="Times New Roman" w:hAnsi="Courier New" w:cs="Courier New"/>
          <w:b/>
          <w:bCs/>
          <w:color w:val="000000"/>
          <w:szCs w:val="24"/>
          <w:lang w:eastAsia="es-ES"/>
        </w:rPr>
        <w:t>_mode</w:t>
      </w:r>
      <w:ins w:id="2454" w:author="Prieto Bailo, León Enrique" w:date="2023-07-07T21:53:00Z">
        <w:r w:rsidR="00066CED">
          <w:rPr>
            <w:rFonts w:ascii="Courier New" w:eastAsia="Times New Roman" w:hAnsi="Courier New" w:cs="Courier New"/>
            <w:b/>
            <w:bCs/>
            <w:color w:val="000000"/>
            <w:szCs w:val="24"/>
            <w:lang w:eastAsia="es-ES"/>
          </w:rPr>
          <w:t>_</w:t>
        </w:r>
        <w:proofErr w:type="gramStart"/>
        <w:r w:rsidR="00066CED">
          <w:rPr>
            <w:rFonts w:ascii="Courier New" w:eastAsia="Times New Roman" w:hAnsi="Courier New" w:cs="Courier New"/>
            <w:b/>
            <w:bCs/>
            <w:color w:val="000000"/>
            <w:szCs w:val="24"/>
            <w:lang w:eastAsia="es-ES"/>
          </w:rPr>
          <w:t>management</w:t>
        </w:r>
      </w:ins>
      <w:proofErr w:type="spellEnd"/>
      <w:r w:rsidRPr="00D16077">
        <w:rPr>
          <w:rFonts w:ascii="Courier New" w:eastAsia="Times New Roman" w:hAnsi="Courier New" w:cs="Courier New"/>
          <w:b/>
          <w:bCs/>
          <w:color w:val="000000"/>
          <w:szCs w:val="24"/>
          <w:lang w:eastAsia="es-ES"/>
        </w:rPr>
        <w:t>(</w:t>
      </w:r>
      <w:proofErr w:type="gramEnd"/>
      <w:r w:rsidRPr="00D16077">
        <w:rPr>
          <w:rFonts w:ascii="Courier New" w:eastAsia="Times New Roman" w:hAnsi="Courier New" w:cs="Courier New"/>
          <w:b/>
          <w:bCs/>
          <w:color w:val="000000"/>
          <w:szCs w:val="24"/>
          <w:lang w:eastAsia="es-ES"/>
        </w:rPr>
        <w:t>)</w:t>
      </w:r>
      <w:r w:rsidR="001A39A4" w:rsidRPr="00242D46">
        <w:t>:</w:t>
      </w:r>
      <w:r w:rsidR="001A39A4">
        <w:t xml:space="preserve"> </w:t>
      </w:r>
      <w:r w:rsidR="001A39A4" w:rsidRPr="00060551">
        <w:t xml:space="preserve">Este primer </w:t>
      </w:r>
      <w:r w:rsidRPr="00060551">
        <w:t>método</w:t>
      </w:r>
      <w:r w:rsidR="001A39A4" w:rsidRPr="00060551">
        <w:t xml:space="preserve"> </w:t>
      </w:r>
      <w:r w:rsidR="001A39A4">
        <w:t xml:space="preserve">es el encargado de contener toda la lógica para discernir cual es el modo de vuelo en el que opera. La estructura de este método es bastante sencilla y, con unas pocas condiciones, permite implementar las transiciones necesarias entre los modos de vuelo del cuadricóptero. </w:t>
      </w:r>
    </w:p>
    <w:p w14:paraId="3854ACE2" w14:textId="77777777" w:rsidR="001A39A4" w:rsidRDefault="001A39A4" w:rsidP="001A39A4"/>
    <w:p w14:paraId="237931C5" w14:textId="5F1FF32D" w:rsidR="001A39A4" w:rsidRDefault="001A39A4" w:rsidP="001A39A4">
      <w:r>
        <w:t xml:space="preserve">El método en si </w:t>
      </w:r>
      <w:del w:id="2455" w:author="Prieto Bailo, León Enrique" w:date="2023-07-07T19:33:00Z">
        <w:r w:rsidDel="00600078">
          <w:delText xml:space="preserve">está </w:delText>
        </w:r>
      </w:del>
      <w:r>
        <w:t>trabaja con una enumeración de Arduino, la cual es muy beneficiosa para establecer asignaciones ordenadas y para atribuir etiquetas donde sea necesario.</w:t>
      </w:r>
    </w:p>
    <w:p w14:paraId="7B7719F8" w14:textId="77777777" w:rsidR="001A39A4" w:rsidRPr="00060551" w:rsidRDefault="001A39A4" w:rsidP="001A39A4"/>
    <w:p w14:paraId="232C4345" w14:textId="5CD991BA" w:rsidR="001A39A4" w:rsidRDefault="00D16077" w:rsidP="001A39A4">
      <w:proofErr w:type="spellStart"/>
      <w:r w:rsidRPr="00D16077">
        <w:rPr>
          <w:rFonts w:ascii="Courier New" w:eastAsia="Times New Roman" w:hAnsi="Courier New" w:cs="Courier New"/>
          <w:b/>
          <w:bCs/>
          <w:color w:val="000000"/>
          <w:szCs w:val="24"/>
          <w:lang w:eastAsia="es-ES"/>
        </w:rPr>
        <w:t>r</w:t>
      </w:r>
      <w:r w:rsidR="001A39A4" w:rsidRPr="00D16077">
        <w:rPr>
          <w:rFonts w:ascii="Courier New" w:eastAsia="Times New Roman" w:hAnsi="Courier New" w:cs="Courier New"/>
          <w:b/>
          <w:bCs/>
          <w:color w:val="000000"/>
          <w:szCs w:val="24"/>
          <w:lang w:eastAsia="es-ES"/>
        </w:rPr>
        <w:t>ef_</w:t>
      </w:r>
      <w:proofErr w:type="gramStart"/>
      <w:r w:rsidR="001A39A4" w:rsidRPr="00D16077">
        <w:rPr>
          <w:rFonts w:ascii="Courier New" w:eastAsia="Times New Roman" w:hAnsi="Courier New" w:cs="Courier New"/>
          <w:b/>
          <w:bCs/>
          <w:color w:val="000000"/>
          <w:szCs w:val="24"/>
          <w:lang w:eastAsia="es-ES"/>
        </w:rPr>
        <w:t>gen</w:t>
      </w:r>
      <w:proofErr w:type="spellEnd"/>
      <w:r w:rsidR="001A39A4" w:rsidRPr="00D16077">
        <w:rPr>
          <w:rFonts w:ascii="Courier New" w:eastAsia="Times New Roman" w:hAnsi="Courier New" w:cs="Courier New"/>
          <w:b/>
          <w:bCs/>
          <w:color w:val="000000"/>
          <w:szCs w:val="24"/>
          <w:lang w:eastAsia="es-ES"/>
        </w:rPr>
        <w:t>(</w:t>
      </w:r>
      <w:proofErr w:type="gramEnd"/>
      <w:r w:rsidR="001A39A4" w:rsidRPr="00D16077">
        <w:rPr>
          <w:rFonts w:ascii="Courier New" w:eastAsia="Times New Roman" w:hAnsi="Courier New" w:cs="Courier New"/>
          <w:b/>
          <w:bCs/>
          <w:color w:val="000000"/>
          <w:szCs w:val="24"/>
          <w:lang w:eastAsia="es-ES"/>
        </w:rPr>
        <w:t>)</w:t>
      </w:r>
      <w:r w:rsidR="001A39A4" w:rsidRPr="00242D46">
        <w:t>:</w:t>
      </w:r>
      <w:r w:rsidR="001A39A4">
        <w:t xml:space="preserve"> </w:t>
      </w:r>
      <w:r w:rsidR="001A39A4" w:rsidRPr="00060551">
        <w:t>Este método, se</w:t>
      </w:r>
      <w:r w:rsidR="001A39A4">
        <w:t xml:space="preserve"> encarga de generar la referencia en función del valor del modo de vuelo establecido en el anterior método. </w:t>
      </w:r>
    </w:p>
    <w:p w14:paraId="741D716D" w14:textId="77777777" w:rsidR="001A39A4" w:rsidRDefault="001A39A4" w:rsidP="001A39A4"/>
    <w:p w14:paraId="289547C1" w14:textId="10100AA2" w:rsidR="001A39A4" w:rsidRDefault="001A39A4" w:rsidP="001A39A4">
      <w:r>
        <w:lastRenderedPageBreak/>
        <w:t xml:space="preserve">El método consiste en generar las referencias y contener la parametrización de vinculada a cada uno de los modos de vuelo. A continuación, en </w:t>
      </w:r>
      <w:ins w:id="2456" w:author="Prieto Bailo, León Enrique" w:date="2023-07-07T19:33:00Z">
        <w:r w:rsidR="00600078" w:rsidRPr="00600078">
          <w:t xml:space="preserve">la </w:t>
        </w:r>
      </w:ins>
      <w:del w:id="2457" w:author="Prieto Bailo, León Enrique" w:date="2023-07-07T19:33:00Z">
        <w:r w:rsidRPr="00600078" w:rsidDel="00600078">
          <w:delText>forma de tabla</w:delText>
        </w:r>
      </w:del>
      <w:ins w:id="2458" w:author="Prieto Bailo, León Enrique" w:date="2023-07-07T19:34:00Z">
        <w:r w:rsidR="00600078" w:rsidRPr="00600078">
          <w:fldChar w:fldCharType="begin"/>
        </w:r>
        <w:r w:rsidR="00600078" w:rsidRPr="00600078">
          <w:instrText xml:space="preserve"> REF _Ref139650867 \h </w:instrText>
        </w:r>
      </w:ins>
      <w:r w:rsidR="00600078" w:rsidRPr="00600078">
        <w:rPr>
          <w:rPrChange w:id="2459" w:author="Prieto Bailo, León Enrique" w:date="2023-07-07T19:34:00Z">
            <w:rPr>
              <w:b/>
              <w:bCs/>
            </w:rPr>
          </w:rPrChange>
        </w:rPr>
        <w:instrText xml:space="preserve"> \* MERGEFORMAT </w:instrText>
      </w:r>
      <w:r w:rsidR="00600078" w:rsidRPr="00600078">
        <w:fldChar w:fldCharType="separate"/>
      </w:r>
      <w:ins w:id="2460" w:author="Prieto Bailo, León Enrique" w:date="2023-07-09T17:01:00Z">
        <w:r w:rsidR="00B055D0" w:rsidRPr="00B055D0">
          <w:rPr>
            <w:rPrChange w:id="2461" w:author="Prieto Bailo, León Enrique" w:date="2023-07-09T17:01:00Z">
              <w:rPr>
                <w:b/>
                <w:bCs/>
              </w:rPr>
            </w:rPrChange>
          </w:rPr>
          <w:t xml:space="preserve">Tabla </w:t>
        </w:r>
        <w:r w:rsidR="00B055D0" w:rsidRPr="00B055D0">
          <w:rPr>
            <w:noProof/>
            <w:rPrChange w:id="2462" w:author="Prieto Bailo, León Enrique" w:date="2023-07-09T17:01:00Z">
              <w:rPr>
                <w:b/>
                <w:bCs/>
                <w:noProof/>
              </w:rPr>
            </w:rPrChange>
          </w:rPr>
          <w:t>3</w:t>
        </w:r>
        <w:r w:rsidR="00B055D0" w:rsidRPr="00B055D0">
          <w:rPr>
            <w:noProof/>
            <w:rPrChange w:id="2463" w:author="Prieto Bailo, León Enrique" w:date="2023-07-09T17:01:00Z">
              <w:rPr>
                <w:b/>
                <w:bCs/>
              </w:rPr>
            </w:rPrChange>
          </w:rPr>
          <w:t>.</w:t>
        </w:r>
        <w:r w:rsidR="00B055D0" w:rsidRPr="00B055D0">
          <w:rPr>
            <w:noProof/>
            <w:rPrChange w:id="2464" w:author="Prieto Bailo, León Enrique" w:date="2023-07-09T17:01:00Z">
              <w:rPr>
                <w:b/>
                <w:bCs/>
                <w:noProof/>
              </w:rPr>
            </w:rPrChange>
          </w:rPr>
          <w:t>3</w:t>
        </w:r>
      </w:ins>
      <w:ins w:id="2465" w:author="Prieto Bailo, León Enrique" w:date="2023-07-07T19:34:00Z">
        <w:r w:rsidR="00600078" w:rsidRPr="00600078">
          <w:fldChar w:fldCharType="end"/>
        </w:r>
      </w:ins>
      <w:r>
        <w:t>, se pueden ver los diferentes comportamientos en función del modo de vuelo.</w:t>
      </w:r>
    </w:p>
    <w:p w14:paraId="01EE72FC" w14:textId="1E2C97EC" w:rsidR="001A39A4" w:rsidRDefault="001A39A4" w:rsidP="001A39A4"/>
    <w:p w14:paraId="2FCCFB1F" w14:textId="77777777" w:rsidR="006E22E0" w:rsidRDefault="006E22E0" w:rsidP="001A39A4"/>
    <w:p w14:paraId="42F2F86A" w14:textId="77ECD642" w:rsidR="006E22E0" w:rsidRDefault="006E22E0" w:rsidP="006E22E0">
      <w:pPr>
        <w:pStyle w:val="Caption"/>
        <w:keepNext/>
      </w:pPr>
      <w:bookmarkStart w:id="2466" w:name="_Ref139650867"/>
      <w:r w:rsidRPr="006E22E0">
        <w:rPr>
          <w:b/>
          <w:bCs/>
        </w:rPr>
        <w:t xml:space="preserve">Tabla </w:t>
      </w:r>
      <w:ins w:id="2467"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3</w:t>
      </w:r>
      <w:ins w:id="2468"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2469" w:author="Prieto Bailo, León Enrique" w:date="2023-07-09T17:01:00Z">
        <w:r w:rsidR="00B055D0">
          <w:rPr>
            <w:b/>
            <w:bCs/>
            <w:noProof/>
          </w:rPr>
          <w:t>3</w:t>
        </w:r>
      </w:ins>
      <w:ins w:id="2470" w:author="Prieto Bailo, León Enrique" w:date="2023-07-03T23:56:00Z">
        <w:r w:rsidR="002C5F6B">
          <w:rPr>
            <w:b/>
            <w:bCs/>
          </w:rPr>
          <w:fldChar w:fldCharType="end"/>
        </w:r>
      </w:ins>
      <w:bookmarkEnd w:id="2466"/>
      <w:del w:id="2471" w:author="Prieto Bailo, León Enrique" w:date="2023-07-03T23:56:00Z">
        <w:r w:rsidDel="002C5F6B">
          <w:rPr>
            <w:b/>
            <w:bCs/>
          </w:rPr>
          <w:fldChar w:fldCharType="begin"/>
        </w:r>
        <w:r w:rsidDel="002C5F6B">
          <w:rPr>
            <w:b/>
            <w:bCs/>
          </w:rPr>
          <w:delInstrText xml:space="preserve"> STYLEREF 1 \s </w:delInstrText>
        </w:r>
        <w:r w:rsidDel="002C5F6B">
          <w:rPr>
            <w:b/>
            <w:bCs/>
          </w:rPr>
          <w:fldChar w:fldCharType="separate"/>
        </w:r>
        <w:r w:rsidDel="002C5F6B">
          <w:rPr>
            <w:b/>
            <w:bCs/>
            <w:noProof/>
          </w:rPr>
          <w:delText>3</w:delText>
        </w:r>
        <w:r w:rsidDel="002C5F6B">
          <w:rPr>
            <w:b/>
            <w:bCs/>
          </w:rPr>
          <w:fldChar w:fldCharType="end"/>
        </w:r>
        <w:r w:rsidDel="002C5F6B">
          <w:rPr>
            <w:b/>
            <w:bCs/>
          </w:rPr>
          <w:delText>.</w:delText>
        </w:r>
        <w:r w:rsidDel="002C5F6B">
          <w:rPr>
            <w:b/>
            <w:bCs/>
          </w:rPr>
          <w:fldChar w:fldCharType="begin"/>
        </w:r>
        <w:r w:rsidDel="002C5F6B">
          <w:rPr>
            <w:b/>
            <w:bCs/>
          </w:rPr>
          <w:delInstrText xml:space="preserve"> SEQ Tabla \* ARABIC \s 1 </w:delInstrText>
        </w:r>
        <w:r w:rsidDel="002C5F6B">
          <w:rPr>
            <w:b/>
            <w:bCs/>
          </w:rPr>
          <w:fldChar w:fldCharType="separate"/>
        </w:r>
        <w:r w:rsidDel="002C5F6B">
          <w:rPr>
            <w:b/>
            <w:bCs/>
            <w:noProof/>
          </w:rPr>
          <w:delText>3</w:delText>
        </w:r>
        <w:r w:rsidDel="002C5F6B">
          <w:rPr>
            <w:b/>
            <w:bCs/>
          </w:rPr>
          <w:fldChar w:fldCharType="end"/>
        </w:r>
      </w:del>
      <w:r w:rsidRPr="006E22E0">
        <w:rPr>
          <w:b/>
          <w:bCs/>
        </w:rPr>
        <w:t>.</w:t>
      </w:r>
      <w:r>
        <w:t xml:space="preserve"> Definición de los modos de vuelo.</w:t>
      </w:r>
    </w:p>
    <w:p w14:paraId="14C1E8CC" w14:textId="77777777" w:rsidR="006E22E0" w:rsidRPr="006E22E0" w:rsidRDefault="006E22E0" w:rsidP="006E22E0"/>
    <w:tbl>
      <w:tblPr>
        <w:tblStyle w:val="TableGrid"/>
        <w:tblW w:w="0" w:type="auto"/>
        <w:jc w:val="center"/>
        <w:tblLook w:val="04A0" w:firstRow="1" w:lastRow="0" w:firstColumn="1" w:lastColumn="0" w:noHBand="0" w:noVBand="1"/>
      </w:tblPr>
      <w:tblGrid>
        <w:gridCol w:w="1610"/>
        <w:gridCol w:w="6011"/>
      </w:tblGrid>
      <w:tr w:rsidR="00D16077" w14:paraId="510CC699" w14:textId="77777777" w:rsidTr="008D76B2">
        <w:trPr>
          <w:trHeight w:val="248"/>
          <w:jc w:val="center"/>
        </w:trPr>
        <w:tc>
          <w:tcPr>
            <w:tcW w:w="1610" w:type="dxa"/>
            <w:shd w:val="clear" w:color="auto" w:fill="D9E2F3" w:themeFill="accent1" w:themeFillTint="33"/>
            <w:vAlign w:val="center"/>
          </w:tcPr>
          <w:p w14:paraId="33BDE60B" w14:textId="77777777" w:rsidR="00D16077" w:rsidRPr="00E93F62" w:rsidRDefault="00D16077" w:rsidP="00B9188A">
            <w:pPr>
              <w:jc w:val="center"/>
              <w:rPr>
                <w:b/>
                <w:bCs/>
              </w:rPr>
            </w:pPr>
            <w:r w:rsidRPr="00E93F62">
              <w:rPr>
                <w:b/>
                <w:bCs/>
              </w:rPr>
              <w:t xml:space="preserve">Flight </w:t>
            </w:r>
            <w:proofErr w:type="spellStart"/>
            <w:r w:rsidRPr="00E93F62">
              <w:rPr>
                <w:b/>
                <w:bCs/>
              </w:rPr>
              <w:t>Mode</w:t>
            </w:r>
            <w:proofErr w:type="spellEnd"/>
          </w:p>
        </w:tc>
        <w:tc>
          <w:tcPr>
            <w:tcW w:w="6011" w:type="dxa"/>
            <w:shd w:val="clear" w:color="auto" w:fill="D9E2F3" w:themeFill="accent1" w:themeFillTint="33"/>
            <w:vAlign w:val="center"/>
          </w:tcPr>
          <w:p w14:paraId="172F0C31" w14:textId="7C67C893" w:rsidR="00D16077" w:rsidRPr="00E93F62" w:rsidRDefault="00127A18" w:rsidP="00B9188A">
            <w:pPr>
              <w:jc w:val="center"/>
              <w:rPr>
                <w:b/>
                <w:bCs/>
              </w:rPr>
            </w:pPr>
            <w:r>
              <w:rPr>
                <w:b/>
                <w:bCs/>
              </w:rPr>
              <w:t>Descripción</w:t>
            </w:r>
          </w:p>
        </w:tc>
      </w:tr>
      <w:tr w:rsidR="00D16077" w14:paraId="6024D753" w14:textId="77777777" w:rsidTr="00127A18">
        <w:trPr>
          <w:trHeight w:val="411"/>
          <w:jc w:val="center"/>
        </w:trPr>
        <w:tc>
          <w:tcPr>
            <w:tcW w:w="1610" w:type="dxa"/>
            <w:vAlign w:val="center"/>
          </w:tcPr>
          <w:p w14:paraId="722BC8C1" w14:textId="77777777" w:rsidR="00D16077" w:rsidRDefault="00D16077" w:rsidP="00B9188A">
            <w:pPr>
              <w:jc w:val="center"/>
            </w:pPr>
            <w:proofErr w:type="spellStart"/>
            <w:r>
              <w:t>Disabled</w:t>
            </w:r>
            <w:proofErr w:type="spellEnd"/>
          </w:p>
        </w:tc>
        <w:tc>
          <w:tcPr>
            <w:tcW w:w="6011" w:type="dxa"/>
          </w:tcPr>
          <w:p w14:paraId="14C1778C" w14:textId="492EFFB1" w:rsidR="00D16077" w:rsidRDefault="00CC00DF" w:rsidP="00B9188A">
            <w:r>
              <w:t>El</w:t>
            </w:r>
            <w:r w:rsidR="00D16077">
              <w:t xml:space="preserve"> </w:t>
            </w:r>
            <w:del w:id="2472" w:author="Prieto Bailo, León Enrique" w:date="2023-07-05T22:49:00Z">
              <w:r w:rsidR="00D16077" w:rsidDel="00A73910">
                <w:delText>drone</w:delText>
              </w:r>
            </w:del>
            <w:ins w:id="2473" w:author="Prieto Bailo, León Enrique" w:date="2023-07-05T22:49:00Z">
              <w:r w:rsidR="00A73910">
                <w:t>dron</w:t>
              </w:r>
            </w:ins>
            <w:r w:rsidR="00D16077">
              <w:t xml:space="preserve"> permanece quieto, sin capacidad para actuar los motores. Este modo de vuelo es en el que siempre se debe trabajar </w:t>
            </w:r>
            <w:r>
              <w:t xml:space="preserve">físicamente con </w:t>
            </w:r>
            <w:r w:rsidR="00D16077">
              <w:t>el cuadricóptero</w:t>
            </w:r>
            <w:r w:rsidR="00127A18">
              <w:t xml:space="preserve"> alimentado</w:t>
            </w:r>
            <w:r w:rsidR="00D16077">
              <w:t xml:space="preserve"> </w:t>
            </w:r>
            <w:r>
              <w:t xml:space="preserve">ya que permite una manipulación segura </w:t>
            </w:r>
            <w:del w:id="2474" w:author="Prieto Bailo, León Enrique" w:date="2023-07-07T19:34:00Z">
              <w:r w:rsidR="00D16077" w:rsidDel="00600078">
                <w:delText xml:space="preserve">para </w:delText>
              </w:r>
            </w:del>
            <w:ins w:id="2475" w:author="Prieto Bailo, León Enrique" w:date="2023-07-07T19:34:00Z">
              <w:r w:rsidR="00600078">
                <w:t>y evita</w:t>
              </w:r>
            </w:ins>
            <w:del w:id="2476" w:author="Prieto Bailo, León Enrique" w:date="2023-07-07T19:34:00Z">
              <w:r w:rsidR="00D16077" w:rsidDel="00600078">
                <w:delText>evitar</w:delText>
              </w:r>
            </w:del>
            <w:r w:rsidR="00D16077">
              <w:t xml:space="preserve"> posibles lesiones.</w:t>
            </w:r>
            <w:r w:rsidR="00127A18">
              <w:t xml:space="preserve"> Por defecto este es el modo de vuelo por defecto al enchufar la batería y realizar los calibrados.</w:t>
            </w:r>
          </w:p>
        </w:tc>
      </w:tr>
      <w:tr w:rsidR="00D16077" w14:paraId="51CF9BE7" w14:textId="77777777" w:rsidTr="00D16077">
        <w:trPr>
          <w:trHeight w:val="77"/>
          <w:jc w:val="center"/>
        </w:trPr>
        <w:tc>
          <w:tcPr>
            <w:tcW w:w="1610" w:type="dxa"/>
            <w:vAlign w:val="center"/>
          </w:tcPr>
          <w:p w14:paraId="00658537" w14:textId="77777777" w:rsidR="00D16077" w:rsidRDefault="00D16077" w:rsidP="00B9188A">
            <w:pPr>
              <w:jc w:val="center"/>
            </w:pPr>
            <w:proofErr w:type="spellStart"/>
            <w:r>
              <w:t>Mounting</w:t>
            </w:r>
            <w:proofErr w:type="spellEnd"/>
          </w:p>
        </w:tc>
        <w:tc>
          <w:tcPr>
            <w:tcW w:w="6011" w:type="dxa"/>
          </w:tcPr>
          <w:p w14:paraId="51B43E56" w14:textId="7B7EA4E8" w:rsidR="00D16077" w:rsidRDefault="00D16077" w:rsidP="00B9188A">
            <w:r>
              <w:t xml:space="preserve">Modo de transición entre </w:t>
            </w:r>
            <w:ins w:id="2477" w:author="Prieto Bailo, León Enrique" w:date="2023-07-07T19:34:00Z">
              <w:r w:rsidR="00600078">
                <w:t>“</w:t>
              </w:r>
            </w:ins>
            <w:proofErr w:type="spellStart"/>
            <w:r>
              <w:t>Disabled</w:t>
            </w:r>
            <w:proofErr w:type="spellEnd"/>
            <w:ins w:id="2478" w:author="Prieto Bailo, León Enrique" w:date="2023-07-07T19:34:00Z">
              <w:r w:rsidR="00600078">
                <w:t>”</w:t>
              </w:r>
            </w:ins>
            <w:r>
              <w:t xml:space="preserve"> y los modos de vuelo de operación del </w:t>
            </w:r>
            <w:del w:id="2479" w:author="Prieto Bailo, León Enrique" w:date="2023-07-05T22:49:00Z">
              <w:r w:rsidDel="00A73910">
                <w:delText>drone</w:delText>
              </w:r>
            </w:del>
            <w:ins w:id="2480" w:author="Prieto Bailo, León Enrique" w:date="2023-07-05T22:49:00Z">
              <w:r w:rsidR="00A73910">
                <w:t>dron</w:t>
              </w:r>
            </w:ins>
            <w:r>
              <w:t>.</w:t>
            </w:r>
          </w:p>
        </w:tc>
      </w:tr>
      <w:tr w:rsidR="00D16077" w14:paraId="41C306C8" w14:textId="77777777" w:rsidTr="00D16077">
        <w:trPr>
          <w:trHeight w:val="319"/>
          <w:jc w:val="center"/>
        </w:trPr>
        <w:tc>
          <w:tcPr>
            <w:tcW w:w="1610" w:type="dxa"/>
            <w:vAlign w:val="center"/>
          </w:tcPr>
          <w:p w14:paraId="249CC8EF" w14:textId="77777777" w:rsidR="00D16077" w:rsidRDefault="00D16077" w:rsidP="00B9188A">
            <w:pPr>
              <w:jc w:val="center"/>
            </w:pPr>
            <w:proofErr w:type="spellStart"/>
            <w:r>
              <w:t>Stable</w:t>
            </w:r>
            <w:proofErr w:type="spellEnd"/>
          </w:p>
        </w:tc>
        <w:tc>
          <w:tcPr>
            <w:tcW w:w="6011" w:type="dxa"/>
          </w:tcPr>
          <w:p w14:paraId="2DD52E66" w14:textId="39927F84" w:rsidR="00D16077" w:rsidRDefault="00D16077" w:rsidP="00B9188A">
            <w:r>
              <w:t xml:space="preserve">Modo de vuelo que permite volar el </w:t>
            </w:r>
            <w:del w:id="2481" w:author="Prieto Bailo, León Enrique" w:date="2023-07-05T22:49:00Z">
              <w:r w:rsidDel="00A73910">
                <w:delText>drone</w:delText>
              </w:r>
            </w:del>
            <w:ins w:id="2482" w:author="Prieto Bailo, León Enrique" w:date="2023-07-05T22:49:00Z">
              <w:r w:rsidR="00A73910">
                <w:t>dron</w:t>
              </w:r>
            </w:ins>
            <w:r>
              <w:t xml:space="preserve"> en modo </w:t>
            </w:r>
            <w:r w:rsidR="00FF6CEF">
              <w:t>estabilizado</w:t>
            </w:r>
            <w:r>
              <w:t xml:space="preserve">, donde el usuario controla la altura con el throttle, y el roll pitch y </w:t>
            </w:r>
            <w:proofErr w:type="spellStart"/>
            <w:r>
              <w:t>yaw</w:t>
            </w:r>
            <w:proofErr w:type="spellEnd"/>
            <w:r>
              <w:t>.</w:t>
            </w:r>
          </w:p>
        </w:tc>
      </w:tr>
      <w:tr w:rsidR="00D16077" w:rsidRPr="00E93F62" w14:paraId="16553C63" w14:textId="77777777" w:rsidTr="00D16077">
        <w:trPr>
          <w:trHeight w:val="400"/>
          <w:jc w:val="center"/>
        </w:trPr>
        <w:tc>
          <w:tcPr>
            <w:tcW w:w="1610" w:type="dxa"/>
            <w:vAlign w:val="center"/>
          </w:tcPr>
          <w:p w14:paraId="71E802E4" w14:textId="1CC7FE3F" w:rsidR="00D16077" w:rsidRDefault="00D16077" w:rsidP="00B9188A">
            <w:pPr>
              <w:jc w:val="center"/>
            </w:pPr>
            <w:proofErr w:type="spellStart"/>
            <w:r>
              <w:t>Altitude</w:t>
            </w:r>
            <w:proofErr w:type="spellEnd"/>
            <w:r>
              <w:t xml:space="preserve"> </w:t>
            </w:r>
            <w:proofErr w:type="spellStart"/>
            <w:r w:rsidR="00FF6CEF">
              <w:t>H</w:t>
            </w:r>
            <w:r>
              <w:t>old</w:t>
            </w:r>
            <w:proofErr w:type="spellEnd"/>
          </w:p>
        </w:tc>
        <w:tc>
          <w:tcPr>
            <w:tcW w:w="6011" w:type="dxa"/>
          </w:tcPr>
          <w:p w14:paraId="6CC3D5AB" w14:textId="5A4DCF0F" w:rsidR="00D16077" w:rsidRDefault="00D16077" w:rsidP="00B9188A">
            <w:r>
              <w:t xml:space="preserve">Modo de vuelo que permite volar el </w:t>
            </w:r>
            <w:del w:id="2483" w:author="Prieto Bailo, León Enrique" w:date="2023-07-05T22:49:00Z">
              <w:r w:rsidDel="00A73910">
                <w:delText>drone</w:delText>
              </w:r>
            </w:del>
            <w:ins w:id="2484" w:author="Prieto Bailo, León Enrique" w:date="2023-07-05T22:49:00Z">
              <w:r w:rsidR="00A73910">
                <w:t>dron</w:t>
              </w:r>
            </w:ins>
            <w:r>
              <w:t xml:space="preserve"> en modo</w:t>
            </w:r>
            <w:ins w:id="2485" w:author="Prieto Bailo, León Enrique" w:date="2023-07-07T19:35:00Z">
              <w:r w:rsidR="00600078">
                <w:t xml:space="preserve"> de</w:t>
              </w:r>
            </w:ins>
            <w:r>
              <w:t xml:space="preserve"> altitud constante, donde la altura se regula automáticamente y el usuario controla roll pitch y </w:t>
            </w:r>
            <w:proofErr w:type="spellStart"/>
            <w:r>
              <w:t>yaw</w:t>
            </w:r>
            <w:proofErr w:type="spellEnd"/>
            <w:r>
              <w:t>.</w:t>
            </w:r>
          </w:p>
        </w:tc>
      </w:tr>
    </w:tbl>
    <w:p w14:paraId="5EFA6ED7" w14:textId="77777777" w:rsidR="001A39A4" w:rsidRDefault="001A39A4" w:rsidP="001A39A4"/>
    <w:p w14:paraId="3DA3D931" w14:textId="77777777" w:rsidR="003D6E5F" w:rsidRDefault="003D6E5F" w:rsidP="00BF44BB"/>
    <w:p w14:paraId="5D3545FF" w14:textId="13BCAD57" w:rsidR="00CC74AC" w:rsidRDefault="00CC74AC" w:rsidP="00696319">
      <w:pPr>
        <w:pStyle w:val="Heading4"/>
      </w:pPr>
      <w:r>
        <w:t>Lectura</w:t>
      </w:r>
      <w:r w:rsidR="00196168">
        <w:t xml:space="preserve"> </w:t>
      </w:r>
      <w:r>
        <w:t xml:space="preserve">de los sensores y </w:t>
      </w:r>
      <w:r w:rsidR="00196168">
        <w:t>proceso</w:t>
      </w:r>
      <w:r>
        <w:t xml:space="preserve"> de la señal</w:t>
      </w:r>
      <w:r w:rsidR="00196168">
        <w:t>.</w:t>
      </w:r>
    </w:p>
    <w:p w14:paraId="633953F1" w14:textId="77777777" w:rsidR="00CC74AC" w:rsidRPr="00CC74AC" w:rsidRDefault="00CC74AC" w:rsidP="00CC74AC"/>
    <w:p w14:paraId="60E28D68" w14:textId="261A7B27" w:rsidR="00DE25B4" w:rsidRDefault="003922CA" w:rsidP="00BF44BB">
      <w:r w:rsidRPr="003922CA">
        <w:t>Este módulo se encarga de leer las señales provenientes de los sensores y de los elementos de hardware externos para llevar a cabo el procesamiento necesario. Su función principal consiste en establecer las conexiones adecuadas con los sensores y obtener las lecturas necesarias para adaptar las señales recibidas a la ejecución del algoritmo de control.</w:t>
      </w:r>
    </w:p>
    <w:p w14:paraId="19D26033" w14:textId="0AEF6AA6" w:rsidR="00127A18" w:rsidRDefault="00127A18" w:rsidP="00BF44BB"/>
    <w:p w14:paraId="7166B04E" w14:textId="14D6CDF5" w:rsidR="00127A18" w:rsidRDefault="00127A18" w:rsidP="00127A18">
      <w:r w:rsidRPr="0065147A">
        <w:t xml:space="preserve">La función </w:t>
      </w:r>
      <w:proofErr w:type="spellStart"/>
      <w:r w:rsidRPr="00127A18">
        <w:rPr>
          <w:rFonts w:ascii="Courier New" w:hAnsi="Courier New" w:cs="Courier New"/>
        </w:rPr>
        <w:t>read_process_units</w:t>
      </w:r>
      <w:proofErr w:type="spellEnd"/>
      <w:r>
        <w:t xml:space="preserve"> es la que tiene el propósito de realizar esta tarea. </w:t>
      </w:r>
      <w:r w:rsidRPr="0065147A">
        <w:t xml:space="preserve">Esta función es esencial en la arquitectura de software del sistema de control de vuelo, ya que es el </w:t>
      </w:r>
      <w:r>
        <w:t>origen</w:t>
      </w:r>
      <w:r w:rsidRPr="0065147A">
        <w:t xml:space="preserve"> </w:t>
      </w:r>
      <w:r>
        <w:t xml:space="preserve">de </w:t>
      </w:r>
      <w:r w:rsidRPr="0065147A">
        <w:t>todas las señales</w:t>
      </w:r>
      <w:ins w:id="2486" w:author="Prieto Bailo, León Enrique" w:date="2023-07-07T19:36:00Z">
        <w:r w:rsidR="00600078">
          <w:t xml:space="preserve"> proveni</w:t>
        </w:r>
      </w:ins>
      <w:ins w:id="2487" w:author="Prieto Bailo, León Enrique" w:date="2023-07-07T19:37:00Z">
        <w:r w:rsidR="00600078">
          <w:t>entes de los sensores</w:t>
        </w:r>
      </w:ins>
      <w:r w:rsidRPr="0065147A">
        <w:t xml:space="preserve"> </w:t>
      </w:r>
      <w:r>
        <w:t>en las cuales se basa el algoritmo de control.</w:t>
      </w:r>
      <w:r w:rsidRPr="0065147A">
        <w:t xml:space="preserve"> Por lo tanto, es fundamental que esta función sea desarrollada cuidadosamente y de forma robusta</w:t>
      </w:r>
      <w:del w:id="2488" w:author="Prieto Bailo, León Enrique" w:date="2023-07-07T19:37:00Z">
        <w:r w:rsidRPr="0065147A" w:rsidDel="00600078">
          <w:delText>,</w:delText>
        </w:r>
      </w:del>
      <w:r w:rsidRPr="0065147A">
        <w:t xml:space="preserve"> para asegurar que todas las señales de entrada sean adquiridas y procesadas de forma correcta.</w:t>
      </w:r>
    </w:p>
    <w:p w14:paraId="0B868844" w14:textId="77777777" w:rsidR="00127A18" w:rsidRPr="0065147A" w:rsidRDefault="00127A18" w:rsidP="00127A18"/>
    <w:p w14:paraId="37DD64EB" w14:textId="0A984261" w:rsidR="007175BF" w:rsidRDefault="00127A18" w:rsidP="00127A18">
      <w:pPr>
        <w:rPr>
          <w:ins w:id="2489" w:author="Prieto Bailo, León Enrique" w:date="2023-07-05T23:37:00Z"/>
        </w:rPr>
      </w:pPr>
      <w:r>
        <w:t xml:space="preserve">Este método, de la misma manera que los anteriores, está compuesto por la </w:t>
      </w:r>
      <w:ins w:id="2490" w:author="Prieto Bailo, León Enrique" w:date="2023-07-05T23:37:00Z">
        <w:r w:rsidR="007175BF">
          <w:t>ejecución de</w:t>
        </w:r>
      </w:ins>
      <w:ins w:id="2491" w:author="Prieto Bailo, León Enrique" w:date="2023-07-07T19:37:00Z">
        <w:r w:rsidR="00600078">
          <w:t xml:space="preserve"> subrutinas anidadas</w:t>
        </w:r>
      </w:ins>
      <w:ins w:id="2492" w:author="Prieto Bailo, León Enrique" w:date="2023-07-07T19:38:00Z">
        <w:r w:rsidR="00600078">
          <w:t xml:space="preserve"> visibles en </w:t>
        </w:r>
      </w:ins>
      <w:ins w:id="2493" w:author="Prieto Bailo, León Enrique" w:date="2023-07-05T23:37:00Z">
        <w:r w:rsidR="007175BF">
          <w:t xml:space="preserve">la </w:t>
        </w:r>
        <w:r w:rsidR="007175BF" w:rsidRPr="007175BF">
          <w:fldChar w:fldCharType="begin"/>
        </w:r>
        <w:r w:rsidR="007175BF" w:rsidRPr="007175BF">
          <w:instrText xml:space="preserve"> REF _Ref139492685 \h </w:instrText>
        </w:r>
      </w:ins>
      <w:r w:rsidR="007175BF" w:rsidRPr="007175BF">
        <w:rPr>
          <w:rPrChange w:id="2494" w:author="Prieto Bailo, León Enrique" w:date="2023-07-05T23:37:00Z">
            <w:rPr>
              <w:b/>
              <w:bCs/>
            </w:rPr>
          </w:rPrChange>
        </w:rPr>
        <w:instrText xml:space="preserve"> \* MERGEFORMAT </w:instrText>
      </w:r>
      <w:r w:rsidR="007175BF" w:rsidRPr="007175BF">
        <w:fldChar w:fldCharType="separate"/>
      </w:r>
      <w:ins w:id="2495" w:author="Prieto Bailo, León Enrique" w:date="2023-07-09T17:01:00Z">
        <w:r w:rsidR="00B055D0" w:rsidRPr="00B055D0">
          <w:rPr>
            <w:rPrChange w:id="2496" w:author="Prieto Bailo, León Enrique" w:date="2023-07-09T17:01:00Z">
              <w:rPr>
                <w:b/>
                <w:bCs/>
              </w:rPr>
            </w:rPrChange>
          </w:rPr>
          <w:t xml:space="preserve">Fig. </w:t>
        </w:r>
        <w:r w:rsidR="00B055D0" w:rsidRPr="00B055D0">
          <w:rPr>
            <w:noProof/>
            <w:rPrChange w:id="2497" w:author="Prieto Bailo, León Enrique" w:date="2023-07-09T17:01:00Z">
              <w:rPr>
                <w:b/>
                <w:bCs/>
                <w:noProof/>
              </w:rPr>
            </w:rPrChange>
          </w:rPr>
          <w:t>3</w:t>
        </w:r>
        <w:r w:rsidR="00B055D0" w:rsidRPr="00B055D0">
          <w:rPr>
            <w:noProof/>
            <w:rPrChange w:id="2498" w:author="Prieto Bailo, León Enrique" w:date="2023-07-09T17:01:00Z">
              <w:rPr>
                <w:b/>
                <w:bCs/>
              </w:rPr>
            </w:rPrChange>
          </w:rPr>
          <w:t>.</w:t>
        </w:r>
        <w:r w:rsidR="00B055D0" w:rsidRPr="00B055D0">
          <w:rPr>
            <w:noProof/>
            <w:rPrChange w:id="2499" w:author="Prieto Bailo, León Enrique" w:date="2023-07-09T17:01:00Z">
              <w:rPr>
                <w:b/>
                <w:bCs/>
                <w:noProof/>
              </w:rPr>
            </w:rPrChange>
          </w:rPr>
          <w:t>5</w:t>
        </w:r>
      </w:ins>
      <w:ins w:id="2500" w:author="Prieto Bailo, León Enrique" w:date="2023-07-05T23:37:00Z">
        <w:r w:rsidR="007175BF" w:rsidRPr="007175BF">
          <w:fldChar w:fldCharType="end"/>
        </w:r>
        <w:r w:rsidR="007175BF" w:rsidRPr="007175BF">
          <w:t>.</w:t>
        </w:r>
      </w:ins>
    </w:p>
    <w:p w14:paraId="518149E4" w14:textId="6E891EAB" w:rsidR="007175BF" w:rsidRDefault="007175BF" w:rsidP="00127A18">
      <w:pPr>
        <w:rPr>
          <w:ins w:id="2501" w:author="Prieto Bailo, León Enrique" w:date="2023-07-07T21:57:00Z"/>
        </w:rPr>
      </w:pPr>
    </w:p>
    <w:p w14:paraId="1D6A68A7" w14:textId="77777777" w:rsidR="004732E6" w:rsidRDefault="004732E6" w:rsidP="00127A18">
      <w:pPr>
        <w:rPr>
          <w:ins w:id="2502" w:author="Prieto Bailo, León Enrique" w:date="2023-07-05T23:37:00Z"/>
        </w:rPr>
      </w:pPr>
    </w:p>
    <w:p w14:paraId="6B2AF0FA" w14:textId="5A4477A3" w:rsidR="007175BF" w:rsidRDefault="004732E6">
      <w:pPr>
        <w:jc w:val="center"/>
        <w:rPr>
          <w:ins w:id="2503" w:author="Prieto Bailo, León Enrique" w:date="2023-07-05T23:37:00Z"/>
        </w:rPr>
        <w:pPrChange w:id="2504" w:author="Prieto Bailo, León Enrique" w:date="2023-07-07T21:57:00Z">
          <w:pPr/>
        </w:pPrChange>
      </w:pPr>
      <w:ins w:id="2505" w:author="Prieto Bailo, León Enrique" w:date="2023-07-07T21:57:00Z">
        <w:r w:rsidRPr="004732E6">
          <w:rPr>
            <w:noProof/>
          </w:rPr>
          <w:lastRenderedPageBreak/>
          <w:drawing>
            <wp:inline distT="0" distB="0" distL="0" distR="0" wp14:anchorId="0FAE8428" wp14:editId="7EA702E2">
              <wp:extent cx="3835475" cy="3780000"/>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835475" cy="3780000"/>
                      </a:xfrm>
                      <a:prstGeom prst="rect">
                        <a:avLst/>
                      </a:prstGeom>
                    </pic:spPr>
                  </pic:pic>
                </a:graphicData>
              </a:graphic>
            </wp:inline>
          </w:drawing>
        </w:r>
      </w:ins>
    </w:p>
    <w:p w14:paraId="147B4C30" w14:textId="6AFF34E5" w:rsidR="007175BF" w:rsidDel="007175BF" w:rsidRDefault="00127A18" w:rsidP="00127A18">
      <w:pPr>
        <w:rPr>
          <w:del w:id="2506" w:author="Prieto Bailo, León Enrique" w:date="2023-07-05T23:37:00Z"/>
        </w:rPr>
      </w:pPr>
      <w:del w:id="2507" w:author="Prieto Bailo, León Enrique" w:date="2023-07-05T23:37:00Z">
        <w:r w:rsidDel="007175BF">
          <w:delText xml:space="preserve">siguiente ejecución de subrutinas: </w:delText>
        </w:r>
      </w:del>
    </w:p>
    <w:p w14:paraId="163399C1" w14:textId="384D1421" w:rsidR="00127A18" w:rsidDel="007175BF" w:rsidRDefault="00127A18" w:rsidP="00127A18">
      <w:pPr>
        <w:rPr>
          <w:del w:id="2508" w:author="Prieto Bailo, León Enrique" w:date="2023-07-05T23:37:00Z"/>
        </w:rPr>
      </w:pPr>
    </w:p>
    <w:p w14:paraId="57CF9F03" w14:textId="6D6A2D7A" w:rsidR="006E22E0" w:rsidDel="007175BF" w:rsidRDefault="006E22E0" w:rsidP="00127A18">
      <w:pPr>
        <w:rPr>
          <w:del w:id="2509" w:author="Prieto Bailo, León Enrique" w:date="2023-07-05T23:37:00Z"/>
        </w:rPr>
      </w:pPr>
    </w:p>
    <w:p w14:paraId="08757185" w14:textId="716124BE" w:rsidR="00704136" w:rsidDel="004732E6" w:rsidRDefault="00127A18" w:rsidP="00704136">
      <w:pPr>
        <w:keepNext/>
        <w:jc w:val="center"/>
        <w:rPr>
          <w:del w:id="2510" w:author="Prieto Bailo, León Enrique" w:date="2023-07-07T21:57:00Z"/>
        </w:rPr>
      </w:pPr>
      <w:del w:id="2511" w:author="Prieto Bailo, León Enrique" w:date="2023-07-07T21:57:00Z">
        <w:r w:rsidRPr="00127A18" w:rsidDel="004732E6">
          <w:rPr>
            <w:noProof/>
          </w:rPr>
          <w:drawing>
            <wp:inline distT="0" distB="0" distL="0" distR="0" wp14:anchorId="160907B8" wp14:editId="64EFA1AA">
              <wp:extent cx="3432840" cy="37800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432840" cy="3780000"/>
                      </a:xfrm>
                      <a:prstGeom prst="rect">
                        <a:avLst/>
                      </a:prstGeom>
                    </pic:spPr>
                  </pic:pic>
                </a:graphicData>
              </a:graphic>
            </wp:inline>
          </w:drawing>
        </w:r>
      </w:del>
    </w:p>
    <w:p w14:paraId="6288138B" w14:textId="77777777" w:rsidR="00704136" w:rsidRDefault="00704136" w:rsidP="00704136">
      <w:pPr>
        <w:keepNext/>
        <w:jc w:val="center"/>
      </w:pPr>
    </w:p>
    <w:p w14:paraId="2EE95686" w14:textId="5ADECDDC" w:rsidR="00127A18" w:rsidRDefault="00704136" w:rsidP="00704136">
      <w:pPr>
        <w:pStyle w:val="Caption"/>
        <w:jc w:val="center"/>
      </w:pPr>
      <w:bookmarkStart w:id="2512" w:name="_Ref139492685"/>
      <w:r w:rsidRPr="00704136">
        <w:rPr>
          <w:b/>
          <w:bCs/>
        </w:rPr>
        <w:t xml:space="preserve">Fig. </w:t>
      </w:r>
      <w:ins w:id="2513"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514"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515" w:author="Prieto Bailo, León Enrique" w:date="2023-07-09T17:01:00Z">
        <w:r w:rsidR="00B055D0">
          <w:rPr>
            <w:b/>
            <w:bCs/>
            <w:noProof/>
          </w:rPr>
          <w:t>5</w:t>
        </w:r>
      </w:ins>
      <w:ins w:id="2516" w:author="Prieto Bailo, León Enrique" w:date="2023-07-07T18:33:00Z">
        <w:r w:rsidR="00C03F4A">
          <w:rPr>
            <w:b/>
            <w:bCs/>
          </w:rPr>
          <w:fldChar w:fldCharType="end"/>
        </w:r>
      </w:ins>
      <w:bookmarkEnd w:id="2512"/>
      <w:ins w:id="2517" w:author="León Prieto" w:date="2023-07-05T01:21:00Z">
        <w:del w:id="2518" w:author="Prieto Bailo, León Enrique" w:date="2023-07-05T22:01:00Z">
          <w:r w:rsidR="002D6336" w:rsidDel="00FA48AA">
            <w:rPr>
              <w:b/>
              <w:bCs/>
            </w:rPr>
            <w:fldChar w:fldCharType="begin"/>
          </w:r>
          <w:r w:rsidR="002D6336" w:rsidDel="00FA48AA">
            <w:rPr>
              <w:b/>
              <w:bCs/>
            </w:rPr>
            <w:delInstrText xml:space="preserve"> STYLEREF 1 \s </w:delInstrText>
          </w:r>
        </w:del>
      </w:ins>
      <w:del w:id="2519" w:author="Prieto Bailo, León Enrique" w:date="2023-07-05T22:01:00Z">
        <w:r w:rsidR="002D6336" w:rsidDel="00FA48AA">
          <w:rPr>
            <w:b/>
            <w:bCs/>
          </w:rPr>
          <w:fldChar w:fldCharType="separate"/>
        </w:r>
        <w:r w:rsidR="002D6336" w:rsidDel="00FA48AA">
          <w:rPr>
            <w:b/>
            <w:bCs/>
            <w:noProof/>
          </w:rPr>
          <w:delText>3</w:delText>
        </w:r>
      </w:del>
      <w:ins w:id="2520" w:author="León Prieto" w:date="2023-07-05T01:21:00Z">
        <w:del w:id="2521"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522" w:author="Prieto Bailo, León Enrique" w:date="2023-07-05T22:01:00Z">
        <w:r w:rsidR="002D6336" w:rsidDel="00FA48AA">
          <w:rPr>
            <w:b/>
            <w:bCs/>
          </w:rPr>
          <w:fldChar w:fldCharType="separate"/>
        </w:r>
      </w:del>
      <w:ins w:id="2523" w:author="León Prieto" w:date="2023-07-05T01:21:00Z">
        <w:del w:id="2524" w:author="Prieto Bailo, León Enrique" w:date="2023-07-05T22:01:00Z">
          <w:r w:rsidR="002D6336" w:rsidDel="00FA48AA">
            <w:rPr>
              <w:b/>
              <w:bCs/>
              <w:noProof/>
            </w:rPr>
            <w:delText>5</w:delText>
          </w:r>
          <w:r w:rsidR="002D6336" w:rsidDel="00FA48AA">
            <w:rPr>
              <w:b/>
              <w:bCs/>
            </w:rPr>
            <w:fldChar w:fldCharType="end"/>
          </w:r>
        </w:del>
      </w:ins>
      <w:ins w:id="2525" w:author="Omega" w:date="2023-07-05T00:09:00Z">
        <w:del w:id="2526" w:author="León Prieto" w:date="2023-07-05T01:21:00Z">
          <w:r w:rsidR="00A2508E" w:rsidDel="002D6336">
            <w:rPr>
              <w:b/>
              <w:bCs/>
            </w:rPr>
            <w:fldChar w:fldCharType="begin"/>
          </w:r>
          <w:r w:rsidR="00A2508E" w:rsidDel="002D6336">
            <w:rPr>
              <w:b/>
              <w:bCs/>
            </w:rPr>
            <w:delInstrText xml:space="preserve"> STYLEREF 1 \s </w:delInstrText>
          </w:r>
        </w:del>
      </w:ins>
      <w:del w:id="2527" w:author="León Prieto" w:date="2023-07-05T01:21:00Z">
        <w:r w:rsidR="00A2508E" w:rsidDel="002D6336">
          <w:rPr>
            <w:b/>
            <w:bCs/>
          </w:rPr>
          <w:fldChar w:fldCharType="separate"/>
        </w:r>
        <w:r w:rsidR="00A2508E" w:rsidDel="002D6336">
          <w:rPr>
            <w:b/>
            <w:bCs/>
            <w:noProof/>
          </w:rPr>
          <w:delText>3</w:delText>
        </w:r>
      </w:del>
      <w:ins w:id="2528" w:author="Omega" w:date="2023-07-05T00:09:00Z">
        <w:del w:id="2529"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530" w:author="León Prieto" w:date="2023-07-05T01:21:00Z">
        <w:r w:rsidR="00A2508E" w:rsidDel="002D6336">
          <w:rPr>
            <w:b/>
            <w:bCs/>
          </w:rPr>
          <w:fldChar w:fldCharType="separate"/>
        </w:r>
      </w:del>
      <w:ins w:id="2531" w:author="Omega" w:date="2023-07-05T00:09:00Z">
        <w:del w:id="2532" w:author="León Prieto" w:date="2023-07-05T01:21:00Z">
          <w:r w:rsidR="00A2508E" w:rsidDel="002D6336">
            <w:rPr>
              <w:b/>
              <w:bCs/>
              <w:noProof/>
            </w:rPr>
            <w:delText>5</w:delText>
          </w:r>
          <w:r w:rsidR="00A2508E" w:rsidDel="002D6336">
            <w:rPr>
              <w:b/>
              <w:bCs/>
            </w:rPr>
            <w:fldChar w:fldCharType="end"/>
          </w:r>
        </w:del>
      </w:ins>
      <w:ins w:id="2533" w:author="Prieto Bailo, León Enrique" w:date="2023-07-04T22:10:00Z">
        <w:del w:id="2534" w:author="Omega" w:date="2023-07-05T00:09:00Z">
          <w:r w:rsidR="001C4FE6" w:rsidDel="00A2508E">
            <w:rPr>
              <w:b/>
              <w:bCs/>
            </w:rPr>
            <w:fldChar w:fldCharType="begin"/>
          </w:r>
          <w:r w:rsidR="001C4FE6" w:rsidDel="00A2508E">
            <w:rPr>
              <w:b/>
              <w:bCs/>
            </w:rPr>
            <w:delInstrText xml:space="preserve"> STYLEREF 1 \s </w:delInstrText>
          </w:r>
        </w:del>
      </w:ins>
      <w:del w:id="2535" w:author="Omega" w:date="2023-07-05T00:09:00Z">
        <w:r w:rsidR="001C4FE6" w:rsidDel="00A2508E">
          <w:rPr>
            <w:b/>
            <w:bCs/>
          </w:rPr>
          <w:fldChar w:fldCharType="separate"/>
        </w:r>
        <w:r w:rsidR="001C4FE6" w:rsidDel="00A2508E">
          <w:rPr>
            <w:b/>
            <w:bCs/>
            <w:noProof/>
          </w:rPr>
          <w:delText>3</w:delText>
        </w:r>
      </w:del>
      <w:ins w:id="2536" w:author="Prieto Bailo, León Enrique" w:date="2023-07-04T22:10:00Z">
        <w:del w:id="2537"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538" w:author="Omega" w:date="2023-07-05T00:09:00Z">
        <w:r w:rsidR="001C4FE6" w:rsidDel="00A2508E">
          <w:rPr>
            <w:b/>
            <w:bCs/>
          </w:rPr>
          <w:fldChar w:fldCharType="separate"/>
        </w:r>
      </w:del>
      <w:ins w:id="2539" w:author="Prieto Bailo, León Enrique" w:date="2023-07-04T22:10:00Z">
        <w:del w:id="2540" w:author="Omega" w:date="2023-07-05T00:09:00Z">
          <w:r w:rsidR="001C4FE6" w:rsidDel="00A2508E">
            <w:rPr>
              <w:b/>
              <w:bCs/>
              <w:noProof/>
            </w:rPr>
            <w:delText>5</w:delText>
          </w:r>
          <w:r w:rsidR="001C4FE6" w:rsidDel="00A2508E">
            <w:rPr>
              <w:b/>
              <w:bCs/>
            </w:rPr>
            <w:fldChar w:fldCharType="end"/>
          </w:r>
        </w:del>
      </w:ins>
      <w:del w:id="2541"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2542" w:author="Prieto Bailo, León Enrique" w:date="2023-07-03T20:59:00Z">
        <w:r w:rsidR="00AB4A2C" w:rsidDel="001A6BC6">
          <w:rPr>
            <w:b/>
            <w:bCs/>
            <w:noProof/>
          </w:rPr>
          <w:delText>4</w:delText>
        </w:r>
      </w:del>
      <w:del w:id="2543" w:author="Prieto Bailo, León Enrique" w:date="2023-07-04T20:59:00Z">
        <w:r w:rsidR="00AB4A2C" w:rsidDel="00E86E6E">
          <w:rPr>
            <w:b/>
            <w:bCs/>
          </w:rPr>
          <w:fldChar w:fldCharType="end"/>
        </w:r>
      </w:del>
      <w:r w:rsidRPr="00704136">
        <w:rPr>
          <w:b/>
          <w:bCs/>
        </w:rPr>
        <w:t>.</w:t>
      </w:r>
      <w:r>
        <w:t xml:space="preserve"> </w:t>
      </w:r>
      <w:r w:rsidRPr="00EC2F07">
        <w:t xml:space="preserve">Estructura procedimental de la </w:t>
      </w:r>
      <w:r>
        <w:t>lectura y procesado de los sensores</w:t>
      </w:r>
      <w:r w:rsidRPr="00EC2F07">
        <w:t>.</w:t>
      </w:r>
    </w:p>
    <w:p w14:paraId="58BE5398" w14:textId="0EB09A99" w:rsidR="00127A18" w:rsidRDefault="00127A18" w:rsidP="00127A18"/>
    <w:p w14:paraId="2827A03F" w14:textId="77777777" w:rsidR="002E6CCE" w:rsidRDefault="002E6CCE" w:rsidP="00127A18"/>
    <w:p w14:paraId="48A9167D" w14:textId="73C8BFB7" w:rsidR="00127A18" w:rsidRDefault="00127A18" w:rsidP="00127A18">
      <w:proofErr w:type="spellStart"/>
      <w:r w:rsidRPr="00127A18">
        <w:rPr>
          <w:rFonts w:ascii="Courier New" w:eastAsia="Times New Roman" w:hAnsi="Courier New" w:cs="Courier New"/>
          <w:b/>
          <w:bCs/>
          <w:color w:val="000000"/>
          <w:szCs w:val="24"/>
          <w:lang w:eastAsia="es-ES"/>
        </w:rPr>
        <w:t>read_</w:t>
      </w:r>
      <w:proofErr w:type="gramStart"/>
      <w:r w:rsidRPr="00127A18">
        <w:rPr>
          <w:rFonts w:ascii="Courier New" w:eastAsia="Times New Roman" w:hAnsi="Courier New" w:cs="Courier New"/>
          <w:b/>
          <w:bCs/>
          <w:color w:val="000000"/>
          <w:szCs w:val="24"/>
          <w:lang w:eastAsia="es-ES"/>
        </w:rPr>
        <w:t>battery</w:t>
      </w:r>
      <w:proofErr w:type="spellEnd"/>
      <w:r w:rsidRPr="00127A18">
        <w:rPr>
          <w:rFonts w:ascii="Courier New" w:eastAsia="Times New Roman" w:hAnsi="Courier New" w:cs="Courier New"/>
          <w:b/>
          <w:bCs/>
          <w:color w:val="000000"/>
          <w:szCs w:val="24"/>
          <w:lang w:eastAsia="es-ES"/>
        </w:rPr>
        <w:t>(</w:t>
      </w:r>
      <w:proofErr w:type="gramEnd"/>
      <w:r w:rsidRPr="00127A18">
        <w:rPr>
          <w:rFonts w:ascii="Courier New" w:eastAsia="Times New Roman" w:hAnsi="Courier New" w:cs="Courier New"/>
          <w:b/>
          <w:bCs/>
          <w:color w:val="000000"/>
          <w:szCs w:val="24"/>
          <w:lang w:eastAsia="es-ES"/>
        </w:rPr>
        <w:t>)</w:t>
      </w:r>
      <w:r>
        <w:t xml:space="preserve">: </w:t>
      </w:r>
      <w:r w:rsidR="0080588F">
        <w:t>Se encarga de</w:t>
      </w:r>
      <w:r w:rsidRPr="0065147A">
        <w:t xml:space="preserve"> medir la tensión de la batería. Es importante tener en cuenta que la batería utilizada en el </w:t>
      </w:r>
      <w:del w:id="2544" w:author="Prieto Bailo, León Enrique" w:date="2023-07-05T22:49:00Z">
        <w:r w:rsidRPr="0065147A" w:rsidDel="00A73910">
          <w:delText>drone</w:delText>
        </w:r>
      </w:del>
      <w:ins w:id="2545" w:author="Prieto Bailo, León Enrique" w:date="2023-07-05T22:49:00Z">
        <w:r w:rsidR="00A73910">
          <w:t>dron</w:t>
        </w:r>
      </w:ins>
      <w:r w:rsidRPr="0065147A">
        <w:t xml:space="preserve"> es de</w:t>
      </w:r>
      <w:del w:id="2546" w:author="Prieto Bailo, León Enrique" w:date="2023-07-07T19:38:00Z">
        <w:r w:rsidRPr="0065147A" w:rsidDel="006779FA">
          <w:delText xml:space="preserve"> unos</w:delText>
        </w:r>
      </w:del>
      <w:r w:rsidRPr="0065147A">
        <w:t xml:space="preserve"> 11</w:t>
      </w:r>
      <w:ins w:id="2547" w:author="Prieto Bailo, León Enrique" w:date="2023-07-07T19:38:00Z">
        <w:r w:rsidR="006779FA">
          <w:t>,</w:t>
        </w:r>
      </w:ins>
      <w:del w:id="2548" w:author="Prieto Bailo, León Enrique" w:date="2023-07-07T19:38:00Z">
        <w:r w:rsidRPr="0065147A" w:rsidDel="006779FA">
          <w:delText>.</w:delText>
        </w:r>
      </w:del>
      <w:r w:rsidRPr="0065147A">
        <w:t xml:space="preserve">1V nominales y los pines del microcontrolador operan entre 3.3-5 V, lo que significa que, si intentáramos leer directamente la tensión de la batería con el microcontrolador, se produciría un cortocircuito y </w:t>
      </w:r>
      <w:r>
        <w:t xml:space="preserve">posiblemente resultaría en daños permanentes del </w:t>
      </w:r>
      <w:r w:rsidRPr="0065147A">
        <w:t>microcontrolador.</w:t>
      </w:r>
    </w:p>
    <w:p w14:paraId="19D0A203" w14:textId="77777777" w:rsidR="00127A18" w:rsidRPr="0065147A" w:rsidRDefault="00127A18" w:rsidP="00127A18"/>
    <w:p w14:paraId="73E41671" w14:textId="61D96B06" w:rsidR="00127A18" w:rsidRDefault="00127A18" w:rsidP="00127A18">
      <w:r w:rsidRPr="0065147A">
        <w:t xml:space="preserve">Para evitar esto, se utiliza un divisor de tensión de dos resistencias en serie para </w:t>
      </w:r>
      <w:del w:id="2549" w:author="Prieto Bailo, León Enrique" w:date="2023-07-07T19:39:00Z">
        <w:r w:rsidRPr="0065147A" w:rsidDel="006779FA">
          <w:delText xml:space="preserve">reducir </w:delText>
        </w:r>
      </w:del>
      <w:ins w:id="2550" w:author="Prieto Bailo, León Enrique" w:date="2023-07-07T19:39:00Z">
        <w:r w:rsidR="006779FA">
          <w:t>escalar</w:t>
        </w:r>
        <w:r w:rsidR="006779FA" w:rsidRPr="0065147A">
          <w:t xml:space="preserve"> </w:t>
        </w:r>
      </w:ins>
      <w:r w:rsidRPr="0065147A">
        <w:t xml:space="preserve">la tensión de la batería a un nivel seguro y legible por el microcontrolador. De esta manera, se puede medir la tensión de la batería con precisión y utilizar esta información para ajustar la potencia del </w:t>
      </w:r>
      <w:del w:id="2551" w:author="Prieto Bailo, León Enrique" w:date="2023-07-05T22:49:00Z">
        <w:r w:rsidRPr="0065147A" w:rsidDel="00A73910">
          <w:delText>drone</w:delText>
        </w:r>
      </w:del>
      <w:ins w:id="2552" w:author="Prieto Bailo, León Enrique" w:date="2023-07-05T22:49:00Z">
        <w:r w:rsidR="00A73910">
          <w:t>dron</w:t>
        </w:r>
      </w:ins>
      <w:r w:rsidRPr="0065147A">
        <w:t xml:space="preserve"> y garantizar que no se agote la batería durante el vuelo.</w:t>
      </w:r>
    </w:p>
    <w:p w14:paraId="103DE696" w14:textId="77777777" w:rsidR="00127A18" w:rsidRDefault="00127A18" w:rsidP="00127A18"/>
    <w:p w14:paraId="31C3D3F2" w14:textId="6ACC3722" w:rsidR="00127A18" w:rsidRDefault="00127A18" w:rsidP="00127A18">
      <w:r w:rsidRPr="0065147A">
        <w:t xml:space="preserve">La función </w:t>
      </w:r>
      <w:proofErr w:type="spellStart"/>
      <w:r w:rsidRPr="0080588F">
        <w:rPr>
          <w:rFonts w:ascii="Courier New" w:hAnsi="Courier New" w:cs="Courier New"/>
        </w:rPr>
        <w:t>read_battery</w:t>
      </w:r>
      <w:proofErr w:type="spellEnd"/>
      <w:r w:rsidRPr="0065147A">
        <w:t xml:space="preserve"> se encarga de leer los valores de voltaje a través del divisor de tensión y realizar los cálculos necesarios para convertir esos valores en una lectura de tensión precisa de la batería. Conocer en todo momento la tensión de la batería es importante para diferentes aspectos, como asegurarse que no agotamos la batería completamente o regular </w:t>
      </w:r>
      <w:r>
        <w:t xml:space="preserve">adecuadamente </w:t>
      </w:r>
      <w:r w:rsidRPr="0065147A">
        <w:t>la potencia de los motores.</w:t>
      </w:r>
    </w:p>
    <w:p w14:paraId="40A6C162" w14:textId="77777777" w:rsidR="00127A18" w:rsidRDefault="00127A18" w:rsidP="00127A18"/>
    <w:p w14:paraId="66A5E854" w14:textId="2E270DB2" w:rsidR="00127A18" w:rsidRDefault="00127A18" w:rsidP="00127A18">
      <w:r>
        <w:t xml:space="preserve">Para </w:t>
      </w:r>
      <w:r w:rsidR="0080588F">
        <w:t>procesar</w:t>
      </w:r>
      <w:r>
        <w:t xml:space="preserve"> adecuadamente la señal de tensión de la batería, debemos entender </w:t>
      </w:r>
      <w:r w:rsidR="0080588F">
        <w:t>cómo</w:t>
      </w:r>
      <w:r>
        <w:t xml:space="preserve"> afecta el divisor de tensión a las lecturas desde el </w:t>
      </w:r>
      <w:r>
        <w:lastRenderedPageBreak/>
        <w:t>microcontrolador. Implementando el divisor de tensión, sabemos que el voltaje que habrá en el borne del pin sigue la siguiente expresión:</w:t>
      </w:r>
    </w:p>
    <w:p w14:paraId="2B453DA2" w14:textId="03C346FC" w:rsidR="00DF7B5B" w:rsidRDefault="00DF7B5B" w:rsidP="00127A18"/>
    <w:p w14:paraId="7586EFF6" w14:textId="77777777" w:rsidR="00DF7B5B" w:rsidRDefault="00DF7B5B" w:rsidP="00127A18"/>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050FC67B" w14:textId="77777777" w:rsidTr="00971764">
        <w:tc>
          <w:tcPr>
            <w:tcW w:w="850" w:type="dxa"/>
          </w:tcPr>
          <w:p w14:paraId="6748323B" w14:textId="77777777" w:rsidR="00DF7B5B" w:rsidRDefault="00DF7B5B" w:rsidP="00971764"/>
        </w:tc>
        <w:tc>
          <w:tcPr>
            <w:tcW w:w="6803" w:type="dxa"/>
            <w:vAlign w:val="center"/>
          </w:tcPr>
          <w:p w14:paraId="57BBFB0B" w14:textId="6FA0B260" w:rsidR="00DF7B5B" w:rsidRDefault="00000000" w:rsidP="009717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PIN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619AA744" w14:textId="7827CACB" w:rsidR="00DF7B5B" w:rsidRPr="00DF7B5B" w:rsidRDefault="00DF7B5B" w:rsidP="00971764">
            <w:pPr>
              <w:jc w:val="right"/>
              <w:rPr>
                <w:b/>
                <w:bCs/>
              </w:rPr>
            </w:pPr>
            <w:r w:rsidRPr="00DF7B5B">
              <w:rPr>
                <w:b/>
                <w:bCs/>
              </w:rPr>
              <w:t>(</w:t>
            </w:r>
            <w:r>
              <w:rPr>
                <w:b/>
                <w:bCs/>
              </w:rPr>
              <w:t>3</w:t>
            </w:r>
            <w:r w:rsidRPr="00DF7B5B">
              <w:rPr>
                <w:b/>
                <w:bCs/>
              </w:rPr>
              <w:t>.</w:t>
            </w:r>
            <w:r>
              <w:rPr>
                <w:b/>
                <w:bCs/>
              </w:rPr>
              <w:t>1</w:t>
            </w:r>
            <w:r w:rsidRPr="00DF7B5B">
              <w:rPr>
                <w:b/>
                <w:bCs/>
              </w:rPr>
              <w:t>)</w:t>
            </w:r>
          </w:p>
        </w:tc>
      </w:tr>
    </w:tbl>
    <w:p w14:paraId="7F4EFB09" w14:textId="77777777" w:rsidR="00DF7B5B" w:rsidRPr="0065147A" w:rsidRDefault="00DF7B5B" w:rsidP="00127A18"/>
    <w:p w14:paraId="67FEBBA8" w14:textId="77777777" w:rsidR="00127A18" w:rsidRDefault="00127A18" w:rsidP="00127A18"/>
    <w:p w14:paraId="327214E4" w14:textId="57EA3EE7" w:rsidR="00127A18" w:rsidRDefault="00127A18" w:rsidP="00127A18">
      <w:r w:rsidRPr="0065147A">
        <w:t xml:space="preserve">La tensión que lee el PIN es un </w:t>
      </w:r>
      <w:commentRangeStart w:id="2553"/>
      <w:r w:rsidRPr="0065147A">
        <w:t xml:space="preserve">valor de </w:t>
      </w:r>
      <w:ins w:id="2554" w:author="Prieto Bailo, León Enrique" w:date="2023-07-03T21:02:00Z">
        <w:r w:rsidR="00476DDB">
          <w:t>12</w:t>
        </w:r>
      </w:ins>
      <w:del w:id="2555" w:author="Prieto Bailo, León Enrique" w:date="2023-07-03T21:02:00Z">
        <w:r w:rsidRPr="0065147A" w:rsidDel="00476DDB">
          <w:delText>8</w:delText>
        </w:r>
      </w:del>
      <w:r w:rsidRPr="0065147A">
        <w:t xml:space="preserve"> bits </w:t>
      </w:r>
      <w:commentRangeEnd w:id="2553"/>
      <w:r w:rsidR="009B0738">
        <w:rPr>
          <w:rStyle w:val="CommentReference"/>
        </w:rPr>
        <w:commentReference w:id="2553"/>
      </w:r>
      <w:r w:rsidRPr="0065147A">
        <w:t xml:space="preserve">donde 0 equivale a 0 V y </w:t>
      </w:r>
      <w:del w:id="2556" w:author="ramon casanella" w:date="2023-07-05T08:31:00Z">
        <w:r w:rsidRPr="0065147A" w:rsidDel="000709F6">
          <w:delText xml:space="preserve">255 </w:delText>
        </w:r>
      </w:del>
      <w:ins w:id="2557" w:author="ramon casanella" w:date="2023-07-05T08:31:00Z">
        <w:r w:rsidR="000709F6">
          <w:t>40</w:t>
        </w:r>
        <w:r w:rsidR="00D349FD">
          <w:t>95</w:t>
        </w:r>
        <w:r w:rsidR="000709F6" w:rsidRPr="0065147A">
          <w:t xml:space="preserve"> </w:t>
        </w:r>
      </w:ins>
      <w:r w:rsidRPr="0065147A">
        <w:t xml:space="preserve">equivale a 3,3V. Por lo tanto, </w:t>
      </w:r>
      <w:r>
        <w:t>el valor de tensión convertido por el ADC del microcontrolador corresponderá a la siguiente expresión:</w:t>
      </w:r>
    </w:p>
    <w:p w14:paraId="200F70E8" w14:textId="0D20774F" w:rsidR="00DF7B5B" w:rsidRDefault="00DF7B5B" w:rsidP="00127A18"/>
    <w:p w14:paraId="318DD177" w14:textId="0F589841" w:rsidR="00DF7B5B" w:rsidRDefault="00DF7B5B" w:rsidP="00127A18"/>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207EFC60" w14:textId="77777777" w:rsidTr="00971764">
        <w:tc>
          <w:tcPr>
            <w:tcW w:w="850" w:type="dxa"/>
          </w:tcPr>
          <w:p w14:paraId="540D001E" w14:textId="77777777" w:rsidR="00DF7B5B" w:rsidRDefault="00DF7B5B" w:rsidP="00971764"/>
        </w:tc>
        <w:tc>
          <w:tcPr>
            <w:tcW w:w="6803" w:type="dxa"/>
            <w:vAlign w:val="center"/>
          </w:tcPr>
          <w:p w14:paraId="11CA6FF8" w14:textId="1ED34711" w:rsidR="00DF7B5B" w:rsidRDefault="00000000" w:rsidP="009717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AR</m:t>
                    </m:r>
                  </m:sub>
                </m:sSub>
                <m:r>
                  <w:rPr>
                    <w:rFonts w:ascii="Cambria Math" w:eastAsiaTheme="minorEastAsia" w:hAnsi="Cambria Math"/>
                  </w:rPr>
                  <m:t>=</m:t>
                </m:r>
                <m:f>
                  <m:fPr>
                    <m:ctrlPr>
                      <w:rPr>
                        <w:rFonts w:ascii="Cambria Math" w:eastAsiaTheme="minorEastAsia" w:hAnsi="Cambria Math"/>
                        <w:i/>
                      </w:rPr>
                    </m:ctrlPr>
                  </m:fPr>
                  <m:num>
                    <m:r>
                      <w:del w:id="2558" w:author="Prieto Bailo, León Enrique" w:date="2023-07-03T21:02:00Z">
                        <w:rPr>
                          <w:rFonts w:ascii="Cambria Math" w:eastAsiaTheme="minorEastAsia" w:hAnsi="Cambria Math"/>
                        </w:rPr>
                        <m:t>255</m:t>
                      </w:del>
                    </m:r>
                    <m:r>
                      <w:ins w:id="2559" w:author="Prieto Bailo, León Enrique" w:date="2023-07-03T21:02:00Z">
                        <w:rPr>
                          <w:rFonts w:ascii="Cambria Math" w:eastAsiaTheme="minorEastAsia" w:hAnsi="Cambria Math"/>
                        </w:rPr>
                        <m:t>4095</m:t>
                      </w:ins>
                    </m:r>
                  </m:num>
                  <m:den>
                    <m:r>
                      <w:rPr>
                        <w:rFonts w:ascii="Cambria Math" w:eastAsiaTheme="minorEastAsia" w:hAnsi="Cambria Math"/>
                      </w:rPr>
                      <m:t>3,3 V</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PIN</m:t>
                    </m:r>
                  </m:sub>
                </m:sSub>
              </m:oMath>
            </m:oMathPara>
          </w:p>
        </w:tc>
        <w:tc>
          <w:tcPr>
            <w:tcW w:w="850" w:type="dxa"/>
            <w:vAlign w:val="center"/>
          </w:tcPr>
          <w:p w14:paraId="1E36343E" w14:textId="4DC34037" w:rsidR="00DF7B5B" w:rsidRPr="00DF7B5B" w:rsidRDefault="00DF7B5B" w:rsidP="00971764">
            <w:pPr>
              <w:jc w:val="right"/>
              <w:rPr>
                <w:b/>
                <w:bCs/>
              </w:rPr>
            </w:pPr>
            <w:r w:rsidRPr="00DF7B5B">
              <w:rPr>
                <w:b/>
                <w:bCs/>
              </w:rPr>
              <w:t>(</w:t>
            </w:r>
            <w:r>
              <w:rPr>
                <w:b/>
                <w:bCs/>
              </w:rPr>
              <w:t>3</w:t>
            </w:r>
            <w:r w:rsidRPr="00DF7B5B">
              <w:rPr>
                <w:b/>
                <w:bCs/>
              </w:rPr>
              <w:t>.</w:t>
            </w:r>
            <w:r>
              <w:rPr>
                <w:b/>
                <w:bCs/>
              </w:rPr>
              <w:t>2</w:t>
            </w:r>
            <w:r w:rsidRPr="00DF7B5B">
              <w:rPr>
                <w:b/>
                <w:bCs/>
              </w:rPr>
              <w:t>)</w:t>
            </w:r>
          </w:p>
        </w:tc>
      </w:tr>
    </w:tbl>
    <w:p w14:paraId="54D5BDC5" w14:textId="77777777" w:rsidR="00DF7B5B" w:rsidRDefault="00DF7B5B" w:rsidP="00127A18"/>
    <w:p w14:paraId="4AB3F4E7" w14:textId="77777777" w:rsidR="00127A18" w:rsidRDefault="00127A18" w:rsidP="00127A18">
      <w:pPr>
        <w:rPr>
          <w:rFonts w:eastAsiaTheme="minorEastAsia"/>
        </w:rPr>
      </w:pPr>
    </w:p>
    <w:p w14:paraId="74C70D85" w14:textId="77777777" w:rsidR="00127A18" w:rsidRDefault="00127A18" w:rsidP="00127A18">
      <w:pPr>
        <w:rPr>
          <w:rFonts w:eastAsiaTheme="minorEastAsia"/>
        </w:rPr>
      </w:pPr>
      <w:r>
        <w:rPr>
          <w:rFonts w:eastAsiaTheme="minorEastAsia"/>
        </w:rPr>
        <w:t xml:space="preserve">Una vez disponemos de este valor de tensión digitalizado, podemos recuperar la tensión de la batería combinando ambas expresiones: </w:t>
      </w:r>
    </w:p>
    <w:p w14:paraId="135E8BB9" w14:textId="520F4DD6" w:rsidR="00127A18" w:rsidRDefault="00127A18" w:rsidP="00127A18">
      <w:pPr>
        <w:rPr>
          <w:rFonts w:eastAsiaTheme="minorEastAsia"/>
        </w:rPr>
      </w:pPr>
    </w:p>
    <w:p w14:paraId="3029F631" w14:textId="77777777" w:rsidR="00DF7B5B" w:rsidRDefault="00DF7B5B" w:rsidP="00127A18">
      <w:pPr>
        <w:rPr>
          <w:rFonts w:eastAsiaTheme="minorEastAsia"/>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085A65D6" w14:textId="77777777" w:rsidTr="00971764">
        <w:tc>
          <w:tcPr>
            <w:tcW w:w="850" w:type="dxa"/>
          </w:tcPr>
          <w:p w14:paraId="7811E675" w14:textId="77777777" w:rsidR="00DF7B5B" w:rsidRDefault="00DF7B5B" w:rsidP="00971764"/>
        </w:tc>
        <w:tc>
          <w:tcPr>
            <w:tcW w:w="6803" w:type="dxa"/>
            <w:vAlign w:val="center"/>
          </w:tcPr>
          <w:p w14:paraId="61C30D0A" w14:textId="5144F380" w:rsidR="00DF7B5B" w:rsidRDefault="00000000" w:rsidP="009717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m:t>
                </m:r>
                <m:f>
                  <m:fPr>
                    <m:ctrlPr>
                      <w:rPr>
                        <w:rFonts w:ascii="Cambria Math" w:hAnsi="Cambria Math"/>
                        <w:i/>
                      </w:rPr>
                    </m:ctrlPr>
                  </m:fPr>
                  <m:num>
                    <m:r>
                      <w:ins w:id="2560" w:author="Prieto Bailo, León Enrique" w:date="2023-07-03T21:04:00Z">
                        <w:rPr>
                          <w:rFonts w:ascii="Cambria Math" w:eastAsiaTheme="minorEastAsia" w:hAnsi="Cambria Math"/>
                        </w:rPr>
                        <m:t>4095</m:t>
                      </w:ins>
                    </m:r>
                    <m:r>
                      <w:del w:id="2561" w:author="Prieto Bailo, León Enrique" w:date="2023-07-03T21:04:00Z">
                        <w:rPr>
                          <w:rFonts w:ascii="Cambria Math" w:hAnsi="Cambria Math"/>
                        </w:rPr>
                        <m:t>255</m:t>
                      </w:del>
                    </m:r>
                  </m:num>
                  <m:den>
                    <m:r>
                      <w:rPr>
                        <w:rFonts w:ascii="Cambria Math" w:hAnsi="Cambria Math"/>
                      </w:rPr>
                      <m:t>3</m:t>
                    </m:r>
                    <m:r>
                      <w:del w:id="2562" w:author="Prieto Bailo, León Enrique" w:date="2023-07-05T23:40:00Z">
                        <w:rPr>
                          <w:rFonts w:ascii="Cambria Math" w:hAnsi="Cambria Math"/>
                        </w:rPr>
                        <m:t>,</m:t>
                      </w:del>
                    </m:r>
                    <m:r>
                      <w:ins w:id="2563" w:author="Prieto Bailo, León Enrique" w:date="2023-07-05T23:40:00Z">
                        <w:rPr>
                          <w:rFonts w:ascii="Cambria Math" w:hAnsi="Cambria Math"/>
                        </w:rPr>
                        <m:t>,</m:t>
                      </w:ins>
                    </m:r>
                    <m:r>
                      <w:rPr>
                        <w:rFonts w:ascii="Cambria Math" w:hAnsi="Cambria Math"/>
                      </w:rPr>
                      <m:t>3 V</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AR</m:t>
                    </m:r>
                  </m:sub>
                </m:sSub>
                <m:r>
                  <w:rPr>
                    <w:rFonts w:ascii="Cambria Math" w:hAnsi="Cambria Math"/>
                  </w:rPr>
                  <m:t>·</m:t>
                </m:r>
                <m:f>
                  <m:fPr>
                    <m:ctrlPr>
                      <w:rPr>
                        <w:rFonts w:ascii="Cambria Math" w:hAnsi="Cambria Math"/>
                        <w:i/>
                      </w:rPr>
                    </m:ctrlPr>
                  </m:fPr>
                  <m:num>
                    <m:r>
                      <w:rPr>
                        <w:rFonts w:ascii="Cambria Math" w:hAnsi="Cambria Math"/>
                      </w:rPr>
                      <m:t>3,3V</m:t>
                    </m:r>
                  </m:num>
                  <m:den>
                    <m:r>
                      <w:ins w:id="2564" w:author="Prieto Bailo, León Enrique" w:date="2023-07-03T21:04:00Z">
                        <w:rPr>
                          <w:rFonts w:ascii="Cambria Math" w:eastAsiaTheme="minorEastAsia" w:hAnsi="Cambria Math"/>
                        </w:rPr>
                        <m:t>4095</m:t>
                      </w:ins>
                    </m:r>
                    <m:r>
                      <w:del w:id="2565" w:author="Prieto Bailo, León Enrique" w:date="2023-07-03T21:04:00Z">
                        <w:rPr>
                          <w:rFonts w:ascii="Cambria Math" w:hAnsi="Cambria Math"/>
                        </w:rPr>
                        <m:t>255</m:t>
                      </w:del>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ins w:id="2566" w:author="Prieto Bailo, León Enrique" w:date="2023-07-05T23:39:00Z">
                        <w:rPr>
                          <w:rFonts w:ascii="Cambria Math" w:hAnsi="Cambria Math"/>
                        </w:rPr>
                        <m:t>+</m:t>
                      </w:ins>
                    </m:r>
                    <m:sSub>
                      <m:sSubPr>
                        <m:ctrlPr>
                          <w:ins w:id="2567" w:author="Prieto Bailo, León Enrique" w:date="2023-07-05T23:39:00Z">
                            <w:rPr>
                              <w:rFonts w:ascii="Cambria Math" w:hAnsi="Cambria Math"/>
                              <w:i/>
                            </w:rPr>
                          </w:ins>
                        </m:ctrlPr>
                      </m:sSubPr>
                      <m:e>
                        <m:r>
                          <w:ins w:id="2568" w:author="Prieto Bailo, León Enrique" w:date="2023-07-05T23:39:00Z">
                            <w:rPr>
                              <w:rFonts w:ascii="Cambria Math" w:hAnsi="Cambria Math"/>
                            </w:rPr>
                            <m:t>R</m:t>
                          </w:ins>
                        </m:r>
                      </m:e>
                      <m:sub>
                        <m:r>
                          <w:ins w:id="2569" w:author="Prieto Bailo, León Enrique" w:date="2023-07-05T23:39:00Z">
                            <w:rPr>
                              <w:rFonts w:ascii="Cambria Math" w:hAnsi="Cambria Math"/>
                            </w:rPr>
                            <m:t>2</m:t>
                          </w:ins>
                        </m:r>
                      </m:sub>
                    </m:sSub>
                  </m:num>
                  <m:den>
                    <m:sSub>
                      <m:sSubPr>
                        <m:ctrlPr>
                          <w:del w:id="2570" w:author="Prieto Bailo, León Enrique" w:date="2023-07-05T23:39:00Z">
                            <w:rPr>
                              <w:rFonts w:ascii="Cambria Math" w:hAnsi="Cambria Math"/>
                              <w:i/>
                            </w:rPr>
                          </w:del>
                        </m:ctrlPr>
                      </m:sSubPr>
                      <m:e>
                        <m:r>
                          <w:del w:id="2571" w:author="Prieto Bailo, León Enrique" w:date="2023-07-05T23:39:00Z">
                            <w:rPr>
                              <w:rFonts w:ascii="Cambria Math" w:hAnsi="Cambria Math"/>
                            </w:rPr>
                            <m:t>R</m:t>
                          </w:del>
                        </m:r>
                      </m:e>
                      <m:sub>
                        <m:r>
                          <w:del w:id="2572" w:author="Prieto Bailo, León Enrique" w:date="2023-07-05T23:39:00Z">
                            <w:rPr>
                              <w:rFonts w:ascii="Cambria Math" w:hAnsi="Cambria Math"/>
                            </w:rPr>
                            <m:t>1</m:t>
                          </w:del>
                        </m:r>
                      </m:sub>
                    </m:sSub>
                    <m:r>
                      <w:del w:id="2573" w:author="Prieto Bailo, León Enrique" w:date="2023-07-05T23:39:00Z">
                        <w:rPr>
                          <w:rFonts w:ascii="Cambria Math" w:hAnsi="Cambria Math"/>
                        </w:rPr>
                        <m:t>+</m:t>
                      </w:del>
                    </m:r>
                    <m:sSub>
                      <m:sSubPr>
                        <m:ctrlPr>
                          <w:del w:id="2574" w:author="Prieto Bailo, León Enrique" w:date="2023-07-05T23:39:00Z">
                            <w:rPr>
                              <w:rFonts w:ascii="Cambria Math" w:hAnsi="Cambria Math"/>
                              <w:i/>
                            </w:rPr>
                          </w:del>
                        </m:ctrlPr>
                      </m:sSubPr>
                      <m:e>
                        <m:r>
                          <w:del w:id="2575" w:author="Prieto Bailo, León Enrique" w:date="2023-07-05T23:39:00Z">
                            <w:rPr>
                              <w:rFonts w:ascii="Cambria Math" w:hAnsi="Cambria Math"/>
                            </w:rPr>
                            <m:t>R</m:t>
                          </w:del>
                        </m:r>
                      </m:e>
                      <m:sub>
                        <m:r>
                          <w:del w:id="2576" w:author="Prieto Bailo, León Enrique" w:date="2023-07-05T23:39:00Z">
                            <w:rPr>
                              <w:rFonts w:ascii="Cambria Math" w:hAnsi="Cambria Math"/>
                            </w:rPr>
                            <m:t>2</m:t>
                          </w:del>
                        </m:r>
                      </m:sub>
                    </m:sSub>
                    <m:sSub>
                      <m:sSubPr>
                        <m:ctrlPr>
                          <w:ins w:id="2577" w:author="Prieto Bailo, León Enrique" w:date="2023-07-05T23:39:00Z">
                            <w:rPr>
                              <w:rFonts w:ascii="Cambria Math" w:hAnsi="Cambria Math"/>
                              <w:i/>
                            </w:rPr>
                          </w:ins>
                        </m:ctrlPr>
                      </m:sSubPr>
                      <m:e>
                        <m:r>
                          <w:ins w:id="2578" w:author="Prieto Bailo, León Enrique" w:date="2023-07-05T23:39:00Z">
                            <w:rPr>
                              <w:rFonts w:ascii="Cambria Math" w:hAnsi="Cambria Math"/>
                            </w:rPr>
                            <m:t>R</m:t>
                          </w:ins>
                        </m:r>
                      </m:e>
                      <m:sub>
                        <m:r>
                          <w:ins w:id="2579" w:author="Prieto Bailo, León Enrique" w:date="2023-07-05T23:39:00Z">
                            <w:rPr>
                              <w:rFonts w:ascii="Cambria Math" w:hAnsi="Cambria Math"/>
                            </w:rPr>
                            <m:t>1</m:t>
                          </w:ins>
                        </m:r>
                      </m:sub>
                    </m:sSub>
                  </m:den>
                </m:f>
              </m:oMath>
            </m:oMathPara>
          </w:p>
        </w:tc>
        <w:tc>
          <w:tcPr>
            <w:tcW w:w="850" w:type="dxa"/>
            <w:vAlign w:val="center"/>
          </w:tcPr>
          <w:p w14:paraId="12D82043" w14:textId="45EFE50B" w:rsidR="00DF7B5B" w:rsidRPr="00DF7B5B" w:rsidRDefault="00DF7B5B" w:rsidP="00971764">
            <w:pPr>
              <w:jc w:val="right"/>
              <w:rPr>
                <w:b/>
                <w:bCs/>
              </w:rPr>
            </w:pPr>
            <w:r w:rsidRPr="00DF7B5B">
              <w:rPr>
                <w:b/>
                <w:bCs/>
              </w:rPr>
              <w:t>(</w:t>
            </w:r>
            <w:r>
              <w:rPr>
                <w:b/>
                <w:bCs/>
              </w:rPr>
              <w:t>3</w:t>
            </w:r>
            <w:r w:rsidRPr="00DF7B5B">
              <w:rPr>
                <w:b/>
                <w:bCs/>
              </w:rPr>
              <w:t>.</w:t>
            </w:r>
            <w:r>
              <w:rPr>
                <w:b/>
                <w:bCs/>
              </w:rPr>
              <w:t>3</w:t>
            </w:r>
            <w:r w:rsidRPr="00DF7B5B">
              <w:rPr>
                <w:b/>
                <w:bCs/>
              </w:rPr>
              <w:t>)</w:t>
            </w:r>
          </w:p>
        </w:tc>
      </w:tr>
    </w:tbl>
    <w:p w14:paraId="51803A8C" w14:textId="77777777" w:rsidR="00DF7B5B" w:rsidRDefault="00DF7B5B" w:rsidP="00127A18">
      <w:pPr>
        <w:rPr>
          <w:rFonts w:eastAsiaTheme="minorEastAsia"/>
        </w:rPr>
      </w:pPr>
    </w:p>
    <w:p w14:paraId="5502FC18" w14:textId="77777777" w:rsidR="00DF7B5B" w:rsidRPr="0065147A" w:rsidRDefault="00DF7B5B" w:rsidP="00127A18">
      <w:pPr>
        <w:rPr>
          <w:rFonts w:eastAsiaTheme="minorEastAsia"/>
        </w:rPr>
      </w:pPr>
    </w:p>
    <w:p w14:paraId="30ED2DF9" w14:textId="1AA2A1D4" w:rsidR="00127A18" w:rsidRDefault="00127A18" w:rsidP="00127A18">
      <w:pPr>
        <w:rPr>
          <w:rFonts w:eastAsiaTheme="minorEastAsia"/>
        </w:rPr>
      </w:pPr>
      <w:r w:rsidRPr="0065147A">
        <w:t xml:space="preserve">Sustituyendo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r>
          <w:ins w:id="2580" w:author="Prieto Bailo, León Enrique" w:date="2023-07-03T21:06:00Z">
            <w:rPr>
              <w:rFonts w:ascii="Cambria Math" w:hAnsi="Cambria Math"/>
            </w:rPr>
            <m:t>1000</m:t>
          </w:ins>
        </m:r>
        <m:r>
          <w:ins w:id="2581" w:author="Prieto Bailo, León Enrique" w:date="2023-07-05T23:39:00Z">
            <w:rPr>
              <w:rFonts w:ascii="Cambria Math" w:hAnsi="Cambria Math"/>
            </w:rPr>
            <m:t>0</m:t>
          </w:ins>
        </m:r>
        <m:r>
          <w:ins w:id="2582" w:author="Prieto Bailo, León Enrique" w:date="2023-07-03T21:06:00Z">
            <w:rPr>
              <w:rFonts w:ascii="Cambria Math" w:hAnsi="Cambria Math"/>
            </w:rPr>
            <m:t xml:space="preserve"> </m:t>
          </w:ins>
        </m:r>
        <m:r>
          <w:ins w:id="2583" w:author="Prieto Bailo, León Enrique" w:date="2023-07-03T21:06:00Z">
            <m:rPr>
              <m:sty m:val="p"/>
            </m:rPr>
            <w:rPr>
              <w:rFonts w:ascii="Cambria Math" w:eastAsiaTheme="minorEastAsia" w:hAnsi="Cambria Math"/>
            </w:rPr>
            <m:t>Ω</m:t>
          </w:ins>
        </m:r>
        <m:r>
          <w:del w:id="2584" w:author="Prieto Bailo, León Enrique" w:date="2023-07-03T21:06:00Z">
            <w:rPr>
              <w:rFonts w:ascii="Cambria Math" w:hAnsi="Cambria Math"/>
            </w:rPr>
            <m:t>X</m:t>
          </w:del>
        </m:r>
      </m:oMath>
      <w:r w:rsidRPr="0065147A">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r>
          <w:ins w:id="2585" w:author="Prieto Bailo, León Enrique" w:date="2023-07-03T21:06:00Z">
            <w:rPr>
              <w:rFonts w:ascii="Cambria Math" w:hAnsi="Cambria Math"/>
            </w:rPr>
            <m:t>100</m:t>
          </w:ins>
        </m:r>
        <m:r>
          <w:ins w:id="2586" w:author="Prieto Bailo, León Enrique" w:date="2023-07-03T21:06:00Z">
            <m:rPr>
              <m:sty m:val="p"/>
            </m:rPr>
            <w:rPr>
              <w:rFonts w:ascii="Cambria Math" w:eastAsiaTheme="minorEastAsia" w:hAnsi="Cambria Math"/>
            </w:rPr>
            <m:t>0 Ω</m:t>
          </w:ins>
        </m:r>
        <m:r>
          <w:del w:id="2587" w:author="Prieto Bailo, León Enrique" w:date="2023-07-03T21:06:00Z">
            <w:rPr>
              <w:rFonts w:ascii="Cambria Math" w:eastAsiaTheme="minorEastAsia" w:hAnsi="Cambria Math"/>
            </w:rPr>
            <m:t>Y</m:t>
          </w:del>
        </m:r>
      </m:oMath>
      <w:r w:rsidRPr="0065147A">
        <w:rPr>
          <w:rFonts w:eastAsiaTheme="minorEastAsia"/>
        </w:rPr>
        <w:t>:</w:t>
      </w:r>
    </w:p>
    <w:p w14:paraId="16097763" w14:textId="14DEB6F5" w:rsidR="00127A18" w:rsidRDefault="00127A18" w:rsidP="00127A18">
      <w:pPr>
        <w:rPr>
          <w:rFonts w:eastAsiaTheme="minorEastAsia"/>
        </w:rPr>
      </w:pPr>
    </w:p>
    <w:p w14:paraId="3F1D936B" w14:textId="77777777" w:rsidR="00DF7B5B" w:rsidRDefault="00DF7B5B" w:rsidP="00127A18">
      <w:pPr>
        <w:rPr>
          <w:rFonts w:eastAsiaTheme="minorEastAsia"/>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56AFBFDE" w14:textId="77777777" w:rsidTr="00971764">
        <w:tc>
          <w:tcPr>
            <w:tcW w:w="850" w:type="dxa"/>
          </w:tcPr>
          <w:p w14:paraId="1E099898" w14:textId="77777777" w:rsidR="00DF7B5B" w:rsidRDefault="00DF7B5B" w:rsidP="00971764"/>
        </w:tc>
        <w:tc>
          <w:tcPr>
            <w:tcW w:w="6803" w:type="dxa"/>
            <w:vAlign w:val="center"/>
          </w:tcPr>
          <w:p w14:paraId="712FD41C" w14:textId="4CCBB1DA" w:rsidR="00DF7B5B" w:rsidRDefault="00000000" w:rsidP="009717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m:t>
                </m:r>
                <m:r>
                  <w:del w:id="2588" w:author="Prieto Bailo, León Enrique" w:date="2023-07-03T21:08:00Z">
                    <w:rPr>
                      <w:rFonts w:ascii="Cambria Math" w:hAnsi="Cambria Math"/>
                    </w:rPr>
                    <m:t>X2·</m:t>
                  </w:del>
                </m:r>
                <m:f>
                  <m:fPr>
                    <m:ctrlPr>
                      <w:ins w:id="2589" w:author="Prieto Bailo, León Enrique" w:date="2023-07-03T21:08:00Z">
                        <w:rPr>
                          <w:rFonts w:ascii="Cambria Math" w:hAnsi="Cambria Math"/>
                          <w:i/>
                        </w:rPr>
                      </w:ins>
                    </m:ctrlPr>
                  </m:fPr>
                  <m:num>
                    <m:sSub>
                      <m:sSubPr>
                        <m:ctrlPr>
                          <w:rPr>
                            <w:rFonts w:ascii="Cambria Math" w:hAnsi="Cambria Math"/>
                            <w:i/>
                          </w:rPr>
                        </m:ctrlPr>
                      </m:sSubPr>
                      <m:e>
                        <m:r>
                          <w:rPr>
                            <w:rFonts w:ascii="Cambria Math" w:hAnsi="Cambria Math"/>
                          </w:rPr>
                          <m:t>V</m:t>
                        </m:r>
                      </m:e>
                      <m:sub>
                        <m:r>
                          <w:rPr>
                            <w:rFonts w:ascii="Cambria Math" w:hAnsi="Cambria Math"/>
                          </w:rPr>
                          <m:t>AR</m:t>
                        </m:r>
                      </m:sub>
                    </m:sSub>
                  </m:num>
                  <m:den>
                    <m:r>
                      <w:ins w:id="2590" w:author="Prieto Bailo, León Enrique" w:date="2023-07-05T23:40:00Z">
                        <w:rPr>
                          <w:rFonts w:ascii="Cambria Math" w:hAnsi="Cambria Math"/>
                        </w:rPr>
                        <m:t>112,8</m:t>
                      </w:ins>
                    </m:r>
                  </m:den>
                </m:f>
              </m:oMath>
            </m:oMathPara>
          </w:p>
        </w:tc>
        <w:tc>
          <w:tcPr>
            <w:tcW w:w="850" w:type="dxa"/>
            <w:vAlign w:val="center"/>
          </w:tcPr>
          <w:p w14:paraId="52E92EA8" w14:textId="02F4C821" w:rsidR="00DF7B5B" w:rsidRPr="00DF7B5B" w:rsidRDefault="00DF7B5B" w:rsidP="00971764">
            <w:pPr>
              <w:jc w:val="right"/>
              <w:rPr>
                <w:b/>
                <w:bCs/>
              </w:rPr>
            </w:pPr>
            <w:r w:rsidRPr="00DF7B5B">
              <w:rPr>
                <w:b/>
                <w:bCs/>
              </w:rPr>
              <w:t>(</w:t>
            </w:r>
            <w:r>
              <w:rPr>
                <w:b/>
                <w:bCs/>
              </w:rPr>
              <w:t>3</w:t>
            </w:r>
            <w:r w:rsidRPr="00DF7B5B">
              <w:rPr>
                <w:b/>
                <w:bCs/>
              </w:rPr>
              <w:t>.</w:t>
            </w:r>
            <w:r>
              <w:rPr>
                <w:b/>
                <w:bCs/>
              </w:rPr>
              <w:t>4</w:t>
            </w:r>
            <w:r w:rsidRPr="00DF7B5B">
              <w:rPr>
                <w:b/>
                <w:bCs/>
              </w:rPr>
              <w:t>)</w:t>
            </w:r>
          </w:p>
        </w:tc>
      </w:tr>
    </w:tbl>
    <w:p w14:paraId="4E446E58" w14:textId="77777777" w:rsidR="00DF7B5B" w:rsidRPr="0065147A" w:rsidRDefault="00DF7B5B" w:rsidP="00127A18">
      <w:pPr>
        <w:rPr>
          <w:rFonts w:eastAsiaTheme="minorEastAsia"/>
        </w:rPr>
      </w:pPr>
    </w:p>
    <w:p w14:paraId="1D33FAEF" w14:textId="77777777" w:rsidR="00127A18" w:rsidRDefault="00127A18" w:rsidP="00127A18">
      <w:pPr>
        <w:rPr>
          <w:rFonts w:eastAsiaTheme="minorEastAsia"/>
        </w:rPr>
      </w:pPr>
    </w:p>
    <w:p w14:paraId="6E2E5BD8" w14:textId="4ED524F8" w:rsidR="00127A18" w:rsidRDefault="00127A18" w:rsidP="00127A18">
      <w:pPr>
        <w:rPr>
          <w:rFonts w:eastAsiaTheme="minorEastAsia"/>
        </w:rPr>
      </w:pPr>
      <w:r>
        <w:rPr>
          <w:rFonts w:eastAsiaTheme="minorEastAsia"/>
        </w:rPr>
        <w:t xml:space="preserve">Adicionalmente, se aplica un filtro complementario para </w:t>
      </w:r>
      <w:ins w:id="2591" w:author="Prieto Bailo, León Enrique" w:date="2023-07-07T19:41:00Z">
        <w:r w:rsidR="006779FA">
          <w:rPr>
            <w:rFonts w:eastAsiaTheme="minorEastAsia"/>
          </w:rPr>
          <w:t>reducir contribuciones aleatorias generadas por el ruido.</w:t>
        </w:r>
      </w:ins>
      <w:del w:id="2592" w:author="Prieto Bailo, León Enrique" w:date="2023-07-07T19:41:00Z">
        <w:r w:rsidDel="006779FA">
          <w:rPr>
            <w:rFonts w:eastAsiaTheme="minorEastAsia"/>
          </w:rPr>
          <w:delText>evitar posible ruido de alta frecuencia:</w:delText>
        </w:r>
      </w:del>
    </w:p>
    <w:p w14:paraId="03865014" w14:textId="4E210FEF" w:rsidR="00127A18" w:rsidRDefault="00127A18" w:rsidP="00127A18">
      <w:pPr>
        <w:rPr>
          <w:rFonts w:eastAsiaTheme="minorEastAsia"/>
        </w:rPr>
      </w:pPr>
    </w:p>
    <w:p w14:paraId="656D1E09" w14:textId="77777777" w:rsidR="00DF7B5B" w:rsidRDefault="00DF7B5B" w:rsidP="00127A18">
      <w:pPr>
        <w:rPr>
          <w:rFonts w:eastAsiaTheme="minorEastAsia"/>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F7B5B" w:rsidRPr="00DF7B5B" w14:paraId="60A7123B" w14:textId="77777777" w:rsidTr="00971764">
        <w:tc>
          <w:tcPr>
            <w:tcW w:w="850" w:type="dxa"/>
          </w:tcPr>
          <w:p w14:paraId="3467F793" w14:textId="77777777" w:rsidR="00DF7B5B" w:rsidRDefault="00DF7B5B" w:rsidP="00971764"/>
        </w:tc>
        <w:tc>
          <w:tcPr>
            <w:tcW w:w="6803" w:type="dxa"/>
            <w:vAlign w:val="center"/>
          </w:tcPr>
          <w:p w14:paraId="139189F6" w14:textId="42BFAE69" w:rsidR="00DF7B5B" w:rsidRDefault="00000000" w:rsidP="009717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d>
                  <m:dPr>
                    <m:ctrlPr>
                      <w:rPr>
                        <w:rFonts w:ascii="Cambria Math" w:hAnsi="Cambria Math"/>
                        <w:i/>
                      </w:rPr>
                    </m:ctrlPr>
                  </m:dPr>
                  <m:e>
                    <m:r>
                      <w:rPr>
                        <w:rFonts w:ascii="Cambria Math" w:hAnsi="Cambria Math"/>
                      </w:rPr>
                      <m:t>z</m:t>
                    </m:r>
                  </m:e>
                </m:d>
                <m:r>
                  <w:rPr>
                    <w:rFonts w:ascii="Cambria Math" w:hAnsi="Cambria Math"/>
                  </w:rPr>
                  <m:t>=0,92·</m:t>
                </m:r>
                <m:sSub>
                  <m:sSubPr>
                    <m:ctrlPr>
                      <w:rPr>
                        <w:rFonts w:ascii="Cambria Math" w:hAnsi="Cambria Math"/>
                        <w:i/>
                      </w:rPr>
                    </m:ctrlPr>
                  </m:sSubPr>
                  <m:e>
                    <m:r>
                      <w:rPr>
                        <w:rFonts w:ascii="Cambria Math" w:hAnsi="Cambria Math"/>
                      </w:rPr>
                      <m:t>V</m:t>
                    </m:r>
                  </m:e>
                  <m:sub>
                    <m:r>
                      <w:rPr>
                        <w:rFonts w:ascii="Cambria Math" w:hAnsi="Cambria Math"/>
                      </w:rPr>
                      <m:t>BAT</m:t>
                    </m:r>
                  </m:sub>
                </m:sSub>
                <m:d>
                  <m:dPr>
                    <m:ctrlPr>
                      <w:rPr>
                        <w:rFonts w:ascii="Cambria Math" w:hAnsi="Cambria Math"/>
                        <w:i/>
                      </w:rPr>
                    </m:ctrlPr>
                  </m:dPr>
                  <m:e>
                    <m:r>
                      <w:rPr>
                        <w:rFonts w:ascii="Cambria Math" w:hAnsi="Cambria Math"/>
                      </w:rPr>
                      <m:t>z-1</m:t>
                    </m:r>
                  </m:e>
                </m:d>
                <m:r>
                  <w:rPr>
                    <w:rFonts w:ascii="Cambria Math" w:hAnsi="Cambria Math"/>
                  </w:rPr>
                  <m:t>+0,08·</m:t>
                </m:r>
                <m:sSub>
                  <m:sSubPr>
                    <m:ctrlPr>
                      <w:rPr>
                        <w:rFonts w:ascii="Cambria Math" w:hAnsi="Cambria Math"/>
                        <w:i/>
                      </w:rPr>
                    </m:ctrlPr>
                  </m:sSubPr>
                  <m:e>
                    <m:r>
                      <w:rPr>
                        <w:rFonts w:ascii="Cambria Math" w:hAnsi="Cambria Math"/>
                      </w:rPr>
                      <m:t>V</m:t>
                    </m:r>
                  </m:e>
                  <m:sub>
                    <m:r>
                      <w:rPr>
                        <w:rFonts w:ascii="Cambria Math" w:hAnsi="Cambria Math"/>
                      </w:rPr>
                      <m:t>BAT</m:t>
                    </m:r>
                  </m:sub>
                </m:sSub>
                <m:d>
                  <m:dPr>
                    <m:ctrlPr>
                      <w:rPr>
                        <w:rFonts w:ascii="Cambria Math" w:hAnsi="Cambria Math"/>
                        <w:i/>
                      </w:rPr>
                    </m:ctrlPr>
                  </m:dPr>
                  <m:e>
                    <m:r>
                      <w:rPr>
                        <w:rFonts w:ascii="Cambria Math" w:hAnsi="Cambria Math"/>
                      </w:rPr>
                      <m:t>z</m:t>
                    </m:r>
                  </m:e>
                </m:d>
              </m:oMath>
            </m:oMathPara>
          </w:p>
        </w:tc>
        <w:tc>
          <w:tcPr>
            <w:tcW w:w="850" w:type="dxa"/>
            <w:vAlign w:val="center"/>
          </w:tcPr>
          <w:p w14:paraId="516667C0" w14:textId="1A89F76E" w:rsidR="00DF7B5B" w:rsidRPr="00DF7B5B" w:rsidRDefault="00DF7B5B" w:rsidP="00971764">
            <w:pPr>
              <w:jc w:val="right"/>
              <w:rPr>
                <w:b/>
                <w:bCs/>
              </w:rPr>
            </w:pPr>
            <w:r w:rsidRPr="00DF7B5B">
              <w:rPr>
                <w:b/>
                <w:bCs/>
              </w:rPr>
              <w:t>(</w:t>
            </w:r>
            <w:r>
              <w:rPr>
                <w:b/>
                <w:bCs/>
              </w:rPr>
              <w:t>3</w:t>
            </w:r>
            <w:r w:rsidRPr="00DF7B5B">
              <w:rPr>
                <w:b/>
                <w:bCs/>
              </w:rPr>
              <w:t>.</w:t>
            </w:r>
            <w:r>
              <w:rPr>
                <w:b/>
                <w:bCs/>
              </w:rPr>
              <w:t>5</w:t>
            </w:r>
            <w:r w:rsidRPr="00DF7B5B">
              <w:rPr>
                <w:b/>
                <w:bCs/>
              </w:rPr>
              <w:t>)</w:t>
            </w:r>
          </w:p>
        </w:tc>
      </w:tr>
    </w:tbl>
    <w:p w14:paraId="6207421B" w14:textId="77777777" w:rsidR="00127A18" w:rsidRPr="0065147A" w:rsidRDefault="00127A18" w:rsidP="00127A18">
      <w:pPr>
        <w:rPr>
          <w:rFonts w:eastAsiaTheme="minorEastAsia"/>
        </w:rPr>
      </w:pPr>
    </w:p>
    <w:p w14:paraId="4B7FFFDE" w14:textId="77777777" w:rsidR="00127A18" w:rsidRDefault="00127A18" w:rsidP="00127A18"/>
    <w:p w14:paraId="0887BD5F" w14:textId="35326BCB" w:rsidR="00127A18" w:rsidRDefault="0080588F" w:rsidP="00127A18">
      <w:proofErr w:type="spellStart"/>
      <w:r>
        <w:rPr>
          <w:rFonts w:ascii="Courier New" w:eastAsia="Times New Roman" w:hAnsi="Courier New" w:cs="Courier New"/>
          <w:b/>
          <w:bCs/>
          <w:color w:val="000000"/>
          <w:szCs w:val="24"/>
          <w:lang w:eastAsia="es-ES"/>
        </w:rPr>
        <w:t>r</w:t>
      </w:r>
      <w:r w:rsidR="00127A18" w:rsidRPr="0080588F">
        <w:rPr>
          <w:rFonts w:ascii="Courier New" w:eastAsia="Times New Roman" w:hAnsi="Courier New" w:cs="Courier New"/>
          <w:b/>
          <w:bCs/>
          <w:color w:val="000000"/>
          <w:szCs w:val="24"/>
          <w:lang w:eastAsia="es-ES"/>
        </w:rPr>
        <w:t>ead_</w:t>
      </w:r>
      <w:proofErr w:type="gramStart"/>
      <w:r w:rsidR="00127A18" w:rsidRPr="0080588F">
        <w:rPr>
          <w:rFonts w:ascii="Courier New" w:eastAsia="Times New Roman" w:hAnsi="Courier New" w:cs="Courier New"/>
          <w:b/>
          <w:bCs/>
          <w:color w:val="000000"/>
          <w:szCs w:val="24"/>
          <w:lang w:eastAsia="es-ES"/>
        </w:rPr>
        <w:t>ppm</w:t>
      </w:r>
      <w:proofErr w:type="spellEnd"/>
      <w:r w:rsidR="00127A18" w:rsidRPr="0080588F">
        <w:rPr>
          <w:rFonts w:ascii="Courier New" w:eastAsia="Times New Roman" w:hAnsi="Courier New" w:cs="Courier New"/>
          <w:b/>
          <w:bCs/>
          <w:color w:val="000000"/>
          <w:szCs w:val="24"/>
          <w:lang w:eastAsia="es-ES"/>
        </w:rPr>
        <w:t>(</w:t>
      </w:r>
      <w:proofErr w:type="gramEnd"/>
      <w:r w:rsidR="00127A18" w:rsidRPr="0080588F">
        <w:rPr>
          <w:rFonts w:ascii="Courier New" w:eastAsia="Times New Roman" w:hAnsi="Courier New" w:cs="Courier New"/>
          <w:b/>
          <w:bCs/>
          <w:color w:val="000000"/>
          <w:szCs w:val="24"/>
          <w:lang w:eastAsia="es-ES"/>
        </w:rPr>
        <w:t>)</w:t>
      </w:r>
      <w:r w:rsidR="00127A18">
        <w:t xml:space="preserve">: Este método se encarga de demodular la señal recibida por la radio. Esta emplea la modulación por posición de pulso (PPM) donde la señal consiste en un tren de pulsos ubicados en instantes de tiempo variables los cuales permiten, a partir de medidas temporales, obtener el ancho de los canales de la radio. Este </w:t>
      </w:r>
      <w:r>
        <w:t>método</w:t>
      </w:r>
      <w:r w:rsidR="00127A18">
        <w:t xml:space="preserve"> se implementa mediante una interrupción de hardware desde la inicialización por lo que no contiene una llamada explicita desde </w:t>
      </w:r>
      <w:proofErr w:type="spellStart"/>
      <w:r w:rsidR="00127A18" w:rsidRPr="0080588F">
        <w:rPr>
          <w:rFonts w:ascii="Courier New" w:hAnsi="Courier New" w:cs="Courier New"/>
        </w:rPr>
        <w:t>read_process_units</w:t>
      </w:r>
      <w:proofErr w:type="spellEnd"/>
      <w:r w:rsidR="00127A18">
        <w:t>.</w:t>
      </w:r>
    </w:p>
    <w:p w14:paraId="5A789132" w14:textId="77777777" w:rsidR="00127A18" w:rsidRDefault="00127A18" w:rsidP="00127A18"/>
    <w:p w14:paraId="5E670108" w14:textId="77777777" w:rsidR="00127A18" w:rsidRDefault="00127A18" w:rsidP="00127A18">
      <w:r>
        <w:lastRenderedPageBreak/>
        <w:t xml:space="preserve">Para demodular correctamente esta señal, es necesario establecer un sincronismo entre microcontrolador y </w:t>
      </w:r>
      <w:commentRangeStart w:id="2593"/>
      <w:commentRangeStart w:id="2594"/>
      <w:r>
        <w:t>receptor RX</w:t>
      </w:r>
      <w:commentRangeEnd w:id="2593"/>
      <w:r>
        <w:rPr>
          <w:rStyle w:val="CommentReference"/>
        </w:rPr>
        <w:commentReference w:id="2593"/>
      </w:r>
      <w:commentRangeEnd w:id="2594"/>
      <w:r w:rsidR="003455CF">
        <w:rPr>
          <w:rStyle w:val="CommentReference"/>
        </w:rPr>
        <w:commentReference w:id="2594"/>
      </w:r>
      <w:r>
        <w:t xml:space="preserve">. Para hacerlo, se emplea el denominado pulso de sincronismo, el cual se identifica por tener una duración destacablemente mayor al resto. Es por eso por lo que cada vez que el microcontrolador detecta la presencia de un pulso con una duración mayor, se reinicia la lectura de los pulsos: </w:t>
      </w:r>
    </w:p>
    <w:p w14:paraId="309F6FE4" w14:textId="77777777" w:rsidR="00127A18" w:rsidRDefault="00127A18" w:rsidP="00127A18"/>
    <w:p w14:paraId="6F944B74" w14:textId="5FC111DF" w:rsidR="00127A18" w:rsidRPr="005126DA" w:rsidDel="006779FA" w:rsidRDefault="00127A18" w:rsidP="00127A18">
      <w:pPr>
        <w:shd w:val="clear" w:color="auto" w:fill="FFFFFF"/>
        <w:spacing w:line="240" w:lineRule="auto"/>
        <w:jc w:val="left"/>
        <w:rPr>
          <w:del w:id="2595" w:author="Prieto Bailo, León Enrique" w:date="2023-07-07T19:43:00Z"/>
          <w:rFonts w:ascii="Times New Roman" w:eastAsia="Times New Roman" w:hAnsi="Times New Roman" w:cs="Times New Roman"/>
          <w:sz w:val="22"/>
          <w:lang w:eastAsia="es-ES"/>
        </w:rPr>
      </w:pPr>
      <w:commentRangeStart w:id="2596"/>
      <w:del w:id="2597" w:author="Prieto Bailo, León Enrique" w:date="2023-07-07T19:43:00Z">
        <w:r w:rsidRPr="005126DA" w:rsidDel="006779FA">
          <w:rPr>
            <w:rFonts w:ascii="Courier New" w:eastAsia="Times New Roman" w:hAnsi="Courier New" w:cs="Courier New"/>
            <w:b/>
            <w:bCs/>
            <w:color w:val="0000FF"/>
            <w:sz w:val="18"/>
            <w:szCs w:val="18"/>
            <w:lang w:eastAsia="es-ES"/>
          </w:rPr>
          <w:delText>if</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micros</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pulso_instante</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contador_flaco </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color w:val="FF8000"/>
            <w:sz w:val="18"/>
            <w:szCs w:val="18"/>
            <w:lang w:eastAsia="es-ES"/>
          </w:rPr>
          <w:delText>1</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b/>
            <w:bCs/>
            <w:color w:val="000080"/>
            <w:sz w:val="18"/>
            <w:szCs w:val="18"/>
            <w:lang w:eastAsia="es-ES"/>
          </w:rPr>
          <w:delText>&gt;</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color w:val="FF8000"/>
            <w:sz w:val="18"/>
            <w:szCs w:val="18"/>
            <w:lang w:eastAsia="es-ES"/>
          </w:rPr>
          <w:delText>2500</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contador_flaco </w:delText>
        </w:r>
        <w:r w:rsidRPr="005126DA" w:rsidDel="006779FA">
          <w:rPr>
            <w:rFonts w:ascii="Courier New" w:eastAsia="Times New Roman" w:hAnsi="Courier New" w:cs="Courier New"/>
            <w:b/>
            <w:bCs/>
            <w:color w:val="000080"/>
            <w:sz w:val="18"/>
            <w:szCs w:val="18"/>
            <w:lang w:eastAsia="es-ES"/>
          </w:rPr>
          <w:delText>=</w:delText>
        </w:r>
        <w:r w:rsidRPr="005126DA" w:rsidDel="006779FA">
          <w:rPr>
            <w:rFonts w:ascii="Courier New" w:eastAsia="Times New Roman" w:hAnsi="Courier New" w:cs="Courier New"/>
            <w:color w:val="000000"/>
            <w:sz w:val="18"/>
            <w:szCs w:val="18"/>
            <w:lang w:eastAsia="es-ES"/>
          </w:rPr>
          <w:delText xml:space="preserve"> </w:delText>
        </w:r>
        <w:r w:rsidRPr="005126DA" w:rsidDel="006779FA">
          <w:rPr>
            <w:rFonts w:ascii="Courier New" w:eastAsia="Times New Roman" w:hAnsi="Courier New" w:cs="Courier New"/>
            <w:color w:val="FF8000"/>
            <w:sz w:val="18"/>
            <w:szCs w:val="18"/>
            <w:lang w:eastAsia="es-ES"/>
          </w:rPr>
          <w:delText>0</w:delText>
        </w:r>
        <w:r w:rsidRPr="005126DA" w:rsidDel="006779FA">
          <w:rPr>
            <w:rFonts w:ascii="Courier New" w:eastAsia="Times New Roman" w:hAnsi="Courier New" w:cs="Courier New"/>
            <w:b/>
            <w:bCs/>
            <w:color w:val="000080"/>
            <w:sz w:val="18"/>
            <w:szCs w:val="18"/>
            <w:lang w:eastAsia="es-ES"/>
          </w:rPr>
          <w:delText>;</w:delText>
        </w:r>
        <w:commentRangeEnd w:id="2596"/>
        <w:r w:rsidR="00FF506C" w:rsidDel="006779FA">
          <w:rPr>
            <w:rStyle w:val="CommentReference"/>
          </w:rPr>
          <w:commentReference w:id="2596"/>
        </w:r>
      </w:del>
    </w:p>
    <w:p w14:paraId="3E944B18" w14:textId="3F0638E7" w:rsidR="006779FA" w:rsidRPr="006779FA" w:rsidRDefault="006779FA" w:rsidP="006779FA">
      <w:pPr>
        <w:shd w:val="clear" w:color="auto" w:fill="FFFFFF"/>
        <w:spacing w:line="240" w:lineRule="auto"/>
        <w:jc w:val="left"/>
        <w:rPr>
          <w:ins w:id="2598" w:author="Prieto Bailo, León Enrique" w:date="2023-07-07T19:43:00Z"/>
          <w:rFonts w:ascii="Courier New" w:eastAsia="Times New Roman" w:hAnsi="Courier New" w:cs="Courier New"/>
          <w:color w:val="000000"/>
          <w:sz w:val="20"/>
          <w:szCs w:val="20"/>
          <w:lang w:val="en-US" w:eastAsia="es-ES"/>
          <w:rPrChange w:id="2599" w:author="Prieto Bailo, León Enrique" w:date="2023-07-07T19:43:00Z">
            <w:rPr>
              <w:ins w:id="2600" w:author="Prieto Bailo, León Enrique" w:date="2023-07-07T19:43:00Z"/>
              <w:rFonts w:ascii="Courier New" w:eastAsia="Times New Roman" w:hAnsi="Courier New" w:cs="Courier New"/>
              <w:color w:val="000000"/>
              <w:sz w:val="20"/>
              <w:szCs w:val="20"/>
              <w:lang w:eastAsia="es-ES"/>
            </w:rPr>
          </w:rPrChange>
        </w:rPr>
      </w:pPr>
      <w:ins w:id="2601" w:author="Prieto Bailo, León Enrique" w:date="2023-07-07T19:43:00Z">
        <w:r w:rsidRPr="006779FA">
          <w:rPr>
            <w:rFonts w:ascii="Courier New" w:eastAsia="Times New Roman" w:hAnsi="Courier New" w:cs="Courier New"/>
            <w:b/>
            <w:bCs/>
            <w:color w:val="0000FF"/>
            <w:sz w:val="20"/>
            <w:szCs w:val="20"/>
            <w:lang w:val="en-US" w:eastAsia="es-ES"/>
            <w:rPrChange w:id="2602" w:author="Prieto Bailo, León Enrique" w:date="2023-07-07T19:43:00Z">
              <w:rPr>
                <w:rFonts w:ascii="Courier New" w:eastAsia="Times New Roman" w:hAnsi="Courier New" w:cs="Courier New"/>
                <w:b/>
                <w:bCs/>
                <w:color w:val="0000FF"/>
                <w:sz w:val="20"/>
                <w:szCs w:val="20"/>
                <w:lang w:eastAsia="es-ES"/>
              </w:rPr>
            </w:rPrChange>
          </w:rPr>
          <w:t>if</w:t>
        </w:r>
        <w:r w:rsidRPr="006779FA">
          <w:rPr>
            <w:rFonts w:ascii="Courier New" w:eastAsia="Times New Roman" w:hAnsi="Courier New" w:cs="Courier New"/>
            <w:color w:val="000000"/>
            <w:sz w:val="20"/>
            <w:szCs w:val="20"/>
            <w:lang w:val="en-US" w:eastAsia="es-ES"/>
            <w:rPrChange w:id="2603"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b/>
            <w:bCs/>
            <w:color w:val="000080"/>
            <w:sz w:val="20"/>
            <w:szCs w:val="20"/>
            <w:lang w:val="en-US" w:eastAsia="es-ES"/>
            <w:rPrChange w:id="2604" w:author="Prieto Bailo, León Enrique" w:date="2023-07-07T19:43:00Z">
              <w:rPr>
                <w:rFonts w:ascii="Courier New" w:eastAsia="Times New Roman" w:hAnsi="Courier New" w:cs="Courier New"/>
                <w:b/>
                <w:bCs/>
                <w:color w:val="000080"/>
                <w:sz w:val="20"/>
                <w:szCs w:val="20"/>
                <w:lang w:eastAsia="es-ES"/>
              </w:rPr>
            </w:rPrChange>
          </w:rPr>
          <w:t>(</w:t>
        </w:r>
        <w:proofErr w:type="gramStart"/>
        <w:r w:rsidRPr="006779FA">
          <w:rPr>
            <w:rFonts w:ascii="Courier New" w:eastAsia="Times New Roman" w:hAnsi="Courier New" w:cs="Courier New"/>
            <w:color w:val="000000"/>
            <w:sz w:val="20"/>
            <w:szCs w:val="20"/>
            <w:lang w:val="en-US" w:eastAsia="es-ES"/>
            <w:rPrChange w:id="2605" w:author="Prieto Bailo, León Enrique" w:date="2023-07-07T19:43:00Z">
              <w:rPr>
                <w:rFonts w:ascii="Courier New" w:eastAsia="Times New Roman" w:hAnsi="Courier New" w:cs="Courier New"/>
                <w:color w:val="000000"/>
                <w:sz w:val="20"/>
                <w:szCs w:val="20"/>
                <w:lang w:eastAsia="es-ES"/>
              </w:rPr>
            </w:rPrChange>
          </w:rPr>
          <w:t>micros</w:t>
        </w:r>
        <w:r w:rsidRPr="006779FA">
          <w:rPr>
            <w:rFonts w:ascii="Courier New" w:eastAsia="Times New Roman" w:hAnsi="Courier New" w:cs="Courier New"/>
            <w:b/>
            <w:bCs/>
            <w:color w:val="000080"/>
            <w:sz w:val="20"/>
            <w:szCs w:val="20"/>
            <w:lang w:val="en-US" w:eastAsia="es-ES"/>
            <w:rPrChange w:id="2606" w:author="Prieto Bailo, León Enrique" w:date="2023-07-07T19:43:00Z">
              <w:rPr>
                <w:rFonts w:ascii="Courier New" w:eastAsia="Times New Roman" w:hAnsi="Courier New" w:cs="Courier New"/>
                <w:b/>
                <w:bCs/>
                <w:color w:val="000080"/>
                <w:sz w:val="20"/>
                <w:szCs w:val="20"/>
                <w:lang w:eastAsia="es-ES"/>
              </w:rPr>
            </w:rPrChange>
          </w:rPr>
          <w:t>(</w:t>
        </w:r>
        <w:proofErr w:type="gramEnd"/>
        <w:r w:rsidRPr="006779FA">
          <w:rPr>
            <w:rFonts w:ascii="Courier New" w:eastAsia="Times New Roman" w:hAnsi="Courier New" w:cs="Courier New"/>
            <w:b/>
            <w:bCs/>
            <w:color w:val="000080"/>
            <w:sz w:val="20"/>
            <w:szCs w:val="20"/>
            <w:lang w:val="en-US" w:eastAsia="es-ES"/>
            <w:rPrChange w:id="2607"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08"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b/>
            <w:bCs/>
            <w:color w:val="000080"/>
            <w:sz w:val="20"/>
            <w:szCs w:val="20"/>
            <w:lang w:val="en-US" w:eastAsia="es-ES"/>
            <w:rPrChange w:id="2609"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10" w:author="Prieto Bailo, León Enrique" w:date="2023-07-07T19:43:00Z">
              <w:rPr>
                <w:rFonts w:ascii="Courier New" w:eastAsia="Times New Roman" w:hAnsi="Courier New" w:cs="Courier New"/>
                <w:color w:val="000000"/>
                <w:sz w:val="20"/>
                <w:szCs w:val="20"/>
                <w:lang w:eastAsia="es-ES"/>
              </w:rPr>
            </w:rPrChange>
          </w:rPr>
          <w:t xml:space="preserve"> </w:t>
        </w:r>
        <w:proofErr w:type="spellStart"/>
        <w:r w:rsidRPr="006779FA">
          <w:rPr>
            <w:rFonts w:ascii="Courier New" w:eastAsia="Times New Roman" w:hAnsi="Courier New" w:cs="Courier New"/>
            <w:color w:val="000000"/>
            <w:sz w:val="20"/>
            <w:szCs w:val="20"/>
            <w:lang w:val="en-US" w:eastAsia="es-ES"/>
            <w:rPrChange w:id="2611" w:author="Prieto Bailo, León Enrique" w:date="2023-07-07T19:43:00Z">
              <w:rPr>
                <w:rFonts w:ascii="Courier New" w:eastAsia="Times New Roman" w:hAnsi="Courier New" w:cs="Courier New"/>
                <w:color w:val="000000"/>
                <w:sz w:val="20"/>
                <w:szCs w:val="20"/>
                <w:lang w:eastAsia="es-ES"/>
              </w:rPr>
            </w:rPrChange>
          </w:rPr>
          <w:t>pulse_instant</w:t>
        </w:r>
        <w:proofErr w:type="spellEnd"/>
        <w:r w:rsidRPr="006779FA">
          <w:rPr>
            <w:rFonts w:ascii="Courier New" w:eastAsia="Times New Roman" w:hAnsi="Courier New" w:cs="Courier New"/>
            <w:b/>
            <w:bCs/>
            <w:color w:val="000080"/>
            <w:sz w:val="20"/>
            <w:szCs w:val="20"/>
            <w:lang w:val="en-US" w:eastAsia="es-ES"/>
            <w:rPrChange w:id="2612" w:author="Prieto Bailo, León Enrique" w:date="2023-07-07T19:43:00Z">
              <w:rPr>
                <w:rFonts w:ascii="Courier New" w:eastAsia="Times New Roman" w:hAnsi="Courier New" w:cs="Courier New"/>
                <w:b/>
                <w:bCs/>
                <w:color w:val="000080"/>
                <w:sz w:val="20"/>
                <w:szCs w:val="20"/>
                <w:lang w:eastAsia="es-ES"/>
              </w:rPr>
            </w:rPrChange>
          </w:rPr>
          <w:t>[</w:t>
        </w:r>
        <w:proofErr w:type="spellStart"/>
        <w:r w:rsidRPr="006779FA">
          <w:rPr>
            <w:rFonts w:ascii="Courier New" w:eastAsia="Times New Roman" w:hAnsi="Courier New" w:cs="Courier New"/>
            <w:color w:val="000000"/>
            <w:sz w:val="20"/>
            <w:szCs w:val="20"/>
            <w:lang w:val="en-US" w:eastAsia="es-ES"/>
            <w:rPrChange w:id="2613" w:author="Prieto Bailo, León Enrique" w:date="2023-07-07T19:43:00Z">
              <w:rPr>
                <w:rFonts w:ascii="Courier New" w:eastAsia="Times New Roman" w:hAnsi="Courier New" w:cs="Courier New"/>
                <w:color w:val="000000"/>
                <w:sz w:val="20"/>
                <w:szCs w:val="20"/>
                <w:lang w:eastAsia="es-ES"/>
              </w:rPr>
            </w:rPrChange>
          </w:rPr>
          <w:t>flank_count</w:t>
        </w:r>
        <w:proofErr w:type="spellEnd"/>
        <w:r w:rsidRPr="006779FA">
          <w:rPr>
            <w:rFonts w:ascii="Courier New" w:eastAsia="Times New Roman" w:hAnsi="Courier New" w:cs="Courier New"/>
            <w:color w:val="000000"/>
            <w:sz w:val="20"/>
            <w:szCs w:val="20"/>
            <w:lang w:val="en-US" w:eastAsia="es-ES"/>
            <w:rPrChange w:id="2614"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b/>
            <w:bCs/>
            <w:color w:val="000080"/>
            <w:sz w:val="20"/>
            <w:szCs w:val="20"/>
            <w:lang w:val="en-US" w:eastAsia="es-ES"/>
            <w:rPrChange w:id="2615"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16"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color w:val="FF8000"/>
            <w:sz w:val="20"/>
            <w:szCs w:val="20"/>
            <w:lang w:val="en-US" w:eastAsia="es-ES"/>
            <w:rPrChange w:id="2617" w:author="Prieto Bailo, León Enrique" w:date="2023-07-07T19:43:00Z">
              <w:rPr>
                <w:rFonts w:ascii="Courier New" w:eastAsia="Times New Roman" w:hAnsi="Courier New" w:cs="Courier New"/>
                <w:color w:val="FF8000"/>
                <w:sz w:val="20"/>
                <w:szCs w:val="20"/>
                <w:lang w:eastAsia="es-ES"/>
              </w:rPr>
            </w:rPrChange>
          </w:rPr>
          <w:t>1</w:t>
        </w:r>
        <w:r w:rsidRPr="006779FA">
          <w:rPr>
            <w:rFonts w:ascii="Courier New" w:eastAsia="Times New Roman" w:hAnsi="Courier New" w:cs="Courier New"/>
            <w:b/>
            <w:bCs/>
            <w:color w:val="000080"/>
            <w:sz w:val="20"/>
            <w:szCs w:val="20"/>
            <w:lang w:val="en-US" w:eastAsia="es-ES"/>
            <w:rPrChange w:id="2618"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19"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b/>
            <w:bCs/>
            <w:color w:val="000080"/>
            <w:sz w:val="20"/>
            <w:szCs w:val="20"/>
            <w:lang w:val="en-US" w:eastAsia="es-ES"/>
            <w:rPrChange w:id="2620" w:author="Prieto Bailo, León Enrique" w:date="2023-07-07T19:43:00Z">
              <w:rPr>
                <w:rFonts w:ascii="Courier New" w:eastAsia="Times New Roman" w:hAnsi="Courier New" w:cs="Courier New"/>
                <w:b/>
                <w:bCs/>
                <w:color w:val="000080"/>
                <w:sz w:val="20"/>
                <w:szCs w:val="20"/>
                <w:lang w:eastAsia="es-ES"/>
              </w:rPr>
            </w:rPrChange>
          </w:rPr>
          <w:t>&gt;</w:t>
        </w:r>
        <w:r w:rsidRPr="006779FA">
          <w:rPr>
            <w:rFonts w:ascii="Courier New" w:eastAsia="Times New Roman" w:hAnsi="Courier New" w:cs="Courier New"/>
            <w:color w:val="000000"/>
            <w:sz w:val="20"/>
            <w:szCs w:val="20"/>
            <w:lang w:val="en-US" w:eastAsia="es-ES"/>
            <w:rPrChange w:id="2621"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color w:val="FF8000"/>
            <w:sz w:val="20"/>
            <w:szCs w:val="20"/>
            <w:lang w:val="en-US" w:eastAsia="es-ES"/>
            <w:rPrChange w:id="2622" w:author="Prieto Bailo, León Enrique" w:date="2023-07-07T19:43:00Z">
              <w:rPr>
                <w:rFonts w:ascii="Courier New" w:eastAsia="Times New Roman" w:hAnsi="Courier New" w:cs="Courier New"/>
                <w:color w:val="FF8000"/>
                <w:sz w:val="20"/>
                <w:szCs w:val="20"/>
                <w:lang w:eastAsia="es-ES"/>
              </w:rPr>
            </w:rPrChange>
          </w:rPr>
          <w:t>2500</w:t>
        </w:r>
        <w:r w:rsidRPr="006779FA">
          <w:rPr>
            <w:rFonts w:ascii="Courier New" w:eastAsia="Times New Roman" w:hAnsi="Courier New" w:cs="Courier New"/>
            <w:b/>
            <w:bCs/>
            <w:color w:val="000080"/>
            <w:sz w:val="20"/>
            <w:szCs w:val="20"/>
            <w:lang w:val="en-US" w:eastAsia="es-ES"/>
            <w:rPrChange w:id="2623"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24" w:author="Prieto Bailo, León Enrique" w:date="2023-07-07T19:43:00Z">
              <w:rPr>
                <w:rFonts w:ascii="Courier New" w:eastAsia="Times New Roman" w:hAnsi="Courier New" w:cs="Courier New"/>
                <w:color w:val="000000"/>
                <w:sz w:val="20"/>
                <w:szCs w:val="20"/>
                <w:lang w:eastAsia="es-ES"/>
              </w:rPr>
            </w:rPrChange>
          </w:rPr>
          <w:t xml:space="preserve"> </w:t>
        </w:r>
        <w:proofErr w:type="spellStart"/>
        <w:r w:rsidRPr="006779FA">
          <w:rPr>
            <w:rFonts w:ascii="Courier New" w:eastAsia="Times New Roman" w:hAnsi="Courier New" w:cs="Courier New"/>
            <w:color w:val="000000"/>
            <w:sz w:val="20"/>
            <w:szCs w:val="20"/>
            <w:lang w:val="en-US" w:eastAsia="es-ES"/>
            <w:rPrChange w:id="2625" w:author="Prieto Bailo, León Enrique" w:date="2023-07-07T19:43:00Z">
              <w:rPr>
                <w:rFonts w:ascii="Courier New" w:eastAsia="Times New Roman" w:hAnsi="Courier New" w:cs="Courier New"/>
                <w:color w:val="000000"/>
                <w:sz w:val="20"/>
                <w:szCs w:val="20"/>
                <w:lang w:eastAsia="es-ES"/>
              </w:rPr>
            </w:rPrChange>
          </w:rPr>
          <w:t>flank_count</w:t>
        </w:r>
        <w:proofErr w:type="spellEnd"/>
        <w:r w:rsidRPr="006779FA">
          <w:rPr>
            <w:rFonts w:ascii="Courier New" w:eastAsia="Times New Roman" w:hAnsi="Courier New" w:cs="Courier New"/>
            <w:color w:val="000000"/>
            <w:sz w:val="20"/>
            <w:szCs w:val="20"/>
            <w:lang w:val="en-US" w:eastAsia="es-ES"/>
            <w:rPrChange w:id="2626"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b/>
            <w:bCs/>
            <w:color w:val="000080"/>
            <w:sz w:val="20"/>
            <w:szCs w:val="20"/>
            <w:lang w:val="en-US" w:eastAsia="es-ES"/>
            <w:rPrChange w:id="2627" w:author="Prieto Bailo, León Enrique" w:date="2023-07-07T19:43:00Z">
              <w:rPr>
                <w:rFonts w:ascii="Courier New" w:eastAsia="Times New Roman" w:hAnsi="Courier New" w:cs="Courier New"/>
                <w:b/>
                <w:bCs/>
                <w:color w:val="000080"/>
                <w:sz w:val="20"/>
                <w:szCs w:val="20"/>
                <w:lang w:eastAsia="es-ES"/>
              </w:rPr>
            </w:rPrChange>
          </w:rPr>
          <w:t>=</w:t>
        </w:r>
        <w:r w:rsidRPr="006779FA">
          <w:rPr>
            <w:rFonts w:ascii="Courier New" w:eastAsia="Times New Roman" w:hAnsi="Courier New" w:cs="Courier New"/>
            <w:color w:val="000000"/>
            <w:sz w:val="20"/>
            <w:szCs w:val="20"/>
            <w:lang w:val="en-US" w:eastAsia="es-ES"/>
            <w:rPrChange w:id="2628" w:author="Prieto Bailo, León Enrique" w:date="2023-07-07T19:43:00Z">
              <w:rPr>
                <w:rFonts w:ascii="Courier New" w:eastAsia="Times New Roman" w:hAnsi="Courier New" w:cs="Courier New"/>
                <w:color w:val="000000"/>
                <w:sz w:val="20"/>
                <w:szCs w:val="20"/>
                <w:lang w:eastAsia="es-ES"/>
              </w:rPr>
            </w:rPrChange>
          </w:rPr>
          <w:t xml:space="preserve"> </w:t>
        </w:r>
        <w:r w:rsidRPr="006779FA">
          <w:rPr>
            <w:rFonts w:ascii="Courier New" w:eastAsia="Times New Roman" w:hAnsi="Courier New" w:cs="Courier New"/>
            <w:color w:val="FF8000"/>
            <w:sz w:val="20"/>
            <w:szCs w:val="20"/>
            <w:lang w:val="en-US" w:eastAsia="es-ES"/>
            <w:rPrChange w:id="2629" w:author="Prieto Bailo, León Enrique" w:date="2023-07-07T19:43:00Z">
              <w:rPr>
                <w:rFonts w:ascii="Courier New" w:eastAsia="Times New Roman" w:hAnsi="Courier New" w:cs="Courier New"/>
                <w:color w:val="FF8000"/>
                <w:sz w:val="20"/>
                <w:szCs w:val="20"/>
                <w:lang w:eastAsia="es-ES"/>
              </w:rPr>
            </w:rPrChange>
          </w:rPr>
          <w:t>0</w:t>
        </w:r>
        <w:r w:rsidRPr="006779FA">
          <w:rPr>
            <w:rFonts w:ascii="Courier New" w:eastAsia="Times New Roman" w:hAnsi="Courier New" w:cs="Courier New"/>
            <w:b/>
            <w:bCs/>
            <w:color w:val="000080"/>
            <w:sz w:val="20"/>
            <w:szCs w:val="20"/>
            <w:lang w:val="en-US" w:eastAsia="es-ES"/>
            <w:rPrChange w:id="2630" w:author="Prieto Bailo, León Enrique" w:date="2023-07-07T19:43:00Z">
              <w:rPr>
                <w:rFonts w:ascii="Courier New" w:eastAsia="Times New Roman" w:hAnsi="Courier New" w:cs="Courier New"/>
                <w:b/>
                <w:bCs/>
                <w:color w:val="000080"/>
                <w:sz w:val="20"/>
                <w:szCs w:val="20"/>
                <w:lang w:eastAsia="es-ES"/>
              </w:rPr>
            </w:rPrChange>
          </w:rPr>
          <w:t>;</w:t>
        </w:r>
      </w:ins>
    </w:p>
    <w:p w14:paraId="271F81E0" w14:textId="77777777" w:rsidR="00127A18" w:rsidRPr="006779FA" w:rsidRDefault="00127A18" w:rsidP="00127A18">
      <w:pPr>
        <w:rPr>
          <w:lang w:val="en-US"/>
          <w:rPrChange w:id="2631" w:author="Prieto Bailo, León Enrique" w:date="2023-07-07T19:43:00Z">
            <w:rPr/>
          </w:rPrChange>
        </w:rPr>
      </w:pPr>
    </w:p>
    <w:p w14:paraId="7EC63507" w14:textId="77777777" w:rsidR="00127A18" w:rsidRDefault="00127A18" w:rsidP="00127A18">
      <w:r>
        <w:t>Estos instantes de tiempo se almacenan en un vector y se van actualizando a medida que el receptor RX envía nuevas señales al microcontrolador.</w:t>
      </w:r>
    </w:p>
    <w:p w14:paraId="14ED58C3" w14:textId="77777777" w:rsidR="00127A18" w:rsidRDefault="00127A18" w:rsidP="00127A18"/>
    <w:p w14:paraId="7072F732" w14:textId="747ECE50" w:rsidR="00127A18" w:rsidRDefault="0080588F" w:rsidP="00127A18">
      <w:proofErr w:type="spellStart"/>
      <w:r w:rsidRPr="0080588F">
        <w:rPr>
          <w:rFonts w:ascii="Courier New" w:eastAsia="Times New Roman" w:hAnsi="Courier New" w:cs="Courier New"/>
          <w:b/>
          <w:bCs/>
          <w:color w:val="000000"/>
          <w:szCs w:val="24"/>
          <w:lang w:eastAsia="es-ES"/>
        </w:rPr>
        <w:t>r</w:t>
      </w:r>
      <w:r w:rsidR="00127A18" w:rsidRPr="0080588F">
        <w:rPr>
          <w:rFonts w:ascii="Courier New" w:eastAsia="Times New Roman" w:hAnsi="Courier New" w:cs="Courier New"/>
          <w:b/>
          <w:bCs/>
          <w:color w:val="000000"/>
          <w:szCs w:val="24"/>
          <w:lang w:eastAsia="es-ES"/>
        </w:rPr>
        <w:t>ead_</w:t>
      </w:r>
      <w:proofErr w:type="gramStart"/>
      <w:r w:rsidR="00127A18" w:rsidRPr="0080588F">
        <w:rPr>
          <w:rFonts w:ascii="Courier New" w:eastAsia="Times New Roman" w:hAnsi="Courier New" w:cs="Courier New"/>
          <w:b/>
          <w:bCs/>
          <w:color w:val="000000"/>
          <w:szCs w:val="24"/>
          <w:lang w:eastAsia="es-ES"/>
        </w:rPr>
        <w:t>rc</w:t>
      </w:r>
      <w:proofErr w:type="spellEnd"/>
      <w:r w:rsidR="00127A18" w:rsidRPr="0080588F">
        <w:rPr>
          <w:rFonts w:ascii="Courier New" w:eastAsia="Times New Roman" w:hAnsi="Courier New" w:cs="Courier New"/>
          <w:b/>
          <w:bCs/>
          <w:color w:val="000000"/>
          <w:szCs w:val="24"/>
          <w:lang w:eastAsia="es-ES"/>
        </w:rPr>
        <w:t>(</w:t>
      </w:r>
      <w:proofErr w:type="gramEnd"/>
      <w:r w:rsidR="00127A18" w:rsidRPr="0080588F">
        <w:rPr>
          <w:rFonts w:ascii="Courier New" w:eastAsia="Times New Roman" w:hAnsi="Courier New" w:cs="Courier New"/>
          <w:b/>
          <w:bCs/>
          <w:color w:val="000000"/>
          <w:szCs w:val="24"/>
          <w:lang w:eastAsia="es-ES"/>
        </w:rPr>
        <w:t>)</w:t>
      </w:r>
      <w:r w:rsidR="00127A18" w:rsidRPr="00B15FE9">
        <w:t xml:space="preserve">: </w:t>
      </w:r>
      <w:r w:rsidR="00127A18">
        <w:t xml:space="preserve">Este </w:t>
      </w:r>
      <w:r>
        <w:t>método</w:t>
      </w:r>
      <w:r w:rsidR="00127A18">
        <w:t xml:space="preserve"> se encarga de procesar los datos obtenidos por </w:t>
      </w:r>
      <w:r>
        <w:t xml:space="preserve">la función </w:t>
      </w:r>
      <w:r w:rsidR="00127A18">
        <w:t xml:space="preserve">anterior. </w:t>
      </w:r>
      <w:r>
        <w:t xml:space="preserve">Se encarga de </w:t>
      </w:r>
      <w:r w:rsidR="00127A18">
        <w:t>resta</w:t>
      </w:r>
      <w:r>
        <w:t>r</w:t>
      </w:r>
      <w:r w:rsidR="00127A18">
        <w:t xml:space="preserve"> los valores</w:t>
      </w:r>
      <w:r>
        <w:t xml:space="preserve"> almacenados en el vector </w:t>
      </w:r>
      <w:r w:rsidR="00127A18">
        <w:t xml:space="preserve">para obtener las posiciones de los pulsos PPM las cuales oscilan entre 600 </w:t>
      </w:r>
      <w:r w:rsidR="00127A18">
        <w:rPr>
          <w:rFonts w:cs="Arial"/>
        </w:rPr>
        <w:t>µ</w:t>
      </w:r>
      <w:r w:rsidR="00127A18">
        <w:t xml:space="preserve">s y 1600 </w:t>
      </w:r>
      <w:r w:rsidR="00127A18">
        <w:rPr>
          <w:rFonts w:cs="Arial"/>
        </w:rPr>
        <w:t>µ</w:t>
      </w:r>
      <w:r w:rsidR="00127A18">
        <w:t xml:space="preserve">s. Posteriormente se realiza un mapeo de estos valores a una escala que oscile entre 1000 </w:t>
      </w:r>
      <w:r w:rsidR="00127A18">
        <w:rPr>
          <w:rFonts w:cs="Arial"/>
        </w:rPr>
        <w:t>µ</w:t>
      </w:r>
      <w:r w:rsidR="00127A18">
        <w:t xml:space="preserve">s y 2000 </w:t>
      </w:r>
      <w:r w:rsidR="00127A18">
        <w:rPr>
          <w:rFonts w:cs="Arial"/>
        </w:rPr>
        <w:t>µ</w:t>
      </w:r>
      <w:r w:rsidR="00127A18">
        <w:t>s, este mapeo no es obligatorio ni imprescindible pero facilita la comprensión y es más fácil operar con estos valores.</w:t>
      </w:r>
    </w:p>
    <w:p w14:paraId="05822883" w14:textId="77777777" w:rsidR="00127A18" w:rsidRDefault="00127A18" w:rsidP="00127A18"/>
    <w:p w14:paraId="6D58DA11" w14:textId="241B5A33" w:rsidR="00127A18" w:rsidRDefault="0080588F" w:rsidP="00127A18">
      <w:proofErr w:type="spellStart"/>
      <w:r>
        <w:rPr>
          <w:rFonts w:ascii="Courier New" w:eastAsia="Times New Roman" w:hAnsi="Courier New" w:cs="Courier New"/>
          <w:b/>
          <w:bCs/>
          <w:color w:val="000000"/>
          <w:szCs w:val="24"/>
          <w:lang w:eastAsia="es-ES"/>
        </w:rPr>
        <w:t>r</w:t>
      </w:r>
      <w:r w:rsidR="00127A18" w:rsidRPr="0080588F">
        <w:rPr>
          <w:rFonts w:ascii="Courier New" w:eastAsia="Times New Roman" w:hAnsi="Courier New" w:cs="Courier New"/>
          <w:b/>
          <w:bCs/>
          <w:color w:val="000000"/>
          <w:szCs w:val="24"/>
          <w:lang w:eastAsia="es-ES"/>
        </w:rPr>
        <w:t>ead_</w:t>
      </w:r>
      <w:del w:id="2632" w:author="Prieto Bailo, León Enrique" w:date="2023-07-07T21:58:00Z">
        <w:r w:rsidR="00127A18" w:rsidRPr="0080588F" w:rsidDel="004732E6">
          <w:rPr>
            <w:rFonts w:ascii="Courier New" w:eastAsia="Times New Roman" w:hAnsi="Courier New" w:cs="Courier New"/>
            <w:b/>
            <w:bCs/>
            <w:color w:val="000000"/>
            <w:szCs w:val="24"/>
            <w:lang w:eastAsia="es-ES"/>
          </w:rPr>
          <w:delText>gyr</w:delText>
        </w:r>
      </w:del>
      <w:ins w:id="2633" w:author="Prieto Bailo, León Enrique" w:date="2023-07-07T21:58:00Z">
        <w:r w:rsidR="004732E6">
          <w:rPr>
            <w:rFonts w:ascii="Courier New" w:eastAsia="Times New Roman" w:hAnsi="Courier New" w:cs="Courier New"/>
            <w:b/>
            <w:bCs/>
            <w:color w:val="000000"/>
            <w:szCs w:val="24"/>
            <w:lang w:eastAsia="es-ES"/>
          </w:rPr>
          <w:t>imu</w:t>
        </w:r>
      </w:ins>
      <w:proofErr w:type="spellEnd"/>
      <w:del w:id="2634" w:author="Prieto Bailo, León Enrique" w:date="2023-07-07T21:58:00Z">
        <w:r w:rsidR="00127A18" w:rsidRPr="0080588F" w:rsidDel="004732E6">
          <w:rPr>
            <w:rFonts w:ascii="Courier New" w:eastAsia="Times New Roman" w:hAnsi="Courier New" w:cs="Courier New"/>
            <w:b/>
            <w:bCs/>
            <w:color w:val="000000"/>
            <w:szCs w:val="24"/>
            <w:lang w:eastAsia="es-ES"/>
          </w:rPr>
          <w:delText>o</w:delText>
        </w:r>
      </w:del>
      <w:r w:rsidRPr="0080588F">
        <w:rPr>
          <w:rFonts w:ascii="Courier New" w:eastAsia="Times New Roman" w:hAnsi="Courier New" w:cs="Courier New"/>
          <w:b/>
          <w:bCs/>
          <w:color w:val="000000"/>
          <w:szCs w:val="24"/>
          <w:lang w:eastAsia="es-ES"/>
        </w:rPr>
        <w:t>()</w:t>
      </w:r>
      <w:r w:rsidR="00127A18">
        <w:t xml:space="preserve">: </w:t>
      </w:r>
      <w:r w:rsidR="00127A18" w:rsidRPr="0065147A">
        <w:t xml:space="preserve">Este método, se encarga de realizar las lecturas de la MPU6050. </w:t>
      </w:r>
      <w:r w:rsidR="00127A18">
        <w:t>El</w:t>
      </w:r>
      <w:r w:rsidR="00127A18" w:rsidRPr="0065147A">
        <w:t xml:space="preserve"> procedimiento</w:t>
      </w:r>
      <w:del w:id="2635" w:author="Prieto Bailo, León Enrique" w:date="2023-07-07T19:44:00Z">
        <w:r w:rsidR="00127A18" w:rsidRPr="0065147A" w:rsidDel="006779FA">
          <w:delText xml:space="preserve"> a seguir</w:delText>
        </w:r>
      </w:del>
      <w:r w:rsidR="00127A18" w:rsidRPr="0065147A">
        <w:t xml:space="preserve"> es bastante similar que el empleado en la inicialización </w:t>
      </w:r>
      <w:r w:rsidR="00127A18">
        <w:t>del sensor, mediante la librería Wire y el protocolo I</w:t>
      </w:r>
      <w:ins w:id="2636" w:author="Prieto Bailo, León Enrique" w:date="2023-07-07T19:45:00Z">
        <w:r w:rsidR="006779FA">
          <w:t>2</w:t>
        </w:r>
      </w:ins>
      <w:del w:id="2637" w:author="Prieto Bailo, León Enrique" w:date="2023-07-07T19:45:00Z">
        <w:r w:rsidR="00127A18" w:rsidRPr="006779FA" w:rsidDel="006779FA">
          <w:rPr>
            <w:sz w:val="20"/>
            <w:szCs w:val="18"/>
            <w:vertAlign w:val="superscript"/>
            <w:rPrChange w:id="2638" w:author="Prieto Bailo, León Enrique" w:date="2023-07-07T19:44:00Z">
              <w:rPr>
                <w:vertAlign w:val="superscript"/>
              </w:rPr>
            </w:rPrChange>
          </w:rPr>
          <w:delText>2</w:delText>
        </w:r>
      </w:del>
      <w:r w:rsidR="00127A18">
        <w:t>C, realizaremos conexiones de lectura y escritura a los diferentes registros de interés para obtener las medidas del sensor.</w:t>
      </w:r>
    </w:p>
    <w:p w14:paraId="04B2AC06" w14:textId="77777777" w:rsidR="00127A18" w:rsidRPr="0065147A" w:rsidRDefault="00127A18" w:rsidP="00127A18"/>
    <w:p w14:paraId="557E20BE" w14:textId="5BBF6453" w:rsidR="00127A18" w:rsidRPr="0065147A" w:rsidRDefault="00127A18" w:rsidP="00127A18">
      <w:r w:rsidRPr="0065147A">
        <w:t xml:space="preserve">Los registros </w:t>
      </w:r>
      <w:r>
        <w:t xml:space="preserve">de interés </w:t>
      </w:r>
      <w:r w:rsidRPr="0065147A">
        <w:t xml:space="preserve">son los que nos proporcionan las aceleraciones y velocidades angulares en los tres ejes. A </w:t>
      </w:r>
      <w:r w:rsidRPr="00854E6A">
        <w:t>continuación</w:t>
      </w:r>
      <w:ins w:id="2639" w:author="Prieto Bailo, León Enrique" w:date="2023-07-07T21:16:00Z">
        <w:r w:rsidR="00854E6A" w:rsidRPr="00854E6A">
          <w:t xml:space="preserve">, en la </w:t>
        </w:r>
      </w:ins>
      <w:ins w:id="2640" w:author="Prieto Bailo, León Enrique" w:date="2023-07-07T21:17:00Z">
        <w:r w:rsidR="00854E6A" w:rsidRPr="00854E6A">
          <w:fldChar w:fldCharType="begin"/>
        </w:r>
        <w:r w:rsidR="00854E6A" w:rsidRPr="00854E6A">
          <w:instrText xml:space="preserve"> REF _Ref139657040 \h </w:instrText>
        </w:r>
      </w:ins>
      <w:r w:rsidR="00854E6A" w:rsidRPr="00854E6A">
        <w:rPr>
          <w:rPrChange w:id="2641" w:author="Prieto Bailo, León Enrique" w:date="2023-07-07T21:17:00Z">
            <w:rPr>
              <w:b/>
              <w:bCs/>
            </w:rPr>
          </w:rPrChange>
        </w:rPr>
        <w:instrText xml:space="preserve"> \* MERGEFORMAT </w:instrText>
      </w:r>
      <w:r w:rsidR="00854E6A" w:rsidRPr="00854E6A">
        <w:fldChar w:fldCharType="separate"/>
      </w:r>
      <w:ins w:id="2642" w:author="Prieto Bailo, León Enrique" w:date="2023-07-09T17:01:00Z">
        <w:r w:rsidR="00B055D0" w:rsidRPr="00B055D0">
          <w:rPr>
            <w:rPrChange w:id="2643" w:author="Prieto Bailo, León Enrique" w:date="2023-07-09T17:01:00Z">
              <w:rPr>
                <w:b/>
                <w:bCs/>
              </w:rPr>
            </w:rPrChange>
          </w:rPr>
          <w:t xml:space="preserve">Tabla </w:t>
        </w:r>
        <w:r w:rsidR="00B055D0" w:rsidRPr="00B055D0">
          <w:rPr>
            <w:noProof/>
            <w:rPrChange w:id="2644" w:author="Prieto Bailo, León Enrique" w:date="2023-07-09T17:01:00Z">
              <w:rPr>
                <w:b/>
                <w:bCs/>
                <w:noProof/>
              </w:rPr>
            </w:rPrChange>
          </w:rPr>
          <w:t>3</w:t>
        </w:r>
        <w:r w:rsidR="00B055D0" w:rsidRPr="00B055D0">
          <w:rPr>
            <w:noProof/>
            <w:rPrChange w:id="2645" w:author="Prieto Bailo, León Enrique" w:date="2023-07-09T17:01:00Z">
              <w:rPr>
                <w:b/>
                <w:bCs/>
              </w:rPr>
            </w:rPrChange>
          </w:rPr>
          <w:t>.</w:t>
        </w:r>
        <w:r w:rsidR="00B055D0" w:rsidRPr="00B055D0">
          <w:rPr>
            <w:noProof/>
            <w:rPrChange w:id="2646" w:author="Prieto Bailo, León Enrique" w:date="2023-07-09T17:01:00Z">
              <w:rPr>
                <w:b/>
                <w:bCs/>
                <w:noProof/>
              </w:rPr>
            </w:rPrChange>
          </w:rPr>
          <w:t>4</w:t>
        </w:r>
      </w:ins>
      <w:ins w:id="2647" w:author="Prieto Bailo, León Enrique" w:date="2023-07-07T21:17:00Z">
        <w:r w:rsidR="00854E6A" w:rsidRPr="00854E6A">
          <w:fldChar w:fldCharType="end"/>
        </w:r>
      </w:ins>
      <w:r w:rsidRPr="00854E6A">
        <w:t>,</w:t>
      </w:r>
      <w:r w:rsidRPr="0065147A">
        <w:t xml:space="preserve"> se puede ver el fragmento del mapa de registros de la MPU6050 que contiene los valores </w:t>
      </w:r>
      <w:del w:id="2648" w:author="Prieto Bailo, León Enrique" w:date="2023-07-07T21:17:00Z">
        <w:r w:rsidRPr="0065147A" w:rsidDel="00EA4D45">
          <w:delText>que nos</w:delText>
        </w:r>
      </w:del>
      <w:ins w:id="2649" w:author="Prieto Bailo, León Enrique" w:date="2023-07-07T21:17:00Z">
        <w:r w:rsidR="00EA4D45">
          <w:t>correspondientes al acelerómetro y giróscopo.</w:t>
        </w:r>
      </w:ins>
      <w:del w:id="2650" w:author="Prieto Bailo, León Enrique" w:date="2023-07-07T21:17:00Z">
        <w:r w:rsidRPr="0065147A" w:rsidDel="00EA4D45">
          <w:delText xml:space="preserve"> interesan.</w:delText>
        </w:r>
      </w:del>
      <w:r w:rsidRPr="0065147A">
        <w:t xml:space="preserve"> </w:t>
      </w:r>
    </w:p>
    <w:p w14:paraId="62BB0C90" w14:textId="4CAE9952" w:rsidR="00127A18" w:rsidRDefault="00127A18" w:rsidP="00127A18"/>
    <w:p w14:paraId="613CB687" w14:textId="77777777" w:rsidR="006E22E0" w:rsidRDefault="006E22E0" w:rsidP="00127A18"/>
    <w:p w14:paraId="445F5A5B" w14:textId="6DEC15E2" w:rsidR="006E22E0" w:rsidRDefault="006E22E0" w:rsidP="006E22E0">
      <w:pPr>
        <w:pStyle w:val="Caption"/>
        <w:keepNext/>
      </w:pPr>
      <w:bookmarkStart w:id="2651" w:name="_Ref139657040"/>
      <w:r w:rsidRPr="006E22E0">
        <w:rPr>
          <w:b/>
          <w:bCs/>
        </w:rPr>
        <w:t xml:space="preserve">Tabla </w:t>
      </w:r>
      <w:ins w:id="2652"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3</w:t>
      </w:r>
      <w:ins w:id="2653"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2654" w:author="Prieto Bailo, León Enrique" w:date="2023-07-09T17:01:00Z">
        <w:r w:rsidR="00B055D0">
          <w:rPr>
            <w:b/>
            <w:bCs/>
            <w:noProof/>
          </w:rPr>
          <w:t>4</w:t>
        </w:r>
      </w:ins>
      <w:ins w:id="2655" w:author="Prieto Bailo, León Enrique" w:date="2023-07-03T23:56:00Z">
        <w:r w:rsidR="002C5F6B">
          <w:rPr>
            <w:b/>
            <w:bCs/>
          </w:rPr>
          <w:fldChar w:fldCharType="end"/>
        </w:r>
      </w:ins>
      <w:bookmarkEnd w:id="2651"/>
      <w:del w:id="2656" w:author="Prieto Bailo, León Enrique" w:date="2023-07-03T23:56:00Z">
        <w:r w:rsidDel="002C5F6B">
          <w:rPr>
            <w:b/>
            <w:bCs/>
          </w:rPr>
          <w:fldChar w:fldCharType="begin"/>
        </w:r>
        <w:r w:rsidDel="002C5F6B">
          <w:rPr>
            <w:b/>
            <w:bCs/>
          </w:rPr>
          <w:delInstrText xml:space="preserve"> STYLEREF 1 \s </w:delInstrText>
        </w:r>
        <w:r w:rsidDel="002C5F6B">
          <w:rPr>
            <w:b/>
            <w:bCs/>
          </w:rPr>
          <w:fldChar w:fldCharType="separate"/>
        </w:r>
        <w:r w:rsidDel="002C5F6B">
          <w:rPr>
            <w:b/>
            <w:bCs/>
            <w:noProof/>
          </w:rPr>
          <w:delText>3</w:delText>
        </w:r>
        <w:r w:rsidDel="002C5F6B">
          <w:rPr>
            <w:b/>
            <w:bCs/>
          </w:rPr>
          <w:fldChar w:fldCharType="end"/>
        </w:r>
        <w:r w:rsidDel="002C5F6B">
          <w:rPr>
            <w:b/>
            <w:bCs/>
          </w:rPr>
          <w:delText>.</w:delText>
        </w:r>
        <w:r w:rsidDel="002C5F6B">
          <w:rPr>
            <w:b/>
            <w:bCs/>
          </w:rPr>
          <w:fldChar w:fldCharType="begin"/>
        </w:r>
        <w:r w:rsidDel="002C5F6B">
          <w:rPr>
            <w:b/>
            <w:bCs/>
          </w:rPr>
          <w:delInstrText xml:space="preserve"> SEQ Tabla \* ARABIC \s 1 </w:delInstrText>
        </w:r>
        <w:r w:rsidDel="002C5F6B">
          <w:rPr>
            <w:b/>
            <w:bCs/>
          </w:rPr>
          <w:fldChar w:fldCharType="separate"/>
        </w:r>
        <w:r w:rsidDel="002C5F6B">
          <w:rPr>
            <w:b/>
            <w:bCs/>
            <w:noProof/>
          </w:rPr>
          <w:delText>4</w:delText>
        </w:r>
        <w:r w:rsidDel="002C5F6B">
          <w:rPr>
            <w:b/>
            <w:bCs/>
          </w:rPr>
          <w:fldChar w:fldCharType="end"/>
        </w:r>
      </w:del>
      <w:r w:rsidRPr="006E22E0">
        <w:rPr>
          <w:b/>
          <w:bCs/>
        </w:rPr>
        <w:t>.</w:t>
      </w:r>
      <w:r>
        <w:t xml:space="preserve"> Registros de aceleración, temperatura y velocidad angular.</w:t>
      </w:r>
    </w:p>
    <w:p w14:paraId="781EC1A8" w14:textId="77777777" w:rsidR="006E22E0" w:rsidRPr="006E22E0" w:rsidRDefault="006E22E0" w:rsidP="006E22E0"/>
    <w:tbl>
      <w:tblPr>
        <w:tblStyle w:val="TableGrid"/>
        <w:tblW w:w="0" w:type="auto"/>
        <w:jc w:val="center"/>
        <w:tblLook w:val="04A0" w:firstRow="1" w:lastRow="0" w:firstColumn="1" w:lastColumn="0" w:noHBand="0" w:noVBand="1"/>
      </w:tblPr>
      <w:tblGrid>
        <w:gridCol w:w="583"/>
        <w:gridCol w:w="583"/>
        <w:gridCol w:w="1329"/>
        <w:gridCol w:w="878"/>
        <w:gridCol w:w="578"/>
        <w:gridCol w:w="578"/>
        <w:gridCol w:w="578"/>
        <w:gridCol w:w="578"/>
        <w:gridCol w:w="578"/>
        <w:gridCol w:w="578"/>
        <w:gridCol w:w="578"/>
        <w:gridCol w:w="578"/>
      </w:tblGrid>
      <w:tr w:rsidR="00127A18" w14:paraId="3E0410BF" w14:textId="77777777" w:rsidTr="00B01228">
        <w:trPr>
          <w:jc w:val="center"/>
        </w:trPr>
        <w:tc>
          <w:tcPr>
            <w:tcW w:w="583" w:type="dxa"/>
            <w:shd w:val="clear" w:color="auto" w:fill="D9E2F3" w:themeFill="accent1" w:themeFillTint="33"/>
            <w:vAlign w:val="center"/>
          </w:tcPr>
          <w:p w14:paraId="3CDDCD99" w14:textId="77777777" w:rsidR="00127A18" w:rsidRPr="003E446C" w:rsidRDefault="00127A18" w:rsidP="00B9188A">
            <w:pPr>
              <w:jc w:val="center"/>
              <w:rPr>
                <w:b/>
                <w:bCs/>
                <w:sz w:val="14"/>
                <w:szCs w:val="14"/>
              </w:rPr>
            </w:pPr>
            <w:proofErr w:type="spellStart"/>
            <w:r w:rsidRPr="003E446C">
              <w:rPr>
                <w:b/>
                <w:bCs/>
                <w:sz w:val="14"/>
                <w:szCs w:val="14"/>
              </w:rPr>
              <w:t>Addr</w:t>
            </w:r>
            <w:proofErr w:type="spellEnd"/>
          </w:p>
          <w:p w14:paraId="242545E5" w14:textId="77777777" w:rsidR="00127A18" w:rsidRPr="003E446C" w:rsidRDefault="00127A18" w:rsidP="00B9188A">
            <w:pPr>
              <w:jc w:val="center"/>
              <w:rPr>
                <w:b/>
                <w:bCs/>
                <w:sz w:val="14"/>
                <w:szCs w:val="14"/>
              </w:rPr>
            </w:pPr>
            <w:r w:rsidRPr="003E446C">
              <w:rPr>
                <w:b/>
                <w:bCs/>
                <w:sz w:val="14"/>
                <w:szCs w:val="14"/>
              </w:rPr>
              <w:t>(</w:t>
            </w:r>
            <w:proofErr w:type="spellStart"/>
            <w:r w:rsidRPr="003E446C">
              <w:rPr>
                <w:b/>
                <w:bCs/>
                <w:sz w:val="14"/>
                <w:szCs w:val="14"/>
              </w:rPr>
              <w:t>Hex</w:t>
            </w:r>
            <w:proofErr w:type="spellEnd"/>
            <w:r w:rsidRPr="003E446C">
              <w:rPr>
                <w:b/>
                <w:bCs/>
                <w:sz w:val="14"/>
                <w:szCs w:val="14"/>
              </w:rPr>
              <w:t>)</w:t>
            </w:r>
          </w:p>
        </w:tc>
        <w:tc>
          <w:tcPr>
            <w:tcW w:w="583" w:type="dxa"/>
            <w:shd w:val="clear" w:color="auto" w:fill="D9E2F3" w:themeFill="accent1" w:themeFillTint="33"/>
            <w:vAlign w:val="center"/>
          </w:tcPr>
          <w:p w14:paraId="44F71777" w14:textId="77777777" w:rsidR="00127A18" w:rsidRPr="003E446C" w:rsidRDefault="00127A18" w:rsidP="00B9188A">
            <w:pPr>
              <w:jc w:val="center"/>
              <w:rPr>
                <w:b/>
                <w:bCs/>
                <w:sz w:val="14"/>
                <w:szCs w:val="14"/>
              </w:rPr>
            </w:pPr>
            <w:proofErr w:type="spellStart"/>
            <w:r w:rsidRPr="003E446C">
              <w:rPr>
                <w:b/>
                <w:bCs/>
                <w:sz w:val="14"/>
                <w:szCs w:val="14"/>
              </w:rPr>
              <w:t>Addr</w:t>
            </w:r>
            <w:proofErr w:type="spellEnd"/>
          </w:p>
          <w:p w14:paraId="564C0FB0" w14:textId="77777777" w:rsidR="00127A18" w:rsidRPr="003E446C" w:rsidRDefault="00127A18" w:rsidP="00B9188A">
            <w:pPr>
              <w:jc w:val="center"/>
              <w:rPr>
                <w:b/>
                <w:bCs/>
                <w:sz w:val="14"/>
                <w:szCs w:val="14"/>
              </w:rPr>
            </w:pPr>
            <w:r w:rsidRPr="003E446C">
              <w:rPr>
                <w:b/>
                <w:bCs/>
                <w:sz w:val="14"/>
                <w:szCs w:val="14"/>
              </w:rPr>
              <w:t>(</w:t>
            </w:r>
            <w:proofErr w:type="spellStart"/>
            <w:r w:rsidRPr="003E446C">
              <w:rPr>
                <w:b/>
                <w:bCs/>
                <w:sz w:val="14"/>
                <w:szCs w:val="14"/>
              </w:rPr>
              <w:t>Dec</w:t>
            </w:r>
            <w:proofErr w:type="spellEnd"/>
            <w:r w:rsidRPr="003E446C">
              <w:rPr>
                <w:b/>
                <w:bCs/>
                <w:sz w:val="14"/>
                <w:szCs w:val="14"/>
              </w:rPr>
              <w:t>)</w:t>
            </w:r>
          </w:p>
        </w:tc>
        <w:tc>
          <w:tcPr>
            <w:tcW w:w="1329" w:type="dxa"/>
            <w:shd w:val="clear" w:color="auto" w:fill="D9E2F3" w:themeFill="accent1" w:themeFillTint="33"/>
            <w:vAlign w:val="center"/>
          </w:tcPr>
          <w:p w14:paraId="3F02BC83" w14:textId="77777777" w:rsidR="00127A18" w:rsidRPr="003E446C" w:rsidRDefault="00127A18" w:rsidP="00B9188A">
            <w:pPr>
              <w:jc w:val="center"/>
              <w:rPr>
                <w:b/>
                <w:bCs/>
                <w:sz w:val="14"/>
                <w:szCs w:val="14"/>
              </w:rPr>
            </w:pPr>
            <w:proofErr w:type="spellStart"/>
            <w:r w:rsidRPr="003E446C">
              <w:rPr>
                <w:b/>
                <w:bCs/>
                <w:sz w:val="14"/>
                <w:szCs w:val="14"/>
              </w:rPr>
              <w:t>Register</w:t>
            </w:r>
            <w:proofErr w:type="spellEnd"/>
            <w:r w:rsidRPr="003E446C">
              <w:rPr>
                <w:b/>
                <w:bCs/>
                <w:sz w:val="14"/>
                <w:szCs w:val="14"/>
              </w:rPr>
              <w:t xml:space="preserve"> </w:t>
            </w:r>
            <w:proofErr w:type="spellStart"/>
            <w:r w:rsidRPr="003E446C">
              <w:rPr>
                <w:b/>
                <w:bCs/>
                <w:sz w:val="14"/>
                <w:szCs w:val="14"/>
              </w:rPr>
              <w:t>Name</w:t>
            </w:r>
            <w:proofErr w:type="spellEnd"/>
          </w:p>
        </w:tc>
        <w:tc>
          <w:tcPr>
            <w:tcW w:w="878" w:type="dxa"/>
            <w:shd w:val="clear" w:color="auto" w:fill="D9E2F3" w:themeFill="accent1" w:themeFillTint="33"/>
            <w:vAlign w:val="center"/>
          </w:tcPr>
          <w:p w14:paraId="6706C4CE" w14:textId="77777777" w:rsidR="00127A18" w:rsidRPr="003E446C" w:rsidRDefault="00127A18" w:rsidP="00B9188A">
            <w:pPr>
              <w:jc w:val="center"/>
              <w:rPr>
                <w:b/>
                <w:bCs/>
                <w:sz w:val="14"/>
                <w:szCs w:val="14"/>
              </w:rPr>
            </w:pPr>
            <w:r w:rsidRPr="003E446C">
              <w:rPr>
                <w:b/>
                <w:bCs/>
                <w:sz w:val="14"/>
                <w:szCs w:val="14"/>
              </w:rPr>
              <w:t>Serial I/F</w:t>
            </w:r>
          </w:p>
        </w:tc>
        <w:tc>
          <w:tcPr>
            <w:tcW w:w="578" w:type="dxa"/>
            <w:shd w:val="clear" w:color="auto" w:fill="D9E2F3" w:themeFill="accent1" w:themeFillTint="33"/>
            <w:vAlign w:val="center"/>
          </w:tcPr>
          <w:p w14:paraId="09B8FD2A" w14:textId="77777777" w:rsidR="00127A18" w:rsidRPr="003E446C" w:rsidRDefault="00127A18" w:rsidP="00B9188A">
            <w:pPr>
              <w:jc w:val="center"/>
              <w:rPr>
                <w:b/>
                <w:bCs/>
                <w:sz w:val="14"/>
                <w:szCs w:val="14"/>
              </w:rPr>
            </w:pPr>
            <w:r w:rsidRPr="003E446C">
              <w:rPr>
                <w:b/>
                <w:bCs/>
                <w:sz w:val="14"/>
                <w:szCs w:val="14"/>
              </w:rPr>
              <w:t>Bit7</w:t>
            </w:r>
          </w:p>
        </w:tc>
        <w:tc>
          <w:tcPr>
            <w:tcW w:w="578" w:type="dxa"/>
            <w:shd w:val="clear" w:color="auto" w:fill="D9E2F3" w:themeFill="accent1" w:themeFillTint="33"/>
            <w:vAlign w:val="center"/>
          </w:tcPr>
          <w:p w14:paraId="18D4DE12" w14:textId="77777777" w:rsidR="00127A18" w:rsidRPr="003E446C" w:rsidRDefault="00127A18" w:rsidP="00B9188A">
            <w:pPr>
              <w:jc w:val="center"/>
              <w:rPr>
                <w:b/>
                <w:bCs/>
                <w:sz w:val="14"/>
                <w:szCs w:val="14"/>
              </w:rPr>
            </w:pPr>
            <w:r w:rsidRPr="003E446C">
              <w:rPr>
                <w:b/>
                <w:bCs/>
                <w:sz w:val="14"/>
                <w:szCs w:val="14"/>
              </w:rPr>
              <w:t>Bit6</w:t>
            </w:r>
          </w:p>
        </w:tc>
        <w:tc>
          <w:tcPr>
            <w:tcW w:w="578" w:type="dxa"/>
            <w:shd w:val="clear" w:color="auto" w:fill="D9E2F3" w:themeFill="accent1" w:themeFillTint="33"/>
            <w:vAlign w:val="center"/>
          </w:tcPr>
          <w:p w14:paraId="395819A7" w14:textId="77777777" w:rsidR="00127A18" w:rsidRPr="003E446C" w:rsidRDefault="00127A18" w:rsidP="00B9188A">
            <w:pPr>
              <w:jc w:val="center"/>
              <w:rPr>
                <w:b/>
                <w:bCs/>
                <w:sz w:val="14"/>
                <w:szCs w:val="14"/>
              </w:rPr>
            </w:pPr>
            <w:r w:rsidRPr="003E446C">
              <w:rPr>
                <w:b/>
                <w:bCs/>
                <w:sz w:val="14"/>
                <w:szCs w:val="14"/>
              </w:rPr>
              <w:t>Bit5</w:t>
            </w:r>
          </w:p>
        </w:tc>
        <w:tc>
          <w:tcPr>
            <w:tcW w:w="578" w:type="dxa"/>
            <w:shd w:val="clear" w:color="auto" w:fill="D9E2F3" w:themeFill="accent1" w:themeFillTint="33"/>
            <w:vAlign w:val="center"/>
          </w:tcPr>
          <w:p w14:paraId="03DCEF97" w14:textId="77777777" w:rsidR="00127A18" w:rsidRPr="003E446C" w:rsidRDefault="00127A18" w:rsidP="00B9188A">
            <w:pPr>
              <w:jc w:val="center"/>
              <w:rPr>
                <w:b/>
                <w:bCs/>
                <w:sz w:val="14"/>
                <w:szCs w:val="14"/>
              </w:rPr>
            </w:pPr>
            <w:r w:rsidRPr="003E446C">
              <w:rPr>
                <w:b/>
                <w:bCs/>
                <w:sz w:val="14"/>
                <w:szCs w:val="14"/>
              </w:rPr>
              <w:t>Bit4</w:t>
            </w:r>
          </w:p>
        </w:tc>
        <w:tc>
          <w:tcPr>
            <w:tcW w:w="578" w:type="dxa"/>
            <w:shd w:val="clear" w:color="auto" w:fill="D9E2F3" w:themeFill="accent1" w:themeFillTint="33"/>
            <w:vAlign w:val="center"/>
          </w:tcPr>
          <w:p w14:paraId="4DE0381D" w14:textId="77777777" w:rsidR="00127A18" w:rsidRPr="003E446C" w:rsidRDefault="00127A18" w:rsidP="00B9188A">
            <w:pPr>
              <w:jc w:val="center"/>
              <w:rPr>
                <w:b/>
                <w:bCs/>
                <w:sz w:val="14"/>
                <w:szCs w:val="14"/>
              </w:rPr>
            </w:pPr>
            <w:r w:rsidRPr="003E446C">
              <w:rPr>
                <w:b/>
                <w:bCs/>
                <w:sz w:val="14"/>
                <w:szCs w:val="14"/>
              </w:rPr>
              <w:t>Bit3</w:t>
            </w:r>
          </w:p>
        </w:tc>
        <w:tc>
          <w:tcPr>
            <w:tcW w:w="578" w:type="dxa"/>
            <w:shd w:val="clear" w:color="auto" w:fill="D9E2F3" w:themeFill="accent1" w:themeFillTint="33"/>
            <w:vAlign w:val="center"/>
          </w:tcPr>
          <w:p w14:paraId="2DD59C95" w14:textId="77777777" w:rsidR="00127A18" w:rsidRPr="003E446C" w:rsidRDefault="00127A18" w:rsidP="00B9188A">
            <w:pPr>
              <w:jc w:val="center"/>
              <w:rPr>
                <w:b/>
                <w:bCs/>
                <w:sz w:val="14"/>
                <w:szCs w:val="14"/>
              </w:rPr>
            </w:pPr>
            <w:r w:rsidRPr="003E446C">
              <w:rPr>
                <w:b/>
                <w:bCs/>
                <w:sz w:val="14"/>
                <w:szCs w:val="14"/>
              </w:rPr>
              <w:t>Bit2</w:t>
            </w:r>
          </w:p>
        </w:tc>
        <w:tc>
          <w:tcPr>
            <w:tcW w:w="578" w:type="dxa"/>
            <w:shd w:val="clear" w:color="auto" w:fill="D9E2F3" w:themeFill="accent1" w:themeFillTint="33"/>
            <w:vAlign w:val="center"/>
          </w:tcPr>
          <w:p w14:paraId="76E4D71E" w14:textId="77777777" w:rsidR="00127A18" w:rsidRPr="003E446C" w:rsidRDefault="00127A18" w:rsidP="00B9188A">
            <w:pPr>
              <w:jc w:val="center"/>
              <w:rPr>
                <w:b/>
                <w:bCs/>
                <w:sz w:val="14"/>
                <w:szCs w:val="14"/>
              </w:rPr>
            </w:pPr>
            <w:r w:rsidRPr="003E446C">
              <w:rPr>
                <w:b/>
                <w:bCs/>
                <w:sz w:val="14"/>
                <w:szCs w:val="14"/>
              </w:rPr>
              <w:t>Bit1</w:t>
            </w:r>
          </w:p>
        </w:tc>
        <w:tc>
          <w:tcPr>
            <w:tcW w:w="578" w:type="dxa"/>
            <w:shd w:val="clear" w:color="auto" w:fill="D9E2F3" w:themeFill="accent1" w:themeFillTint="33"/>
            <w:vAlign w:val="center"/>
          </w:tcPr>
          <w:p w14:paraId="441D95AE" w14:textId="77777777" w:rsidR="00127A18" w:rsidRPr="003E446C" w:rsidRDefault="00127A18" w:rsidP="00B9188A">
            <w:pPr>
              <w:jc w:val="center"/>
              <w:rPr>
                <w:b/>
                <w:bCs/>
                <w:sz w:val="14"/>
                <w:szCs w:val="14"/>
              </w:rPr>
            </w:pPr>
            <w:r w:rsidRPr="003E446C">
              <w:rPr>
                <w:b/>
                <w:bCs/>
                <w:sz w:val="14"/>
                <w:szCs w:val="14"/>
              </w:rPr>
              <w:t>Bit0</w:t>
            </w:r>
          </w:p>
        </w:tc>
      </w:tr>
      <w:tr w:rsidR="00127A18" w14:paraId="7D4EFD12" w14:textId="77777777" w:rsidTr="0080588F">
        <w:trPr>
          <w:jc w:val="center"/>
        </w:trPr>
        <w:tc>
          <w:tcPr>
            <w:tcW w:w="583" w:type="dxa"/>
            <w:vAlign w:val="center"/>
          </w:tcPr>
          <w:p w14:paraId="3D0355BD" w14:textId="77777777" w:rsidR="00127A18" w:rsidRPr="003E446C" w:rsidRDefault="00127A18" w:rsidP="0080588F">
            <w:pPr>
              <w:jc w:val="center"/>
              <w:rPr>
                <w:sz w:val="14"/>
                <w:szCs w:val="14"/>
              </w:rPr>
            </w:pPr>
            <w:r w:rsidRPr="003E446C">
              <w:rPr>
                <w:sz w:val="14"/>
                <w:szCs w:val="14"/>
              </w:rPr>
              <w:t>3B</w:t>
            </w:r>
          </w:p>
        </w:tc>
        <w:tc>
          <w:tcPr>
            <w:tcW w:w="583" w:type="dxa"/>
            <w:vAlign w:val="center"/>
          </w:tcPr>
          <w:p w14:paraId="43FD1225" w14:textId="77777777" w:rsidR="00127A18" w:rsidRPr="003E446C" w:rsidRDefault="00127A18" w:rsidP="0080588F">
            <w:pPr>
              <w:jc w:val="center"/>
              <w:rPr>
                <w:sz w:val="14"/>
                <w:szCs w:val="14"/>
              </w:rPr>
            </w:pPr>
            <w:r w:rsidRPr="003E446C">
              <w:rPr>
                <w:sz w:val="14"/>
                <w:szCs w:val="14"/>
              </w:rPr>
              <w:t>59</w:t>
            </w:r>
          </w:p>
        </w:tc>
        <w:tc>
          <w:tcPr>
            <w:tcW w:w="1329" w:type="dxa"/>
            <w:vAlign w:val="center"/>
          </w:tcPr>
          <w:p w14:paraId="5EADF127" w14:textId="77777777" w:rsidR="00127A18" w:rsidRPr="003E446C" w:rsidRDefault="00127A18" w:rsidP="0080588F">
            <w:pPr>
              <w:jc w:val="center"/>
              <w:rPr>
                <w:sz w:val="14"/>
                <w:szCs w:val="14"/>
              </w:rPr>
            </w:pPr>
            <w:r w:rsidRPr="003E446C">
              <w:rPr>
                <w:sz w:val="14"/>
                <w:szCs w:val="14"/>
              </w:rPr>
              <w:t>ACCEL_XOUT_H</w:t>
            </w:r>
          </w:p>
        </w:tc>
        <w:tc>
          <w:tcPr>
            <w:tcW w:w="878" w:type="dxa"/>
            <w:vAlign w:val="center"/>
          </w:tcPr>
          <w:p w14:paraId="52094B98"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49A5EBAC"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XOUT[</w:t>
            </w:r>
            <w:proofErr w:type="gramEnd"/>
            <w:r w:rsidRPr="003E446C">
              <w:rPr>
                <w:sz w:val="14"/>
                <w:szCs w:val="14"/>
              </w:rPr>
              <w:t>15:8]</w:t>
            </w:r>
          </w:p>
        </w:tc>
      </w:tr>
      <w:tr w:rsidR="00127A18" w14:paraId="75B0C296" w14:textId="77777777" w:rsidTr="0080588F">
        <w:trPr>
          <w:jc w:val="center"/>
        </w:trPr>
        <w:tc>
          <w:tcPr>
            <w:tcW w:w="583" w:type="dxa"/>
            <w:vAlign w:val="center"/>
          </w:tcPr>
          <w:p w14:paraId="5A4FA8B4" w14:textId="77777777" w:rsidR="00127A18" w:rsidRPr="003E446C" w:rsidRDefault="00127A18" w:rsidP="0080588F">
            <w:pPr>
              <w:jc w:val="center"/>
              <w:rPr>
                <w:sz w:val="14"/>
                <w:szCs w:val="14"/>
              </w:rPr>
            </w:pPr>
            <w:r w:rsidRPr="003E446C">
              <w:rPr>
                <w:sz w:val="14"/>
                <w:szCs w:val="14"/>
              </w:rPr>
              <w:t>3C</w:t>
            </w:r>
          </w:p>
        </w:tc>
        <w:tc>
          <w:tcPr>
            <w:tcW w:w="583" w:type="dxa"/>
            <w:vAlign w:val="center"/>
          </w:tcPr>
          <w:p w14:paraId="3D07E353" w14:textId="77777777" w:rsidR="00127A18" w:rsidRPr="003E446C" w:rsidRDefault="00127A18" w:rsidP="0080588F">
            <w:pPr>
              <w:jc w:val="center"/>
              <w:rPr>
                <w:sz w:val="14"/>
                <w:szCs w:val="14"/>
              </w:rPr>
            </w:pPr>
            <w:r w:rsidRPr="003E446C">
              <w:rPr>
                <w:sz w:val="14"/>
                <w:szCs w:val="14"/>
              </w:rPr>
              <w:t>60</w:t>
            </w:r>
          </w:p>
        </w:tc>
        <w:tc>
          <w:tcPr>
            <w:tcW w:w="1329" w:type="dxa"/>
            <w:vAlign w:val="center"/>
          </w:tcPr>
          <w:p w14:paraId="72A8AA23" w14:textId="77777777" w:rsidR="00127A18" w:rsidRPr="003E446C" w:rsidRDefault="00127A18" w:rsidP="0080588F">
            <w:pPr>
              <w:jc w:val="center"/>
              <w:rPr>
                <w:sz w:val="14"/>
                <w:szCs w:val="14"/>
              </w:rPr>
            </w:pPr>
            <w:r w:rsidRPr="003E446C">
              <w:rPr>
                <w:sz w:val="14"/>
                <w:szCs w:val="14"/>
              </w:rPr>
              <w:t>ACCEL_XOUT_L</w:t>
            </w:r>
          </w:p>
        </w:tc>
        <w:tc>
          <w:tcPr>
            <w:tcW w:w="878" w:type="dxa"/>
            <w:vAlign w:val="center"/>
          </w:tcPr>
          <w:p w14:paraId="4B93E964"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046D71BB"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XOUT[</w:t>
            </w:r>
            <w:proofErr w:type="gramEnd"/>
            <w:r w:rsidRPr="003E446C">
              <w:rPr>
                <w:sz w:val="14"/>
                <w:szCs w:val="14"/>
              </w:rPr>
              <w:t>7:0]</w:t>
            </w:r>
          </w:p>
        </w:tc>
      </w:tr>
      <w:tr w:rsidR="00127A18" w14:paraId="0D5747FF" w14:textId="77777777" w:rsidTr="0080588F">
        <w:trPr>
          <w:jc w:val="center"/>
        </w:trPr>
        <w:tc>
          <w:tcPr>
            <w:tcW w:w="583" w:type="dxa"/>
            <w:vAlign w:val="center"/>
          </w:tcPr>
          <w:p w14:paraId="1925E26A" w14:textId="77777777" w:rsidR="00127A18" w:rsidRPr="003E446C" w:rsidRDefault="00127A18" w:rsidP="0080588F">
            <w:pPr>
              <w:jc w:val="center"/>
              <w:rPr>
                <w:sz w:val="14"/>
                <w:szCs w:val="14"/>
              </w:rPr>
            </w:pPr>
            <w:r w:rsidRPr="003E446C">
              <w:rPr>
                <w:sz w:val="14"/>
                <w:szCs w:val="14"/>
              </w:rPr>
              <w:t>3D</w:t>
            </w:r>
          </w:p>
        </w:tc>
        <w:tc>
          <w:tcPr>
            <w:tcW w:w="583" w:type="dxa"/>
            <w:vAlign w:val="center"/>
          </w:tcPr>
          <w:p w14:paraId="5D6BC1F7" w14:textId="77777777" w:rsidR="00127A18" w:rsidRPr="003E446C" w:rsidRDefault="00127A18" w:rsidP="0080588F">
            <w:pPr>
              <w:jc w:val="center"/>
              <w:rPr>
                <w:sz w:val="14"/>
                <w:szCs w:val="14"/>
              </w:rPr>
            </w:pPr>
            <w:r w:rsidRPr="003E446C">
              <w:rPr>
                <w:sz w:val="14"/>
                <w:szCs w:val="14"/>
              </w:rPr>
              <w:t>61</w:t>
            </w:r>
          </w:p>
        </w:tc>
        <w:tc>
          <w:tcPr>
            <w:tcW w:w="1329" w:type="dxa"/>
            <w:vAlign w:val="center"/>
          </w:tcPr>
          <w:p w14:paraId="09FD092F" w14:textId="77777777" w:rsidR="00127A18" w:rsidRPr="003E446C" w:rsidRDefault="00127A18" w:rsidP="0080588F">
            <w:pPr>
              <w:jc w:val="center"/>
              <w:rPr>
                <w:sz w:val="14"/>
                <w:szCs w:val="14"/>
              </w:rPr>
            </w:pPr>
            <w:r w:rsidRPr="003E446C">
              <w:rPr>
                <w:sz w:val="14"/>
                <w:szCs w:val="14"/>
              </w:rPr>
              <w:t>ACCEL_YOUT_H</w:t>
            </w:r>
          </w:p>
        </w:tc>
        <w:tc>
          <w:tcPr>
            <w:tcW w:w="878" w:type="dxa"/>
            <w:vAlign w:val="center"/>
          </w:tcPr>
          <w:p w14:paraId="4B560B7E"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3F03BC30"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YOUT[</w:t>
            </w:r>
            <w:proofErr w:type="gramEnd"/>
            <w:r w:rsidRPr="003E446C">
              <w:rPr>
                <w:sz w:val="14"/>
                <w:szCs w:val="14"/>
              </w:rPr>
              <w:t>15:8]</w:t>
            </w:r>
          </w:p>
        </w:tc>
      </w:tr>
      <w:tr w:rsidR="00127A18" w14:paraId="47A0FE8A" w14:textId="77777777" w:rsidTr="0080588F">
        <w:trPr>
          <w:jc w:val="center"/>
        </w:trPr>
        <w:tc>
          <w:tcPr>
            <w:tcW w:w="583" w:type="dxa"/>
            <w:vAlign w:val="center"/>
          </w:tcPr>
          <w:p w14:paraId="6871AAD8" w14:textId="77777777" w:rsidR="00127A18" w:rsidRPr="003E446C" w:rsidRDefault="00127A18" w:rsidP="0080588F">
            <w:pPr>
              <w:jc w:val="center"/>
              <w:rPr>
                <w:sz w:val="14"/>
                <w:szCs w:val="14"/>
              </w:rPr>
            </w:pPr>
            <w:r w:rsidRPr="003E446C">
              <w:rPr>
                <w:sz w:val="14"/>
                <w:szCs w:val="14"/>
              </w:rPr>
              <w:t>3E</w:t>
            </w:r>
          </w:p>
        </w:tc>
        <w:tc>
          <w:tcPr>
            <w:tcW w:w="583" w:type="dxa"/>
            <w:vAlign w:val="center"/>
          </w:tcPr>
          <w:p w14:paraId="6BB41CEC" w14:textId="77777777" w:rsidR="00127A18" w:rsidRPr="003E446C" w:rsidRDefault="00127A18" w:rsidP="0080588F">
            <w:pPr>
              <w:jc w:val="center"/>
              <w:rPr>
                <w:sz w:val="14"/>
                <w:szCs w:val="14"/>
              </w:rPr>
            </w:pPr>
            <w:r w:rsidRPr="003E446C">
              <w:rPr>
                <w:sz w:val="14"/>
                <w:szCs w:val="14"/>
              </w:rPr>
              <w:t>62</w:t>
            </w:r>
          </w:p>
        </w:tc>
        <w:tc>
          <w:tcPr>
            <w:tcW w:w="1329" w:type="dxa"/>
            <w:vAlign w:val="center"/>
          </w:tcPr>
          <w:p w14:paraId="77C67E9F" w14:textId="77777777" w:rsidR="00127A18" w:rsidRPr="003E446C" w:rsidRDefault="00127A18" w:rsidP="0080588F">
            <w:pPr>
              <w:jc w:val="center"/>
              <w:rPr>
                <w:sz w:val="14"/>
                <w:szCs w:val="14"/>
              </w:rPr>
            </w:pPr>
            <w:r w:rsidRPr="003E446C">
              <w:rPr>
                <w:sz w:val="14"/>
                <w:szCs w:val="14"/>
              </w:rPr>
              <w:t>ACCEL_YOUT_L</w:t>
            </w:r>
          </w:p>
        </w:tc>
        <w:tc>
          <w:tcPr>
            <w:tcW w:w="878" w:type="dxa"/>
            <w:vAlign w:val="center"/>
          </w:tcPr>
          <w:p w14:paraId="14F48164"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031494E6"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YOUT[</w:t>
            </w:r>
            <w:proofErr w:type="gramEnd"/>
            <w:r w:rsidRPr="003E446C">
              <w:rPr>
                <w:sz w:val="14"/>
                <w:szCs w:val="14"/>
              </w:rPr>
              <w:t>7:0]</w:t>
            </w:r>
          </w:p>
        </w:tc>
      </w:tr>
      <w:tr w:rsidR="00127A18" w14:paraId="74928647" w14:textId="77777777" w:rsidTr="0080588F">
        <w:trPr>
          <w:jc w:val="center"/>
        </w:trPr>
        <w:tc>
          <w:tcPr>
            <w:tcW w:w="583" w:type="dxa"/>
            <w:vAlign w:val="center"/>
          </w:tcPr>
          <w:p w14:paraId="0651DCD0" w14:textId="77777777" w:rsidR="00127A18" w:rsidRPr="003E446C" w:rsidRDefault="00127A18" w:rsidP="0080588F">
            <w:pPr>
              <w:jc w:val="center"/>
              <w:rPr>
                <w:sz w:val="14"/>
                <w:szCs w:val="14"/>
              </w:rPr>
            </w:pPr>
            <w:r w:rsidRPr="003E446C">
              <w:rPr>
                <w:sz w:val="14"/>
                <w:szCs w:val="14"/>
              </w:rPr>
              <w:t>3F</w:t>
            </w:r>
          </w:p>
        </w:tc>
        <w:tc>
          <w:tcPr>
            <w:tcW w:w="583" w:type="dxa"/>
            <w:vAlign w:val="center"/>
          </w:tcPr>
          <w:p w14:paraId="0D90D887" w14:textId="77777777" w:rsidR="00127A18" w:rsidRPr="003E446C" w:rsidRDefault="00127A18" w:rsidP="0080588F">
            <w:pPr>
              <w:jc w:val="center"/>
              <w:rPr>
                <w:sz w:val="14"/>
                <w:szCs w:val="14"/>
              </w:rPr>
            </w:pPr>
            <w:r w:rsidRPr="003E446C">
              <w:rPr>
                <w:sz w:val="14"/>
                <w:szCs w:val="14"/>
              </w:rPr>
              <w:t>63</w:t>
            </w:r>
          </w:p>
        </w:tc>
        <w:tc>
          <w:tcPr>
            <w:tcW w:w="1329" w:type="dxa"/>
            <w:vAlign w:val="center"/>
          </w:tcPr>
          <w:p w14:paraId="08CF7908" w14:textId="77777777" w:rsidR="00127A18" w:rsidRPr="003E446C" w:rsidRDefault="00127A18" w:rsidP="0080588F">
            <w:pPr>
              <w:jc w:val="center"/>
              <w:rPr>
                <w:sz w:val="14"/>
                <w:szCs w:val="14"/>
              </w:rPr>
            </w:pPr>
            <w:r w:rsidRPr="003E446C">
              <w:rPr>
                <w:sz w:val="14"/>
                <w:szCs w:val="14"/>
              </w:rPr>
              <w:t>ACCEL_ZOUT_H</w:t>
            </w:r>
          </w:p>
        </w:tc>
        <w:tc>
          <w:tcPr>
            <w:tcW w:w="878" w:type="dxa"/>
            <w:vAlign w:val="center"/>
          </w:tcPr>
          <w:p w14:paraId="1A62CE0C"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5B87674B"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ZOUT[</w:t>
            </w:r>
            <w:proofErr w:type="gramEnd"/>
            <w:r w:rsidRPr="003E446C">
              <w:rPr>
                <w:sz w:val="14"/>
                <w:szCs w:val="14"/>
              </w:rPr>
              <w:t>15:8]</w:t>
            </w:r>
          </w:p>
        </w:tc>
      </w:tr>
      <w:tr w:rsidR="00127A18" w14:paraId="2F0D53C8" w14:textId="77777777" w:rsidTr="0080588F">
        <w:trPr>
          <w:jc w:val="center"/>
        </w:trPr>
        <w:tc>
          <w:tcPr>
            <w:tcW w:w="583" w:type="dxa"/>
            <w:vAlign w:val="center"/>
          </w:tcPr>
          <w:p w14:paraId="3436506C" w14:textId="77777777" w:rsidR="00127A18" w:rsidRPr="003E446C" w:rsidRDefault="00127A18" w:rsidP="0080588F">
            <w:pPr>
              <w:jc w:val="center"/>
              <w:rPr>
                <w:sz w:val="14"/>
                <w:szCs w:val="14"/>
              </w:rPr>
            </w:pPr>
            <w:r w:rsidRPr="003E446C">
              <w:rPr>
                <w:sz w:val="14"/>
                <w:szCs w:val="14"/>
              </w:rPr>
              <w:t>40</w:t>
            </w:r>
          </w:p>
        </w:tc>
        <w:tc>
          <w:tcPr>
            <w:tcW w:w="583" w:type="dxa"/>
            <w:vAlign w:val="center"/>
          </w:tcPr>
          <w:p w14:paraId="22B8182D" w14:textId="77777777" w:rsidR="00127A18" w:rsidRPr="003E446C" w:rsidRDefault="00127A18" w:rsidP="0080588F">
            <w:pPr>
              <w:jc w:val="center"/>
              <w:rPr>
                <w:sz w:val="14"/>
                <w:szCs w:val="14"/>
              </w:rPr>
            </w:pPr>
            <w:r w:rsidRPr="003E446C">
              <w:rPr>
                <w:sz w:val="14"/>
                <w:szCs w:val="14"/>
              </w:rPr>
              <w:t>64</w:t>
            </w:r>
          </w:p>
        </w:tc>
        <w:tc>
          <w:tcPr>
            <w:tcW w:w="1329" w:type="dxa"/>
            <w:vAlign w:val="center"/>
          </w:tcPr>
          <w:p w14:paraId="0B844121" w14:textId="77777777" w:rsidR="00127A18" w:rsidRPr="003E446C" w:rsidRDefault="00127A18" w:rsidP="0080588F">
            <w:pPr>
              <w:jc w:val="center"/>
              <w:rPr>
                <w:sz w:val="14"/>
                <w:szCs w:val="14"/>
              </w:rPr>
            </w:pPr>
            <w:r w:rsidRPr="003E446C">
              <w:rPr>
                <w:sz w:val="14"/>
                <w:szCs w:val="14"/>
              </w:rPr>
              <w:t>ACCEL_ZOUT_L</w:t>
            </w:r>
          </w:p>
        </w:tc>
        <w:tc>
          <w:tcPr>
            <w:tcW w:w="878" w:type="dxa"/>
            <w:vAlign w:val="center"/>
          </w:tcPr>
          <w:p w14:paraId="6BC34D1A"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3E71CE8A" w14:textId="77777777" w:rsidR="00127A18" w:rsidRPr="003E446C" w:rsidRDefault="00127A18" w:rsidP="0080588F">
            <w:pPr>
              <w:jc w:val="center"/>
              <w:rPr>
                <w:sz w:val="14"/>
                <w:szCs w:val="14"/>
              </w:rPr>
            </w:pPr>
            <w:r w:rsidRPr="003E446C">
              <w:rPr>
                <w:sz w:val="14"/>
                <w:szCs w:val="14"/>
              </w:rPr>
              <w:t>ACCEL_</w:t>
            </w:r>
            <w:proofErr w:type="gramStart"/>
            <w:r w:rsidRPr="003E446C">
              <w:rPr>
                <w:sz w:val="14"/>
                <w:szCs w:val="14"/>
              </w:rPr>
              <w:t>ZOUT[</w:t>
            </w:r>
            <w:proofErr w:type="gramEnd"/>
            <w:r w:rsidRPr="003E446C">
              <w:rPr>
                <w:sz w:val="14"/>
                <w:szCs w:val="14"/>
              </w:rPr>
              <w:t>7:0]</w:t>
            </w:r>
          </w:p>
        </w:tc>
      </w:tr>
      <w:tr w:rsidR="00127A18" w14:paraId="7BD270B4" w14:textId="77777777" w:rsidTr="0080588F">
        <w:trPr>
          <w:jc w:val="center"/>
        </w:trPr>
        <w:tc>
          <w:tcPr>
            <w:tcW w:w="583" w:type="dxa"/>
            <w:vAlign w:val="center"/>
          </w:tcPr>
          <w:p w14:paraId="2D53FCB8" w14:textId="77777777" w:rsidR="00127A18" w:rsidRPr="003E446C" w:rsidRDefault="00127A18" w:rsidP="0080588F">
            <w:pPr>
              <w:jc w:val="center"/>
              <w:rPr>
                <w:sz w:val="14"/>
                <w:szCs w:val="14"/>
              </w:rPr>
            </w:pPr>
            <w:r w:rsidRPr="003E446C">
              <w:rPr>
                <w:sz w:val="14"/>
                <w:szCs w:val="14"/>
              </w:rPr>
              <w:t>41</w:t>
            </w:r>
          </w:p>
        </w:tc>
        <w:tc>
          <w:tcPr>
            <w:tcW w:w="583" w:type="dxa"/>
            <w:vAlign w:val="center"/>
          </w:tcPr>
          <w:p w14:paraId="0A12E940" w14:textId="77777777" w:rsidR="00127A18" w:rsidRPr="003E446C" w:rsidRDefault="00127A18" w:rsidP="0080588F">
            <w:pPr>
              <w:jc w:val="center"/>
              <w:rPr>
                <w:sz w:val="14"/>
                <w:szCs w:val="14"/>
              </w:rPr>
            </w:pPr>
            <w:r w:rsidRPr="003E446C">
              <w:rPr>
                <w:sz w:val="14"/>
                <w:szCs w:val="14"/>
              </w:rPr>
              <w:t>65</w:t>
            </w:r>
          </w:p>
        </w:tc>
        <w:tc>
          <w:tcPr>
            <w:tcW w:w="1329" w:type="dxa"/>
            <w:vAlign w:val="center"/>
          </w:tcPr>
          <w:p w14:paraId="128AFDE4" w14:textId="77777777" w:rsidR="00127A18" w:rsidRPr="003E446C" w:rsidRDefault="00127A18" w:rsidP="0080588F">
            <w:pPr>
              <w:jc w:val="center"/>
              <w:rPr>
                <w:sz w:val="14"/>
                <w:szCs w:val="14"/>
              </w:rPr>
            </w:pPr>
            <w:r w:rsidRPr="003E446C">
              <w:rPr>
                <w:sz w:val="14"/>
                <w:szCs w:val="14"/>
              </w:rPr>
              <w:t>TEMP_OUT_H</w:t>
            </w:r>
          </w:p>
        </w:tc>
        <w:tc>
          <w:tcPr>
            <w:tcW w:w="878" w:type="dxa"/>
            <w:vAlign w:val="center"/>
          </w:tcPr>
          <w:p w14:paraId="793ACBCC"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5FA9453F" w14:textId="77777777" w:rsidR="00127A18" w:rsidRPr="003E446C" w:rsidRDefault="00127A18" w:rsidP="0080588F">
            <w:pPr>
              <w:jc w:val="center"/>
              <w:rPr>
                <w:sz w:val="14"/>
                <w:szCs w:val="14"/>
              </w:rPr>
            </w:pPr>
            <w:r w:rsidRPr="003E446C">
              <w:rPr>
                <w:sz w:val="14"/>
                <w:szCs w:val="14"/>
              </w:rPr>
              <w:t>TEMP_</w:t>
            </w:r>
            <w:proofErr w:type="gramStart"/>
            <w:r w:rsidRPr="003E446C">
              <w:rPr>
                <w:sz w:val="14"/>
                <w:szCs w:val="14"/>
              </w:rPr>
              <w:t>OUT[</w:t>
            </w:r>
            <w:proofErr w:type="gramEnd"/>
            <w:r w:rsidRPr="003E446C">
              <w:rPr>
                <w:sz w:val="14"/>
                <w:szCs w:val="14"/>
              </w:rPr>
              <w:t>15:8]</w:t>
            </w:r>
          </w:p>
        </w:tc>
      </w:tr>
      <w:tr w:rsidR="00127A18" w14:paraId="397AF765" w14:textId="77777777" w:rsidTr="0080588F">
        <w:trPr>
          <w:jc w:val="center"/>
        </w:trPr>
        <w:tc>
          <w:tcPr>
            <w:tcW w:w="583" w:type="dxa"/>
            <w:vAlign w:val="center"/>
          </w:tcPr>
          <w:p w14:paraId="533A9C08" w14:textId="77777777" w:rsidR="00127A18" w:rsidRPr="003E446C" w:rsidRDefault="00127A18" w:rsidP="0080588F">
            <w:pPr>
              <w:jc w:val="center"/>
              <w:rPr>
                <w:sz w:val="14"/>
                <w:szCs w:val="14"/>
              </w:rPr>
            </w:pPr>
            <w:r w:rsidRPr="003E446C">
              <w:rPr>
                <w:sz w:val="14"/>
                <w:szCs w:val="14"/>
              </w:rPr>
              <w:t>42</w:t>
            </w:r>
          </w:p>
        </w:tc>
        <w:tc>
          <w:tcPr>
            <w:tcW w:w="583" w:type="dxa"/>
            <w:vAlign w:val="center"/>
          </w:tcPr>
          <w:p w14:paraId="0A80B574" w14:textId="77777777" w:rsidR="00127A18" w:rsidRPr="003E446C" w:rsidRDefault="00127A18" w:rsidP="0080588F">
            <w:pPr>
              <w:jc w:val="center"/>
              <w:rPr>
                <w:sz w:val="14"/>
                <w:szCs w:val="14"/>
              </w:rPr>
            </w:pPr>
            <w:r w:rsidRPr="003E446C">
              <w:rPr>
                <w:sz w:val="14"/>
                <w:szCs w:val="14"/>
              </w:rPr>
              <w:t>66</w:t>
            </w:r>
          </w:p>
        </w:tc>
        <w:tc>
          <w:tcPr>
            <w:tcW w:w="1329" w:type="dxa"/>
            <w:vAlign w:val="center"/>
          </w:tcPr>
          <w:p w14:paraId="06BDCEC1" w14:textId="77777777" w:rsidR="00127A18" w:rsidRPr="003E446C" w:rsidRDefault="00127A18" w:rsidP="0080588F">
            <w:pPr>
              <w:jc w:val="center"/>
              <w:rPr>
                <w:sz w:val="14"/>
                <w:szCs w:val="14"/>
              </w:rPr>
            </w:pPr>
            <w:r w:rsidRPr="003E446C">
              <w:rPr>
                <w:sz w:val="14"/>
                <w:szCs w:val="14"/>
              </w:rPr>
              <w:t>TEMP_OUT_L</w:t>
            </w:r>
          </w:p>
        </w:tc>
        <w:tc>
          <w:tcPr>
            <w:tcW w:w="878" w:type="dxa"/>
            <w:vAlign w:val="center"/>
          </w:tcPr>
          <w:p w14:paraId="3AB16AA6"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43554669" w14:textId="77777777" w:rsidR="00127A18" w:rsidRPr="003E446C" w:rsidRDefault="00127A18" w:rsidP="0080588F">
            <w:pPr>
              <w:jc w:val="center"/>
              <w:rPr>
                <w:sz w:val="14"/>
                <w:szCs w:val="14"/>
              </w:rPr>
            </w:pPr>
            <w:r w:rsidRPr="003E446C">
              <w:rPr>
                <w:sz w:val="14"/>
                <w:szCs w:val="14"/>
              </w:rPr>
              <w:t>TEMP_</w:t>
            </w:r>
            <w:proofErr w:type="gramStart"/>
            <w:r w:rsidRPr="003E446C">
              <w:rPr>
                <w:sz w:val="14"/>
                <w:szCs w:val="14"/>
              </w:rPr>
              <w:t>OUT[</w:t>
            </w:r>
            <w:proofErr w:type="gramEnd"/>
            <w:r w:rsidRPr="003E446C">
              <w:rPr>
                <w:sz w:val="14"/>
                <w:szCs w:val="14"/>
              </w:rPr>
              <w:t>7:0]</w:t>
            </w:r>
          </w:p>
        </w:tc>
      </w:tr>
      <w:tr w:rsidR="00127A18" w14:paraId="5863F1C7" w14:textId="77777777" w:rsidTr="0080588F">
        <w:trPr>
          <w:jc w:val="center"/>
        </w:trPr>
        <w:tc>
          <w:tcPr>
            <w:tcW w:w="583" w:type="dxa"/>
            <w:vAlign w:val="center"/>
          </w:tcPr>
          <w:p w14:paraId="3D71C1F2" w14:textId="77777777" w:rsidR="00127A18" w:rsidRPr="003E446C" w:rsidRDefault="00127A18" w:rsidP="0080588F">
            <w:pPr>
              <w:jc w:val="center"/>
              <w:rPr>
                <w:sz w:val="14"/>
                <w:szCs w:val="14"/>
              </w:rPr>
            </w:pPr>
            <w:r w:rsidRPr="003E446C">
              <w:rPr>
                <w:sz w:val="14"/>
                <w:szCs w:val="14"/>
              </w:rPr>
              <w:t>43</w:t>
            </w:r>
          </w:p>
        </w:tc>
        <w:tc>
          <w:tcPr>
            <w:tcW w:w="583" w:type="dxa"/>
            <w:vAlign w:val="center"/>
          </w:tcPr>
          <w:p w14:paraId="502A3C1A" w14:textId="77777777" w:rsidR="00127A18" w:rsidRPr="003E446C" w:rsidRDefault="00127A18" w:rsidP="0080588F">
            <w:pPr>
              <w:jc w:val="center"/>
              <w:rPr>
                <w:sz w:val="14"/>
                <w:szCs w:val="14"/>
              </w:rPr>
            </w:pPr>
            <w:r w:rsidRPr="003E446C">
              <w:rPr>
                <w:sz w:val="14"/>
                <w:szCs w:val="14"/>
              </w:rPr>
              <w:t>67</w:t>
            </w:r>
          </w:p>
        </w:tc>
        <w:tc>
          <w:tcPr>
            <w:tcW w:w="1329" w:type="dxa"/>
            <w:vAlign w:val="center"/>
          </w:tcPr>
          <w:p w14:paraId="7F508D74" w14:textId="77777777" w:rsidR="00127A18" w:rsidRPr="003E446C" w:rsidRDefault="00127A18" w:rsidP="0080588F">
            <w:pPr>
              <w:jc w:val="center"/>
              <w:rPr>
                <w:sz w:val="14"/>
                <w:szCs w:val="14"/>
              </w:rPr>
            </w:pPr>
            <w:r w:rsidRPr="003E446C">
              <w:rPr>
                <w:sz w:val="14"/>
                <w:szCs w:val="14"/>
              </w:rPr>
              <w:t>GYRO_XOUT_H</w:t>
            </w:r>
          </w:p>
        </w:tc>
        <w:tc>
          <w:tcPr>
            <w:tcW w:w="878" w:type="dxa"/>
            <w:vAlign w:val="center"/>
          </w:tcPr>
          <w:p w14:paraId="504F9D71"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1957CD19"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XOUT[</w:t>
            </w:r>
            <w:proofErr w:type="gramEnd"/>
            <w:r w:rsidRPr="003E446C">
              <w:rPr>
                <w:sz w:val="14"/>
                <w:szCs w:val="14"/>
              </w:rPr>
              <w:t>15:8]</w:t>
            </w:r>
          </w:p>
        </w:tc>
      </w:tr>
      <w:tr w:rsidR="00127A18" w14:paraId="39FE8608" w14:textId="77777777" w:rsidTr="0080588F">
        <w:trPr>
          <w:jc w:val="center"/>
        </w:trPr>
        <w:tc>
          <w:tcPr>
            <w:tcW w:w="583" w:type="dxa"/>
            <w:vAlign w:val="center"/>
          </w:tcPr>
          <w:p w14:paraId="0D3F33E4" w14:textId="77777777" w:rsidR="00127A18" w:rsidRPr="003E446C" w:rsidRDefault="00127A18" w:rsidP="0080588F">
            <w:pPr>
              <w:jc w:val="center"/>
              <w:rPr>
                <w:sz w:val="14"/>
                <w:szCs w:val="14"/>
              </w:rPr>
            </w:pPr>
            <w:r w:rsidRPr="003E446C">
              <w:rPr>
                <w:sz w:val="14"/>
                <w:szCs w:val="14"/>
              </w:rPr>
              <w:t>44</w:t>
            </w:r>
          </w:p>
        </w:tc>
        <w:tc>
          <w:tcPr>
            <w:tcW w:w="583" w:type="dxa"/>
            <w:vAlign w:val="center"/>
          </w:tcPr>
          <w:p w14:paraId="4CB66813" w14:textId="77777777" w:rsidR="00127A18" w:rsidRPr="003E446C" w:rsidRDefault="00127A18" w:rsidP="0080588F">
            <w:pPr>
              <w:jc w:val="center"/>
              <w:rPr>
                <w:sz w:val="14"/>
                <w:szCs w:val="14"/>
              </w:rPr>
            </w:pPr>
            <w:r w:rsidRPr="003E446C">
              <w:rPr>
                <w:sz w:val="14"/>
                <w:szCs w:val="14"/>
              </w:rPr>
              <w:t>68</w:t>
            </w:r>
          </w:p>
        </w:tc>
        <w:tc>
          <w:tcPr>
            <w:tcW w:w="1329" w:type="dxa"/>
            <w:vAlign w:val="center"/>
          </w:tcPr>
          <w:p w14:paraId="0CC38E3A" w14:textId="77777777" w:rsidR="00127A18" w:rsidRPr="003E446C" w:rsidRDefault="00127A18" w:rsidP="0080588F">
            <w:pPr>
              <w:jc w:val="center"/>
              <w:rPr>
                <w:sz w:val="14"/>
                <w:szCs w:val="14"/>
              </w:rPr>
            </w:pPr>
            <w:r w:rsidRPr="003E446C">
              <w:rPr>
                <w:sz w:val="14"/>
                <w:szCs w:val="14"/>
              </w:rPr>
              <w:t>GYRO_XOUT_L</w:t>
            </w:r>
          </w:p>
        </w:tc>
        <w:tc>
          <w:tcPr>
            <w:tcW w:w="878" w:type="dxa"/>
            <w:vAlign w:val="center"/>
          </w:tcPr>
          <w:p w14:paraId="4533FB12"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7633BD9F"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XOUT[</w:t>
            </w:r>
            <w:proofErr w:type="gramEnd"/>
            <w:r w:rsidRPr="003E446C">
              <w:rPr>
                <w:sz w:val="14"/>
                <w:szCs w:val="14"/>
              </w:rPr>
              <w:t>7:0]</w:t>
            </w:r>
          </w:p>
        </w:tc>
      </w:tr>
      <w:tr w:rsidR="00127A18" w14:paraId="7D39A938" w14:textId="77777777" w:rsidTr="0080588F">
        <w:trPr>
          <w:jc w:val="center"/>
        </w:trPr>
        <w:tc>
          <w:tcPr>
            <w:tcW w:w="583" w:type="dxa"/>
            <w:vAlign w:val="center"/>
          </w:tcPr>
          <w:p w14:paraId="7468B1C0" w14:textId="77777777" w:rsidR="00127A18" w:rsidRPr="003E446C" w:rsidRDefault="00127A18" w:rsidP="0080588F">
            <w:pPr>
              <w:jc w:val="center"/>
              <w:rPr>
                <w:sz w:val="14"/>
                <w:szCs w:val="14"/>
              </w:rPr>
            </w:pPr>
            <w:r w:rsidRPr="003E446C">
              <w:rPr>
                <w:sz w:val="14"/>
                <w:szCs w:val="14"/>
              </w:rPr>
              <w:t>45</w:t>
            </w:r>
          </w:p>
        </w:tc>
        <w:tc>
          <w:tcPr>
            <w:tcW w:w="583" w:type="dxa"/>
            <w:vAlign w:val="center"/>
          </w:tcPr>
          <w:p w14:paraId="6F781293" w14:textId="77777777" w:rsidR="00127A18" w:rsidRPr="003E446C" w:rsidRDefault="00127A18" w:rsidP="0080588F">
            <w:pPr>
              <w:jc w:val="center"/>
              <w:rPr>
                <w:sz w:val="14"/>
                <w:szCs w:val="14"/>
              </w:rPr>
            </w:pPr>
            <w:r w:rsidRPr="003E446C">
              <w:rPr>
                <w:sz w:val="14"/>
                <w:szCs w:val="14"/>
              </w:rPr>
              <w:t>69</w:t>
            </w:r>
          </w:p>
        </w:tc>
        <w:tc>
          <w:tcPr>
            <w:tcW w:w="1329" w:type="dxa"/>
            <w:vAlign w:val="center"/>
          </w:tcPr>
          <w:p w14:paraId="6C6D8D1B" w14:textId="77777777" w:rsidR="00127A18" w:rsidRPr="003E446C" w:rsidRDefault="00127A18" w:rsidP="0080588F">
            <w:pPr>
              <w:jc w:val="center"/>
              <w:rPr>
                <w:sz w:val="14"/>
                <w:szCs w:val="14"/>
              </w:rPr>
            </w:pPr>
            <w:r w:rsidRPr="003E446C">
              <w:rPr>
                <w:sz w:val="14"/>
                <w:szCs w:val="14"/>
              </w:rPr>
              <w:t>GYRO_YOUT_H</w:t>
            </w:r>
          </w:p>
        </w:tc>
        <w:tc>
          <w:tcPr>
            <w:tcW w:w="878" w:type="dxa"/>
            <w:vAlign w:val="center"/>
          </w:tcPr>
          <w:p w14:paraId="41CB40D1"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2D825D15"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YOUT[</w:t>
            </w:r>
            <w:proofErr w:type="gramEnd"/>
            <w:r w:rsidRPr="003E446C">
              <w:rPr>
                <w:sz w:val="14"/>
                <w:szCs w:val="14"/>
              </w:rPr>
              <w:t>15:8]</w:t>
            </w:r>
          </w:p>
        </w:tc>
      </w:tr>
      <w:tr w:rsidR="00127A18" w14:paraId="2984F2ED" w14:textId="77777777" w:rsidTr="0080588F">
        <w:trPr>
          <w:jc w:val="center"/>
        </w:trPr>
        <w:tc>
          <w:tcPr>
            <w:tcW w:w="583" w:type="dxa"/>
            <w:vAlign w:val="center"/>
          </w:tcPr>
          <w:p w14:paraId="281DCB32" w14:textId="77777777" w:rsidR="00127A18" w:rsidRPr="003E446C" w:rsidRDefault="00127A18" w:rsidP="0080588F">
            <w:pPr>
              <w:jc w:val="center"/>
              <w:rPr>
                <w:sz w:val="14"/>
                <w:szCs w:val="14"/>
              </w:rPr>
            </w:pPr>
            <w:r w:rsidRPr="003E446C">
              <w:rPr>
                <w:sz w:val="14"/>
                <w:szCs w:val="14"/>
              </w:rPr>
              <w:t>46</w:t>
            </w:r>
          </w:p>
        </w:tc>
        <w:tc>
          <w:tcPr>
            <w:tcW w:w="583" w:type="dxa"/>
            <w:vAlign w:val="center"/>
          </w:tcPr>
          <w:p w14:paraId="1A090EC3" w14:textId="77777777" w:rsidR="00127A18" w:rsidRPr="003E446C" w:rsidRDefault="00127A18" w:rsidP="0080588F">
            <w:pPr>
              <w:jc w:val="center"/>
              <w:rPr>
                <w:sz w:val="14"/>
                <w:szCs w:val="14"/>
              </w:rPr>
            </w:pPr>
            <w:r w:rsidRPr="003E446C">
              <w:rPr>
                <w:sz w:val="14"/>
                <w:szCs w:val="14"/>
              </w:rPr>
              <w:t>70</w:t>
            </w:r>
          </w:p>
        </w:tc>
        <w:tc>
          <w:tcPr>
            <w:tcW w:w="1329" w:type="dxa"/>
            <w:vAlign w:val="center"/>
          </w:tcPr>
          <w:p w14:paraId="68882142" w14:textId="77777777" w:rsidR="00127A18" w:rsidRPr="003E446C" w:rsidRDefault="00127A18" w:rsidP="0080588F">
            <w:pPr>
              <w:jc w:val="center"/>
              <w:rPr>
                <w:sz w:val="14"/>
                <w:szCs w:val="14"/>
              </w:rPr>
            </w:pPr>
            <w:r w:rsidRPr="003E446C">
              <w:rPr>
                <w:sz w:val="14"/>
                <w:szCs w:val="14"/>
              </w:rPr>
              <w:t>GYRO_YOUT_L</w:t>
            </w:r>
          </w:p>
        </w:tc>
        <w:tc>
          <w:tcPr>
            <w:tcW w:w="878" w:type="dxa"/>
            <w:vAlign w:val="center"/>
          </w:tcPr>
          <w:p w14:paraId="4970D9B0"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095C0052"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YOUT[</w:t>
            </w:r>
            <w:proofErr w:type="gramEnd"/>
            <w:r w:rsidRPr="003E446C">
              <w:rPr>
                <w:sz w:val="14"/>
                <w:szCs w:val="14"/>
              </w:rPr>
              <w:t>7:0]</w:t>
            </w:r>
          </w:p>
        </w:tc>
      </w:tr>
      <w:tr w:rsidR="00127A18" w14:paraId="244E28AB" w14:textId="77777777" w:rsidTr="0080588F">
        <w:trPr>
          <w:jc w:val="center"/>
        </w:trPr>
        <w:tc>
          <w:tcPr>
            <w:tcW w:w="583" w:type="dxa"/>
            <w:vAlign w:val="center"/>
          </w:tcPr>
          <w:p w14:paraId="6C683D38" w14:textId="77777777" w:rsidR="00127A18" w:rsidRPr="003E446C" w:rsidRDefault="00127A18" w:rsidP="0080588F">
            <w:pPr>
              <w:jc w:val="center"/>
              <w:rPr>
                <w:sz w:val="14"/>
                <w:szCs w:val="14"/>
              </w:rPr>
            </w:pPr>
            <w:r w:rsidRPr="003E446C">
              <w:rPr>
                <w:sz w:val="14"/>
                <w:szCs w:val="14"/>
              </w:rPr>
              <w:t>47</w:t>
            </w:r>
          </w:p>
        </w:tc>
        <w:tc>
          <w:tcPr>
            <w:tcW w:w="583" w:type="dxa"/>
            <w:vAlign w:val="center"/>
          </w:tcPr>
          <w:p w14:paraId="7601865A" w14:textId="77777777" w:rsidR="00127A18" w:rsidRPr="003E446C" w:rsidRDefault="00127A18" w:rsidP="0080588F">
            <w:pPr>
              <w:jc w:val="center"/>
              <w:rPr>
                <w:sz w:val="14"/>
                <w:szCs w:val="14"/>
              </w:rPr>
            </w:pPr>
            <w:r w:rsidRPr="003E446C">
              <w:rPr>
                <w:sz w:val="14"/>
                <w:szCs w:val="14"/>
              </w:rPr>
              <w:t>71</w:t>
            </w:r>
          </w:p>
        </w:tc>
        <w:tc>
          <w:tcPr>
            <w:tcW w:w="1329" w:type="dxa"/>
            <w:vAlign w:val="center"/>
          </w:tcPr>
          <w:p w14:paraId="338C1206" w14:textId="77777777" w:rsidR="00127A18" w:rsidRPr="003E446C" w:rsidRDefault="00127A18" w:rsidP="0080588F">
            <w:pPr>
              <w:jc w:val="center"/>
              <w:rPr>
                <w:sz w:val="14"/>
                <w:szCs w:val="14"/>
              </w:rPr>
            </w:pPr>
            <w:r w:rsidRPr="003E446C">
              <w:rPr>
                <w:sz w:val="14"/>
                <w:szCs w:val="14"/>
              </w:rPr>
              <w:t>GYRO_ZOUT_H</w:t>
            </w:r>
          </w:p>
        </w:tc>
        <w:tc>
          <w:tcPr>
            <w:tcW w:w="878" w:type="dxa"/>
            <w:vAlign w:val="center"/>
          </w:tcPr>
          <w:p w14:paraId="1F9C363D"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46D995A1"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ZOUT[</w:t>
            </w:r>
            <w:proofErr w:type="gramEnd"/>
            <w:r w:rsidRPr="003E446C">
              <w:rPr>
                <w:sz w:val="14"/>
                <w:szCs w:val="14"/>
              </w:rPr>
              <w:t>15:8]</w:t>
            </w:r>
          </w:p>
        </w:tc>
      </w:tr>
      <w:tr w:rsidR="00127A18" w14:paraId="64B98EF1" w14:textId="77777777" w:rsidTr="0080588F">
        <w:trPr>
          <w:jc w:val="center"/>
        </w:trPr>
        <w:tc>
          <w:tcPr>
            <w:tcW w:w="583" w:type="dxa"/>
            <w:vAlign w:val="center"/>
          </w:tcPr>
          <w:p w14:paraId="657AE02A" w14:textId="77777777" w:rsidR="00127A18" w:rsidRPr="003E446C" w:rsidRDefault="00127A18" w:rsidP="0080588F">
            <w:pPr>
              <w:jc w:val="center"/>
              <w:rPr>
                <w:sz w:val="14"/>
                <w:szCs w:val="14"/>
              </w:rPr>
            </w:pPr>
            <w:r w:rsidRPr="003E446C">
              <w:rPr>
                <w:sz w:val="14"/>
                <w:szCs w:val="14"/>
              </w:rPr>
              <w:t>48</w:t>
            </w:r>
          </w:p>
        </w:tc>
        <w:tc>
          <w:tcPr>
            <w:tcW w:w="583" w:type="dxa"/>
            <w:vAlign w:val="center"/>
          </w:tcPr>
          <w:p w14:paraId="35F6A65E" w14:textId="77777777" w:rsidR="00127A18" w:rsidRPr="003E446C" w:rsidRDefault="00127A18" w:rsidP="0080588F">
            <w:pPr>
              <w:jc w:val="center"/>
              <w:rPr>
                <w:sz w:val="14"/>
                <w:szCs w:val="14"/>
              </w:rPr>
            </w:pPr>
            <w:r w:rsidRPr="003E446C">
              <w:rPr>
                <w:sz w:val="14"/>
                <w:szCs w:val="14"/>
              </w:rPr>
              <w:t>72</w:t>
            </w:r>
          </w:p>
        </w:tc>
        <w:tc>
          <w:tcPr>
            <w:tcW w:w="1329" w:type="dxa"/>
            <w:vAlign w:val="center"/>
          </w:tcPr>
          <w:p w14:paraId="52592855" w14:textId="77777777" w:rsidR="00127A18" w:rsidRPr="003E446C" w:rsidRDefault="00127A18" w:rsidP="0080588F">
            <w:pPr>
              <w:jc w:val="center"/>
              <w:rPr>
                <w:sz w:val="14"/>
                <w:szCs w:val="14"/>
              </w:rPr>
            </w:pPr>
            <w:r w:rsidRPr="003E446C">
              <w:rPr>
                <w:sz w:val="14"/>
                <w:szCs w:val="14"/>
              </w:rPr>
              <w:t>GYRO_ZOUT_L</w:t>
            </w:r>
          </w:p>
        </w:tc>
        <w:tc>
          <w:tcPr>
            <w:tcW w:w="878" w:type="dxa"/>
            <w:vAlign w:val="center"/>
          </w:tcPr>
          <w:p w14:paraId="416D29F5" w14:textId="77777777" w:rsidR="00127A18" w:rsidRPr="003E446C" w:rsidRDefault="00127A18" w:rsidP="0080588F">
            <w:pPr>
              <w:jc w:val="center"/>
              <w:rPr>
                <w:sz w:val="14"/>
                <w:szCs w:val="14"/>
              </w:rPr>
            </w:pPr>
            <w:r w:rsidRPr="003E446C">
              <w:rPr>
                <w:sz w:val="14"/>
                <w:szCs w:val="14"/>
              </w:rPr>
              <w:t>R</w:t>
            </w:r>
          </w:p>
        </w:tc>
        <w:tc>
          <w:tcPr>
            <w:tcW w:w="4624" w:type="dxa"/>
            <w:gridSpan w:val="8"/>
            <w:vAlign w:val="center"/>
          </w:tcPr>
          <w:p w14:paraId="13EF771F" w14:textId="77777777" w:rsidR="00127A18" w:rsidRPr="003E446C" w:rsidRDefault="00127A18" w:rsidP="0080588F">
            <w:pPr>
              <w:jc w:val="center"/>
              <w:rPr>
                <w:sz w:val="14"/>
                <w:szCs w:val="14"/>
              </w:rPr>
            </w:pPr>
            <w:r w:rsidRPr="003E446C">
              <w:rPr>
                <w:sz w:val="14"/>
                <w:szCs w:val="14"/>
              </w:rPr>
              <w:t>GYRO_</w:t>
            </w:r>
            <w:proofErr w:type="gramStart"/>
            <w:r w:rsidRPr="003E446C">
              <w:rPr>
                <w:sz w:val="14"/>
                <w:szCs w:val="14"/>
              </w:rPr>
              <w:t>ZOUT[</w:t>
            </w:r>
            <w:proofErr w:type="gramEnd"/>
            <w:r w:rsidRPr="003E446C">
              <w:rPr>
                <w:sz w:val="14"/>
                <w:szCs w:val="14"/>
              </w:rPr>
              <w:t>7:0]</w:t>
            </w:r>
          </w:p>
        </w:tc>
      </w:tr>
    </w:tbl>
    <w:p w14:paraId="3DAD939C" w14:textId="65080D2E" w:rsidR="00127A18" w:rsidRDefault="00127A18" w:rsidP="00127A18"/>
    <w:p w14:paraId="00EE8065" w14:textId="77777777" w:rsidR="006E22E0" w:rsidRDefault="006E22E0" w:rsidP="00127A18"/>
    <w:p w14:paraId="47049C44" w14:textId="77777777" w:rsidR="00127A18" w:rsidRDefault="00127A18" w:rsidP="00127A18">
      <w:r w:rsidRPr="0065147A">
        <w:t xml:space="preserve">Se puede apreciar que los valores de aceleración, temperatura y velocidad angular son de 16 bits y se proporcionan de manera consecutiva por lo que </w:t>
      </w:r>
      <w:r w:rsidRPr="0065147A">
        <w:lastRenderedPageBreak/>
        <w:t>podemos solicitarlos</w:t>
      </w:r>
      <w:r>
        <w:t xml:space="preserve"> todos directamente para ahorrar tiempo en la consulta y almacenarlos en las variables correspondientes. </w:t>
      </w:r>
    </w:p>
    <w:p w14:paraId="16EBB951" w14:textId="77777777" w:rsidR="00127A18" w:rsidRDefault="00127A18" w:rsidP="00127A18"/>
    <w:p w14:paraId="6C311F61" w14:textId="14D8B853" w:rsidR="00127A18" w:rsidRDefault="0080588F" w:rsidP="00127A18">
      <w:proofErr w:type="spellStart"/>
      <w:r w:rsidRPr="0080588F">
        <w:rPr>
          <w:rFonts w:ascii="Courier New" w:eastAsia="Times New Roman" w:hAnsi="Courier New" w:cs="Courier New"/>
          <w:b/>
          <w:bCs/>
          <w:color w:val="000000"/>
          <w:szCs w:val="24"/>
          <w:lang w:eastAsia="es-ES"/>
        </w:rPr>
        <w:t>p</w:t>
      </w:r>
      <w:r w:rsidR="00127A18" w:rsidRPr="0080588F">
        <w:rPr>
          <w:rFonts w:ascii="Courier New" w:eastAsia="Times New Roman" w:hAnsi="Courier New" w:cs="Courier New"/>
          <w:b/>
          <w:bCs/>
          <w:color w:val="000000"/>
          <w:szCs w:val="24"/>
          <w:lang w:eastAsia="es-ES"/>
        </w:rPr>
        <w:t>rocess_</w:t>
      </w:r>
      <w:del w:id="2657" w:author="Prieto Bailo, León Enrique" w:date="2023-07-07T21:59:00Z">
        <w:r w:rsidR="00127A18" w:rsidRPr="0080588F" w:rsidDel="004732E6">
          <w:rPr>
            <w:rFonts w:ascii="Courier New" w:eastAsia="Times New Roman" w:hAnsi="Courier New" w:cs="Courier New"/>
            <w:b/>
            <w:bCs/>
            <w:color w:val="000000"/>
            <w:szCs w:val="24"/>
            <w:lang w:eastAsia="es-ES"/>
          </w:rPr>
          <w:delText>g</w:delText>
        </w:r>
      </w:del>
      <w:del w:id="2658" w:author="Prieto Bailo, León Enrique" w:date="2023-07-07T21:58:00Z">
        <w:r w:rsidR="00127A18" w:rsidRPr="0080588F" w:rsidDel="004732E6">
          <w:rPr>
            <w:rFonts w:ascii="Courier New" w:eastAsia="Times New Roman" w:hAnsi="Courier New" w:cs="Courier New"/>
            <w:b/>
            <w:bCs/>
            <w:color w:val="000000"/>
            <w:szCs w:val="24"/>
            <w:lang w:eastAsia="es-ES"/>
          </w:rPr>
          <w:delText>yr</w:delText>
        </w:r>
      </w:del>
      <w:ins w:id="2659" w:author="Prieto Bailo, León Enrique" w:date="2023-07-07T21:58:00Z">
        <w:r w:rsidR="004732E6">
          <w:rPr>
            <w:rFonts w:ascii="Courier New" w:eastAsia="Times New Roman" w:hAnsi="Courier New" w:cs="Courier New"/>
            <w:b/>
            <w:bCs/>
            <w:color w:val="000000"/>
            <w:szCs w:val="24"/>
            <w:lang w:eastAsia="es-ES"/>
          </w:rPr>
          <w:t>im</w:t>
        </w:r>
      </w:ins>
      <w:ins w:id="2660" w:author="Prieto Bailo, León Enrique" w:date="2023-07-07T21:59:00Z">
        <w:r w:rsidR="004732E6">
          <w:rPr>
            <w:rFonts w:ascii="Courier New" w:eastAsia="Times New Roman" w:hAnsi="Courier New" w:cs="Courier New"/>
            <w:b/>
            <w:bCs/>
            <w:color w:val="000000"/>
            <w:szCs w:val="24"/>
            <w:lang w:eastAsia="es-ES"/>
          </w:rPr>
          <w:t>u</w:t>
        </w:r>
      </w:ins>
      <w:proofErr w:type="spellEnd"/>
      <w:del w:id="2661" w:author="Prieto Bailo, León Enrique" w:date="2023-07-07T21:58:00Z">
        <w:r w:rsidR="00127A18" w:rsidRPr="0080588F" w:rsidDel="004732E6">
          <w:rPr>
            <w:rFonts w:ascii="Courier New" w:eastAsia="Times New Roman" w:hAnsi="Courier New" w:cs="Courier New"/>
            <w:b/>
            <w:bCs/>
            <w:color w:val="000000"/>
            <w:szCs w:val="24"/>
            <w:lang w:eastAsia="es-ES"/>
          </w:rPr>
          <w:delText>o</w:delText>
        </w:r>
      </w:del>
      <w:r w:rsidR="00127A18" w:rsidRPr="0080588F">
        <w:rPr>
          <w:rFonts w:ascii="Courier New" w:eastAsia="Times New Roman" w:hAnsi="Courier New" w:cs="Courier New"/>
          <w:b/>
          <w:bCs/>
          <w:color w:val="000000"/>
          <w:szCs w:val="24"/>
          <w:lang w:eastAsia="es-ES"/>
        </w:rPr>
        <w:t>()</w:t>
      </w:r>
      <w:r w:rsidR="00127A18">
        <w:t xml:space="preserve">: Este </w:t>
      </w:r>
      <w:r>
        <w:t>método</w:t>
      </w:r>
      <w:r w:rsidR="00127A18">
        <w:t xml:space="preserve"> se encarga de realizar el procesado de los datos obtenidos en la subrutina anterior, esto se encarga de transformar los bits en lecturas útiles de aceleración y velocidad angular.</w:t>
      </w:r>
    </w:p>
    <w:p w14:paraId="338DCCF7" w14:textId="77777777" w:rsidR="00127A18" w:rsidRDefault="00127A18" w:rsidP="00127A18"/>
    <w:p w14:paraId="61FCFBF7" w14:textId="77777777" w:rsidR="00127A18" w:rsidRDefault="00127A18" w:rsidP="00127A18">
      <w:r>
        <w:t>Lo primero que se computa es la conversión de los valores de velocidad angular de 16 bits a º/s y a la aplicación de un filtro complementario que permite reducir posibles señales de ruido. Estas señales corresponden a las medidas que debemos controlar mediante el uso del algoritmo de control.</w:t>
      </w:r>
    </w:p>
    <w:p w14:paraId="415B2393" w14:textId="77777777" w:rsidR="00127A18" w:rsidRDefault="00127A18" w:rsidP="00127A18"/>
    <w:p w14:paraId="60708702" w14:textId="558B1369" w:rsidR="00127A18" w:rsidRDefault="00127A18" w:rsidP="00127A18">
      <w:r>
        <w:t xml:space="preserve">Posteriormente, se calculan las contribuciones de la velocidad angular al cambio en la orientación del </w:t>
      </w:r>
      <w:del w:id="2662" w:author="Prieto Bailo, León Enrique" w:date="2023-07-05T22:49:00Z">
        <w:r w:rsidDel="00A73910">
          <w:delText>drone</w:delText>
        </w:r>
      </w:del>
      <w:ins w:id="2663" w:author="Prieto Bailo, León Enrique" w:date="2023-07-05T22:49:00Z">
        <w:r w:rsidR="00A73910">
          <w:t>dron</w:t>
        </w:r>
      </w:ins>
      <w:r>
        <w:t>, asumiendo comportamientos lineales para cada iteración del bucle.</w:t>
      </w:r>
    </w:p>
    <w:p w14:paraId="57F831F0" w14:textId="77777777" w:rsidR="00127A18" w:rsidRDefault="00127A18" w:rsidP="00127A18"/>
    <w:p w14:paraId="67A0B8B3" w14:textId="55EBB63E" w:rsidR="00127A18" w:rsidRDefault="0080588F" w:rsidP="00127A18">
      <w:proofErr w:type="spellStart"/>
      <w:r>
        <w:rPr>
          <w:rFonts w:ascii="Courier New" w:eastAsia="Times New Roman" w:hAnsi="Courier New" w:cs="Courier New"/>
          <w:b/>
          <w:bCs/>
          <w:color w:val="000000"/>
          <w:szCs w:val="24"/>
          <w:lang w:eastAsia="es-ES"/>
        </w:rPr>
        <w:t>r</w:t>
      </w:r>
      <w:r w:rsidR="00127A18" w:rsidRPr="0080588F">
        <w:rPr>
          <w:rFonts w:ascii="Courier New" w:eastAsia="Times New Roman" w:hAnsi="Courier New" w:cs="Courier New"/>
          <w:b/>
          <w:bCs/>
          <w:color w:val="000000"/>
          <w:szCs w:val="24"/>
          <w:lang w:eastAsia="es-ES"/>
        </w:rPr>
        <w:t>ead_</w:t>
      </w:r>
      <w:proofErr w:type="gramStart"/>
      <w:r w:rsidR="00127A18" w:rsidRPr="0080588F">
        <w:rPr>
          <w:rFonts w:ascii="Courier New" w:eastAsia="Times New Roman" w:hAnsi="Courier New" w:cs="Courier New"/>
          <w:b/>
          <w:bCs/>
          <w:color w:val="000000"/>
          <w:szCs w:val="24"/>
          <w:lang w:eastAsia="es-ES"/>
        </w:rPr>
        <w:t>barometer</w:t>
      </w:r>
      <w:proofErr w:type="spellEnd"/>
      <w:r w:rsidR="00127A18" w:rsidRPr="0080588F">
        <w:rPr>
          <w:rFonts w:ascii="Courier New" w:eastAsia="Times New Roman" w:hAnsi="Courier New" w:cs="Courier New"/>
          <w:b/>
          <w:bCs/>
          <w:color w:val="000000"/>
          <w:szCs w:val="24"/>
          <w:lang w:eastAsia="es-ES"/>
        </w:rPr>
        <w:t>(</w:t>
      </w:r>
      <w:proofErr w:type="gramEnd"/>
      <w:r w:rsidR="00127A18" w:rsidRPr="0080588F">
        <w:rPr>
          <w:rFonts w:ascii="Courier New" w:eastAsia="Times New Roman" w:hAnsi="Courier New" w:cs="Courier New"/>
          <w:b/>
          <w:bCs/>
          <w:color w:val="000000"/>
          <w:szCs w:val="24"/>
          <w:lang w:eastAsia="es-ES"/>
        </w:rPr>
        <w:t>)</w:t>
      </w:r>
      <w:r w:rsidR="00127A18">
        <w:t xml:space="preserve">: </w:t>
      </w:r>
      <w:r w:rsidR="00127A18" w:rsidRPr="0065147A">
        <w:t>Este método, se encarga de realizar las lecturas de</w:t>
      </w:r>
      <w:r w:rsidR="00127A18">
        <w:t>l BMP280</w:t>
      </w:r>
      <w:r w:rsidR="00127A18" w:rsidRPr="0065147A">
        <w:t>.</w:t>
      </w:r>
      <w:r w:rsidR="00127A18">
        <w:t xml:space="preserve"> La metodología seguida para obtener las medidas de este sensor a partir de los registros es la misma que la IMU, mediante el protocolo </w:t>
      </w:r>
      <w:del w:id="2664" w:author="Prieto Bailo, León Enrique" w:date="2023-07-07T19:46:00Z">
        <w:r w:rsidR="00127A18" w:rsidDel="006779FA">
          <w:delText>I</w:delText>
        </w:r>
        <w:r w:rsidR="00127A18" w:rsidRPr="00A018DD" w:rsidDel="006779FA">
          <w:rPr>
            <w:vertAlign w:val="superscript"/>
          </w:rPr>
          <w:delText>2</w:delText>
        </w:r>
      </w:del>
      <w:ins w:id="2665" w:author="Prieto Bailo, León Enrique" w:date="2023-07-07T19:46:00Z">
        <w:r w:rsidR="006779FA">
          <w:t>I2C</w:t>
        </w:r>
      </w:ins>
      <w:del w:id="2666" w:author="Prieto Bailo, León Enrique" w:date="2023-07-07T19:46:00Z">
        <w:r w:rsidR="00127A18" w:rsidDel="006779FA">
          <w:delText>C</w:delText>
        </w:r>
      </w:del>
      <w:r w:rsidR="00127A18">
        <w:t xml:space="preserve"> y la librería Wire. Esta función provee de lecturas de presión al algoritmo de control las cuales serán usadas posteriormente para realizar el control de altitud mediante el modo de vuelo “</w:t>
      </w:r>
      <w:proofErr w:type="spellStart"/>
      <w:r w:rsidR="001510A7">
        <w:t>A</w:t>
      </w:r>
      <w:r w:rsidR="00127A18">
        <w:t>ltitude</w:t>
      </w:r>
      <w:proofErr w:type="spellEnd"/>
      <w:r w:rsidR="00127A18">
        <w:t xml:space="preserve"> </w:t>
      </w:r>
      <w:proofErr w:type="spellStart"/>
      <w:r w:rsidR="001510A7">
        <w:t>H</w:t>
      </w:r>
      <w:r w:rsidR="00127A18">
        <w:t>old</w:t>
      </w:r>
      <w:proofErr w:type="spellEnd"/>
      <w:r w:rsidR="00127A18">
        <w:t>”.</w:t>
      </w:r>
      <w:r w:rsidR="00127A18" w:rsidRPr="0065147A">
        <w:t xml:space="preserve"> </w:t>
      </w:r>
    </w:p>
    <w:p w14:paraId="1BDA962D" w14:textId="77777777" w:rsidR="00127A18" w:rsidRPr="0065147A" w:rsidRDefault="00127A18" w:rsidP="00127A18"/>
    <w:p w14:paraId="2BC00C73" w14:textId="77777777" w:rsidR="00127A18" w:rsidRDefault="00127A18" w:rsidP="00127A18">
      <w:r>
        <w:t xml:space="preserve">Durante el desarrollo y la implementación de la función aparecieron una serie de problemáticas que imposibilitaban la lectura adecuada de los datos y la correcta ejecución del bucle principal. </w:t>
      </w:r>
      <w:r w:rsidRPr="0065147A">
        <w:t>El primer problema que apareció fue que la frecuencia de actualización de registros del barómetro era inferior a la de la lectura de los mismos registros, lo cual conllevaba que la señal presión y temperatura obtenidas por el controlador de vuelo tenía valores repetidos</w:t>
      </w:r>
      <w:r>
        <w:t xml:space="preserve"> lo que resultaba en una pérdida de rendimiento en la ejecución</w:t>
      </w:r>
      <w:r w:rsidRPr="0065147A">
        <w:t xml:space="preserve">. </w:t>
      </w:r>
    </w:p>
    <w:p w14:paraId="01AA51ED" w14:textId="77777777" w:rsidR="00127A18" w:rsidRDefault="00127A18" w:rsidP="00127A18"/>
    <w:p w14:paraId="7E15A2C6" w14:textId="3B483077" w:rsidR="00127A18" w:rsidRDefault="00127A18" w:rsidP="00127A18">
      <w:r w:rsidRPr="0065147A">
        <w:t>Para solucionar este problema</w:t>
      </w:r>
      <w:r>
        <w:t>,</w:t>
      </w:r>
      <w:r w:rsidRPr="0065147A">
        <w:t xml:space="preserve"> la solución a implementar fue realizar las solicitudes con una frecuencia similar a la frecuencia de actualización de registros del sensor lo cual elimina</w:t>
      </w:r>
      <w:r>
        <w:t xml:space="preserve">ba </w:t>
      </w:r>
      <w:r w:rsidRPr="0065147A">
        <w:t>los valores repetidos de las señales</w:t>
      </w:r>
      <w:r>
        <w:t xml:space="preserve"> por lo que la frecuencia de solicitud y lectura se redujo a una vez cada cuatro ciclos.</w:t>
      </w:r>
      <w:ins w:id="2667" w:author="Prieto Bailo, León Enrique" w:date="2023-07-06T00:21:00Z">
        <w:r w:rsidR="006C3E66">
          <w:t xml:space="preserve"> A continuación, en </w:t>
        </w:r>
        <w:r w:rsidR="006C3E66" w:rsidRPr="006C3E66">
          <w:t xml:space="preserve">la </w:t>
        </w:r>
        <w:r w:rsidR="006C3E66" w:rsidRPr="006C3E66">
          <w:fldChar w:fldCharType="begin"/>
        </w:r>
        <w:r w:rsidR="006C3E66" w:rsidRPr="006C3E66">
          <w:instrText xml:space="preserve"> REF _Ref139495326 \h </w:instrText>
        </w:r>
      </w:ins>
      <w:r w:rsidR="006C3E66" w:rsidRPr="006C3E66">
        <w:rPr>
          <w:rPrChange w:id="2668" w:author="Prieto Bailo, León Enrique" w:date="2023-07-06T00:22:00Z">
            <w:rPr>
              <w:b/>
              <w:bCs/>
            </w:rPr>
          </w:rPrChange>
        </w:rPr>
        <w:instrText xml:space="preserve"> \* MERGEFORMAT </w:instrText>
      </w:r>
      <w:r w:rsidR="006C3E66" w:rsidRPr="006C3E66">
        <w:fldChar w:fldCharType="separate"/>
      </w:r>
      <w:ins w:id="2669" w:author="Prieto Bailo, León Enrique" w:date="2023-07-09T17:01:00Z">
        <w:r w:rsidR="00B055D0" w:rsidRPr="00B055D0">
          <w:rPr>
            <w:rPrChange w:id="2670" w:author="Prieto Bailo, León Enrique" w:date="2023-07-09T17:01:00Z">
              <w:rPr>
                <w:b/>
                <w:bCs/>
              </w:rPr>
            </w:rPrChange>
          </w:rPr>
          <w:t xml:space="preserve">Fig. </w:t>
        </w:r>
        <w:r w:rsidR="00B055D0" w:rsidRPr="00B055D0">
          <w:rPr>
            <w:noProof/>
            <w:rPrChange w:id="2671" w:author="Prieto Bailo, León Enrique" w:date="2023-07-09T17:01:00Z">
              <w:rPr>
                <w:b/>
                <w:bCs/>
                <w:noProof/>
              </w:rPr>
            </w:rPrChange>
          </w:rPr>
          <w:t>3</w:t>
        </w:r>
        <w:r w:rsidR="00B055D0" w:rsidRPr="00B055D0">
          <w:rPr>
            <w:noProof/>
            <w:rPrChange w:id="2672" w:author="Prieto Bailo, León Enrique" w:date="2023-07-09T17:01:00Z">
              <w:rPr>
                <w:b/>
                <w:bCs/>
              </w:rPr>
            </w:rPrChange>
          </w:rPr>
          <w:t>.</w:t>
        </w:r>
        <w:r w:rsidR="00B055D0" w:rsidRPr="00B055D0">
          <w:rPr>
            <w:noProof/>
            <w:rPrChange w:id="2673" w:author="Prieto Bailo, León Enrique" w:date="2023-07-09T17:01:00Z">
              <w:rPr>
                <w:b/>
                <w:bCs/>
                <w:noProof/>
              </w:rPr>
            </w:rPrChange>
          </w:rPr>
          <w:t>6</w:t>
        </w:r>
      </w:ins>
      <w:ins w:id="2674" w:author="Prieto Bailo, León Enrique" w:date="2023-07-06T00:21:00Z">
        <w:r w:rsidR="006C3E66" w:rsidRPr="006C3E66">
          <w:fldChar w:fldCharType="end"/>
        </w:r>
        <w:r w:rsidR="006C3E66" w:rsidRPr="006C3E66">
          <w:t>,</w:t>
        </w:r>
        <w:r w:rsidR="006C3E66">
          <w:t xml:space="preserve"> se puede observar la estrategia implementada.</w:t>
        </w:r>
      </w:ins>
    </w:p>
    <w:p w14:paraId="1F12702E" w14:textId="78CA7774" w:rsidR="00127A18" w:rsidRDefault="00127A18" w:rsidP="00127A18"/>
    <w:p w14:paraId="0A559807" w14:textId="77777777" w:rsidR="006E22E0" w:rsidRPr="0065147A" w:rsidRDefault="006E22E0" w:rsidP="00127A18"/>
    <w:p w14:paraId="63A51193" w14:textId="21BE4D2D" w:rsidR="00704136" w:rsidRDefault="00127A18" w:rsidP="00704136">
      <w:pPr>
        <w:keepNext/>
        <w:jc w:val="center"/>
      </w:pPr>
      <w:r w:rsidRPr="00886C0D">
        <w:rPr>
          <w:noProof/>
        </w:rPr>
        <w:drawing>
          <wp:inline distT="0" distB="0" distL="0" distR="0" wp14:anchorId="28F6A8A2" wp14:editId="19B018E2">
            <wp:extent cx="4625163" cy="413893"/>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712254" cy="421687"/>
                    </a:xfrm>
                    <a:prstGeom prst="rect">
                      <a:avLst/>
                    </a:prstGeom>
                  </pic:spPr>
                </pic:pic>
              </a:graphicData>
            </a:graphic>
          </wp:inline>
        </w:drawing>
      </w:r>
    </w:p>
    <w:p w14:paraId="1CA37C5C" w14:textId="77777777" w:rsidR="00704136" w:rsidRDefault="00704136" w:rsidP="00704136">
      <w:pPr>
        <w:keepNext/>
        <w:jc w:val="center"/>
      </w:pPr>
    </w:p>
    <w:p w14:paraId="21666975" w14:textId="1F024821" w:rsidR="00127A18" w:rsidRPr="00704136" w:rsidRDefault="00704136" w:rsidP="00704136">
      <w:pPr>
        <w:pStyle w:val="Caption"/>
        <w:jc w:val="center"/>
      </w:pPr>
      <w:bookmarkStart w:id="2675" w:name="_Ref139495326"/>
      <w:r w:rsidRPr="00704136">
        <w:rPr>
          <w:b/>
          <w:bCs/>
        </w:rPr>
        <w:t xml:space="preserve">Fig. </w:t>
      </w:r>
      <w:ins w:id="2676"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677"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678" w:author="Prieto Bailo, León Enrique" w:date="2023-07-09T17:01:00Z">
        <w:r w:rsidR="00B055D0">
          <w:rPr>
            <w:b/>
            <w:bCs/>
            <w:noProof/>
          </w:rPr>
          <w:t>6</w:t>
        </w:r>
      </w:ins>
      <w:ins w:id="2679" w:author="Prieto Bailo, León Enrique" w:date="2023-07-07T18:33:00Z">
        <w:r w:rsidR="00C03F4A">
          <w:rPr>
            <w:b/>
            <w:bCs/>
          </w:rPr>
          <w:fldChar w:fldCharType="end"/>
        </w:r>
      </w:ins>
      <w:bookmarkEnd w:id="2675"/>
      <w:ins w:id="2680" w:author="León Prieto" w:date="2023-07-05T01:21:00Z">
        <w:del w:id="2681" w:author="Prieto Bailo, León Enrique" w:date="2023-07-05T22:01:00Z">
          <w:r w:rsidR="002D6336" w:rsidDel="00FA48AA">
            <w:rPr>
              <w:b/>
              <w:bCs/>
            </w:rPr>
            <w:fldChar w:fldCharType="begin"/>
          </w:r>
          <w:r w:rsidR="002D6336" w:rsidDel="00FA48AA">
            <w:rPr>
              <w:b/>
              <w:bCs/>
            </w:rPr>
            <w:delInstrText xml:space="preserve"> STYLEREF 1 \s </w:delInstrText>
          </w:r>
        </w:del>
      </w:ins>
      <w:del w:id="2682" w:author="Prieto Bailo, León Enrique" w:date="2023-07-05T22:01:00Z">
        <w:r w:rsidR="002D6336" w:rsidDel="00FA48AA">
          <w:rPr>
            <w:b/>
            <w:bCs/>
          </w:rPr>
          <w:fldChar w:fldCharType="separate"/>
        </w:r>
        <w:r w:rsidR="002D6336" w:rsidDel="00FA48AA">
          <w:rPr>
            <w:b/>
            <w:bCs/>
            <w:noProof/>
          </w:rPr>
          <w:delText>3</w:delText>
        </w:r>
      </w:del>
      <w:ins w:id="2683" w:author="León Prieto" w:date="2023-07-05T01:21:00Z">
        <w:del w:id="2684"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685" w:author="Prieto Bailo, León Enrique" w:date="2023-07-05T22:01:00Z">
        <w:r w:rsidR="002D6336" w:rsidDel="00FA48AA">
          <w:rPr>
            <w:b/>
            <w:bCs/>
          </w:rPr>
          <w:fldChar w:fldCharType="separate"/>
        </w:r>
      </w:del>
      <w:ins w:id="2686" w:author="León Prieto" w:date="2023-07-05T01:21:00Z">
        <w:del w:id="2687" w:author="Prieto Bailo, León Enrique" w:date="2023-07-05T22:01:00Z">
          <w:r w:rsidR="002D6336" w:rsidDel="00FA48AA">
            <w:rPr>
              <w:b/>
              <w:bCs/>
              <w:noProof/>
            </w:rPr>
            <w:delText>6</w:delText>
          </w:r>
          <w:r w:rsidR="002D6336" w:rsidDel="00FA48AA">
            <w:rPr>
              <w:b/>
              <w:bCs/>
            </w:rPr>
            <w:fldChar w:fldCharType="end"/>
          </w:r>
        </w:del>
      </w:ins>
      <w:ins w:id="2688" w:author="Omega" w:date="2023-07-05T00:09:00Z">
        <w:del w:id="2689" w:author="León Prieto" w:date="2023-07-05T01:21:00Z">
          <w:r w:rsidR="00A2508E" w:rsidDel="002D6336">
            <w:rPr>
              <w:b/>
              <w:bCs/>
            </w:rPr>
            <w:fldChar w:fldCharType="begin"/>
          </w:r>
          <w:r w:rsidR="00A2508E" w:rsidDel="002D6336">
            <w:rPr>
              <w:b/>
              <w:bCs/>
            </w:rPr>
            <w:delInstrText xml:space="preserve"> STYLEREF 1 \s </w:delInstrText>
          </w:r>
        </w:del>
      </w:ins>
      <w:del w:id="2690" w:author="León Prieto" w:date="2023-07-05T01:21:00Z">
        <w:r w:rsidR="00A2508E" w:rsidDel="002D6336">
          <w:rPr>
            <w:b/>
            <w:bCs/>
          </w:rPr>
          <w:fldChar w:fldCharType="separate"/>
        </w:r>
        <w:r w:rsidR="00A2508E" w:rsidDel="002D6336">
          <w:rPr>
            <w:b/>
            <w:bCs/>
            <w:noProof/>
          </w:rPr>
          <w:delText>3</w:delText>
        </w:r>
      </w:del>
      <w:ins w:id="2691" w:author="Omega" w:date="2023-07-05T00:09:00Z">
        <w:del w:id="2692"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693" w:author="León Prieto" w:date="2023-07-05T01:21:00Z">
        <w:r w:rsidR="00A2508E" w:rsidDel="002D6336">
          <w:rPr>
            <w:b/>
            <w:bCs/>
          </w:rPr>
          <w:fldChar w:fldCharType="separate"/>
        </w:r>
      </w:del>
      <w:ins w:id="2694" w:author="Omega" w:date="2023-07-05T00:09:00Z">
        <w:del w:id="2695" w:author="León Prieto" w:date="2023-07-05T01:21:00Z">
          <w:r w:rsidR="00A2508E" w:rsidDel="002D6336">
            <w:rPr>
              <w:b/>
              <w:bCs/>
              <w:noProof/>
            </w:rPr>
            <w:delText>6</w:delText>
          </w:r>
          <w:r w:rsidR="00A2508E" w:rsidDel="002D6336">
            <w:rPr>
              <w:b/>
              <w:bCs/>
            </w:rPr>
            <w:fldChar w:fldCharType="end"/>
          </w:r>
        </w:del>
      </w:ins>
      <w:ins w:id="2696" w:author="Prieto Bailo, León Enrique" w:date="2023-07-04T22:10:00Z">
        <w:del w:id="2697" w:author="Omega" w:date="2023-07-05T00:09:00Z">
          <w:r w:rsidR="001C4FE6" w:rsidDel="00A2508E">
            <w:rPr>
              <w:b/>
              <w:bCs/>
            </w:rPr>
            <w:fldChar w:fldCharType="begin"/>
          </w:r>
          <w:r w:rsidR="001C4FE6" w:rsidDel="00A2508E">
            <w:rPr>
              <w:b/>
              <w:bCs/>
            </w:rPr>
            <w:delInstrText xml:space="preserve"> STYLEREF 1 \s </w:delInstrText>
          </w:r>
        </w:del>
      </w:ins>
      <w:del w:id="2698" w:author="Omega" w:date="2023-07-05T00:09:00Z">
        <w:r w:rsidR="001C4FE6" w:rsidDel="00A2508E">
          <w:rPr>
            <w:b/>
            <w:bCs/>
          </w:rPr>
          <w:fldChar w:fldCharType="separate"/>
        </w:r>
        <w:r w:rsidR="001C4FE6" w:rsidDel="00A2508E">
          <w:rPr>
            <w:b/>
            <w:bCs/>
            <w:noProof/>
          </w:rPr>
          <w:delText>3</w:delText>
        </w:r>
      </w:del>
      <w:ins w:id="2699" w:author="Prieto Bailo, León Enrique" w:date="2023-07-04T22:10:00Z">
        <w:del w:id="2700"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701" w:author="Omega" w:date="2023-07-05T00:09:00Z">
        <w:r w:rsidR="001C4FE6" w:rsidDel="00A2508E">
          <w:rPr>
            <w:b/>
            <w:bCs/>
          </w:rPr>
          <w:fldChar w:fldCharType="separate"/>
        </w:r>
      </w:del>
      <w:ins w:id="2702" w:author="Prieto Bailo, León Enrique" w:date="2023-07-04T22:10:00Z">
        <w:del w:id="2703" w:author="Omega" w:date="2023-07-05T00:09:00Z">
          <w:r w:rsidR="001C4FE6" w:rsidDel="00A2508E">
            <w:rPr>
              <w:b/>
              <w:bCs/>
              <w:noProof/>
            </w:rPr>
            <w:delText>6</w:delText>
          </w:r>
          <w:r w:rsidR="001C4FE6" w:rsidDel="00A2508E">
            <w:rPr>
              <w:b/>
              <w:bCs/>
            </w:rPr>
            <w:fldChar w:fldCharType="end"/>
          </w:r>
        </w:del>
      </w:ins>
      <w:del w:id="2704"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1A6BC6"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2705" w:author="Prieto Bailo, León Enrique" w:date="2023-07-03T20:59:00Z">
        <w:r w:rsidR="00AB4A2C" w:rsidDel="001A6BC6">
          <w:rPr>
            <w:b/>
            <w:bCs/>
            <w:noProof/>
          </w:rPr>
          <w:delText>5</w:delText>
        </w:r>
      </w:del>
      <w:del w:id="2706" w:author="Prieto Bailo, León Enrique" w:date="2023-07-04T20:59:00Z">
        <w:r w:rsidR="00AB4A2C" w:rsidDel="00E86E6E">
          <w:rPr>
            <w:b/>
            <w:bCs/>
          </w:rPr>
          <w:fldChar w:fldCharType="end"/>
        </w:r>
      </w:del>
      <w:r w:rsidRPr="00704136">
        <w:rPr>
          <w:b/>
          <w:bCs/>
        </w:rPr>
        <w:t xml:space="preserve">. </w:t>
      </w:r>
      <w:r>
        <w:t>Estrategia de solicitud y lectura cada 4 ciclos.</w:t>
      </w:r>
    </w:p>
    <w:p w14:paraId="70E871B0" w14:textId="72457F1C" w:rsidR="00127A18" w:rsidRDefault="00127A18" w:rsidP="00127A18"/>
    <w:p w14:paraId="6F2A3FF1" w14:textId="77777777" w:rsidR="002E6CCE" w:rsidRPr="00704136" w:rsidRDefault="002E6CCE" w:rsidP="00127A18"/>
    <w:p w14:paraId="205E5205" w14:textId="1F8BFCBF" w:rsidR="00127A18" w:rsidRDefault="00127A18" w:rsidP="00127A18">
      <w:r w:rsidRPr="0065147A">
        <w:t>Otro problema que apareció</w:t>
      </w:r>
      <w:r>
        <w:t xml:space="preserve"> </w:t>
      </w:r>
      <w:r w:rsidRPr="0065147A">
        <w:t xml:space="preserve">fue que los ciclos del bucle principal en los cuales se hacia la consulta </w:t>
      </w:r>
      <w:r>
        <w:t>y lectura de los registros del sensor eran demasiado lentos</w:t>
      </w:r>
      <w:r w:rsidRPr="0065147A">
        <w:t xml:space="preserve">. </w:t>
      </w:r>
      <w:r w:rsidRPr="0065147A">
        <w:lastRenderedPageBreak/>
        <w:t xml:space="preserve">Es decir, el solicitar los registros y proceder a su lectura conllevaba que el bucle principal del código superase el </w:t>
      </w:r>
      <w:commentRangeStart w:id="2707"/>
      <w:commentRangeStart w:id="2708"/>
      <w:r w:rsidRPr="0065147A">
        <w:t>tiempo máximo de ejecución por cicl</w:t>
      </w:r>
      <w:r>
        <w:t>o</w:t>
      </w:r>
      <w:commentRangeEnd w:id="2707"/>
      <w:r w:rsidR="00A92A4D">
        <w:rPr>
          <w:rStyle w:val="CommentReference"/>
        </w:rPr>
        <w:commentReference w:id="2707"/>
      </w:r>
      <w:commentRangeEnd w:id="2708"/>
      <w:r w:rsidR="00476DDB">
        <w:rPr>
          <w:rStyle w:val="CommentReference"/>
        </w:rPr>
        <w:commentReference w:id="2708"/>
      </w:r>
      <w:r>
        <w:t xml:space="preserve">. Es de vital importancia que la frecuencia de ejecución de los controladores sea </w:t>
      </w:r>
      <w:del w:id="2709" w:author="Prieto Bailo, León Enrique" w:date="2023-07-07T19:48:00Z">
        <w:r w:rsidDel="006779FA">
          <w:delText xml:space="preserve">prácticamente </w:delText>
        </w:r>
      </w:del>
      <w:r>
        <w:t xml:space="preserve">constante ya que puede </w:t>
      </w:r>
      <w:del w:id="2710" w:author="Prieto Bailo, León Enrique" w:date="2023-07-07T19:50:00Z">
        <w:r w:rsidDel="00223A1A">
          <w:delText xml:space="preserve">dar </w:delText>
        </w:r>
      </w:del>
      <w:ins w:id="2711" w:author="Prieto Bailo, León Enrique" w:date="2023-07-07T19:50:00Z">
        <w:r w:rsidR="00223A1A">
          <w:t>derivar en problemas graves de estabilidad del dron.</w:t>
        </w:r>
      </w:ins>
      <w:del w:id="2712" w:author="Prieto Bailo, León Enrique" w:date="2023-07-07T19:50:00Z">
        <w:r w:rsidDel="00223A1A">
          <w:delText>problemas de estabilidad</w:delText>
        </w:r>
        <w:r w:rsidR="00A018DD" w:rsidDel="00223A1A">
          <w:delText xml:space="preserve"> derivados de los controladores</w:delText>
        </w:r>
        <w:r w:rsidDel="00223A1A">
          <w:delText xml:space="preserve"> si esta se ve alterada.</w:delText>
        </w:r>
      </w:del>
    </w:p>
    <w:p w14:paraId="5D7D3EA4" w14:textId="77777777" w:rsidR="00127A18" w:rsidRPr="0065147A" w:rsidRDefault="00127A18" w:rsidP="00127A18"/>
    <w:p w14:paraId="28D8F598" w14:textId="4C343EA3" w:rsidR="00127A18" w:rsidRPr="006C3E66" w:rsidRDefault="00127A18" w:rsidP="00127A18">
      <w:r w:rsidRPr="0065147A">
        <w:t>Para solucionar este problema, se decidió cambiar la manera en la que se hacia la consulta y la lectura al barómetro</w:t>
      </w:r>
      <w:r>
        <w:t>. Se optó por, en vez de realizar la lectura y consulta del barómetro una vez cada cuatro ciclos, separar consulta y lectura en ciclos diferentes.</w:t>
      </w:r>
      <w:ins w:id="2713" w:author="Prieto Bailo, León Enrique" w:date="2023-07-06T00:22:00Z">
        <w:r w:rsidR="006C3E66">
          <w:t xml:space="preserve"> En </w:t>
        </w:r>
        <w:r w:rsidR="006C3E66" w:rsidRPr="006C3E66">
          <w:t xml:space="preserve">la </w:t>
        </w:r>
        <w:r w:rsidR="006C3E66" w:rsidRPr="006C3E66">
          <w:fldChar w:fldCharType="begin"/>
        </w:r>
        <w:r w:rsidR="006C3E66" w:rsidRPr="006C3E66">
          <w:instrText xml:space="preserve"> REF _Ref139495352 \h </w:instrText>
        </w:r>
      </w:ins>
      <w:r w:rsidR="006C3E66" w:rsidRPr="006C3E66">
        <w:rPr>
          <w:rPrChange w:id="2714" w:author="Prieto Bailo, León Enrique" w:date="2023-07-06T00:22:00Z">
            <w:rPr>
              <w:b/>
              <w:bCs/>
            </w:rPr>
          </w:rPrChange>
        </w:rPr>
        <w:instrText xml:space="preserve"> \* MERGEFORMAT </w:instrText>
      </w:r>
      <w:r w:rsidR="006C3E66" w:rsidRPr="006C3E66">
        <w:fldChar w:fldCharType="separate"/>
      </w:r>
      <w:ins w:id="2715" w:author="Prieto Bailo, León Enrique" w:date="2023-07-09T17:01:00Z">
        <w:r w:rsidR="00B055D0" w:rsidRPr="00B055D0">
          <w:rPr>
            <w:rPrChange w:id="2716" w:author="Prieto Bailo, León Enrique" w:date="2023-07-09T17:01:00Z">
              <w:rPr>
                <w:b/>
                <w:bCs/>
              </w:rPr>
            </w:rPrChange>
          </w:rPr>
          <w:t xml:space="preserve">Fig. </w:t>
        </w:r>
        <w:r w:rsidR="00B055D0" w:rsidRPr="00B055D0">
          <w:rPr>
            <w:noProof/>
            <w:rPrChange w:id="2717" w:author="Prieto Bailo, León Enrique" w:date="2023-07-09T17:01:00Z">
              <w:rPr>
                <w:b/>
                <w:bCs/>
                <w:noProof/>
              </w:rPr>
            </w:rPrChange>
          </w:rPr>
          <w:t>3</w:t>
        </w:r>
        <w:r w:rsidR="00B055D0" w:rsidRPr="00B055D0">
          <w:rPr>
            <w:noProof/>
            <w:rPrChange w:id="2718" w:author="Prieto Bailo, León Enrique" w:date="2023-07-09T17:01:00Z">
              <w:rPr>
                <w:b/>
                <w:bCs/>
              </w:rPr>
            </w:rPrChange>
          </w:rPr>
          <w:t>.</w:t>
        </w:r>
        <w:r w:rsidR="00B055D0" w:rsidRPr="00B055D0">
          <w:rPr>
            <w:noProof/>
            <w:rPrChange w:id="2719" w:author="Prieto Bailo, León Enrique" w:date="2023-07-09T17:01:00Z">
              <w:rPr>
                <w:b/>
                <w:bCs/>
                <w:noProof/>
              </w:rPr>
            </w:rPrChange>
          </w:rPr>
          <w:t>7</w:t>
        </w:r>
      </w:ins>
      <w:ins w:id="2720" w:author="Prieto Bailo, León Enrique" w:date="2023-07-06T00:22:00Z">
        <w:r w:rsidR="006C3E66" w:rsidRPr="006C3E66">
          <w:fldChar w:fldCharType="end"/>
        </w:r>
        <w:r w:rsidR="006C3E66">
          <w:t xml:space="preserve"> se muestra la implementación definitiva. </w:t>
        </w:r>
      </w:ins>
    </w:p>
    <w:p w14:paraId="26527DCB" w14:textId="55723A06" w:rsidR="00127A18" w:rsidRDefault="00127A18" w:rsidP="00127A18"/>
    <w:p w14:paraId="1A28DF0F" w14:textId="77777777" w:rsidR="006E22E0" w:rsidRPr="0065147A" w:rsidRDefault="006E22E0" w:rsidP="00127A18"/>
    <w:p w14:paraId="50E82A43" w14:textId="31183EE8" w:rsidR="00704136" w:rsidRDefault="00127A18" w:rsidP="00704136">
      <w:pPr>
        <w:keepNext/>
        <w:jc w:val="center"/>
      </w:pPr>
      <w:r w:rsidRPr="00886C0D">
        <w:rPr>
          <w:noProof/>
        </w:rPr>
        <w:drawing>
          <wp:inline distT="0" distB="0" distL="0" distR="0" wp14:anchorId="13B75B43" wp14:editId="7C34E5EA">
            <wp:extent cx="4626000" cy="413968"/>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626000" cy="413968"/>
                    </a:xfrm>
                    <a:prstGeom prst="rect">
                      <a:avLst/>
                    </a:prstGeom>
                  </pic:spPr>
                </pic:pic>
              </a:graphicData>
            </a:graphic>
          </wp:inline>
        </w:drawing>
      </w:r>
    </w:p>
    <w:p w14:paraId="0A3219EF" w14:textId="77777777" w:rsidR="00704136" w:rsidRDefault="00704136" w:rsidP="00704136">
      <w:pPr>
        <w:keepNext/>
        <w:jc w:val="center"/>
      </w:pPr>
    </w:p>
    <w:p w14:paraId="45B0A9B7" w14:textId="60FA1206" w:rsidR="00127A18" w:rsidRPr="00704136" w:rsidRDefault="00704136" w:rsidP="00704136">
      <w:pPr>
        <w:pStyle w:val="Caption"/>
        <w:jc w:val="center"/>
      </w:pPr>
      <w:bookmarkStart w:id="2721" w:name="_Ref139495352"/>
      <w:r w:rsidRPr="00704136">
        <w:rPr>
          <w:b/>
          <w:bCs/>
        </w:rPr>
        <w:t xml:space="preserve">Fig. </w:t>
      </w:r>
      <w:ins w:id="2722"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723"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724" w:author="Prieto Bailo, León Enrique" w:date="2023-07-09T17:01:00Z">
        <w:r w:rsidR="00B055D0">
          <w:rPr>
            <w:b/>
            <w:bCs/>
            <w:noProof/>
          </w:rPr>
          <w:t>7</w:t>
        </w:r>
      </w:ins>
      <w:ins w:id="2725" w:author="Prieto Bailo, León Enrique" w:date="2023-07-07T18:33:00Z">
        <w:r w:rsidR="00C03F4A">
          <w:rPr>
            <w:b/>
            <w:bCs/>
          </w:rPr>
          <w:fldChar w:fldCharType="end"/>
        </w:r>
      </w:ins>
      <w:bookmarkEnd w:id="2721"/>
      <w:ins w:id="2726" w:author="León Prieto" w:date="2023-07-05T01:21:00Z">
        <w:del w:id="2727" w:author="Prieto Bailo, León Enrique" w:date="2023-07-05T22:01:00Z">
          <w:r w:rsidR="002D6336" w:rsidDel="00FA48AA">
            <w:rPr>
              <w:b/>
              <w:bCs/>
            </w:rPr>
            <w:fldChar w:fldCharType="begin"/>
          </w:r>
          <w:r w:rsidR="002D6336" w:rsidDel="00FA48AA">
            <w:rPr>
              <w:b/>
              <w:bCs/>
            </w:rPr>
            <w:delInstrText xml:space="preserve"> STYLEREF 1 \s </w:delInstrText>
          </w:r>
        </w:del>
      </w:ins>
      <w:del w:id="2728" w:author="Prieto Bailo, León Enrique" w:date="2023-07-05T22:01:00Z">
        <w:r w:rsidR="002D6336" w:rsidDel="00FA48AA">
          <w:rPr>
            <w:b/>
            <w:bCs/>
          </w:rPr>
          <w:fldChar w:fldCharType="separate"/>
        </w:r>
        <w:r w:rsidR="002D6336" w:rsidDel="00FA48AA">
          <w:rPr>
            <w:b/>
            <w:bCs/>
            <w:noProof/>
          </w:rPr>
          <w:delText>3</w:delText>
        </w:r>
      </w:del>
      <w:ins w:id="2729" w:author="León Prieto" w:date="2023-07-05T01:21:00Z">
        <w:del w:id="2730"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731" w:author="Prieto Bailo, León Enrique" w:date="2023-07-05T22:01:00Z">
        <w:r w:rsidR="002D6336" w:rsidDel="00FA48AA">
          <w:rPr>
            <w:b/>
            <w:bCs/>
          </w:rPr>
          <w:fldChar w:fldCharType="separate"/>
        </w:r>
      </w:del>
      <w:ins w:id="2732" w:author="León Prieto" w:date="2023-07-05T01:21:00Z">
        <w:del w:id="2733" w:author="Prieto Bailo, León Enrique" w:date="2023-07-05T22:01:00Z">
          <w:r w:rsidR="002D6336" w:rsidDel="00FA48AA">
            <w:rPr>
              <w:b/>
              <w:bCs/>
              <w:noProof/>
            </w:rPr>
            <w:delText>7</w:delText>
          </w:r>
          <w:r w:rsidR="002D6336" w:rsidDel="00FA48AA">
            <w:rPr>
              <w:b/>
              <w:bCs/>
            </w:rPr>
            <w:fldChar w:fldCharType="end"/>
          </w:r>
        </w:del>
      </w:ins>
      <w:ins w:id="2734" w:author="Omega" w:date="2023-07-05T00:09:00Z">
        <w:del w:id="2735" w:author="León Prieto" w:date="2023-07-05T01:21:00Z">
          <w:r w:rsidR="00A2508E" w:rsidDel="002D6336">
            <w:rPr>
              <w:b/>
              <w:bCs/>
            </w:rPr>
            <w:fldChar w:fldCharType="begin"/>
          </w:r>
          <w:r w:rsidR="00A2508E" w:rsidDel="002D6336">
            <w:rPr>
              <w:b/>
              <w:bCs/>
            </w:rPr>
            <w:delInstrText xml:space="preserve"> STYLEREF 1 \s </w:delInstrText>
          </w:r>
        </w:del>
      </w:ins>
      <w:del w:id="2736" w:author="León Prieto" w:date="2023-07-05T01:21:00Z">
        <w:r w:rsidR="00A2508E" w:rsidDel="002D6336">
          <w:rPr>
            <w:b/>
            <w:bCs/>
          </w:rPr>
          <w:fldChar w:fldCharType="separate"/>
        </w:r>
        <w:r w:rsidR="00A2508E" w:rsidDel="002D6336">
          <w:rPr>
            <w:b/>
            <w:bCs/>
            <w:noProof/>
          </w:rPr>
          <w:delText>3</w:delText>
        </w:r>
      </w:del>
      <w:ins w:id="2737" w:author="Omega" w:date="2023-07-05T00:09:00Z">
        <w:del w:id="2738"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739" w:author="León Prieto" w:date="2023-07-05T01:21:00Z">
        <w:r w:rsidR="00A2508E" w:rsidDel="002D6336">
          <w:rPr>
            <w:b/>
            <w:bCs/>
          </w:rPr>
          <w:fldChar w:fldCharType="separate"/>
        </w:r>
      </w:del>
      <w:ins w:id="2740" w:author="Omega" w:date="2023-07-05T00:09:00Z">
        <w:del w:id="2741" w:author="León Prieto" w:date="2023-07-05T01:21:00Z">
          <w:r w:rsidR="00A2508E" w:rsidDel="002D6336">
            <w:rPr>
              <w:b/>
              <w:bCs/>
              <w:noProof/>
            </w:rPr>
            <w:delText>7</w:delText>
          </w:r>
          <w:r w:rsidR="00A2508E" w:rsidDel="002D6336">
            <w:rPr>
              <w:b/>
              <w:bCs/>
            </w:rPr>
            <w:fldChar w:fldCharType="end"/>
          </w:r>
        </w:del>
      </w:ins>
      <w:ins w:id="2742" w:author="Prieto Bailo, León Enrique" w:date="2023-07-04T22:10:00Z">
        <w:del w:id="2743" w:author="Omega" w:date="2023-07-05T00:09:00Z">
          <w:r w:rsidR="001C4FE6" w:rsidDel="00A2508E">
            <w:rPr>
              <w:b/>
              <w:bCs/>
            </w:rPr>
            <w:fldChar w:fldCharType="begin"/>
          </w:r>
          <w:r w:rsidR="001C4FE6" w:rsidDel="00A2508E">
            <w:rPr>
              <w:b/>
              <w:bCs/>
            </w:rPr>
            <w:delInstrText xml:space="preserve"> STYLEREF 1 \s </w:delInstrText>
          </w:r>
        </w:del>
      </w:ins>
      <w:del w:id="2744" w:author="Omega" w:date="2023-07-05T00:09:00Z">
        <w:r w:rsidR="001C4FE6" w:rsidDel="00A2508E">
          <w:rPr>
            <w:b/>
            <w:bCs/>
          </w:rPr>
          <w:fldChar w:fldCharType="separate"/>
        </w:r>
        <w:r w:rsidR="001C4FE6" w:rsidDel="00A2508E">
          <w:rPr>
            <w:b/>
            <w:bCs/>
            <w:noProof/>
          </w:rPr>
          <w:delText>3</w:delText>
        </w:r>
      </w:del>
      <w:ins w:id="2745" w:author="Prieto Bailo, León Enrique" w:date="2023-07-04T22:10:00Z">
        <w:del w:id="2746"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747" w:author="Omega" w:date="2023-07-05T00:09:00Z">
        <w:r w:rsidR="001C4FE6" w:rsidDel="00A2508E">
          <w:rPr>
            <w:b/>
            <w:bCs/>
          </w:rPr>
          <w:fldChar w:fldCharType="separate"/>
        </w:r>
      </w:del>
      <w:ins w:id="2748" w:author="Prieto Bailo, León Enrique" w:date="2023-07-04T22:10:00Z">
        <w:del w:id="2749" w:author="Omega" w:date="2023-07-05T00:09:00Z">
          <w:r w:rsidR="001C4FE6" w:rsidDel="00A2508E">
            <w:rPr>
              <w:b/>
              <w:bCs/>
              <w:noProof/>
            </w:rPr>
            <w:delText>7</w:delText>
          </w:r>
          <w:r w:rsidR="001C4FE6" w:rsidDel="00A2508E">
            <w:rPr>
              <w:b/>
              <w:bCs/>
            </w:rPr>
            <w:fldChar w:fldCharType="end"/>
          </w:r>
        </w:del>
      </w:ins>
      <w:del w:id="2750"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1A6BC6"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2751" w:author="Prieto Bailo, León Enrique" w:date="2023-07-03T20:59:00Z">
        <w:r w:rsidR="00AB4A2C" w:rsidDel="001A6BC6">
          <w:rPr>
            <w:b/>
            <w:bCs/>
            <w:noProof/>
          </w:rPr>
          <w:delText>6</w:delText>
        </w:r>
      </w:del>
      <w:del w:id="2752" w:author="Prieto Bailo, León Enrique" w:date="2023-07-04T20:59:00Z">
        <w:r w:rsidR="00AB4A2C" w:rsidDel="00E86E6E">
          <w:rPr>
            <w:b/>
            <w:bCs/>
          </w:rPr>
          <w:fldChar w:fldCharType="end"/>
        </w:r>
      </w:del>
      <w:r w:rsidRPr="00704136">
        <w:rPr>
          <w:b/>
          <w:bCs/>
        </w:rPr>
        <w:t>.</w:t>
      </w:r>
      <w:r>
        <w:t xml:space="preserve"> </w:t>
      </w:r>
      <w:r w:rsidRPr="0012339A">
        <w:t>Estrategia de solicitud y lectura</w:t>
      </w:r>
      <w:r>
        <w:t xml:space="preserve"> separadas,</w:t>
      </w:r>
      <w:r w:rsidRPr="0012339A">
        <w:t xml:space="preserve"> cada 4 ciclos.</w:t>
      </w:r>
    </w:p>
    <w:p w14:paraId="256BAA92" w14:textId="5FF95DD6" w:rsidR="00127A18" w:rsidRDefault="00127A18" w:rsidP="00127A18"/>
    <w:p w14:paraId="7C91D612" w14:textId="77777777" w:rsidR="002E6CCE" w:rsidRDefault="002E6CCE" w:rsidP="00127A18"/>
    <w:p w14:paraId="2E7B7BC1" w14:textId="77777777" w:rsidR="00127A18" w:rsidRDefault="00127A18" w:rsidP="00127A18">
      <w:r>
        <w:t>Como se ha mencionado anteriormente en la inicialización, el BMP280 es un sensor muy sensible a cambios de temperatura, tanto es que mover el sensor de presión de la sombra al sol, ya corresponde a un error en la lectura de presión equivalente a varios metros de altura. Es por ello por lo que es necesario realizar las correcciones necesarias para evitar este tipo de alteraciones en la señal a controlar. Dichas correcciones emplean los registros cargados durante la inicialización y se aplican directamente con unas funciones de código que provee el fabricante, las cuales han sido transcritas a Arduino C para su uso para este proyecto.</w:t>
      </w:r>
    </w:p>
    <w:p w14:paraId="52477759" w14:textId="77777777" w:rsidR="00127A18" w:rsidRPr="0065147A" w:rsidRDefault="00127A18" w:rsidP="00127A18"/>
    <w:p w14:paraId="1ABA822D" w14:textId="272C18C2" w:rsidR="00127A18" w:rsidRDefault="00127A18" w:rsidP="00127A18">
      <w:r>
        <w:t xml:space="preserve">La señal resultante de presión la cual provee el sensor es una señal prácticamente inmune a cambios de temperatura razonables para el tipo de operación en cuestión, pero es una señal irregular y difícilmente útil para emplearla en un algoritmo de control. Para solucionar este inconveniente se han aplicado una serie de filtros los cuales ajustan la señal para un control </w:t>
      </w:r>
      <w:r w:rsidR="00A018DD">
        <w:t>más</w:t>
      </w:r>
      <w:r>
        <w:t xml:space="preserve"> adecuado. </w:t>
      </w:r>
    </w:p>
    <w:p w14:paraId="0020C0F5" w14:textId="77777777" w:rsidR="00127A18" w:rsidRDefault="00127A18" w:rsidP="00127A18"/>
    <w:p w14:paraId="03972ADC" w14:textId="15D8F8B8" w:rsidR="00127A18" w:rsidRDefault="00127A18" w:rsidP="00127A18">
      <w:r>
        <w:t xml:space="preserve">El primer filtro que se le aplica es un filtro complementario, los filtros complementarios son útiles para eliminar ruido sin embargo se ven penalizados cuando se requiere de una respuesta rápida del </w:t>
      </w:r>
      <w:del w:id="2753" w:author="Prieto Bailo, León Enrique" w:date="2023-07-05T22:49:00Z">
        <w:r w:rsidDel="00A73910">
          <w:delText>drone</w:delText>
        </w:r>
      </w:del>
      <w:ins w:id="2754" w:author="Prieto Bailo, León Enrique" w:date="2023-07-05T22:49:00Z">
        <w:r w:rsidR="00A73910">
          <w:t>dron</w:t>
        </w:r>
      </w:ins>
      <w:r>
        <w:t xml:space="preserve">, aplicar filtros con coeficientes mayores incrementa la lentitud en la respuesta del </w:t>
      </w:r>
      <w:del w:id="2755" w:author="Prieto Bailo, León Enrique" w:date="2023-07-05T22:49:00Z">
        <w:r w:rsidDel="00A73910">
          <w:delText>drone</w:delText>
        </w:r>
      </w:del>
      <w:ins w:id="2756" w:author="Prieto Bailo, León Enrique" w:date="2023-07-05T22:49:00Z">
        <w:r w:rsidR="00A73910">
          <w:t>dron</w:t>
        </w:r>
      </w:ins>
      <w:r>
        <w:t>.</w:t>
      </w:r>
    </w:p>
    <w:p w14:paraId="5953E1B6" w14:textId="77777777" w:rsidR="00127A18" w:rsidRDefault="00127A18" w:rsidP="00127A18"/>
    <w:p w14:paraId="0206D647" w14:textId="77777777" w:rsidR="00127A18" w:rsidRDefault="00127A18" w:rsidP="00127A18">
      <w:r>
        <w:t xml:space="preserve">Para solucionar este problema de cambios grandes de presión en un intervalo de tiempo pequeño, se ha optado por añadir un sistema que detecta dichos cambios para darle prioridad a la señal y pasar el filtro complementario a un segundo plano. </w:t>
      </w:r>
    </w:p>
    <w:p w14:paraId="5B57163E" w14:textId="77777777" w:rsidR="00127A18" w:rsidRDefault="00127A18" w:rsidP="00127A18"/>
    <w:p w14:paraId="36FD280F" w14:textId="77777777" w:rsidR="00127A18" w:rsidRDefault="00127A18" w:rsidP="00127A18">
      <w:r>
        <w:lastRenderedPageBreak/>
        <w:t xml:space="preserve">Con esto se obtiene un sistema que mitiga los ruidos de manera eficaz pero que también es capaz de reaccionar de manera rápida cuando existen cambios de presión repentinos. </w:t>
      </w:r>
    </w:p>
    <w:p w14:paraId="1DDB291D" w14:textId="4BA3B633" w:rsidR="00127A18" w:rsidRDefault="00127A18" w:rsidP="00BF44BB">
      <w:pPr>
        <w:rPr>
          <w:ins w:id="2757" w:author="Prieto Bailo, León Enrique" w:date="2023-07-07T07:53:00Z"/>
        </w:rPr>
      </w:pPr>
    </w:p>
    <w:p w14:paraId="7F9D638B" w14:textId="61CD91C8" w:rsidR="004E20B1" w:rsidRDefault="00D51F91" w:rsidP="00BF44BB">
      <w:pPr>
        <w:rPr>
          <w:ins w:id="2758" w:author="Prieto Bailo, León Enrique" w:date="2023-07-07T07:59:00Z"/>
        </w:rPr>
      </w:pPr>
      <w:commentRangeStart w:id="2759"/>
      <w:commentRangeStart w:id="2760"/>
      <w:proofErr w:type="spellStart"/>
      <w:ins w:id="2761" w:author="Prieto Bailo, León Enrique" w:date="2023-07-07T07:53:00Z">
        <w:r>
          <w:rPr>
            <w:rFonts w:ascii="Courier New" w:eastAsia="Times New Roman" w:hAnsi="Courier New" w:cs="Courier New"/>
            <w:b/>
            <w:bCs/>
            <w:color w:val="000000"/>
            <w:szCs w:val="24"/>
            <w:lang w:eastAsia="es-ES"/>
          </w:rPr>
          <w:t>r</w:t>
        </w:r>
        <w:r w:rsidRPr="00D51F91">
          <w:rPr>
            <w:rFonts w:ascii="Courier New" w:eastAsia="Times New Roman" w:hAnsi="Courier New" w:cs="Courier New"/>
            <w:b/>
            <w:bCs/>
            <w:color w:val="000000"/>
            <w:szCs w:val="24"/>
            <w:lang w:eastAsia="es-ES"/>
            <w:rPrChange w:id="2762" w:author="Prieto Bailo, León Enrique" w:date="2023-07-07T07:53:00Z">
              <w:rPr/>
            </w:rPrChange>
          </w:rPr>
          <w:t>ead_</w:t>
        </w:r>
        <w:proofErr w:type="gramStart"/>
        <w:r w:rsidRPr="00D51F91">
          <w:rPr>
            <w:rFonts w:ascii="Courier New" w:eastAsia="Times New Roman" w:hAnsi="Courier New" w:cs="Courier New"/>
            <w:b/>
            <w:bCs/>
            <w:color w:val="000000"/>
            <w:szCs w:val="24"/>
            <w:lang w:eastAsia="es-ES"/>
            <w:rPrChange w:id="2763" w:author="Prieto Bailo, León Enrique" w:date="2023-07-07T07:53:00Z">
              <w:rPr/>
            </w:rPrChange>
          </w:rPr>
          <w:t>ultrasonic</w:t>
        </w:r>
        <w:proofErr w:type="spellEnd"/>
        <w:r w:rsidRPr="00D51F91">
          <w:rPr>
            <w:rFonts w:ascii="Courier New" w:eastAsia="Times New Roman" w:hAnsi="Courier New" w:cs="Courier New"/>
            <w:b/>
            <w:bCs/>
            <w:color w:val="000000"/>
            <w:szCs w:val="24"/>
            <w:lang w:eastAsia="es-ES"/>
            <w:rPrChange w:id="2764" w:author="Prieto Bailo, León Enrique" w:date="2023-07-07T07:53:00Z">
              <w:rPr/>
            </w:rPrChange>
          </w:rPr>
          <w:t>(</w:t>
        </w:r>
        <w:proofErr w:type="gramEnd"/>
        <w:r w:rsidRPr="00D51F91">
          <w:rPr>
            <w:rFonts w:ascii="Courier New" w:eastAsia="Times New Roman" w:hAnsi="Courier New" w:cs="Courier New"/>
            <w:b/>
            <w:bCs/>
            <w:color w:val="000000"/>
            <w:szCs w:val="24"/>
            <w:lang w:eastAsia="es-ES"/>
            <w:rPrChange w:id="2765" w:author="Prieto Bailo, León Enrique" w:date="2023-07-07T07:53:00Z">
              <w:rPr/>
            </w:rPrChange>
          </w:rPr>
          <w:t>):</w:t>
        </w:r>
        <w:r>
          <w:t xml:space="preserve"> </w:t>
        </w:r>
      </w:ins>
      <w:ins w:id="2766" w:author="Prieto Bailo, León Enrique" w:date="2023-07-07T07:54:00Z">
        <w:r>
          <w:t>Este método</w:t>
        </w:r>
      </w:ins>
      <w:ins w:id="2767" w:author="Prieto Bailo, León Enrique" w:date="2023-07-07T07:56:00Z">
        <w:r w:rsidR="004E20B1">
          <w:t>, lanzado por interrupción de hardware</w:t>
        </w:r>
      </w:ins>
      <w:ins w:id="2768" w:author="Prieto Bailo, León Enrique" w:date="2023-07-07T07:54:00Z">
        <w:r>
          <w:t xml:space="preserve">, se </w:t>
        </w:r>
      </w:ins>
      <w:commentRangeEnd w:id="2759"/>
      <w:ins w:id="2769" w:author="Prieto Bailo, León Enrique" w:date="2023-07-07T08:32:00Z">
        <w:r w:rsidR="00C7347D">
          <w:rPr>
            <w:rStyle w:val="CommentReference"/>
          </w:rPr>
          <w:commentReference w:id="2759"/>
        </w:r>
      </w:ins>
      <w:commentRangeEnd w:id="2760"/>
      <w:r w:rsidR="00964894">
        <w:rPr>
          <w:rStyle w:val="CommentReference"/>
        </w:rPr>
        <w:commentReference w:id="2760"/>
      </w:r>
      <w:ins w:id="2770" w:author="Prieto Bailo, León Enrique" w:date="2023-07-07T07:54:00Z">
        <w:r>
          <w:t>encarga de</w:t>
        </w:r>
      </w:ins>
      <w:ins w:id="2771" w:author="Prieto Bailo, León Enrique" w:date="2023-07-07T07:56:00Z">
        <w:r w:rsidR="004E20B1">
          <w:t xml:space="preserve"> procesar los pulsos recibidos en los “echo” del sensor de ultrasonidos.</w:t>
        </w:r>
      </w:ins>
      <w:ins w:id="2772" w:author="Prieto Bailo, León Enrique" w:date="2023-07-07T07:57:00Z">
        <w:r w:rsidR="004E20B1">
          <w:t xml:space="preserve"> El funcionamiento del método consiste en registrar el tiempo </w:t>
        </w:r>
      </w:ins>
      <w:ins w:id="2773" w:author="Prieto Bailo, León Enrique" w:date="2023-07-07T07:58:00Z">
        <w:r w:rsidR="004E20B1">
          <w:t xml:space="preserve">en el que se detecta </w:t>
        </w:r>
      </w:ins>
      <w:ins w:id="2774" w:author="Prieto Bailo, León Enrique" w:date="2023-07-07T07:57:00Z">
        <w:r w:rsidR="004E20B1">
          <w:t>una interrupción de LOW a HIGH</w:t>
        </w:r>
      </w:ins>
      <w:ins w:id="2775" w:author="Prieto Bailo, León Enrique" w:date="2023-07-07T07:58:00Z">
        <w:r w:rsidR="004E20B1">
          <w:t xml:space="preserve"> como tiempo de inicio del pulso</w:t>
        </w:r>
      </w:ins>
      <w:ins w:id="2776" w:author="Prieto Bailo, León Enrique" w:date="2023-07-07T07:57:00Z">
        <w:r w:rsidR="004E20B1">
          <w:t>,</w:t>
        </w:r>
      </w:ins>
      <w:ins w:id="2777" w:author="Prieto Bailo, León Enrique" w:date="2023-07-07T07:58:00Z">
        <w:r w:rsidR="004E20B1">
          <w:t xml:space="preserve"> y registrar como tiempo de fin de pulso cuando pasa de HIGH a LOW. </w:t>
        </w:r>
      </w:ins>
    </w:p>
    <w:p w14:paraId="265E990C" w14:textId="06556C24" w:rsidR="004E20B1" w:rsidRDefault="004E20B1" w:rsidP="00BF44BB">
      <w:pPr>
        <w:rPr>
          <w:ins w:id="2778" w:author="Prieto Bailo, León Enrique" w:date="2023-07-07T07:59:00Z"/>
        </w:rPr>
      </w:pPr>
    </w:p>
    <w:p w14:paraId="00785B84" w14:textId="77777777" w:rsidR="004E20B1" w:rsidRDefault="004E20B1" w:rsidP="00BF44BB">
      <w:pPr>
        <w:rPr>
          <w:ins w:id="2779" w:author="Prieto Bailo, León Enrique" w:date="2023-07-07T08:01:00Z"/>
        </w:rPr>
      </w:pPr>
      <w:ins w:id="2780" w:author="Prieto Bailo, León Enrique" w:date="2023-07-07T07:59:00Z">
        <w:r>
          <w:t xml:space="preserve">Una vez se obtiene el ancho de pulso recibido por el sensor, </w:t>
        </w:r>
      </w:ins>
      <w:ins w:id="2781" w:author="Prieto Bailo, León Enrique" w:date="2023-07-07T08:00:00Z">
        <w:r>
          <w:t>se puede calcular la distancia calculando el tiempo de propagación de la onda en el medio</w:t>
        </w:r>
      </w:ins>
      <w:ins w:id="2782" w:author="Prieto Bailo, León Enrique" w:date="2023-07-07T08:01:00Z">
        <w:r>
          <w:t xml:space="preserve">, para hacerlo se asumen velocidades de transmisión del sonido para condiciones de atmosfera estándar. </w:t>
        </w:r>
      </w:ins>
    </w:p>
    <w:p w14:paraId="28EBB317" w14:textId="58607CA8" w:rsidR="004E20B1" w:rsidRDefault="004E20B1" w:rsidP="00BF44BB">
      <w:pPr>
        <w:rPr>
          <w:ins w:id="2783" w:author="Prieto Bailo, León Enrique" w:date="2023-07-07T08:06:00Z"/>
        </w:rPr>
      </w:pPr>
    </w:p>
    <w:p w14:paraId="089B11C0" w14:textId="0E8ACA8A" w:rsidR="004E20B1" w:rsidRDefault="004E20B1" w:rsidP="00BF44BB">
      <w:pPr>
        <w:rPr>
          <w:ins w:id="2784" w:author="Prieto Bailo, León Enrique" w:date="2023-07-07T08:29:00Z"/>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D02B97" w:rsidRPr="00DF7B5B" w14:paraId="3A83C813" w14:textId="77777777" w:rsidTr="00AF69C2">
        <w:trPr>
          <w:ins w:id="2785" w:author="Prieto Bailo, León Enrique" w:date="2023-07-07T08:29:00Z"/>
        </w:trPr>
        <w:tc>
          <w:tcPr>
            <w:tcW w:w="850" w:type="dxa"/>
          </w:tcPr>
          <w:p w14:paraId="18170C64" w14:textId="77777777" w:rsidR="00C7347D" w:rsidRDefault="00C7347D" w:rsidP="00AF69C2">
            <w:pPr>
              <w:rPr>
                <w:ins w:id="2786" w:author="Prieto Bailo, León Enrique" w:date="2023-07-07T08:29:00Z"/>
              </w:rPr>
            </w:pPr>
          </w:p>
        </w:tc>
        <w:tc>
          <w:tcPr>
            <w:tcW w:w="6803" w:type="dxa"/>
            <w:vAlign w:val="center"/>
          </w:tcPr>
          <w:p w14:paraId="474320B5" w14:textId="355EB000" w:rsidR="00C7347D" w:rsidRDefault="00C7347D" w:rsidP="00AF69C2">
            <w:pPr>
              <w:jc w:val="center"/>
              <w:rPr>
                <w:ins w:id="2787" w:author="Prieto Bailo, León Enrique" w:date="2023-07-07T08:29:00Z"/>
                <w:rFonts w:eastAsia="Calibri" w:cs="Times New Roman"/>
              </w:rPr>
            </w:pPr>
            <m:oMathPara>
              <m:oMath>
                <m:r>
                  <w:ins w:id="2788" w:author="Prieto Bailo, León Enrique" w:date="2023-07-07T08:29:00Z">
                    <w:rPr>
                      <w:rFonts w:ascii="Cambria Math" w:hAnsi="Cambria Math"/>
                    </w:rPr>
                    <m:t>∆x=</m:t>
                  </w:ins>
                </m:r>
                <m:f>
                  <m:fPr>
                    <m:ctrlPr>
                      <w:ins w:id="2789" w:author="Prieto Bailo, León Enrique" w:date="2023-07-07T08:29:00Z">
                        <w:rPr>
                          <w:rFonts w:ascii="Cambria Math" w:hAnsi="Cambria Math"/>
                          <w:i/>
                        </w:rPr>
                      </w:ins>
                    </m:ctrlPr>
                  </m:fPr>
                  <m:num>
                    <m:sSub>
                      <m:sSubPr>
                        <m:ctrlPr>
                          <w:ins w:id="2790" w:author="Prieto Bailo, León Enrique" w:date="2023-07-07T08:29:00Z">
                            <w:rPr>
                              <w:rFonts w:ascii="Cambria Math" w:hAnsi="Cambria Math"/>
                              <w:i/>
                            </w:rPr>
                          </w:ins>
                        </m:ctrlPr>
                      </m:sSubPr>
                      <m:e>
                        <m:r>
                          <w:ins w:id="2791" w:author="Prieto Bailo, León Enrique" w:date="2023-07-07T08:29:00Z">
                            <w:rPr>
                              <w:rFonts w:ascii="Cambria Math" w:hAnsi="Cambria Math"/>
                            </w:rPr>
                            <m:t>v</m:t>
                          </w:ins>
                        </m:r>
                      </m:e>
                      <m:sub>
                        <m:r>
                          <w:ins w:id="2792" w:author="Prieto Bailo, León Enrique" w:date="2023-07-07T08:29:00Z">
                            <w:rPr>
                              <w:rFonts w:ascii="Cambria Math" w:hAnsi="Cambria Math"/>
                            </w:rPr>
                            <m:t>sonido</m:t>
                          </w:ins>
                        </m:r>
                      </m:sub>
                    </m:sSub>
                    <m:r>
                      <w:ins w:id="2793" w:author="Prieto Bailo, León Enrique" w:date="2023-07-07T08:29:00Z">
                        <w:rPr>
                          <w:rFonts w:ascii="Cambria Math" w:hAnsi="Cambria Math"/>
                        </w:rPr>
                        <m:t>·t</m:t>
                      </w:ins>
                    </m:r>
                  </m:num>
                  <m:den>
                    <m:r>
                      <w:ins w:id="2794" w:author="Prieto Bailo, León Enrique" w:date="2023-07-07T08:29:00Z">
                        <w:rPr>
                          <w:rFonts w:ascii="Cambria Math" w:hAnsi="Cambria Math"/>
                        </w:rPr>
                        <m:t>2</m:t>
                      </w:ins>
                    </m:r>
                  </m:den>
                </m:f>
                <m:r>
                  <w:ins w:id="2795" w:author="Prieto Bailo, León Enrique" w:date="2023-07-07T08:29:00Z">
                    <w:rPr>
                      <w:rFonts w:ascii="Cambria Math" w:hAnsi="Cambria Math"/>
                    </w:rPr>
                    <m:t xml:space="preserve"> </m:t>
                  </w:ins>
                </m:r>
              </m:oMath>
            </m:oMathPara>
          </w:p>
        </w:tc>
        <w:tc>
          <w:tcPr>
            <w:tcW w:w="850" w:type="dxa"/>
            <w:vAlign w:val="center"/>
          </w:tcPr>
          <w:p w14:paraId="754AAB6C" w14:textId="77777777" w:rsidR="00C7347D" w:rsidRPr="00DF7B5B" w:rsidRDefault="00C7347D" w:rsidP="00AF69C2">
            <w:pPr>
              <w:jc w:val="right"/>
              <w:rPr>
                <w:ins w:id="2796" w:author="Prieto Bailo, León Enrique" w:date="2023-07-07T08:29:00Z"/>
                <w:b/>
                <w:bCs/>
              </w:rPr>
            </w:pPr>
            <w:ins w:id="2797" w:author="Prieto Bailo, León Enrique" w:date="2023-07-07T08:29:00Z">
              <w:r w:rsidRPr="00DF7B5B">
                <w:rPr>
                  <w:b/>
                  <w:bCs/>
                </w:rPr>
                <w:t>(</w:t>
              </w:r>
              <w:r>
                <w:rPr>
                  <w:b/>
                  <w:bCs/>
                </w:rPr>
                <w:t>3</w:t>
              </w:r>
              <w:r w:rsidRPr="00DF7B5B">
                <w:rPr>
                  <w:b/>
                  <w:bCs/>
                </w:rPr>
                <w:t>.</w:t>
              </w:r>
              <w:r>
                <w:rPr>
                  <w:b/>
                  <w:bCs/>
                </w:rPr>
                <w:t>6</w:t>
              </w:r>
              <w:r w:rsidRPr="00DF7B5B">
                <w:rPr>
                  <w:b/>
                  <w:bCs/>
                </w:rPr>
                <w:t>)</w:t>
              </w:r>
            </w:ins>
          </w:p>
        </w:tc>
      </w:tr>
    </w:tbl>
    <w:p w14:paraId="7D88D30A" w14:textId="77777777" w:rsidR="00C7347D" w:rsidRDefault="00C7347D" w:rsidP="00BF44BB">
      <w:pPr>
        <w:rPr>
          <w:ins w:id="2798" w:author="Prieto Bailo, León Enrique" w:date="2023-07-07T08:01:00Z"/>
        </w:rPr>
      </w:pPr>
    </w:p>
    <w:p w14:paraId="2DD6C129" w14:textId="77777777" w:rsidR="004E20B1" w:rsidRDefault="004E20B1" w:rsidP="00BF44BB">
      <w:pPr>
        <w:rPr>
          <w:ins w:id="2799" w:author="Prieto Bailo, León Enrique" w:date="2023-07-07T08:07:00Z"/>
          <w:rFonts w:eastAsiaTheme="minorEastAsia"/>
        </w:rPr>
      </w:pPr>
    </w:p>
    <w:p w14:paraId="7C0C8052" w14:textId="1A1DFDC0" w:rsidR="007A2CFC" w:rsidRDefault="004E20B1" w:rsidP="00BF44BB">
      <w:pPr>
        <w:rPr>
          <w:ins w:id="2800" w:author="Prieto Bailo, León Enrique" w:date="2023-07-07T08:10:00Z"/>
          <w:rFonts w:eastAsiaTheme="minorEastAsia"/>
        </w:rPr>
      </w:pPr>
      <w:ins w:id="2801" w:author="Prieto Bailo, León Enrique" w:date="2023-07-07T08:07:00Z">
        <w:r>
          <w:rPr>
            <w:rFonts w:eastAsiaTheme="minorEastAsia"/>
          </w:rPr>
          <w:t>Con</w:t>
        </w:r>
      </w:ins>
      <w:ins w:id="2802" w:author="Prieto Bailo, León Enrique" w:date="2023-07-07T08:08:00Z">
        <w:r>
          <w:rPr>
            <w:rFonts w:eastAsiaTheme="minorEastAsia"/>
          </w:rPr>
          <w:t xml:space="preserve"> esta expresión, se puede obtener la altura en la cual se halla el dron. Una vez se obtiene este valor, se realiza un filtrado de rangos de interés. Esto es porque los ra</w:t>
        </w:r>
      </w:ins>
      <w:ins w:id="2803" w:author="Prieto Bailo, León Enrique" w:date="2023-07-07T08:09:00Z">
        <w:r>
          <w:rPr>
            <w:rFonts w:eastAsiaTheme="minorEastAsia"/>
          </w:rPr>
          <w:t>ngos de uso del sensor de ultrasonido son bastante limitados y,</w:t>
        </w:r>
      </w:ins>
      <w:ins w:id="2804" w:author="Prieto Bailo, León Enrique" w:date="2023-07-07T08:10:00Z">
        <w:r w:rsidR="007A2CFC">
          <w:rPr>
            <w:rFonts w:eastAsiaTheme="minorEastAsia"/>
          </w:rPr>
          <w:t xml:space="preserve"> señales que excedan estos rangos definidos son probablemente valores erróneos o que no </w:t>
        </w:r>
      </w:ins>
      <w:ins w:id="2805" w:author="Prieto Bailo, León Enrique" w:date="2023-07-07T19:55:00Z">
        <w:r w:rsidR="00223A1A">
          <w:rPr>
            <w:rFonts w:eastAsiaTheme="minorEastAsia"/>
          </w:rPr>
          <w:t>son de utilidad</w:t>
        </w:r>
      </w:ins>
      <w:ins w:id="2806" w:author="Prieto Bailo, León Enrique" w:date="2023-07-07T08:10:00Z">
        <w:r w:rsidR="007A2CFC">
          <w:rPr>
            <w:rFonts w:eastAsiaTheme="minorEastAsia"/>
          </w:rPr>
          <w:t xml:space="preserve">. </w:t>
        </w:r>
      </w:ins>
    </w:p>
    <w:p w14:paraId="1A6895F7" w14:textId="5CC84012" w:rsidR="007A2CFC" w:rsidRDefault="007A2CFC" w:rsidP="00BF44BB">
      <w:pPr>
        <w:rPr>
          <w:ins w:id="2807" w:author="Prieto Bailo, León Enrique" w:date="2023-07-07T08:29:00Z"/>
          <w:rFonts w:eastAsiaTheme="minorEastAsia"/>
        </w:rPr>
      </w:pPr>
    </w:p>
    <w:p w14:paraId="094EED20" w14:textId="77777777" w:rsidR="00C7347D" w:rsidRDefault="00C7347D" w:rsidP="00BF44BB">
      <w:pPr>
        <w:rPr>
          <w:ins w:id="2808" w:author="Prieto Bailo, León Enrique" w:date="2023-07-07T08:12:00Z"/>
          <w:rFonts w:eastAsiaTheme="minorEastAsia"/>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C7347D" w:rsidRPr="00DF7B5B" w14:paraId="39DF2977" w14:textId="77777777" w:rsidTr="00AF69C2">
        <w:trPr>
          <w:ins w:id="2809" w:author="Prieto Bailo, León Enrique" w:date="2023-07-07T08:29:00Z"/>
        </w:trPr>
        <w:tc>
          <w:tcPr>
            <w:tcW w:w="850" w:type="dxa"/>
          </w:tcPr>
          <w:p w14:paraId="325ECD07" w14:textId="77777777" w:rsidR="00C7347D" w:rsidRDefault="00C7347D" w:rsidP="00AF69C2">
            <w:pPr>
              <w:rPr>
                <w:ins w:id="2810" w:author="Prieto Bailo, León Enrique" w:date="2023-07-07T08:29:00Z"/>
              </w:rPr>
            </w:pPr>
          </w:p>
        </w:tc>
        <w:tc>
          <w:tcPr>
            <w:tcW w:w="6803" w:type="dxa"/>
            <w:vAlign w:val="center"/>
          </w:tcPr>
          <w:p w14:paraId="79EC587C" w14:textId="745C8988" w:rsidR="00C7347D" w:rsidRDefault="00C7347D" w:rsidP="00AF69C2">
            <w:pPr>
              <w:jc w:val="center"/>
              <w:rPr>
                <w:ins w:id="2811" w:author="Prieto Bailo, León Enrique" w:date="2023-07-07T08:29:00Z"/>
                <w:rFonts w:eastAsia="Calibri" w:cs="Times New Roman"/>
              </w:rPr>
            </w:pPr>
            <m:oMathPara>
              <m:oMath>
                <m:r>
                  <w:ins w:id="2812" w:author="Prieto Bailo, León Enrique" w:date="2023-07-07T08:29:00Z">
                    <w:rPr>
                      <w:rFonts w:ascii="Cambria Math" w:hAnsi="Cambria Math"/>
                    </w:rPr>
                    <m:t>∆</m:t>
                  </w:ins>
                </m:r>
                <m:sSub>
                  <m:sSubPr>
                    <m:ctrlPr>
                      <w:ins w:id="2813" w:author="Prieto Bailo, León Enrique" w:date="2023-07-07T08:29:00Z">
                        <w:rPr>
                          <w:rFonts w:ascii="Cambria Math" w:eastAsiaTheme="minorEastAsia" w:hAnsi="Cambria Math"/>
                          <w:i/>
                        </w:rPr>
                      </w:ins>
                    </m:ctrlPr>
                  </m:sSubPr>
                  <m:e>
                    <m:r>
                      <w:ins w:id="2814" w:author="Prieto Bailo, León Enrique" w:date="2023-07-07T08:29:00Z">
                        <w:rPr>
                          <w:rFonts w:ascii="Cambria Math" w:eastAsiaTheme="minorEastAsia" w:hAnsi="Cambria Math"/>
                        </w:rPr>
                        <m:t>x</m:t>
                      </w:ins>
                    </m:r>
                  </m:e>
                  <m:sub>
                    <m:r>
                      <w:ins w:id="2815" w:author="Prieto Bailo, León Enrique" w:date="2023-07-07T08:29:00Z">
                        <w:rPr>
                          <w:rFonts w:ascii="Cambria Math" w:eastAsiaTheme="minorEastAsia" w:hAnsi="Cambria Math"/>
                        </w:rPr>
                        <m:t>filt</m:t>
                      </w:ins>
                    </m:r>
                  </m:sub>
                </m:sSub>
                <m:r>
                  <w:ins w:id="2816" w:author="Prieto Bailo, León Enrique" w:date="2023-07-07T08:29:00Z">
                    <w:rPr>
                      <w:rFonts w:ascii="Cambria Math" w:eastAsiaTheme="minorEastAsia" w:hAnsi="Cambria Math"/>
                    </w:rPr>
                    <m:t>∈</m:t>
                  </w:ins>
                </m:r>
                <m:d>
                  <m:dPr>
                    <m:begChr m:val="["/>
                    <m:endChr m:val="]"/>
                    <m:ctrlPr>
                      <w:ins w:id="2817" w:author="Prieto Bailo, León Enrique" w:date="2023-07-07T08:29:00Z">
                        <w:rPr>
                          <w:rFonts w:ascii="Cambria Math" w:eastAsiaTheme="minorEastAsia" w:hAnsi="Cambria Math"/>
                          <w:i/>
                        </w:rPr>
                      </w:ins>
                    </m:ctrlPr>
                  </m:dPr>
                  <m:e>
                    <m:r>
                      <w:ins w:id="2818" w:author="Prieto Bailo, León Enrique" w:date="2023-07-07T08:29:00Z">
                        <w:rPr>
                          <w:rFonts w:ascii="Cambria Math" w:eastAsiaTheme="minorEastAsia" w:hAnsi="Cambria Math"/>
                        </w:rPr>
                        <m:t>10, 200</m:t>
                      </w:ins>
                    </m:r>
                  </m:e>
                </m:d>
                <m:r>
                  <w:ins w:id="2819" w:author="Prieto Bailo, León Enrique" w:date="2023-07-07T08:29:00Z">
                    <w:rPr>
                      <w:rFonts w:ascii="Cambria Math" w:eastAsiaTheme="minorEastAsia" w:hAnsi="Cambria Math"/>
                    </w:rPr>
                    <m:t xml:space="preserve"> cm</m:t>
                  </w:ins>
                </m:r>
              </m:oMath>
            </m:oMathPara>
          </w:p>
        </w:tc>
        <w:tc>
          <w:tcPr>
            <w:tcW w:w="850" w:type="dxa"/>
            <w:vAlign w:val="center"/>
          </w:tcPr>
          <w:p w14:paraId="7B0B902B" w14:textId="19AB854E" w:rsidR="00C7347D" w:rsidRPr="00DF7B5B" w:rsidRDefault="00C7347D" w:rsidP="00AF69C2">
            <w:pPr>
              <w:jc w:val="right"/>
              <w:rPr>
                <w:ins w:id="2820" w:author="Prieto Bailo, León Enrique" w:date="2023-07-07T08:29:00Z"/>
                <w:b/>
                <w:bCs/>
              </w:rPr>
            </w:pPr>
            <w:ins w:id="2821" w:author="Prieto Bailo, León Enrique" w:date="2023-07-07T08:29:00Z">
              <w:r w:rsidRPr="00DF7B5B">
                <w:rPr>
                  <w:b/>
                  <w:bCs/>
                </w:rPr>
                <w:t>(</w:t>
              </w:r>
              <w:r>
                <w:rPr>
                  <w:b/>
                  <w:bCs/>
                </w:rPr>
                <w:t>3</w:t>
              </w:r>
              <w:r w:rsidRPr="00DF7B5B">
                <w:rPr>
                  <w:b/>
                  <w:bCs/>
                </w:rPr>
                <w:t>.</w:t>
              </w:r>
              <w:r>
                <w:rPr>
                  <w:b/>
                  <w:bCs/>
                </w:rPr>
                <w:t>7</w:t>
              </w:r>
              <w:r w:rsidRPr="00DF7B5B">
                <w:rPr>
                  <w:b/>
                  <w:bCs/>
                </w:rPr>
                <w:t>)</w:t>
              </w:r>
            </w:ins>
          </w:p>
        </w:tc>
      </w:tr>
    </w:tbl>
    <w:p w14:paraId="001A935C" w14:textId="77777777" w:rsidR="007A2CFC" w:rsidRDefault="007A2CFC" w:rsidP="00BF44BB">
      <w:pPr>
        <w:rPr>
          <w:ins w:id="2822" w:author="Prieto Bailo, León Enrique" w:date="2023-07-07T08:10:00Z"/>
          <w:rFonts w:eastAsiaTheme="minorEastAsia"/>
        </w:rPr>
      </w:pPr>
    </w:p>
    <w:p w14:paraId="17556D8B" w14:textId="0AD2AFDD" w:rsidR="007A2CFC" w:rsidRDefault="007A2CFC" w:rsidP="00BF44BB">
      <w:pPr>
        <w:rPr>
          <w:ins w:id="2823" w:author="Prieto Bailo, León Enrique" w:date="2023-07-07T08:12:00Z"/>
          <w:rFonts w:eastAsiaTheme="minorEastAsia"/>
        </w:rPr>
      </w:pPr>
    </w:p>
    <w:p w14:paraId="518E846E" w14:textId="77777777" w:rsidR="007A2CFC" w:rsidRDefault="007A2CFC" w:rsidP="00BF44BB">
      <w:pPr>
        <w:rPr>
          <w:ins w:id="2824" w:author="Prieto Bailo, León Enrique" w:date="2023-07-07T08:13:00Z"/>
          <w:rFonts w:eastAsiaTheme="minorEastAsia"/>
        </w:rPr>
      </w:pPr>
      <w:ins w:id="2825" w:author="Prieto Bailo, León Enrique" w:date="2023-07-07T08:13:00Z">
        <w:r>
          <w:rPr>
            <w:rFonts w:eastAsiaTheme="minorEastAsia"/>
          </w:rPr>
          <w:t>A</w:t>
        </w:r>
      </w:ins>
      <w:ins w:id="2826" w:author="Prieto Bailo, León Enrique" w:date="2023-07-07T08:12:00Z">
        <w:r>
          <w:rPr>
            <w:rFonts w:eastAsiaTheme="minorEastAsia"/>
          </w:rPr>
          <w:t xml:space="preserve"> este valor, se le aplica </w:t>
        </w:r>
      </w:ins>
      <w:ins w:id="2827" w:author="Prieto Bailo, León Enrique" w:date="2023-07-07T08:13:00Z">
        <w:r>
          <w:rPr>
            <w:rFonts w:eastAsiaTheme="minorEastAsia"/>
          </w:rPr>
          <w:t>filtro complementario para mitigar las contribuciones generadas por el ruido.</w:t>
        </w:r>
      </w:ins>
    </w:p>
    <w:p w14:paraId="1FC9B0B4" w14:textId="77777777" w:rsidR="007A2CFC" w:rsidRDefault="007A2CFC" w:rsidP="00BF44BB">
      <w:pPr>
        <w:rPr>
          <w:ins w:id="2828" w:author="Prieto Bailo, León Enrique" w:date="2023-07-07T08:15:00Z"/>
          <w:rFonts w:eastAsiaTheme="minorEastAsia"/>
        </w:rPr>
      </w:pPr>
    </w:p>
    <w:p w14:paraId="3AB70BB0" w14:textId="13122249" w:rsidR="007A2CFC" w:rsidRDefault="007A2CFC" w:rsidP="00BF44BB">
      <w:pPr>
        <w:rPr>
          <w:ins w:id="2829" w:author="Prieto Bailo, León Enrique" w:date="2023-07-07T08:17:00Z"/>
          <w:rFonts w:eastAsiaTheme="minorEastAsia"/>
        </w:rPr>
      </w:pPr>
      <w:ins w:id="2830" w:author="Prieto Bailo, León Enrique" w:date="2023-07-07T08:14:00Z">
        <w:r>
          <w:rPr>
            <w:rFonts w:eastAsiaTheme="minorEastAsia"/>
          </w:rPr>
          <w:t>Uno de los factores que se observó durante la implementación del sensor de ultrasonidos fue que, a veces</w:t>
        </w:r>
      </w:ins>
      <w:ins w:id="2831" w:author="Prieto Bailo, León Enrique" w:date="2023-07-07T08:15:00Z">
        <w:r>
          <w:rPr>
            <w:rFonts w:eastAsiaTheme="minorEastAsia"/>
          </w:rPr>
          <w:t>, existían lecturas de pulsos que ya habían sido recibidos por el sensor. Esto</w:t>
        </w:r>
      </w:ins>
      <w:ins w:id="2832" w:author="Prieto Bailo, León Enrique" w:date="2023-07-07T08:16:00Z">
        <w:r>
          <w:rPr>
            <w:rFonts w:eastAsiaTheme="minorEastAsia"/>
          </w:rPr>
          <w:t>, debido al relieve del medio, se producía porque</w:t>
        </w:r>
      </w:ins>
      <w:ins w:id="2833" w:author="Prieto Bailo, León Enrique" w:date="2023-07-07T08:17:00Z">
        <w:r>
          <w:rPr>
            <w:rFonts w:eastAsiaTheme="minorEastAsia"/>
          </w:rPr>
          <w:t xml:space="preserve"> </w:t>
        </w:r>
      </w:ins>
      <w:ins w:id="2834" w:author="Prieto Bailo, León Enrique" w:date="2023-07-07T08:18:00Z">
        <w:r>
          <w:rPr>
            <w:rFonts w:eastAsiaTheme="minorEastAsia"/>
          </w:rPr>
          <w:t>había</w:t>
        </w:r>
      </w:ins>
      <w:ins w:id="2835" w:author="Prieto Bailo, León Enrique" w:date="2023-07-07T08:17:00Z">
        <w:r>
          <w:rPr>
            <w:rFonts w:eastAsiaTheme="minorEastAsia"/>
          </w:rPr>
          <w:t xml:space="preserve"> pulsos que rebotaban contra otras superficies y encontraban caminos alternativos a la dirección vertical del dron. Para corregir esto, se implementa un sistema que se encarga de discriminar los pulsos que no correspondan al primero.</w:t>
        </w:r>
      </w:ins>
    </w:p>
    <w:p w14:paraId="3E96F666" w14:textId="77777777" w:rsidR="007A2CFC" w:rsidRDefault="007A2CFC" w:rsidP="00BF44BB">
      <w:pPr>
        <w:rPr>
          <w:ins w:id="2836" w:author="Prieto Bailo, León Enrique" w:date="2023-07-07T08:17:00Z"/>
          <w:rFonts w:eastAsiaTheme="minorEastAsia"/>
        </w:rPr>
      </w:pPr>
    </w:p>
    <w:p w14:paraId="6291A68E" w14:textId="2196B324" w:rsidR="00D51F91" w:rsidDel="007A2CFC" w:rsidRDefault="007A2CFC" w:rsidP="00BF44BB">
      <w:pPr>
        <w:rPr>
          <w:del w:id="2837" w:author="Prieto Bailo, León Enrique" w:date="2023-07-07T08:07:00Z"/>
        </w:rPr>
      </w:pPr>
      <w:ins w:id="2838" w:author="Prieto Bailo, León Enrique" w:date="2023-07-07T08:18:00Z">
        <w:r>
          <w:t xml:space="preserve">Estas lecturas del sensor de </w:t>
        </w:r>
      </w:ins>
      <w:ins w:id="2839" w:author="Prieto Bailo, León Enrique" w:date="2023-07-07T08:19:00Z">
        <w:r>
          <w:t>ultrasonidos</w:t>
        </w:r>
      </w:ins>
      <w:ins w:id="2840" w:author="Prieto Bailo, León Enrique" w:date="2023-07-07T08:18:00Z">
        <w:r>
          <w:t xml:space="preserve"> se empleab</w:t>
        </w:r>
      </w:ins>
      <w:ins w:id="2841" w:author="Prieto Bailo, León Enrique" w:date="2023-07-07T08:19:00Z">
        <w:r>
          <w:t>an para realizar un vuelo de control de altitud a baja altura, correspondiente a una primera versión del “</w:t>
        </w:r>
      </w:ins>
      <w:proofErr w:type="spellStart"/>
      <w:ins w:id="2842" w:author="Prieto Bailo, León Enrique" w:date="2023-07-07T08:20:00Z">
        <w:r>
          <w:t>Altitude</w:t>
        </w:r>
        <w:proofErr w:type="spellEnd"/>
        <w:r>
          <w:t xml:space="preserve"> </w:t>
        </w:r>
        <w:proofErr w:type="spellStart"/>
        <w:r>
          <w:t>Hold</w:t>
        </w:r>
        <w:proofErr w:type="spellEnd"/>
        <w:r>
          <w:t>”</w:t>
        </w:r>
      </w:ins>
      <w:ins w:id="2843" w:author="Prieto Bailo, León Enrique" w:date="2023-07-07T08:19:00Z">
        <w:r>
          <w:t>. Sin embargo, con la implementación del barómetro, esto fue discontinuado.</w:t>
        </w:r>
      </w:ins>
    </w:p>
    <w:p w14:paraId="2D631FB5" w14:textId="6BADDDF8" w:rsidR="007A2CFC" w:rsidRDefault="007A2CFC" w:rsidP="00BF44BB">
      <w:pPr>
        <w:rPr>
          <w:ins w:id="2844" w:author="Prieto Bailo, León Enrique" w:date="2023-07-07T08:20:00Z"/>
        </w:rPr>
      </w:pPr>
    </w:p>
    <w:p w14:paraId="08295AB9" w14:textId="5BB3F2C3" w:rsidR="007A2CFC" w:rsidRDefault="007A2CFC" w:rsidP="00BF44BB">
      <w:pPr>
        <w:rPr>
          <w:ins w:id="2845" w:author="Prieto Bailo, León Enrique" w:date="2023-07-07T08:20:00Z"/>
        </w:rPr>
      </w:pPr>
    </w:p>
    <w:p w14:paraId="1F832BE9" w14:textId="17C03F0F" w:rsidR="007A2CFC" w:rsidRDefault="007A2CFC" w:rsidP="00BF44BB">
      <w:pPr>
        <w:rPr>
          <w:ins w:id="2846" w:author="Prieto Bailo, León Enrique" w:date="2023-07-07T08:24:00Z"/>
        </w:rPr>
      </w:pPr>
      <w:ins w:id="2847" w:author="Prieto Bailo, León Enrique" w:date="2023-07-07T08:21:00Z">
        <w:r>
          <w:lastRenderedPageBreak/>
          <w:t>Durante el desarrollo del método, se vi</w:t>
        </w:r>
      </w:ins>
      <w:ins w:id="2848" w:author="Prieto Bailo, León Enrique" w:date="2023-07-07T08:22:00Z">
        <w:r>
          <w:t>o</w:t>
        </w:r>
      </w:ins>
      <w:ins w:id="2849" w:author="Prieto Bailo, León Enrique" w:date="2023-07-07T08:21:00Z">
        <w:r>
          <w:t xml:space="preserve"> conveniente obtener la señal velocidad a partir de l</w:t>
        </w:r>
      </w:ins>
      <w:ins w:id="2850" w:author="Prieto Bailo, León Enrique" w:date="2023-07-07T08:22:00Z">
        <w:r>
          <w:t>a derivada de la señal</w:t>
        </w:r>
      </w:ins>
      <w:ins w:id="2851" w:author="Prieto Bailo, León Enrique" w:date="2023-07-07T19:56:00Z">
        <w:r w:rsidR="00223A1A">
          <w:t xml:space="preserve"> posición</w:t>
        </w:r>
      </w:ins>
      <w:ins w:id="2852" w:author="Prieto Bailo, León Enrique" w:date="2023-07-07T08:22:00Z">
        <w:r>
          <w:t>, asumiendo ca</w:t>
        </w:r>
      </w:ins>
      <w:ins w:id="2853" w:author="Prieto Bailo, León Enrique" w:date="2023-07-07T08:23:00Z">
        <w:r>
          <w:t>mbios lineales en cada ciclo de ejecución del bucle. Esto se hizo para estudiar la posibilidad de implementar un algoritmo de control que permita hacer ascensos y descensos del dron a una velocidad controlada.</w:t>
        </w:r>
      </w:ins>
    </w:p>
    <w:p w14:paraId="77B5A695" w14:textId="2820C64E" w:rsidR="007A2CFC" w:rsidRDefault="007A2CFC" w:rsidP="00BF44BB">
      <w:pPr>
        <w:rPr>
          <w:ins w:id="2854" w:author="Prieto Bailo, León Enrique" w:date="2023-07-07T08:29:00Z"/>
        </w:rPr>
      </w:pPr>
    </w:p>
    <w:p w14:paraId="0C6475C8" w14:textId="3EB24108" w:rsidR="00C7347D" w:rsidRDefault="00C7347D" w:rsidP="00BF44BB">
      <w:pPr>
        <w:rPr>
          <w:ins w:id="2855" w:author="Prieto Bailo, León Enrique" w:date="2023-07-07T08:29:00Z"/>
        </w:rPr>
      </w:pPr>
    </w:p>
    <w:tbl>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803"/>
        <w:gridCol w:w="850"/>
      </w:tblGrid>
      <w:tr w:rsidR="00C7347D" w:rsidRPr="00DF7B5B" w14:paraId="31B8548C" w14:textId="77777777" w:rsidTr="00AF69C2">
        <w:trPr>
          <w:ins w:id="2856" w:author="Prieto Bailo, León Enrique" w:date="2023-07-07T08:29:00Z"/>
        </w:trPr>
        <w:tc>
          <w:tcPr>
            <w:tcW w:w="850" w:type="dxa"/>
          </w:tcPr>
          <w:p w14:paraId="173A3EB5" w14:textId="77777777" w:rsidR="00C7347D" w:rsidRDefault="00C7347D" w:rsidP="00AF69C2">
            <w:pPr>
              <w:rPr>
                <w:ins w:id="2857" w:author="Prieto Bailo, León Enrique" w:date="2023-07-07T08:29:00Z"/>
              </w:rPr>
            </w:pPr>
          </w:p>
        </w:tc>
        <w:tc>
          <w:tcPr>
            <w:tcW w:w="6803" w:type="dxa"/>
            <w:vAlign w:val="center"/>
          </w:tcPr>
          <w:p w14:paraId="30846705" w14:textId="6642C6A4" w:rsidR="00C7347D" w:rsidRDefault="00C7347D" w:rsidP="00AF69C2">
            <w:pPr>
              <w:jc w:val="center"/>
              <w:rPr>
                <w:ins w:id="2858" w:author="Prieto Bailo, León Enrique" w:date="2023-07-07T08:29:00Z"/>
                <w:rFonts w:eastAsia="Calibri" w:cs="Times New Roman"/>
              </w:rPr>
            </w:pPr>
            <m:oMathPara>
              <m:oMath>
                <m:r>
                  <w:ins w:id="2859" w:author="Prieto Bailo, León Enrique" w:date="2023-07-07T08:29:00Z">
                    <w:rPr>
                      <w:rFonts w:ascii="Cambria Math" w:hAnsi="Cambria Math"/>
                    </w:rPr>
                    <m:t>v=</m:t>
                  </w:ins>
                </m:r>
                <m:f>
                  <m:fPr>
                    <m:ctrlPr>
                      <w:ins w:id="2860" w:author="Prieto Bailo, León Enrique" w:date="2023-07-07T08:29:00Z">
                        <w:rPr>
                          <w:rFonts w:ascii="Cambria Math" w:hAnsi="Cambria Math"/>
                          <w:i/>
                        </w:rPr>
                      </w:ins>
                    </m:ctrlPr>
                  </m:fPr>
                  <m:num>
                    <m:r>
                      <w:ins w:id="2861" w:author="Prieto Bailo, León Enrique" w:date="2023-07-07T08:29:00Z">
                        <w:rPr>
                          <w:rFonts w:ascii="Cambria Math" w:hAnsi="Cambria Math"/>
                        </w:rPr>
                        <m:t>dx</m:t>
                      </w:ins>
                    </m:r>
                  </m:num>
                  <m:den>
                    <m:r>
                      <w:ins w:id="2862" w:author="Prieto Bailo, León Enrique" w:date="2023-07-07T08:29:00Z">
                        <w:rPr>
                          <w:rFonts w:ascii="Cambria Math" w:hAnsi="Cambria Math"/>
                        </w:rPr>
                        <m:t>dt</m:t>
                      </w:ins>
                    </m:r>
                  </m:den>
                </m:f>
                <m:r>
                  <w:ins w:id="2863" w:author="Prieto Bailo, León Enrique" w:date="2023-07-07T08:29:00Z">
                    <w:rPr>
                      <w:rFonts w:ascii="Cambria Math" w:hAnsi="Cambria Math"/>
                    </w:rPr>
                    <m:t>≈</m:t>
                  </w:ins>
                </m:r>
                <m:f>
                  <m:fPr>
                    <m:ctrlPr>
                      <w:ins w:id="2864" w:author="Prieto Bailo, León Enrique" w:date="2023-07-07T08:29:00Z">
                        <w:rPr>
                          <w:rFonts w:ascii="Cambria Math" w:hAnsi="Cambria Math"/>
                          <w:i/>
                        </w:rPr>
                      </w:ins>
                    </m:ctrlPr>
                  </m:fPr>
                  <m:num>
                    <m:r>
                      <w:ins w:id="2865" w:author="Prieto Bailo, León Enrique" w:date="2023-07-07T08:29:00Z">
                        <w:rPr>
                          <w:rFonts w:ascii="Cambria Math" w:hAnsi="Cambria Math"/>
                        </w:rPr>
                        <m:t>∆x</m:t>
                      </w:ins>
                    </m:r>
                    <m:d>
                      <m:dPr>
                        <m:ctrlPr>
                          <w:ins w:id="2866" w:author="Prieto Bailo, León Enrique" w:date="2023-07-07T08:29:00Z">
                            <w:rPr>
                              <w:rFonts w:ascii="Cambria Math" w:hAnsi="Cambria Math"/>
                              <w:i/>
                            </w:rPr>
                          </w:ins>
                        </m:ctrlPr>
                      </m:dPr>
                      <m:e>
                        <m:r>
                          <w:ins w:id="2867" w:author="Prieto Bailo, León Enrique" w:date="2023-07-07T08:29:00Z">
                            <w:rPr>
                              <w:rFonts w:ascii="Cambria Math" w:hAnsi="Cambria Math"/>
                            </w:rPr>
                            <m:t>z</m:t>
                          </w:ins>
                        </m:r>
                      </m:e>
                    </m:d>
                    <m:r>
                      <w:ins w:id="2868" w:author="Prieto Bailo, León Enrique" w:date="2023-07-07T08:29:00Z">
                        <w:rPr>
                          <w:rFonts w:ascii="Cambria Math" w:hAnsi="Cambria Math"/>
                        </w:rPr>
                        <m:t>-∆x(z-1)</m:t>
                      </w:ins>
                    </m:r>
                  </m:num>
                  <m:den>
                    <m:r>
                      <w:ins w:id="2869" w:author="Prieto Bailo, León Enrique" w:date="2023-07-07T08:29:00Z">
                        <w:rPr>
                          <w:rFonts w:ascii="Cambria Math" w:hAnsi="Cambria Math"/>
                        </w:rPr>
                        <m:t>t</m:t>
                      </w:ins>
                    </m:r>
                    <m:d>
                      <m:dPr>
                        <m:ctrlPr>
                          <w:ins w:id="2870" w:author="Prieto Bailo, León Enrique" w:date="2023-07-07T08:29:00Z">
                            <w:rPr>
                              <w:rFonts w:ascii="Cambria Math" w:hAnsi="Cambria Math"/>
                              <w:i/>
                            </w:rPr>
                          </w:ins>
                        </m:ctrlPr>
                      </m:dPr>
                      <m:e>
                        <m:r>
                          <w:ins w:id="2871" w:author="Prieto Bailo, León Enrique" w:date="2023-07-07T08:29:00Z">
                            <w:rPr>
                              <w:rFonts w:ascii="Cambria Math" w:hAnsi="Cambria Math"/>
                            </w:rPr>
                            <m:t>z</m:t>
                          </w:ins>
                        </m:r>
                      </m:e>
                    </m:d>
                    <m:r>
                      <w:ins w:id="2872" w:author="Prieto Bailo, León Enrique" w:date="2023-07-07T08:29:00Z">
                        <w:rPr>
                          <w:rFonts w:ascii="Cambria Math" w:hAnsi="Cambria Math"/>
                        </w:rPr>
                        <m:t>-t(z-1)</m:t>
                      </w:ins>
                    </m:r>
                  </m:den>
                </m:f>
              </m:oMath>
            </m:oMathPara>
          </w:p>
        </w:tc>
        <w:tc>
          <w:tcPr>
            <w:tcW w:w="850" w:type="dxa"/>
            <w:vAlign w:val="center"/>
          </w:tcPr>
          <w:p w14:paraId="6270E64F" w14:textId="42244E9B" w:rsidR="00C7347D" w:rsidRPr="00DF7B5B" w:rsidRDefault="00C7347D" w:rsidP="00AF69C2">
            <w:pPr>
              <w:jc w:val="right"/>
              <w:rPr>
                <w:ins w:id="2873" w:author="Prieto Bailo, León Enrique" w:date="2023-07-07T08:29:00Z"/>
                <w:b/>
                <w:bCs/>
              </w:rPr>
            </w:pPr>
            <w:ins w:id="2874" w:author="Prieto Bailo, León Enrique" w:date="2023-07-07T08:29:00Z">
              <w:r w:rsidRPr="00DF7B5B">
                <w:rPr>
                  <w:b/>
                  <w:bCs/>
                </w:rPr>
                <w:t>(</w:t>
              </w:r>
              <w:r>
                <w:rPr>
                  <w:b/>
                  <w:bCs/>
                </w:rPr>
                <w:t>3</w:t>
              </w:r>
              <w:r w:rsidRPr="00DF7B5B">
                <w:rPr>
                  <w:b/>
                  <w:bCs/>
                </w:rPr>
                <w:t>.</w:t>
              </w:r>
              <w:r>
                <w:rPr>
                  <w:b/>
                  <w:bCs/>
                </w:rPr>
                <w:t>8</w:t>
              </w:r>
              <w:r w:rsidRPr="00DF7B5B">
                <w:rPr>
                  <w:b/>
                  <w:bCs/>
                </w:rPr>
                <w:t>)</w:t>
              </w:r>
            </w:ins>
          </w:p>
        </w:tc>
      </w:tr>
    </w:tbl>
    <w:p w14:paraId="5775B0F0" w14:textId="77777777" w:rsidR="00C7347D" w:rsidRDefault="00C7347D" w:rsidP="00BF44BB">
      <w:pPr>
        <w:rPr>
          <w:ins w:id="2875" w:author="Prieto Bailo, León Enrique" w:date="2023-07-07T08:28:00Z"/>
        </w:rPr>
      </w:pPr>
    </w:p>
    <w:p w14:paraId="28B881E1" w14:textId="77777777" w:rsidR="00C7347D" w:rsidRDefault="00C7347D" w:rsidP="00BF44BB">
      <w:pPr>
        <w:rPr>
          <w:ins w:id="2876" w:author="Prieto Bailo, León Enrique" w:date="2023-07-07T08:24:00Z"/>
        </w:rPr>
      </w:pPr>
    </w:p>
    <w:p w14:paraId="688443FD" w14:textId="37ED7120" w:rsidR="00C7347D" w:rsidRDefault="00C7347D" w:rsidP="00C7347D">
      <w:pPr>
        <w:rPr>
          <w:ins w:id="2877" w:author="Prieto Bailo, León Enrique" w:date="2023-07-07T20:43:00Z"/>
        </w:rPr>
      </w:pPr>
      <w:ins w:id="2878" w:author="Prieto Bailo, León Enrique" w:date="2023-07-07T08:27:00Z">
        <w:r>
          <w:t xml:space="preserve">Aunque, esta idea </w:t>
        </w:r>
      </w:ins>
      <w:ins w:id="2879" w:author="Prieto Bailo, León Enrique" w:date="2023-07-07T08:26:00Z">
        <w:r>
          <w:t>de control vertical de la velocidad empleando el sensor de ultrasonidos fue posteriormente discontinuada</w:t>
        </w:r>
      </w:ins>
      <w:ins w:id="2880" w:author="Prieto Bailo, León Enrique" w:date="2023-07-07T08:27:00Z">
        <w:r>
          <w:t xml:space="preserve">, se ha dejado el cálculo de la señal velocidad </w:t>
        </w:r>
      </w:ins>
      <w:ins w:id="2881" w:author="Prieto Bailo, León Enrique" w:date="2023-07-07T08:28:00Z">
        <w:r>
          <w:t xml:space="preserve">por si algún desarrollador está interesado en aprovecharla. </w:t>
        </w:r>
      </w:ins>
    </w:p>
    <w:p w14:paraId="04C032DB" w14:textId="04D5BF19" w:rsidR="00E56F09" w:rsidRDefault="00E56F09" w:rsidP="00E56F09">
      <w:pPr>
        <w:rPr>
          <w:ins w:id="2882" w:author="Prieto Bailo, León Enrique" w:date="2023-07-07T20:44:00Z"/>
        </w:rPr>
      </w:pPr>
    </w:p>
    <w:p w14:paraId="32CE1317" w14:textId="028F6EF4" w:rsidR="00E56F09" w:rsidRDefault="00E56F09" w:rsidP="00E56F09">
      <w:pPr>
        <w:rPr>
          <w:ins w:id="2883" w:author="Prieto Bailo, León Enrique" w:date="2023-07-07T20:44:00Z"/>
        </w:rPr>
      </w:pPr>
      <w:ins w:id="2884" w:author="Prieto Bailo, León Enrique" w:date="2023-07-07T20:44:00Z">
        <w:r>
          <w:t xml:space="preserve">Finalmente, el sensor de </w:t>
        </w:r>
      </w:ins>
      <w:ins w:id="2885" w:author="Prieto Bailo, León Enrique" w:date="2023-07-07T20:45:00Z">
        <w:r>
          <w:t>ultrasonidos</w:t>
        </w:r>
      </w:ins>
      <w:ins w:id="2886" w:author="Prieto Bailo, León Enrique" w:date="2023-07-07T20:44:00Z">
        <w:r>
          <w:t xml:space="preserve"> se ha empleado como takeoff detector, este takeoff detector ha sido empleado para desactivar la parte integral del controlador cuando el dron no ha despegado, esto evita que el PID funcione en lazo abierto y el integrador no se vuelva inestable</w:t>
        </w:r>
      </w:ins>
      <w:ins w:id="2887" w:author="Prieto Bailo, León Enrique" w:date="2023-07-07T20:45:00Z">
        <w:r>
          <w:t xml:space="preserve"> en el proceso de despegue</w:t>
        </w:r>
      </w:ins>
      <w:ins w:id="2888" w:author="Prieto Bailo, León Enrique" w:date="2023-07-07T20:44:00Z">
        <w:r>
          <w:t xml:space="preserve">. Esto sucede porque los integradores operados en lazo abierto tienden a acumular error cada ciclo y, al no tener la potencia necesaria para volar y estabilizarse, el error tiende a acumularse infinitamente. Si bien existen alternativas para que esto no suceda como limitar la salida del integrador, da mejor sensación al usuario emplear este takeoff detector, ya que la contribución del integrador es completamente nula durante el despegue. </w:t>
        </w:r>
      </w:ins>
    </w:p>
    <w:p w14:paraId="488D1B76" w14:textId="77777777" w:rsidR="004E20B1" w:rsidRDefault="004E20B1" w:rsidP="00BF44BB">
      <w:pPr>
        <w:rPr>
          <w:ins w:id="2889" w:author="Prieto Bailo, León Enrique" w:date="2023-07-07T08:07:00Z"/>
        </w:rPr>
      </w:pPr>
    </w:p>
    <w:p w14:paraId="0212F1AD" w14:textId="77777777" w:rsidR="00CC74AC" w:rsidRPr="0065147A" w:rsidRDefault="00CC74AC" w:rsidP="00BF44BB"/>
    <w:p w14:paraId="1A5DA7E1" w14:textId="5AD61ECA" w:rsidR="00DA4D76" w:rsidRPr="0065147A" w:rsidRDefault="00934368" w:rsidP="00696319">
      <w:pPr>
        <w:pStyle w:val="Heading4"/>
        <w:spacing w:before="0"/>
      </w:pPr>
      <w:r w:rsidRPr="0065147A">
        <w:t>Cálculo</w:t>
      </w:r>
      <w:r w:rsidR="00DA4D76" w:rsidRPr="0065147A">
        <w:t xml:space="preserve"> del error de control y </w:t>
      </w:r>
      <w:proofErr w:type="spellStart"/>
      <w:r w:rsidR="00DA4D76" w:rsidRPr="0065147A">
        <w:t>PIDs</w:t>
      </w:r>
      <w:proofErr w:type="spellEnd"/>
      <w:r w:rsidR="00196168">
        <w:t>.</w:t>
      </w:r>
    </w:p>
    <w:p w14:paraId="49DCFED7" w14:textId="77777777" w:rsidR="009C4A20" w:rsidRDefault="009C4A20" w:rsidP="00BF44BB"/>
    <w:p w14:paraId="61C7719C" w14:textId="32E584B1" w:rsidR="00DA4D76" w:rsidRDefault="00112F6D" w:rsidP="00CC74AC">
      <w:r w:rsidRPr="00112F6D">
        <w:t>Este módulo se encarga de comparar las señales correspondientes a la referencia y la medida, calcular el error de control y aplicar los algoritmos PID. Es</w:t>
      </w:r>
      <w:r>
        <w:t xml:space="preserve"> </w:t>
      </w:r>
      <w:r w:rsidRPr="00112F6D">
        <w:t>el núcleo del algoritmo de control, ya que determina cómo responder a los errores en las magnitudes que deseamos controlar.</w:t>
      </w:r>
    </w:p>
    <w:p w14:paraId="1280F9B5" w14:textId="2E6AC38B" w:rsidR="00A018DD" w:rsidRDefault="00A018DD" w:rsidP="00BF44BB"/>
    <w:p w14:paraId="02053242" w14:textId="141D0517" w:rsidR="00A018DD" w:rsidRDefault="00A018DD" w:rsidP="00A018DD">
      <w:r>
        <w:t xml:space="preserve">Estas tareas se realizan dentro de la subrutina principal denominada </w:t>
      </w:r>
      <w:proofErr w:type="spellStart"/>
      <w:r w:rsidRPr="00A018DD">
        <w:rPr>
          <w:rFonts w:ascii="Courier New" w:hAnsi="Courier New" w:cs="Courier New"/>
        </w:rPr>
        <w:t>controllers</w:t>
      </w:r>
      <w:proofErr w:type="spellEnd"/>
      <w:r w:rsidRPr="00A018DD">
        <w:t>.</w:t>
      </w:r>
      <w:r>
        <w:t xml:space="preserve"> Aquí se encuentran todos los métodos que se encargan de aplicar los PID al algoritmo de control. Este módulo, se encarga de recuperar los datos recibidos de </w:t>
      </w:r>
      <w:proofErr w:type="spellStart"/>
      <w:r w:rsidRPr="00A018DD">
        <w:rPr>
          <w:rFonts w:ascii="Courier New" w:hAnsi="Courier New" w:cs="Courier New"/>
        </w:rPr>
        <w:t>reference_computation</w:t>
      </w:r>
      <w:proofErr w:type="spellEnd"/>
      <w:r>
        <w:t xml:space="preserve"> y </w:t>
      </w:r>
      <w:proofErr w:type="spellStart"/>
      <w:r w:rsidRPr="00A018DD">
        <w:rPr>
          <w:rFonts w:ascii="Courier New" w:hAnsi="Courier New" w:cs="Courier New"/>
        </w:rPr>
        <w:t>read_units</w:t>
      </w:r>
      <w:proofErr w:type="spellEnd"/>
      <w:r>
        <w:t xml:space="preserve"> para obtener las señales de referencia y las señales de los sensores y realizar los cálculos del error de control. </w:t>
      </w:r>
    </w:p>
    <w:p w14:paraId="1C65C294" w14:textId="77777777" w:rsidR="00A018DD" w:rsidRDefault="00A018DD" w:rsidP="00A018DD"/>
    <w:p w14:paraId="06E66EE1" w14:textId="17767549" w:rsidR="00A018DD" w:rsidRDefault="00A018DD" w:rsidP="00A018DD">
      <w:r>
        <w:t>Todos los controladores que se han empleado en este proyecto son de tipo PID (</w:t>
      </w:r>
      <w:proofErr w:type="spellStart"/>
      <w:r>
        <w:t>Proportional</w:t>
      </w:r>
      <w:proofErr w:type="spellEnd"/>
      <w:r>
        <w:t xml:space="preserve">-Integral-Derivative). Un PID es una función de transferencia empleada para controlar un sistema de lazo cerrado y es el controlador más popular para este tipo de aplicaciones. </w:t>
      </w:r>
    </w:p>
    <w:p w14:paraId="51386050" w14:textId="77777777" w:rsidR="00A018DD" w:rsidRDefault="00A018DD" w:rsidP="00A018DD"/>
    <w:p w14:paraId="7AD3CE33" w14:textId="77777777" w:rsidR="00A018DD" w:rsidRDefault="00A018DD" w:rsidP="00A018DD">
      <w:r>
        <w:lastRenderedPageBreak/>
        <w:t>El término "proporcional" se refiere a que la acción de control es proporcional al error entre el valor deseado y el valor medido del proceso. El componente proporcional responde de manera directamente proporcional al error, lo que significa que cuanto mayor sea el error, mayor será la acción correctiva.</w:t>
      </w:r>
    </w:p>
    <w:p w14:paraId="2A9A855F" w14:textId="77777777" w:rsidR="00A018DD" w:rsidRDefault="00A018DD" w:rsidP="00A018DD"/>
    <w:p w14:paraId="04FB5752" w14:textId="77777777" w:rsidR="00A018DD" w:rsidRDefault="00A018DD" w:rsidP="00A018DD">
      <w:r>
        <w:t>El término "integral" se refiere a la acumulación del error a lo largo del tiempo. Este componente toma en cuenta la suma acumulada de los errores pasados y corrige el control en función de esta integral. Ayuda a eliminar el error acumulado y a reducir el error en estado estacionario.</w:t>
      </w:r>
    </w:p>
    <w:p w14:paraId="3951950B" w14:textId="77777777" w:rsidR="00A018DD" w:rsidRDefault="00A018DD" w:rsidP="00A018DD"/>
    <w:p w14:paraId="09CF9FF1" w14:textId="49936ED2" w:rsidR="00A018DD" w:rsidRDefault="00A018DD" w:rsidP="00A018DD">
      <w:r>
        <w:t>El término "derivativo" se refiere a la tasa de cambio del error. Este componente ayuda a predecir cómo cambiará el error en el futuro y permite realizar correcciones anticipadas. Ayuda a reducir la velocidad de respuesta y en la estabilidad del sistema.</w:t>
      </w:r>
    </w:p>
    <w:p w14:paraId="7D3784F6" w14:textId="3343455F" w:rsidR="00A018DD" w:rsidRDefault="00A018DD" w:rsidP="00A018DD"/>
    <w:p w14:paraId="36C91A17" w14:textId="76DA4A91" w:rsidR="00A018DD" w:rsidRPr="006C3E66" w:rsidRDefault="00A018DD" w:rsidP="00A018DD">
      <w:del w:id="2890" w:author="Prieto Bailo, León Enrique" w:date="2023-07-06T00:23:00Z">
        <w:r w:rsidRPr="006C3E66" w:rsidDel="006C3E66">
          <w:delText xml:space="preserve">Este método se ha separado en la ejecución de las siguientes subrutinas: </w:delText>
        </w:r>
      </w:del>
      <w:ins w:id="2891" w:author="Prieto Bailo, León Enrique" w:date="2023-07-06T00:23:00Z">
        <w:r w:rsidR="006C3E66" w:rsidRPr="006C3E66">
          <w:t xml:space="preserve">La ejecución de este </w:t>
        </w:r>
      </w:ins>
      <w:ins w:id="2892" w:author="Prieto Bailo, León Enrique" w:date="2023-07-06T00:24:00Z">
        <w:r w:rsidR="006C3E66" w:rsidRPr="006C3E66">
          <w:t>módulo</w:t>
        </w:r>
      </w:ins>
      <w:ins w:id="2893" w:author="Prieto Bailo, León Enrique" w:date="2023-07-06T00:23:00Z">
        <w:r w:rsidR="006C3E66" w:rsidRPr="006C3E66">
          <w:t xml:space="preserve"> se ha dividido como se muestra en la </w:t>
        </w:r>
      </w:ins>
      <w:ins w:id="2894" w:author="Prieto Bailo, León Enrique" w:date="2023-07-06T00:24:00Z">
        <w:r w:rsidR="006C3E66" w:rsidRPr="006C3E66">
          <w:fldChar w:fldCharType="begin"/>
        </w:r>
        <w:r w:rsidR="006C3E66" w:rsidRPr="006C3E66">
          <w:instrText xml:space="preserve"> REF _Ref139495466 \h </w:instrText>
        </w:r>
      </w:ins>
      <w:r w:rsidR="006C3E66" w:rsidRPr="006C3E66">
        <w:rPr>
          <w:rPrChange w:id="2895" w:author="Prieto Bailo, León Enrique" w:date="2023-07-06T00:24:00Z">
            <w:rPr>
              <w:b/>
              <w:bCs/>
            </w:rPr>
          </w:rPrChange>
        </w:rPr>
        <w:instrText xml:space="preserve"> \* MERGEFORMAT </w:instrText>
      </w:r>
      <w:r w:rsidR="006C3E66" w:rsidRPr="006C3E66">
        <w:fldChar w:fldCharType="separate"/>
      </w:r>
      <w:ins w:id="2896" w:author="Prieto Bailo, León Enrique" w:date="2023-07-09T17:01:00Z">
        <w:r w:rsidR="00B055D0" w:rsidRPr="00B055D0">
          <w:rPr>
            <w:rPrChange w:id="2897" w:author="Prieto Bailo, León Enrique" w:date="2023-07-09T17:01:00Z">
              <w:rPr>
                <w:b/>
                <w:bCs/>
              </w:rPr>
            </w:rPrChange>
          </w:rPr>
          <w:t xml:space="preserve">Fig. </w:t>
        </w:r>
        <w:r w:rsidR="00B055D0" w:rsidRPr="00B055D0">
          <w:rPr>
            <w:noProof/>
            <w:rPrChange w:id="2898" w:author="Prieto Bailo, León Enrique" w:date="2023-07-09T17:01:00Z">
              <w:rPr>
                <w:b/>
                <w:bCs/>
                <w:noProof/>
              </w:rPr>
            </w:rPrChange>
          </w:rPr>
          <w:t>3</w:t>
        </w:r>
        <w:r w:rsidR="00B055D0" w:rsidRPr="00B055D0">
          <w:rPr>
            <w:noProof/>
            <w:rPrChange w:id="2899" w:author="Prieto Bailo, León Enrique" w:date="2023-07-09T17:01:00Z">
              <w:rPr>
                <w:b/>
                <w:bCs/>
              </w:rPr>
            </w:rPrChange>
          </w:rPr>
          <w:t>.</w:t>
        </w:r>
        <w:r w:rsidR="00B055D0" w:rsidRPr="00B055D0">
          <w:rPr>
            <w:noProof/>
            <w:rPrChange w:id="2900" w:author="Prieto Bailo, León Enrique" w:date="2023-07-09T17:01:00Z">
              <w:rPr>
                <w:b/>
                <w:bCs/>
                <w:noProof/>
              </w:rPr>
            </w:rPrChange>
          </w:rPr>
          <w:t>8</w:t>
        </w:r>
      </w:ins>
      <w:ins w:id="2901" w:author="Prieto Bailo, León Enrique" w:date="2023-07-06T00:24:00Z">
        <w:r w:rsidR="006C3E66" w:rsidRPr="006C3E66">
          <w:fldChar w:fldCharType="end"/>
        </w:r>
        <w:r w:rsidR="006C3E66" w:rsidRPr="006C3E66">
          <w:t>.</w:t>
        </w:r>
      </w:ins>
    </w:p>
    <w:p w14:paraId="3D335DB4" w14:textId="6BA0E841" w:rsidR="00A018DD" w:rsidRDefault="00A018DD" w:rsidP="00A018DD">
      <w:pPr>
        <w:rPr>
          <w:ins w:id="2902" w:author="Prieto Bailo, León Enrique" w:date="2023-07-07T22:01:00Z"/>
        </w:rPr>
      </w:pPr>
    </w:p>
    <w:p w14:paraId="16FAEA8B" w14:textId="77777777" w:rsidR="004732E6" w:rsidRDefault="004732E6" w:rsidP="00A018DD">
      <w:pPr>
        <w:rPr>
          <w:ins w:id="2903" w:author="Prieto Bailo, León Enrique" w:date="2023-07-06T00:01:00Z"/>
        </w:rPr>
      </w:pPr>
    </w:p>
    <w:p w14:paraId="6C9761D1" w14:textId="73D06E77" w:rsidR="009F758B" w:rsidRDefault="004732E6">
      <w:pPr>
        <w:jc w:val="center"/>
        <w:pPrChange w:id="2904" w:author="Prieto Bailo, León Enrique" w:date="2023-07-07T22:01:00Z">
          <w:pPr/>
        </w:pPrChange>
      </w:pPr>
      <w:ins w:id="2905" w:author="Prieto Bailo, León Enrique" w:date="2023-07-07T22:01:00Z">
        <w:r w:rsidRPr="004732E6">
          <w:rPr>
            <w:noProof/>
          </w:rPr>
          <w:drawing>
            <wp:inline distT="0" distB="0" distL="0" distR="0" wp14:anchorId="1E2ABEB3" wp14:editId="5C79218D">
              <wp:extent cx="3840057" cy="3780000"/>
              <wp:effectExtent l="0" t="0" r="8255"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840057" cy="3780000"/>
                      </a:xfrm>
                      <a:prstGeom prst="rect">
                        <a:avLst/>
                      </a:prstGeom>
                    </pic:spPr>
                  </pic:pic>
                </a:graphicData>
              </a:graphic>
            </wp:inline>
          </w:drawing>
        </w:r>
      </w:ins>
    </w:p>
    <w:p w14:paraId="2707E9DA" w14:textId="2926A824" w:rsidR="00704136" w:rsidRDefault="00A018DD" w:rsidP="00704136">
      <w:pPr>
        <w:keepNext/>
        <w:jc w:val="center"/>
      </w:pPr>
      <w:del w:id="2906" w:author="Prieto Bailo, León Enrique" w:date="2023-07-06T00:00:00Z">
        <w:r w:rsidRPr="00A018DD" w:rsidDel="009F758B">
          <w:rPr>
            <w:noProof/>
          </w:rPr>
          <w:drawing>
            <wp:inline distT="0" distB="0" distL="0" distR="0" wp14:anchorId="4C1FDE43" wp14:editId="4B0D3FF3">
              <wp:extent cx="3432840" cy="378000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432840" cy="3780000"/>
                      </a:xfrm>
                      <a:prstGeom prst="rect">
                        <a:avLst/>
                      </a:prstGeom>
                    </pic:spPr>
                  </pic:pic>
                </a:graphicData>
              </a:graphic>
            </wp:inline>
          </w:drawing>
        </w:r>
      </w:del>
    </w:p>
    <w:p w14:paraId="5610422B" w14:textId="0A84351E" w:rsidR="00704136" w:rsidDel="00D36AEB" w:rsidRDefault="00704136" w:rsidP="00704136">
      <w:pPr>
        <w:keepNext/>
        <w:jc w:val="center"/>
        <w:rPr>
          <w:del w:id="2907" w:author="Prieto Bailo, León Enrique" w:date="2023-07-07T23:26:00Z"/>
        </w:rPr>
      </w:pPr>
    </w:p>
    <w:p w14:paraId="420A0FCA" w14:textId="0F1D8951" w:rsidR="00A018DD" w:rsidRDefault="00704136" w:rsidP="00704136">
      <w:pPr>
        <w:pStyle w:val="Caption"/>
        <w:jc w:val="center"/>
      </w:pPr>
      <w:bookmarkStart w:id="2908" w:name="_Ref139495466"/>
      <w:r w:rsidRPr="00704136">
        <w:rPr>
          <w:b/>
          <w:bCs/>
        </w:rPr>
        <w:t xml:space="preserve">Fig. </w:t>
      </w:r>
      <w:ins w:id="2909"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2910"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2911" w:author="Prieto Bailo, León Enrique" w:date="2023-07-09T17:01:00Z">
        <w:r w:rsidR="00B055D0">
          <w:rPr>
            <w:b/>
            <w:bCs/>
            <w:noProof/>
          </w:rPr>
          <w:t>8</w:t>
        </w:r>
      </w:ins>
      <w:ins w:id="2912" w:author="Prieto Bailo, León Enrique" w:date="2023-07-07T18:33:00Z">
        <w:r w:rsidR="00C03F4A">
          <w:rPr>
            <w:b/>
            <w:bCs/>
          </w:rPr>
          <w:fldChar w:fldCharType="end"/>
        </w:r>
      </w:ins>
      <w:bookmarkEnd w:id="2908"/>
      <w:ins w:id="2913" w:author="León Prieto" w:date="2023-07-05T01:21:00Z">
        <w:del w:id="2914" w:author="Prieto Bailo, León Enrique" w:date="2023-07-05T22:01:00Z">
          <w:r w:rsidR="002D6336" w:rsidDel="00FA48AA">
            <w:rPr>
              <w:b/>
              <w:bCs/>
            </w:rPr>
            <w:fldChar w:fldCharType="begin"/>
          </w:r>
          <w:r w:rsidR="002D6336" w:rsidDel="00FA48AA">
            <w:rPr>
              <w:b/>
              <w:bCs/>
            </w:rPr>
            <w:delInstrText xml:space="preserve"> STYLEREF 1 \s </w:delInstrText>
          </w:r>
        </w:del>
      </w:ins>
      <w:del w:id="2915" w:author="Prieto Bailo, León Enrique" w:date="2023-07-05T22:01:00Z">
        <w:r w:rsidR="002D6336" w:rsidDel="00FA48AA">
          <w:rPr>
            <w:b/>
            <w:bCs/>
          </w:rPr>
          <w:fldChar w:fldCharType="separate"/>
        </w:r>
        <w:r w:rsidR="002D6336" w:rsidDel="00FA48AA">
          <w:rPr>
            <w:b/>
            <w:bCs/>
            <w:noProof/>
          </w:rPr>
          <w:delText>3</w:delText>
        </w:r>
      </w:del>
      <w:ins w:id="2916" w:author="León Prieto" w:date="2023-07-05T01:21:00Z">
        <w:del w:id="2917"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2918" w:author="Prieto Bailo, León Enrique" w:date="2023-07-05T22:01:00Z">
        <w:r w:rsidR="002D6336" w:rsidDel="00FA48AA">
          <w:rPr>
            <w:b/>
            <w:bCs/>
          </w:rPr>
          <w:fldChar w:fldCharType="separate"/>
        </w:r>
      </w:del>
      <w:ins w:id="2919" w:author="León Prieto" w:date="2023-07-05T01:21:00Z">
        <w:del w:id="2920" w:author="Prieto Bailo, León Enrique" w:date="2023-07-05T22:01:00Z">
          <w:r w:rsidR="002D6336" w:rsidDel="00FA48AA">
            <w:rPr>
              <w:b/>
              <w:bCs/>
              <w:noProof/>
            </w:rPr>
            <w:delText>8</w:delText>
          </w:r>
          <w:r w:rsidR="002D6336" w:rsidDel="00FA48AA">
            <w:rPr>
              <w:b/>
              <w:bCs/>
            </w:rPr>
            <w:fldChar w:fldCharType="end"/>
          </w:r>
        </w:del>
      </w:ins>
      <w:ins w:id="2921" w:author="Omega" w:date="2023-07-05T00:09:00Z">
        <w:del w:id="2922" w:author="León Prieto" w:date="2023-07-05T01:21:00Z">
          <w:r w:rsidR="00A2508E" w:rsidDel="002D6336">
            <w:rPr>
              <w:b/>
              <w:bCs/>
            </w:rPr>
            <w:fldChar w:fldCharType="begin"/>
          </w:r>
          <w:r w:rsidR="00A2508E" w:rsidDel="002D6336">
            <w:rPr>
              <w:b/>
              <w:bCs/>
            </w:rPr>
            <w:delInstrText xml:space="preserve"> STYLEREF 1 \s </w:delInstrText>
          </w:r>
        </w:del>
      </w:ins>
      <w:del w:id="2923" w:author="León Prieto" w:date="2023-07-05T01:21:00Z">
        <w:r w:rsidR="00A2508E" w:rsidDel="002D6336">
          <w:rPr>
            <w:b/>
            <w:bCs/>
          </w:rPr>
          <w:fldChar w:fldCharType="separate"/>
        </w:r>
        <w:r w:rsidR="00A2508E" w:rsidDel="002D6336">
          <w:rPr>
            <w:b/>
            <w:bCs/>
            <w:noProof/>
          </w:rPr>
          <w:delText>3</w:delText>
        </w:r>
      </w:del>
      <w:ins w:id="2924" w:author="Omega" w:date="2023-07-05T00:09:00Z">
        <w:del w:id="2925"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2926" w:author="León Prieto" w:date="2023-07-05T01:21:00Z">
        <w:r w:rsidR="00A2508E" w:rsidDel="002D6336">
          <w:rPr>
            <w:b/>
            <w:bCs/>
          </w:rPr>
          <w:fldChar w:fldCharType="separate"/>
        </w:r>
      </w:del>
      <w:ins w:id="2927" w:author="Omega" w:date="2023-07-05T00:09:00Z">
        <w:del w:id="2928" w:author="León Prieto" w:date="2023-07-05T01:21:00Z">
          <w:r w:rsidR="00A2508E" w:rsidDel="002D6336">
            <w:rPr>
              <w:b/>
              <w:bCs/>
              <w:noProof/>
            </w:rPr>
            <w:delText>8</w:delText>
          </w:r>
          <w:r w:rsidR="00A2508E" w:rsidDel="002D6336">
            <w:rPr>
              <w:b/>
              <w:bCs/>
            </w:rPr>
            <w:fldChar w:fldCharType="end"/>
          </w:r>
        </w:del>
      </w:ins>
      <w:ins w:id="2929" w:author="Prieto Bailo, León Enrique" w:date="2023-07-04T22:10:00Z">
        <w:del w:id="2930" w:author="Omega" w:date="2023-07-05T00:09:00Z">
          <w:r w:rsidR="001C4FE6" w:rsidDel="00A2508E">
            <w:rPr>
              <w:b/>
              <w:bCs/>
            </w:rPr>
            <w:fldChar w:fldCharType="begin"/>
          </w:r>
          <w:r w:rsidR="001C4FE6" w:rsidDel="00A2508E">
            <w:rPr>
              <w:b/>
              <w:bCs/>
            </w:rPr>
            <w:delInstrText xml:space="preserve"> STYLEREF 1 \s </w:delInstrText>
          </w:r>
        </w:del>
      </w:ins>
      <w:del w:id="2931" w:author="Omega" w:date="2023-07-05T00:09:00Z">
        <w:r w:rsidR="001C4FE6" w:rsidDel="00A2508E">
          <w:rPr>
            <w:b/>
            <w:bCs/>
          </w:rPr>
          <w:fldChar w:fldCharType="separate"/>
        </w:r>
        <w:r w:rsidR="001C4FE6" w:rsidDel="00A2508E">
          <w:rPr>
            <w:b/>
            <w:bCs/>
            <w:noProof/>
          </w:rPr>
          <w:delText>3</w:delText>
        </w:r>
      </w:del>
      <w:ins w:id="2932" w:author="Prieto Bailo, León Enrique" w:date="2023-07-04T22:10:00Z">
        <w:del w:id="2933"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2934" w:author="Omega" w:date="2023-07-05T00:09:00Z">
        <w:r w:rsidR="001C4FE6" w:rsidDel="00A2508E">
          <w:rPr>
            <w:b/>
            <w:bCs/>
          </w:rPr>
          <w:fldChar w:fldCharType="separate"/>
        </w:r>
      </w:del>
      <w:ins w:id="2935" w:author="Prieto Bailo, León Enrique" w:date="2023-07-04T22:10:00Z">
        <w:del w:id="2936" w:author="Omega" w:date="2023-07-05T00:09:00Z">
          <w:r w:rsidR="001C4FE6" w:rsidDel="00A2508E">
            <w:rPr>
              <w:b/>
              <w:bCs/>
              <w:noProof/>
            </w:rPr>
            <w:delText>8</w:delText>
          </w:r>
          <w:r w:rsidR="001C4FE6" w:rsidDel="00A2508E">
            <w:rPr>
              <w:b/>
              <w:bCs/>
            </w:rPr>
            <w:fldChar w:fldCharType="end"/>
          </w:r>
        </w:del>
      </w:ins>
      <w:del w:id="2937"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1A6BC6"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2938" w:author="Prieto Bailo, León Enrique" w:date="2023-07-03T20:59:00Z">
        <w:r w:rsidR="00AB4A2C" w:rsidDel="001A6BC6">
          <w:rPr>
            <w:b/>
            <w:bCs/>
            <w:noProof/>
          </w:rPr>
          <w:delText>7</w:delText>
        </w:r>
      </w:del>
      <w:del w:id="2939" w:author="Prieto Bailo, León Enrique" w:date="2023-07-04T20:59:00Z">
        <w:r w:rsidR="00AB4A2C" w:rsidDel="00E86E6E">
          <w:rPr>
            <w:b/>
            <w:bCs/>
          </w:rPr>
          <w:fldChar w:fldCharType="end"/>
        </w:r>
      </w:del>
      <w:r w:rsidRPr="00704136">
        <w:rPr>
          <w:b/>
          <w:bCs/>
        </w:rPr>
        <w:t>.</w:t>
      </w:r>
      <w:r>
        <w:t xml:space="preserve"> </w:t>
      </w:r>
      <w:r w:rsidRPr="00BC742E">
        <w:t xml:space="preserve">Estructura procedimental de la </w:t>
      </w:r>
      <w:r>
        <w:t>ejecución de los controladores.</w:t>
      </w:r>
    </w:p>
    <w:p w14:paraId="00DF0410" w14:textId="2BF784A7" w:rsidR="00A018DD" w:rsidRDefault="00A018DD" w:rsidP="00A018DD"/>
    <w:p w14:paraId="51A8BF60" w14:textId="77777777" w:rsidR="002E6CCE" w:rsidRDefault="002E6CCE" w:rsidP="00A018DD"/>
    <w:p w14:paraId="55F4DC35" w14:textId="696FA166" w:rsidR="00A018DD" w:rsidRDefault="00A018DD" w:rsidP="00A018DD">
      <w:proofErr w:type="spellStart"/>
      <w:r w:rsidRPr="00A018DD">
        <w:rPr>
          <w:rFonts w:ascii="Courier New" w:eastAsia="Times New Roman" w:hAnsi="Courier New" w:cs="Courier New"/>
          <w:b/>
          <w:bCs/>
          <w:color w:val="000000"/>
          <w:szCs w:val="24"/>
          <w:lang w:eastAsia="es-ES"/>
        </w:rPr>
        <w:t>cnt_attitude_</w:t>
      </w:r>
      <w:proofErr w:type="gramStart"/>
      <w:r w:rsidRPr="00A018DD">
        <w:rPr>
          <w:rFonts w:ascii="Courier New" w:eastAsia="Times New Roman" w:hAnsi="Courier New" w:cs="Courier New"/>
          <w:b/>
          <w:bCs/>
          <w:color w:val="000000"/>
          <w:szCs w:val="24"/>
          <w:lang w:eastAsia="es-ES"/>
        </w:rPr>
        <w:t>sp</w:t>
      </w:r>
      <w:proofErr w:type="spellEnd"/>
      <w:r w:rsidRPr="00A018DD">
        <w:rPr>
          <w:rFonts w:ascii="Courier New" w:eastAsia="Times New Roman" w:hAnsi="Courier New" w:cs="Courier New"/>
          <w:b/>
          <w:bCs/>
          <w:color w:val="000000"/>
          <w:szCs w:val="24"/>
          <w:lang w:eastAsia="es-ES"/>
        </w:rPr>
        <w:t>(</w:t>
      </w:r>
      <w:proofErr w:type="gramEnd"/>
      <w:r w:rsidRPr="00A018DD">
        <w:rPr>
          <w:rFonts w:ascii="Courier New" w:eastAsia="Times New Roman" w:hAnsi="Courier New" w:cs="Courier New"/>
          <w:b/>
          <w:bCs/>
          <w:color w:val="000000"/>
          <w:szCs w:val="24"/>
          <w:lang w:eastAsia="es-ES"/>
        </w:rPr>
        <w:t>)</w:t>
      </w:r>
      <w:r>
        <w:t xml:space="preserve">: Este método se encarga de convertir las lecturas proporcionadas por la radio en referencias a seguir. Lo primero que hace es establecer una banda muerta para las lecturas de los </w:t>
      </w:r>
      <w:proofErr w:type="spellStart"/>
      <w:r>
        <w:t>sticks</w:t>
      </w:r>
      <w:proofErr w:type="spellEnd"/>
      <w:r>
        <w:t xml:space="preserve"> de la radio, esto es útil porque así evitamos derivas producidas por fallos en la calibración de la radio o por ruido en la señal recibida</w:t>
      </w:r>
      <w:del w:id="2940" w:author="Prieto Bailo, León Enrique" w:date="2023-07-07T20:00:00Z">
        <w:r w:rsidDel="00CB39D2">
          <w:delText xml:space="preserve"> de la radio</w:delText>
        </w:r>
      </w:del>
      <w:r>
        <w:t xml:space="preserve">. Posteriormente, se centran en cero los valores </w:t>
      </w:r>
      <w:r>
        <w:lastRenderedPageBreak/>
        <w:t xml:space="preserve">de manera que oscilan entre </w:t>
      </w:r>
      <w:r>
        <w:rPr>
          <w:rFonts w:cs="Arial"/>
        </w:rPr>
        <w:t>±</w:t>
      </w:r>
      <w:r>
        <w:t xml:space="preserve">500 </w:t>
      </w:r>
      <w:r>
        <w:rPr>
          <w:rFonts w:cs="Arial"/>
        </w:rPr>
        <w:t>µ</w:t>
      </w:r>
      <w:r>
        <w:t xml:space="preserve">s. Finalmente se obtiene el cálculo del error de control restando la señal referencia de la radio de la medida que entrega la IMU. El mismo proceso se repite con roll, pitch y </w:t>
      </w:r>
      <w:proofErr w:type="spellStart"/>
      <w:r>
        <w:t>yaw</w:t>
      </w:r>
      <w:proofErr w:type="spellEnd"/>
      <w:r>
        <w:t>.</w:t>
      </w:r>
    </w:p>
    <w:p w14:paraId="2DB0CD6C" w14:textId="77777777" w:rsidR="00A018DD" w:rsidRPr="0065147A" w:rsidRDefault="00A018DD" w:rsidP="00A018DD"/>
    <w:p w14:paraId="2F0D24BC" w14:textId="77777777" w:rsidR="00096E0F" w:rsidRDefault="00A018DD" w:rsidP="00A018DD">
      <w:pPr>
        <w:rPr>
          <w:ins w:id="2941" w:author="Prieto Bailo, León Enrique" w:date="2023-07-07T20:39:00Z"/>
        </w:rPr>
      </w:pPr>
      <w:proofErr w:type="spellStart"/>
      <w:r w:rsidRPr="00DB6995">
        <w:rPr>
          <w:rFonts w:ascii="Courier New" w:eastAsia="Times New Roman" w:hAnsi="Courier New" w:cs="Courier New"/>
          <w:b/>
          <w:bCs/>
          <w:color w:val="000000"/>
          <w:szCs w:val="24"/>
          <w:lang w:eastAsia="es-ES"/>
        </w:rPr>
        <w:t>cnt_a</w:t>
      </w:r>
      <w:ins w:id="2942" w:author="Prieto Bailo, León Enrique" w:date="2023-07-07T20:27:00Z">
        <w:r w:rsidR="00752E66">
          <w:rPr>
            <w:rFonts w:ascii="Courier New" w:eastAsia="Times New Roman" w:hAnsi="Courier New" w:cs="Courier New"/>
            <w:b/>
            <w:bCs/>
            <w:color w:val="000000"/>
            <w:szCs w:val="24"/>
            <w:lang w:eastAsia="es-ES"/>
          </w:rPr>
          <w:t>t</w:t>
        </w:r>
      </w:ins>
      <w:del w:id="2943" w:author="Prieto Bailo, León Enrique" w:date="2023-07-07T20:27:00Z">
        <w:r w:rsidRPr="00DB6995" w:rsidDel="00752E66">
          <w:rPr>
            <w:rFonts w:ascii="Courier New" w:eastAsia="Times New Roman" w:hAnsi="Courier New" w:cs="Courier New"/>
            <w:b/>
            <w:bCs/>
            <w:color w:val="000000"/>
            <w:szCs w:val="24"/>
            <w:lang w:eastAsia="es-ES"/>
          </w:rPr>
          <w:delText>t</w:delText>
        </w:r>
      </w:del>
      <w:r w:rsidRPr="00DB6995">
        <w:rPr>
          <w:rFonts w:ascii="Courier New" w:eastAsia="Times New Roman" w:hAnsi="Courier New" w:cs="Courier New"/>
          <w:b/>
          <w:bCs/>
          <w:color w:val="000000"/>
          <w:szCs w:val="24"/>
          <w:lang w:eastAsia="es-ES"/>
        </w:rPr>
        <w:t>titude_</w:t>
      </w:r>
      <w:proofErr w:type="gramStart"/>
      <w:r w:rsidRPr="00DB6995">
        <w:rPr>
          <w:rFonts w:ascii="Courier New" w:eastAsia="Times New Roman" w:hAnsi="Courier New" w:cs="Courier New"/>
          <w:b/>
          <w:bCs/>
          <w:color w:val="000000"/>
          <w:szCs w:val="24"/>
          <w:lang w:eastAsia="es-ES"/>
        </w:rPr>
        <w:t>pid</w:t>
      </w:r>
      <w:proofErr w:type="spellEnd"/>
      <w:r w:rsidRPr="00DB6995">
        <w:rPr>
          <w:rFonts w:ascii="Courier New" w:eastAsia="Times New Roman" w:hAnsi="Courier New" w:cs="Courier New"/>
          <w:b/>
          <w:bCs/>
          <w:color w:val="000000"/>
          <w:szCs w:val="24"/>
          <w:lang w:eastAsia="es-ES"/>
        </w:rPr>
        <w:t>(</w:t>
      </w:r>
      <w:proofErr w:type="gramEnd"/>
      <w:r w:rsidRPr="00DB6995">
        <w:rPr>
          <w:rFonts w:ascii="Courier New" w:eastAsia="Times New Roman" w:hAnsi="Courier New" w:cs="Courier New"/>
          <w:b/>
          <w:bCs/>
          <w:color w:val="000000"/>
          <w:szCs w:val="24"/>
          <w:lang w:eastAsia="es-ES"/>
        </w:rPr>
        <w:t>)</w:t>
      </w:r>
      <w:r>
        <w:t xml:space="preserve">: Esta función se encarga de realizar la ejecución de los PID para roll, pitch y </w:t>
      </w:r>
      <w:proofErr w:type="spellStart"/>
      <w:r>
        <w:t>yaw</w:t>
      </w:r>
      <w:proofErr w:type="spellEnd"/>
      <w:r>
        <w:t>. Con la ejecución de esta subrutina se obtiene la salida del PID generada por la parte proporcional, integral y derivativa.</w:t>
      </w:r>
      <w:ins w:id="2944" w:author="Prieto Bailo, León Enrique" w:date="2023-07-07T20:33:00Z">
        <w:r w:rsidR="00096E0F">
          <w:t xml:space="preserve"> </w:t>
        </w:r>
      </w:ins>
    </w:p>
    <w:p w14:paraId="6218ADAE" w14:textId="77777777" w:rsidR="00096E0F" w:rsidRDefault="00096E0F" w:rsidP="00A018DD">
      <w:pPr>
        <w:rPr>
          <w:ins w:id="2945" w:author="Prieto Bailo, León Enrique" w:date="2023-07-07T20:39:00Z"/>
        </w:rPr>
      </w:pPr>
    </w:p>
    <w:p w14:paraId="376EA364" w14:textId="6CE5573B" w:rsidR="00E56F09" w:rsidRDefault="00096E0F" w:rsidP="00A018DD">
      <w:pPr>
        <w:rPr>
          <w:ins w:id="2946" w:author="Prieto Bailo, León Enrique" w:date="2023-07-07T20:39:00Z"/>
        </w:rPr>
      </w:pPr>
      <w:ins w:id="2947" w:author="Prieto Bailo, León Enrique" w:date="2023-07-07T20:39:00Z">
        <w:r>
          <w:t>E</w:t>
        </w:r>
      </w:ins>
      <w:moveToRangeStart w:id="2948" w:author="Prieto Bailo, León Enrique" w:date="2023-07-07T20:39:00Z" w:name="move139654770"/>
      <w:moveTo w:id="2949" w:author="Prieto Bailo, León Enrique" w:date="2023-07-07T20:39:00Z">
        <w:del w:id="2950" w:author="Prieto Bailo, León Enrique" w:date="2023-07-07T20:39:00Z">
          <w:r w:rsidDel="00096E0F">
            <w:delText>e</w:delText>
          </w:r>
        </w:del>
        <w:r>
          <w:t xml:space="preserve">l algoritmo del PID se ejecuta convencionalmente, calculando la señal de error, almacenando en memoria el resultado del integrador, </w:t>
        </w:r>
        <w:del w:id="2951" w:author="Prieto Bailo, León Enrique" w:date="2023-07-07T20:41:00Z">
          <w:r w:rsidDel="00E56F09">
            <w:delText>generando</w:delText>
          </w:r>
        </w:del>
      </w:moveTo>
      <w:ins w:id="2952" w:author="Prieto Bailo, León Enrique" w:date="2023-07-07T20:41:00Z">
        <w:r w:rsidR="00E56F09">
          <w:t>acoplando las tres componentes</w:t>
        </w:r>
      </w:ins>
      <w:moveTo w:id="2953" w:author="Prieto Bailo, León Enrique" w:date="2023-07-07T20:39:00Z">
        <w:del w:id="2954" w:author="Prieto Bailo, León Enrique" w:date="2023-07-07T20:41:00Z">
          <w:r w:rsidDel="00E56F09">
            <w:delText xml:space="preserve"> la salida</w:delText>
          </w:r>
        </w:del>
        <w:r>
          <w:t>, aplicando limitaciones de seguridad y finalmente</w:t>
        </w:r>
      </w:moveTo>
      <w:ins w:id="2955" w:author="Prieto Bailo, León Enrique" w:date="2023-07-07T20:40:00Z">
        <w:r w:rsidR="00E56F09">
          <w:t>,</w:t>
        </w:r>
      </w:ins>
      <w:moveTo w:id="2956" w:author="Prieto Bailo, León Enrique" w:date="2023-07-07T20:39:00Z">
        <w:r>
          <w:t xml:space="preserve"> almacenando el valor del error del ciclo para compararlo con el del siguiente ciclo para aplicar la parte derivativa</w:t>
        </w:r>
      </w:moveTo>
      <w:ins w:id="2957" w:author="Prieto Bailo, León Enrique" w:date="2023-07-07T20:41:00Z">
        <w:r w:rsidR="00E56F09">
          <w:t>.</w:t>
        </w:r>
      </w:ins>
    </w:p>
    <w:p w14:paraId="72C57ED9" w14:textId="2478F105" w:rsidR="00A018DD" w:rsidDel="00096E0F" w:rsidRDefault="00096E0F" w:rsidP="00A018DD">
      <w:pPr>
        <w:rPr>
          <w:del w:id="2958" w:author="Prieto Bailo, León Enrique" w:date="2023-07-07T20:36:00Z"/>
        </w:rPr>
      </w:pPr>
      <w:moveTo w:id="2959" w:author="Prieto Bailo, León Enrique" w:date="2023-07-07T20:39:00Z">
        <w:del w:id="2960" w:author="Prieto Bailo, León Enrique" w:date="2023-07-07T20:39:00Z">
          <w:r w:rsidDel="00E56F09">
            <w:delText xml:space="preserve">. </w:delText>
          </w:r>
        </w:del>
        <w:del w:id="2961" w:author="Prieto Bailo, León Enrique" w:date="2023-07-07T20:41:00Z">
          <w:r w:rsidDel="00E56F09">
            <w:delText>Este proceso es repetido para roll, pitch y yaw.</w:delText>
          </w:r>
        </w:del>
      </w:moveTo>
      <w:moveToRangeEnd w:id="2948"/>
    </w:p>
    <w:p w14:paraId="2FDB9318" w14:textId="64A361C5" w:rsidR="00096E0F" w:rsidDel="00E56F09" w:rsidRDefault="00096E0F" w:rsidP="00A018DD">
      <w:pPr>
        <w:rPr>
          <w:del w:id="2962" w:author="Prieto Bailo, León Enrique" w:date="2023-07-07T20:41:00Z"/>
        </w:rPr>
      </w:pPr>
    </w:p>
    <w:p w14:paraId="2948EB92" w14:textId="2B5EBDFD" w:rsidR="00A018DD" w:rsidDel="00096E0F" w:rsidRDefault="00A018DD" w:rsidP="00A018DD">
      <w:pPr>
        <w:rPr>
          <w:del w:id="2963" w:author="Prieto Bailo, León Enrique" w:date="2023-07-07T20:31:00Z"/>
        </w:rPr>
      </w:pPr>
      <w:del w:id="2964" w:author="Prieto Bailo, León Enrique" w:date="2023-07-07T20:42:00Z">
        <w:r w:rsidDel="00E56F09">
          <w:delText xml:space="preserve">Al inicio del trabajo, se contemplaba en incorporar un sensor de ultrasonidos para implementar un sistema de detección de obstáculos, sin embargo, como los resultados no fueron </w:delText>
        </w:r>
      </w:del>
      <w:del w:id="2965" w:author="Prieto Bailo, León Enrique" w:date="2023-07-07T20:00:00Z">
        <w:r w:rsidDel="00CB39D2">
          <w:delText xml:space="preserve">realmente </w:delText>
        </w:r>
      </w:del>
      <w:del w:id="2966" w:author="Prieto Bailo, León Enrique" w:date="2023-07-07T20:42:00Z">
        <w:r w:rsidDel="00E56F09">
          <w:delText xml:space="preserve">positivos se decidió a discontinuar esta implementación y, finalmente, se dejó el sensor para utilizarlo como takeoff detector. </w:delText>
        </w:r>
      </w:del>
    </w:p>
    <w:p w14:paraId="4905FD7B" w14:textId="6CAB5B97" w:rsidR="00096E0F" w:rsidDel="00E56F09" w:rsidRDefault="00096E0F" w:rsidP="00A018DD">
      <w:pPr>
        <w:rPr>
          <w:del w:id="2967" w:author="Prieto Bailo, León Enrique" w:date="2023-07-07T20:42:00Z"/>
        </w:rPr>
      </w:pPr>
    </w:p>
    <w:p w14:paraId="300B623C" w14:textId="3A16328E" w:rsidR="00A018DD" w:rsidDel="00E56F09" w:rsidRDefault="00A018DD" w:rsidP="00A018DD">
      <w:pPr>
        <w:rPr>
          <w:del w:id="2968" w:author="Prieto Bailo, León Enrique" w:date="2023-07-07T20:42:00Z"/>
        </w:rPr>
      </w:pPr>
      <w:del w:id="2969" w:author="Prieto Bailo, León Enrique" w:date="2023-07-07T20:42:00Z">
        <w:r w:rsidDel="00E56F09">
          <w:delText xml:space="preserve">Este takeoff detector ha sido empleado para desactivar la parte integral del controlador cuando el </w:delText>
        </w:r>
      </w:del>
      <w:del w:id="2970" w:author="Prieto Bailo, León Enrique" w:date="2023-07-05T22:49:00Z">
        <w:r w:rsidDel="00A73910">
          <w:delText>drone</w:delText>
        </w:r>
      </w:del>
      <w:del w:id="2971" w:author="Prieto Bailo, León Enrique" w:date="2023-07-07T20:42:00Z">
        <w:r w:rsidDel="00E56F09">
          <w:delText xml:space="preserve"> no ha despegado, esto evita que el PID funcione en lazo abierto y el integrador no se vuelva inestable. Esto sucede porque los integradores operados en lazo abierto tienden a acumular error cada ciclo y, al no tener la potencia necesaria para volar y estabilizarse, el error tiende a acumularse infinitamente. Si bien existen alternativas para que esto no suceda como limitar la salida del integrador, da mejor sensación al usuario </w:delText>
        </w:r>
        <w:r w:rsidR="00DB6995" w:rsidDel="00E56F09">
          <w:delText>emplear</w:delText>
        </w:r>
        <w:r w:rsidDel="00E56F09">
          <w:delText xml:space="preserve"> este takeoff detector, ya que la contribución del integrador es completamente nula durante el despegue. </w:delText>
        </w:r>
      </w:del>
    </w:p>
    <w:p w14:paraId="3FC467E5" w14:textId="009E4CDA" w:rsidR="00A018DD" w:rsidDel="00E56F09" w:rsidRDefault="00A018DD" w:rsidP="00A018DD">
      <w:pPr>
        <w:rPr>
          <w:del w:id="2972" w:author="Prieto Bailo, León Enrique" w:date="2023-07-07T20:42:00Z"/>
        </w:rPr>
      </w:pPr>
    </w:p>
    <w:p w14:paraId="6CD29CB2" w14:textId="5524AD83" w:rsidR="00A018DD" w:rsidDel="00E56F09" w:rsidRDefault="00A018DD" w:rsidP="00A018DD">
      <w:pPr>
        <w:rPr>
          <w:del w:id="2973" w:author="Prieto Bailo, León Enrique" w:date="2023-07-07T20:42:00Z"/>
        </w:rPr>
      </w:pPr>
      <w:del w:id="2974" w:author="Prieto Bailo, León Enrique" w:date="2023-07-07T20:42:00Z">
        <w:r w:rsidDel="00E56F09">
          <w:delText xml:space="preserve">Finalmente, </w:delText>
        </w:r>
      </w:del>
      <w:moveFromRangeStart w:id="2975" w:author="Prieto Bailo, León Enrique" w:date="2023-07-07T20:39:00Z" w:name="move139654770"/>
      <w:moveFrom w:id="2976" w:author="Prieto Bailo, León Enrique" w:date="2023-07-07T20:39:00Z">
        <w:del w:id="2977" w:author="Prieto Bailo, León Enrique" w:date="2023-07-07T20:42:00Z">
          <w:r w:rsidDel="00E56F09">
            <w:delText xml:space="preserve">el algoritmo del PID se ejecuta convencionalmente, calculando la señal de error, almacenando en memoria el resultado del integrador, generando la salida, aplicando limitaciones de seguridad y finalmente almacenando el valor del error del ciclo para compararlo con el del siguiente ciclo para aplicar la parte derivativa. Este proceso es repetido para roll, pitch y yaw. </w:delText>
          </w:r>
        </w:del>
      </w:moveFrom>
      <w:moveFromRangeEnd w:id="2975"/>
    </w:p>
    <w:p w14:paraId="66D25711" w14:textId="77777777" w:rsidR="00A018DD" w:rsidRDefault="00A018DD" w:rsidP="00A018DD"/>
    <w:p w14:paraId="2E631180" w14:textId="348D721D" w:rsidR="00A018DD" w:rsidRDefault="00A018DD" w:rsidP="00A018DD">
      <w:proofErr w:type="spellStart"/>
      <w:r w:rsidRPr="00DB6995">
        <w:rPr>
          <w:rFonts w:ascii="Courier New" w:eastAsia="Times New Roman" w:hAnsi="Courier New" w:cs="Courier New"/>
          <w:b/>
          <w:bCs/>
          <w:color w:val="000000"/>
          <w:szCs w:val="24"/>
          <w:lang w:eastAsia="es-ES"/>
        </w:rPr>
        <w:t>cnt_altitude_</w:t>
      </w:r>
      <w:proofErr w:type="gramStart"/>
      <w:r w:rsidRPr="00DB6995">
        <w:rPr>
          <w:rFonts w:ascii="Courier New" w:eastAsia="Times New Roman" w:hAnsi="Courier New" w:cs="Courier New"/>
          <w:b/>
          <w:bCs/>
          <w:color w:val="000000"/>
          <w:szCs w:val="24"/>
          <w:lang w:eastAsia="es-ES"/>
        </w:rPr>
        <w:t>pid</w:t>
      </w:r>
      <w:proofErr w:type="spellEnd"/>
      <w:r w:rsidR="00DB6995" w:rsidRPr="00DB6995">
        <w:rPr>
          <w:rFonts w:ascii="Courier New" w:eastAsia="Times New Roman" w:hAnsi="Courier New" w:cs="Courier New"/>
          <w:b/>
          <w:bCs/>
          <w:color w:val="000000"/>
          <w:szCs w:val="24"/>
          <w:lang w:eastAsia="es-ES"/>
        </w:rPr>
        <w:t>(</w:t>
      </w:r>
      <w:proofErr w:type="gramEnd"/>
      <w:r w:rsidR="00DB6995" w:rsidRPr="00DB6995">
        <w:rPr>
          <w:rFonts w:ascii="Courier New" w:eastAsia="Times New Roman" w:hAnsi="Courier New" w:cs="Courier New"/>
          <w:b/>
          <w:bCs/>
          <w:color w:val="000000"/>
          <w:szCs w:val="24"/>
          <w:lang w:eastAsia="es-ES"/>
        </w:rPr>
        <w:t>)</w:t>
      </w:r>
      <w:r>
        <w:t xml:space="preserve">: Esta subrutina se encarga de la ejecución del PID que se encarga de aplicar el control por altitud del </w:t>
      </w:r>
      <w:del w:id="2978" w:author="Prieto Bailo, León Enrique" w:date="2023-07-05T22:49:00Z">
        <w:r w:rsidDel="00A73910">
          <w:delText>drone</w:delText>
        </w:r>
      </w:del>
      <w:ins w:id="2979" w:author="Prieto Bailo, León Enrique" w:date="2023-07-05T22:49:00Z">
        <w:r w:rsidR="00A73910">
          <w:t>dron</w:t>
        </w:r>
      </w:ins>
      <w:r>
        <w:t xml:space="preserve">. La frecuencia de este controlador es cuatro veces </w:t>
      </w:r>
      <w:r w:rsidR="00DB6995">
        <w:t>más</w:t>
      </w:r>
      <w:r>
        <w:t xml:space="preserve"> baja ya que el periodo de ejecución va en</w:t>
      </w:r>
      <w:r w:rsidR="00DB6995">
        <w:t xml:space="preserve"> </w:t>
      </w:r>
      <w:r>
        <w:t>fas</w:t>
      </w:r>
      <w:r w:rsidR="00DB6995">
        <w:t>e</w:t>
      </w:r>
      <w:r>
        <w:t xml:space="preserve"> con la disponibilidad de las lecturas del barómetro por lo que la frecuencia de ejecución es de 50 Hz en vez de 200 Hz.</w:t>
      </w:r>
    </w:p>
    <w:p w14:paraId="29A32BAD" w14:textId="77777777" w:rsidR="00A018DD" w:rsidRDefault="00A018DD" w:rsidP="00A018DD"/>
    <w:p w14:paraId="73CF4CF5" w14:textId="646F6AA2" w:rsidR="00A018DD" w:rsidRDefault="00A018DD" w:rsidP="00A018DD">
      <w:r>
        <w:t xml:space="preserve">La estructura de este controlador es prácticamente igual a la de roll, pitch y </w:t>
      </w:r>
      <w:proofErr w:type="spellStart"/>
      <w:r>
        <w:t>yaw</w:t>
      </w:r>
      <w:proofErr w:type="spellEnd"/>
      <w:r>
        <w:t xml:space="preserve">, con algunas pequeñas modificaciones. La modificación </w:t>
      </w:r>
      <w:r w:rsidR="00DB6995">
        <w:t>más</w:t>
      </w:r>
      <w:r>
        <w:t xml:space="preserve"> relevante es que se le añade a la salida del PID un </w:t>
      </w:r>
      <w:r w:rsidR="00DB6995">
        <w:t>término</w:t>
      </w:r>
      <w:r>
        <w:t xml:space="preserve"> que modifica la parte proporcional del controlador de manera lineal cuando el error en la lectura es grande. Esto se hace para disponer de una parte proporcional suave cuando el </w:t>
      </w:r>
      <w:del w:id="2980" w:author="Prieto Bailo, León Enrique" w:date="2023-07-05T22:49:00Z">
        <w:r w:rsidDel="00A73910">
          <w:delText>drone</w:delText>
        </w:r>
      </w:del>
      <w:ins w:id="2981" w:author="Prieto Bailo, León Enrique" w:date="2023-07-05T22:49:00Z">
        <w:r w:rsidR="00A73910">
          <w:t>dron</w:t>
        </w:r>
      </w:ins>
      <w:r>
        <w:t xml:space="preserve"> está bastante cerca del valor deseado y aumentarla de manera lineal cuando el error </w:t>
      </w:r>
      <w:r w:rsidR="00DB6995">
        <w:t>sea</w:t>
      </w:r>
      <w:r>
        <w:t xml:space="preserve"> mayor y se </w:t>
      </w:r>
      <w:del w:id="2982" w:author="Prieto Bailo, León Enrique" w:date="2023-07-07T20:02:00Z">
        <w:r w:rsidDel="00CB39D2">
          <w:delText xml:space="preserve">requiere </w:delText>
        </w:r>
      </w:del>
      <w:ins w:id="2983" w:author="Prieto Bailo, León Enrique" w:date="2023-07-07T20:02:00Z">
        <w:r w:rsidR="00CB39D2">
          <w:t xml:space="preserve">requiera </w:t>
        </w:r>
      </w:ins>
      <w:r>
        <w:t xml:space="preserve">de una respuesta </w:t>
      </w:r>
      <w:r w:rsidR="00DB6995">
        <w:t>más</w:t>
      </w:r>
      <w:r>
        <w:t xml:space="preserve"> contundente. </w:t>
      </w:r>
    </w:p>
    <w:p w14:paraId="50DC81BD" w14:textId="77777777" w:rsidR="00A018DD" w:rsidDel="00CB39D2" w:rsidRDefault="00A018DD" w:rsidP="00BF44BB">
      <w:pPr>
        <w:rPr>
          <w:del w:id="2984" w:author="Prieto Bailo, León Enrique" w:date="2023-07-07T20:02:00Z"/>
        </w:rPr>
      </w:pPr>
    </w:p>
    <w:p w14:paraId="7A718FA8" w14:textId="79D4FF5D" w:rsidR="00860882" w:rsidRDefault="00860882" w:rsidP="00BF44BB">
      <w:pPr>
        <w:rPr>
          <w:ins w:id="2985" w:author="Prieto Bailo, León Enrique" w:date="2023-07-06T00:08:00Z"/>
        </w:rPr>
      </w:pPr>
    </w:p>
    <w:p w14:paraId="7B5595AE" w14:textId="77777777" w:rsidR="00860882" w:rsidRPr="0065147A" w:rsidRDefault="00860882" w:rsidP="00BF44BB"/>
    <w:p w14:paraId="53E86520" w14:textId="6FB3EB78" w:rsidR="00DA4D76" w:rsidRDefault="00DA4D76" w:rsidP="00696319">
      <w:pPr>
        <w:pStyle w:val="Heading4"/>
      </w:pPr>
      <w:r w:rsidRPr="0065147A">
        <w:t>Generación de la señal para los actuadores</w:t>
      </w:r>
      <w:r w:rsidR="00196168">
        <w:t>.</w:t>
      </w:r>
    </w:p>
    <w:p w14:paraId="2B500F38" w14:textId="77777777" w:rsidR="00214DC6" w:rsidRDefault="00214DC6" w:rsidP="00BF44BB"/>
    <w:p w14:paraId="7F6232F0" w14:textId="0518DB8B" w:rsidR="00DA4D76" w:rsidRDefault="00112F6D" w:rsidP="00BF44BB">
      <w:r w:rsidRPr="00112F6D">
        <w:t xml:space="preserve">En este último módulo del algoritmo de control se integran las salidas de los </w:t>
      </w:r>
      <w:proofErr w:type="spellStart"/>
      <w:r w:rsidRPr="00112F6D">
        <w:t>PIDs</w:t>
      </w:r>
      <w:proofErr w:type="spellEnd"/>
      <w:r w:rsidRPr="00112F6D">
        <w:t xml:space="preserve"> para lograr el control deseado. En esta etapa, se aplica la lógica que determina qué señales deben utilizarse en función del modo de vuelo del dron, y se generan las señales correspondientes para los actuadores.</w:t>
      </w:r>
    </w:p>
    <w:p w14:paraId="137F2E7A" w14:textId="76E6B110" w:rsidR="00BF44BB" w:rsidRDefault="00BF44BB" w:rsidP="00BF44BB"/>
    <w:p w14:paraId="00189D32" w14:textId="0DC89286" w:rsidR="00964040" w:rsidRPr="006C3E66" w:rsidRDefault="00DB6995" w:rsidP="00DB6995">
      <w:r>
        <w:t xml:space="preserve">El método principal </w:t>
      </w:r>
      <w:r w:rsidR="00964040">
        <w:t xml:space="preserve">que se encarga de realizar todas estas tareas es el denominado </w:t>
      </w:r>
      <w:ins w:id="2986" w:author="León Prieto" w:date="2023-07-05T01:05:00Z">
        <w:r w:rsidR="005427B8">
          <w:t>“</w:t>
        </w:r>
      </w:ins>
      <w:proofErr w:type="spellStart"/>
      <w:r w:rsidR="00964040">
        <w:t>actuators</w:t>
      </w:r>
      <w:proofErr w:type="spellEnd"/>
      <w:ins w:id="2987" w:author="León Prieto" w:date="2023-07-05T01:05:00Z">
        <w:r w:rsidR="005427B8">
          <w:t>”</w:t>
        </w:r>
      </w:ins>
      <w:r w:rsidR="00964040">
        <w:t xml:space="preserve"> y se encarga de llamar a todas las subrutinas relacionadas con la generación de la señal derivada para los actuadores</w:t>
      </w:r>
      <w:ins w:id="2988" w:author="Prieto Bailo, León Enrique" w:date="2023-07-06T00:24:00Z">
        <w:r w:rsidR="006C3E66">
          <w:t xml:space="preserve">, como se muestra en </w:t>
        </w:r>
        <w:r w:rsidR="006C3E66" w:rsidRPr="006C3E66">
          <w:t xml:space="preserve">la </w:t>
        </w:r>
        <w:r w:rsidR="006C3E66" w:rsidRPr="006C3E66">
          <w:fldChar w:fldCharType="begin"/>
        </w:r>
        <w:r w:rsidR="006C3E66" w:rsidRPr="006C3E66">
          <w:instrText xml:space="preserve"> REF _Ref139495505 \h </w:instrText>
        </w:r>
      </w:ins>
      <w:r w:rsidR="006C3E66" w:rsidRPr="006C3E66">
        <w:rPr>
          <w:rPrChange w:id="2989" w:author="Prieto Bailo, León Enrique" w:date="2023-07-06T00:24:00Z">
            <w:rPr>
              <w:b/>
              <w:bCs/>
            </w:rPr>
          </w:rPrChange>
        </w:rPr>
        <w:instrText xml:space="preserve"> \* MERGEFORMAT </w:instrText>
      </w:r>
      <w:r w:rsidR="006C3E66" w:rsidRPr="006C3E66">
        <w:fldChar w:fldCharType="separate"/>
      </w:r>
      <w:ins w:id="2990" w:author="Prieto Bailo, León Enrique" w:date="2023-07-09T17:01:00Z">
        <w:r w:rsidR="00B055D0" w:rsidRPr="00B055D0">
          <w:rPr>
            <w:rPrChange w:id="2991" w:author="Prieto Bailo, León Enrique" w:date="2023-07-09T17:01:00Z">
              <w:rPr>
                <w:b/>
                <w:bCs/>
              </w:rPr>
            </w:rPrChange>
          </w:rPr>
          <w:t xml:space="preserve">Fig. </w:t>
        </w:r>
        <w:r w:rsidR="00B055D0" w:rsidRPr="00B055D0">
          <w:rPr>
            <w:noProof/>
            <w:rPrChange w:id="2992" w:author="Prieto Bailo, León Enrique" w:date="2023-07-09T17:01:00Z">
              <w:rPr>
                <w:b/>
                <w:bCs/>
                <w:noProof/>
              </w:rPr>
            </w:rPrChange>
          </w:rPr>
          <w:t>3</w:t>
        </w:r>
        <w:r w:rsidR="00B055D0" w:rsidRPr="00B055D0">
          <w:rPr>
            <w:noProof/>
            <w:rPrChange w:id="2993" w:author="Prieto Bailo, León Enrique" w:date="2023-07-09T17:01:00Z">
              <w:rPr>
                <w:b/>
                <w:bCs/>
              </w:rPr>
            </w:rPrChange>
          </w:rPr>
          <w:t>.</w:t>
        </w:r>
        <w:r w:rsidR="00B055D0" w:rsidRPr="00B055D0">
          <w:rPr>
            <w:noProof/>
            <w:rPrChange w:id="2994" w:author="Prieto Bailo, León Enrique" w:date="2023-07-09T17:01:00Z">
              <w:rPr>
                <w:b/>
                <w:bCs/>
                <w:noProof/>
              </w:rPr>
            </w:rPrChange>
          </w:rPr>
          <w:t>9</w:t>
        </w:r>
      </w:ins>
      <w:ins w:id="2995" w:author="Prieto Bailo, León Enrique" w:date="2023-07-06T00:24:00Z">
        <w:r w:rsidR="006C3E66" w:rsidRPr="006C3E66">
          <w:fldChar w:fldCharType="end"/>
        </w:r>
        <w:r w:rsidR="006C3E66" w:rsidRPr="006C3E66">
          <w:t>.</w:t>
        </w:r>
      </w:ins>
      <w:del w:id="2996" w:author="Prieto Bailo, León Enrique" w:date="2023-07-06T00:24:00Z">
        <w:r w:rsidR="00964040" w:rsidRPr="006C3E66" w:rsidDel="008F1871">
          <w:delText>.</w:delText>
        </w:r>
      </w:del>
    </w:p>
    <w:p w14:paraId="1E95C17C" w14:textId="5F7B92AF" w:rsidR="00964040" w:rsidRDefault="00964040" w:rsidP="00DB6995">
      <w:pPr>
        <w:rPr>
          <w:ins w:id="2997" w:author="Prieto Bailo, León Enrique" w:date="2023-07-07T21:50:00Z"/>
        </w:rPr>
      </w:pPr>
    </w:p>
    <w:p w14:paraId="22B72DD3" w14:textId="77777777" w:rsidR="00066CED" w:rsidRDefault="00066CED" w:rsidP="00DB6995"/>
    <w:p w14:paraId="25BD3DDB" w14:textId="3D99B597" w:rsidR="00704136" w:rsidRDefault="00964040" w:rsidP="00704136">
      <w:pPr>
        <w:keepNext/>
        <w:jc w:val="center"/>
      </w:pPr>
      <w:del w:id="2998" w:author="Prieto Bailo, León Enrique" w:date="2023-07-07T22:03:00Z">
        <w:r w:rsidRPr="00964040" w:rsidDel="004732E6">
          <w:rPr>
            <w:noProof/>
          </w:rPr>
          <w:lastRenderedPageBreak/>
          <w:drawing>
            <wp:inline distT="0" distB="0" distL="0" distR="0" wp14:anchorId="4A972137" wp14:editId="3FFBBD96">
              <wp:extent cx="3432840" cy="37800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432840" cy="3780000"/>
                      </a:xfrm>
                      <a:prstGeom prst="rect">
                        <a:avLst/>
                      </a:prstGeom>
                    </pic:spPr>
                  </pic:pic>
                </a:graphicData>
              </a:graphic>
            </wp:inline>
          </w:drawing>
        </w:r>
      </w:del>
      <w:ins w:id="2999" w:author="Prieto Bailo, León Enrique" w:date="2023-07-07T22:03:00Z">
        <w:r w:rsidR="004732E6" w:rsidRPr="004732E6">
          <w:rPr>
            <w:noProof/>
          </w:rPr>
          <w:t xml:space="preserve"> </w:t>
        </w:r>
        <w:r w:rsidR="004732E6" w:rsidRPr="004732E6">
          <w:rPr>
            <w:noProof/>
          </w:rPr>
          <w:drawing>
            <wp:inline distT="0" distB="0" distL="0" distR="0" wp14:anchorId="1F243C6D" wp14:editId="1AC413B5">
              <wp:extent cx="3840057" cy="3780000"/>
              <wp:effectExtent l="0" t="0" r="825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840057" cy="3780000"/>
                      </a:xfrm>
                      <a:prstGeom prst="rect">
                        <a:avLst/>
                      </a:prstGeom>
                    </pic:spPr>
                  </pic:pic>
                </a:graphicData>
              </a:graphic>
            </wp:inline>
          </w:drawing>
        </w:r>
      </w:ins>
    </w:p>
    <w:p w14:paraId="2AF87522" w14:textId="77777777" w:rsidR="00704136" w:rsidRDefault="00704136" w:rsidP="00704136">
      <w:pPr>
        <w:pStyle w:val="Caption"/>
        <w:jc w:val="center"/>
      </w:pPr>
    </w:p>
    <w:p w14:paraId="5C9BA4E1" w14:textId="178C11A1" w:rsidR="00964040" w:rsidRDefault="00704136" w:rsidP="00704136">
      <w:pPr>
        <w:pStyle w:val="Caption"/>
        <w:jc w:val="center"/>
      </w:pPr>
      <w:bookmarkStart w:id="3000" w:name="_Ref139495505"/>
      <w:r w:rsidRPr="00704136">
        <w:rPr>
          <w:b/>
          <w:bCs/>
        </w:rPr>
        <w:t xml:space="preserve">Fig. </w:t>
      </w:r>
      <w:ins w:id="3001"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3</w:t>
      </w:r>
      <w:ins w:id="3002"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003" w:author="Prieto Bailo, León Enrique" w:date="2023-07-09T17:01:00Z">
        <w:r w:rsidR="00B055D0">
          <w:rPr>
            <w:b/>
            <w:bCs/>
            <w:noProof/>
          </w:rPr>
          <w:t>9</w:t>
        </w:r>
      </w:ins>
      <w:ins w:id="3004" w:author="Prieto Bailo, León Enrique" w:date="2023-07-07T18:33:00Z">
        <w:r w:rsidR="00C03F4A">
          <w:rPr>
            <w:b/>
            <w:bCs/>
          </w:rPr>
          <w:fldChar w:fldCharType="end"/>
        </w:r>
      </w:ins>
      <w:bookmarkEnd w:id="3000"/>
      <w:ins w:id="3005" w:author="León Prieto" w:date="2023-07-05T01:21:00Z">
        <w:del w:id="3006" w:author="Prieto Bailo, León Enrique" w:date="2023-07-05T22:01:00Z">
          <w:r w:rsidR="002D6336" w:rsidDel="00FA48AA">
            <w:rPr>
              <w:b/>
              <w:bCs/>
            </w:rPr>
            <w:fldChar w:fldCharType="begin"/>
          </w:r>
          <w:r w:rsidR="002D6336" w:rsidDel="00FA48AA">
            <w:rPr>
              <w:b/>
              <w:bCs/>
            </w:rPr>
            <w:delInstrText xml:space="preserve"> STYLEREF 1 \s </w:delInstrText>
          </w:r>
        </w:del>
      </w:ins>
      <w:del w:id="3007" w:author="Prieto Bailo, León Enrique" w:date="2023-07-05T22:01:00Z">
        <w:r w:rsidR="002D6336" w:rsidDel="00FA48AA">
          <w:rPr>
            <w:b/>
            <w:bCs/>
          </w:rPr>
          <w:fldChar w:fldCharType="separate"/>
        </w:r>
        <w:r w:rsidR="002D6336" w:rsidDel="00FA48AA">
          <w:rPr>
            <w:b/>
            <w:bCs/>
            <w:noProof/>
          </w:rPr>
          <w:delText>3</w:delText>
        </w:r>
      </w:del>
      <w:ins w:id="3008" w:author="León Prieto" w:date="2023-07-05T01:21:00Z">
        <w:del w:id="3009"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010" w:author="Prieto Bailo, León Enrique" w:date="2023-07-05T22:01:00Z">
        <w:r w:rsidR="002D6336" w:rsidDel="00FA48AA">
          <w:rPr>
            <w:b/>
            <w:bCs/>
          </w:rPr>
          <w:fldChar w:fldCharType="separate"/>
        </w:r>
      </w:del>
      <w:ins w:id="3011" w:author="León Prieto" w:date="2023-07-05T01:21:00Z">
        <w:del w:id="3012" w:author="Prieto Bailo, León Enrique" w:date="2023-07-05T22:01:00Z">
          <w:r w:rsidR="002D6336" w:rsidDel="00FA48AA">
            <w:rPr>
              <w:b/>
              <w:bCs/>
              <w:noProof/>
            </w:rPr>
            <w:delText>9</w:delText>
          </w:r>
          <w:r w:rsidR="002D6336" w:rsidDel="00FA48AA">
            <w:rPr>
              <w:b/>
              <w:bCs/>
            </w:rPr>
            <w:fldChar w:fldCharType="end"/>
          </w:r>
        </w:del>
      </w:ins>
      <w:ins w:id="3013" w:author="Omega" w:date="2023-07-05T00:09:00Z">
        <w:del w:id="3014" w:author="León Prieto" w:date="2023-07-05T01:21:00Z">
          <w:r w:rsidR="00A2508E" w:rsidDel="002D6336">
            <w:rPr>
              <w:b/>
              <w:bCs/>
            </w:rPr>
            <w:fldChar w:fldCharType="begin"/>
          </w:r>
          <w:r w:rsidR="00A2508E" w:rsidDel="002D6336">
            <w:rPr>
              <w:b/>
              <w:bCs/>
            </w:rPr>
            <w:delInstrText xml:space="preserve"> STYLEREF 1 \s </w:delInstrText>
          </w:r>
        </w:del>
      </w:ins>
      <w:del w:id="3015" w:author="León Prieto" w:date="2023-07-05T01:21:00Z">
        <w:r w:rsidR="00A2508E" w:rsidDel="002D6336">
          <w:rPr>
            <w:b/>
            <w:bCs/>
          </w:rPr>
          <w:fldChar w:fldCharType="separate"/>
        </w:r>
        <w:r w:rsidR="00A2508E" w:rsidDel="002D6336">
          <w:rPr>
            <w:b/>
            <w:bCs/>
            <w:noProof/>
          </w:rPr>
          <w:delText>3</w:delText>
        </w:r>
      </w:del>
      <w:ins w:id="3016" w:author="Omega" w:date="2023-07-05T00:09:00Z">
        <w:del w:id="3017"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018" w:author="León Prieto" w:date="2023-07-05T01:21:00Z">
        <w:r w:rsidR="00A2508E" w:rsidDel="002D6336">
          <w:rPr>
            <w:b/>
            <w:bCs/>
          </w:rPr>
          <w:fldChar w:fldCharType="separate"/>
        </w:r>
      </w:del>
      <w:ins w:id="3019" w:author="Omega" w:date="2023-07-05T00:09:00Z">
        <w:del w:id="3020" w:author="León Prieto" w:date="2023-07-05T01:21:00Z">
          <w:r w:rsidR="00A2508E" w:rsidDel="002D6336">
            <w:rPr>
              <w:b/>
              <w:bCs/>
              <w:noProof/>
            </w:rPr>
            <w:delText>9</w:delText>
          </w:r>
          <w:r w:rsidR="00A2508E" w:rsidDel="002D6336">
            <w:rPr>
              <w:b/>
              <w:bCs/>
            </w:rPr>
            <w:fldChar w:fldCharType="end"/>
          </w:r>
        </w:del>
      </w:ins>
      <w:ins w:id="3021" w:author="Prieto Bailo, León Enrique" w:date="2023-07-04T22:10:00Z">
        <w:del w:id="3022" w:author="Omega" w:date="2023-07-05T00:09:00Z">
          <w:r w:rsidR="001C4FE6" w:rsidDel="00A2508E">
            <w:rPr>
              <w:b/>
              <w:bCs/>
            </w:rPr>
            <w:fldChar w:fldCharType="begin"/>
          </w:r>
          <w:r w:rsidR="001C4FE6" w:rsidDel="00A2508E">
            <w:rPr>
              <w:b/>
              <w:bCs/>
            </w:rPr>
            <w:delInstrText xml:space="preserve"> STYLEREF 1 \s </w:delInstrText>
          </w:r>
        </w:del>
      </w:ins>
      <w:del w:id="3023" w:author="Omega" w:date="2023-07-05T00:09:00Z">
        <w:r w:rsidR="001C4FE6" w:rsidDel="00A2508E">
          <w:rPr>
            <w:b/>
            <w:bCs/>
          </w:rPr>
          <w:fldChar w:fldCharType="separate"/>
        </w:r>
        <w:r w:rsidR="001C4FE6" w:rsidDel="00A2508E">
          <w:rPr>
            <w:b/>
            <w:bCs/>
            <w:noProof/>
          </w:rPr>
          <w:delText>3</w:delText>
        </w:r>
      </w:del>
      <w:ins w:id="3024" w:author="Prieto Bailo, León Enrique" w:date="2023-07-04T22:10:00Z">
        <w:del w:id="3025"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026" w:author="Omega" w:date="2023-07-05T00:09:00Z">
        <w:r w:rsidR="001C4FE6" w:rsidDel="00A2508E">
          <w:rPr>
            <w:b/>
            <w:bCs/>
          </w:rPr>
          <w:fldChar w:fldCharType="separate"/>
        </w:r>
      </w:del>
      <w:ins w:id="3027" w:author="Prieto Bailo, León Enrique" w:date="2023-07-04T22:10:00Z">
        <w:del w:id="3028" w:author="Omega" w:date="2023-07-05T00:09:00Z">
          <w:r w:rsidR="001C4FE6" w:rsidDel="00A2508E">
            <w:rPr>
              <w:b/>
              <w:bCs/>
              <w:noProof/>
            </w:rPr>
            <w:delText>9</w:delText>
          </w:r>
          <w:r w:rsidR="001C4FE6" w:rsidDel="00A2508E">
            <w:rPr>
              <w:b/>
              <w:bCs/>
            </w:rPr>
            <w:fldChar w:fldCharType="end"/>
          </w:r>
        </w:del>
      </w:ins>
      <w:del w:id="3029"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1A6BC6" w:rsidDel="00E86E6E">
          <w:rPr>
            <w:b/>
            <w:bCs/>
            <w:noProof/>
          </w:rPr>
          <w:delText>3</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del>
      <w:del w:id="3030" w:author="Prieto Bailo, León Enrique" w:date="2023-07-03T20:59:00Z">
        <w:r w:rsidR="00AB4A2C" w:rsidDel="001A6BC6">
          <w:rPr>
            <w:b/>
            <w:bCs/>
            <w:noProof/>
          </w:rPr>
          <w:delText>8</w:delText>
        </w:r>
      </w:del>
      <w:del w:id="3031" w:author="Prieto Bailo, León Enrique" w:date="2023-07-04T20:59:00Z">
        <w:r w:rsidR="00AB4A2C" w:rsidDel="00E86E6E">
          <w:rPr>
            <w:b/>
            <w:bCs/>
          </w:rPr>
          <w:fldChar w:fldCharType="end"/>
        </w:r>
      </w:del>
      <w:r w:rsidRPr="00704136">
        <w:rPr>
          <w:b/>
          <w:bCs/>
        </w:rPr>
        <w:t>.</w:t>
      </w:r>
      <w:r>
        <w:t xml:space="preserve"> </w:t>
      </w:r>
      <w:r w:rsidRPr="001B4D06">
        <w:t xml:space="preserve">Estructura procedimental de la </w:t>
      </w:r>
      <w:r>
        <w:t>generación de la actuación.</w:t>
      </w:r>
    </w:p>
    <w:p w14:paraId="5DDA9F75" w14:textId="35CE2877" w:rsidR="00964040" w:rsidRDefault="00964040" w:rsidP="00DB6995"/>
    <w:p w14:paraId="40F33366" w14:textId="77777777" w:rsidR="002E6CCE" w:rsidRDefault="002E6CCE" w:rsidP="00DB6995"/>
    <w:p w14:paraId="2B9C71A5" w14:textId="07D7D459" w:rsidR="00DB6995" w:rsidRDefault="00964040" w:rsidP="00DB6995">
      <w:proofErr w:type="spellStart"/>
      <w:r>
        <w:rPr>
          <w:rFonts w:ascii="Courier New" w:eastAsia="Times New Roman" w:hAnsi="Courier New" w:cs="Courier New"/>
          <w:b/>
          <w:bCs/>
          <w:color w:val="000000"/>
          <w:szCs w:val="24"/>
          <w:lang w:eastAsia="es-ES"/>
        </w:rPr>
        <w:t>a</w:t>
      </w:r>
      <w:r w:rsidR="00DB6995" w:rsidRPr="00964040">
        <w:rPr>
          <w:rFonts w:ascii="Courier New" w:eastAsia="Times New Roman" w:hAnsi="Courier New" w:cs="Courier New"/>
          <w:b/>
          <w:bCs/>
          <w:color w:val="000000"/>
          <w:szCs w:val="24"/>
          <w:lang w:eastAsia="es-ES"/>
        </w:rPr>
        <w:t>ct_esc_</w:t>
      </w:r>
      <w:proofErr w:type="gramStart"/>
      <w:r w:rsidR="00DB6995" w:rsidRPr="00964040">
        <w:rPr>
          <w:rFonts w:ascii="Courier New" w:eastAsia="Times New Roman" w:hAnsi="Courier New" w:cs="Courier New"/>
          <w:b/>
          <w:bCs/>
          <w:color w:val="000000"/>
          <w:szCs w:val="24"/>
          <w:lang w:eastAsia="es-ES"/>
        </w:rPr>
        <w:t>outputs</w:t>
      </w:r>
      <w:proofErr w:type="spellEnd"/>
      <w:r w:rsidR="00DB6995" w:rsidRPr="00964040">
        <w:rPr>
          <w:rFonts w:ascii="Courier New" w:eastAsia="Times New Roman" w:hAnsi="Courier New" w:cs="Courier New"/>
          <w:b/>
          <w:bCs/>
          <w:color w:val="000000"/>
          <w:szCs w:val="24"/>
          <w:lang w:eastAsia="es-ES"/>
        </w:rPr>
        <w:t>(</w:t>
      </w:r>
      <w:proofErr w:type="gramEnd"/>
      <w:r w:rsidR="00DB6995" w:rsidRPr="00964040">
        <w:rPr>
          <w:rFonts w:ascii="Courier New" w:eastAsia="Times New Roman" w:hAnsi="Courier New" w:cs="Courier New"/>
          <w:b/>
          <w:bCs/>
          <w:color w:val="000000"/>
          <w:szCs w:val="24"/>
          <w:lang w:eastAsia="es-ES"/>
        </w:rPr>
        <w:t>)</w:t>
      </w:r>
      <w:r w:rsidR="00DB6995" w:rsidRPr="00AB76C5">
        <w:t xml:space="preserve">: </w:t>
      </w:r>
      <w:r w:rsidR="00DB6995" w:rsidRPr="009F28AD">
        <w:t>Este método se encarga, p</w:t>
      </w:r>
      <w:r w:rsidR="00DB6995">
        <w:t xml:space="preserve">rincipalmente, de acoplar las salidas de los PID para posteriormente procesarlos para su envío a las </w:t>
      </w:r>
      <w:proofErr w:type="spellStart"/>
      <w:r w:rsidR="00DB6995">
        <w:t>ESCs</w:t>
      </w:r>
      <w:proofErr w:type="spellEnd"/>
      <w:r w:rsidR="00DB6995">
        <w:t xml:space="preserve">. </w:t>
      </w:r>
    </w:p>
    <w:p w14:paraId="2BC08AE7" w14:textId="77777777" w:rsidR="00DB6995" w:rsidRDefault="00DB6995" w:rsidP="00DB6995"/>
    <w:p w14:paraId="149D9018" w14:textId="0811E120" w:rsidR="00DB6995" w:rsidRDefault="00DB6995" w:rsidP="00DB6995">
      <w:r>
        <w:t xml:space="preserve">Es importante saber que las señales de salida deben </w:t>
      </w:r>
      <w:del w:id="3032" w:author="ramon casanella" w:date="2023-07-03T12:40:00Z">
        <w:r w:rsidDel="00F969E3">
          <w:delText xml:space="preserve">oscilar </w:delText>
        </w:r>
      </w:del>
      <w:ins w:id="3033" w:author="ramon casanella" w:date="2023-07-03T12:40:00Z">
        <w:r w:rsidR="00F969E3">
          <w:t xml:space="preserve">variar </w:t>
        </w:r>
      </w:ins>
      <w:r>
        <w:t xml:space="preserve">entre 1000 </w:t>
      </w:r>
      <w:r w:rsidR="00964040">
        <w:rPr>
          <w:rFonts w:cs="Arial"/>
        </w:rPr>
        <w:t>µ</w:t>
      </w:r>
      <w:r>
        <w:t xml:space="preserve">s y 2000 </w:t>
      </w:r>
      <w:r w:rsidR="00964040">
        <w:rPr>
          <w:rFonts w:cs="Arial"/>
        </w:rPr>
        <w:t>µ</w:t>
      </w:r>
      <w:r>
        <w:t xml:space="preserve">s, esto corresponde a el ancho de pulso de la señal PWM generada para las </w:t>
      </w:r>
      <w:proofErr w:type="spellStart"/>
      <w:r>
        <w:t>ESCs</w:t>
      </w:r>
      <w:proofErr w:type="spellEnd"/>
      <w:r>
        <w:t xml:space="preserve"> donde enviar un ancho de pulso de 1000 </w:t>
      </w:r>
      <w:r w:rsidR="00964040">
        <w:rPr>
          <w:rFonts w:cs="Arial"/>
        </w:rPr>
        <w:t>µ</w:t>
      </w:r>
      <w:r>
        <w:t xml:space="preserve">s significa a tener los motores apagados y 2000 </w:t>
      </w:r>
      <w:r w:rsidR="00964040">
        <w:rPr>
          <w:rFonts w:cs="Arial"/>
        </w:rPr>
        <w:t>µ</w:t>
      </w:r>
      <w:r>
        <w:t xml:space="preserve">s significa tener los motores operando a máxima potencia. </w:t>
      </w:r>
    </w:p>
    <w:p w14:paraId="7BADA9D4" w14:textId="77777777" w:rsidR="00DB6995" w:rsidRDefault="00DB6995" w:rsidP="00DB6995"/>
    <w:p w14:paraId="5059244C" w14:textId="77777777" w:rsidR="00DB6995" w:rsidRDefault="00DB6995" w:rsidP="00DB6995">
      <w:r>
        <w:t>Las salidas de los PID que deben ser acopladas dependen del modo de vuelo en el que opere el cuadricóptero. Es por ello por lo que la función es esencialmente una condición que trabaja en función del modo de vuelo de la aeronave.</w:t>
      </w:r>
    </w:p>
    <w:p w14:paraId="06D2623C" w14:textId="77777777" w:rsidR="00DB6995" w:rsidRDefault="00DB6995" w:rsidP="00DB6995"/>
    <w:p w14:paraId="500F5D7B" w14:textId="757714BD" w:rsidR="00DB6995" w:rsidRDefault="00DB6995" w:rsidP="00DB6995">
      <w:r>
        <w:t xml:space="preserve">Para el modo de vuelo </w:t>
      </w:r>
      <w:r w:rsidR="00FF6CEF">
        <w:t>“</w:t>
      </w:r>
      <w:proofErr w:type="spellStart"/>
      <w:r w:rsidR="00FF6CEF">
        <w:t>Stable</w:t>
      </w:r>
      <w:proofErr w:type="spellEnd"/>
      <w:r w:rsidR="00FF6CEF">
        <w:t>”</w:t>
      </w:r>
      <w:r>
        <w:t xml:space="preserve"> el acople de las salidas de los PID es el siguiente: </w:t>
      </w:r>
    </w:p>
    <w:p w14:paraId="74639BBB" w14:textId="6710A5C7" w:rsidR="00DF7B5B" w:rsidRDefault="00DF7B5B" w:rsidP="00DB6995"/>
    <w:p w14:paraId="04B4B497" w14:textId="77777777" w:rsidR="00DF7B5B" w:rsidRDefault="00DF7B5B" w:rsidP="00DB6995"/>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34" w:author="Prieto Bailo, León Enrique" w:date="2023-07-07T08:30:00Z">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701"/>
        <w:gridCol w:w="5102"/>
        <w:gridCol w:w="1701"/>
        <w:tblGridChange w:id="3035">
          <w:tblGrid>
            <w:gridCol w:w="837"/>
            <w:gridCol w:w="6689"/>
            <w:gridCol w:w="977"/>
          </w:tblGrid>
        </w:tblGridChange>
      </w:tblGrid>
      <w:tr w:rsidR="00DF7B5B" w:rsidRPr="00DF7B5B" w14:paraId="3BEB6D17" w14:textId="77777777" w:rsidTr="00C7347D">
        <w:tc>
          <w:tcPr>
            <w:tcW w:w="1701" w:type="dxa"/>
            <w:tcPrChange w:id="3036" w:author="Prieto Bailo, León Enrique" w:date="2023-07-07T08:30:00Z">
              <w:tcPr>
                <w:tcW w:w="850" w:type="dxa"/>
              </w:tcPr>
            </w:tcPrChange>
          </w:tcPr>
          <w:p w14:paraId="1CA382D6" w14:textId="77777777" w:rsidR="00DF7B5B" w:rsidRDefault="00DF7B5B" w:rsidP="00971764"/>
        </w:tc>
        <w:tc>
          <w:tcPr>
            <w:tcW w:w="5102" w:type="dxa"/>
            <w:vAlign w:val="center"/>
            <w:tcPrChange w:id="3037" w:author="Prieto Bailo, León Enrique" w:date="2023-07-07T08:30:00Z">
              <w:tcPr>
                <w:tcW w:w="6803" w:type="dxa"/>
                <w:vAlign w:val="center"/>
              </w:tcPr>
            </w:tcPrChange>
          </w:tcPr>
          <w:p w14:paraId="47DEFB9F" w14:textId="0BB0CF8B" w:rsidR="00DF7B5B" w:rsidRDefault="00DF7B5B" w:rsidP="00971764">
            <w:pPr>
              <w:jc w:val="cente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=throttle-PI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701" w:type="dxa"/>
            <w:vAlign w:val="center"/>
            <w:tcPrChange w:id="3038" w:author="Prieto Bailo, León Enrique" w:date="2023-07-07T08:30:00Z">
              <w:tcPr>
                <w:tcW w:w="850" w:type="dxa"/>
                <w:vAlign w:val="center"/>
              </w:tcPr>
            </w:tcPrChange>
          </w:tcPr>
          <w:p w14:paraId="5067DF39" w14:textId="5D9B695E" w:rsidR="00DF7B5B" w:rsidRPr="00DF7B5B" w:rsidRDefault="00DF7B5B" w:rsidP="00DF7B5B">
            <w:pPr>
              <w:jc w:val="right"/>
              <w:rPr>
                <w:b/>
                <w:bCs/>
              </w:rPr>
            </w:pPr>
            <w:r w:rsidRPr="00DF7B5B">
              <w:rPr>
                <w:b/>
                <w:bCs/>
              </w:rPr>
              <w:t>(</w:t>
            </w:r>
            <w:r>
              <w:rPr>
                <w:b/>
                <w:bCs/>
              </w:rPr>
              <w:t>3</w:t>
            </w:r>
            <w:r w:rsidRPr="00DF7B5B">
              <w:rPr>
                <w:b/>
                <w:bCs/>
              </w:rPr>
              <w:t>.</w:t>
            </w:r>
            <w:del w:id="3039" w:author="Prieto Bailo, León Enrique" w:date="2023-07-07T08:30:00Z">
              <w:r w:rsidDel="00C7347D">
                <w:rPr>
                  <w:b/>
                  <w:bCs/>
                </w:rPr>
                <w:delText>6</w:delText>
              </w:r>
            </w:del>
            <w:ins w:id="3040" w:author="Prieto Bailo, León Enrique" w:date="2023-07-07T08:30:00Z">
              <w:r w:rsidR="00C7347D">
                <w:rPr>
                  <w:b/>
                  <w:bCs/>
                </w:rPr>
                <w:t>9</w:t>
              </w:r>
            </w:ins>
            <w:r w:rsidRPr="00DF7B5B">
              <w:rPr>
                <w:b/>
                <w:bCs/>
              </w:rPr>
              <w:t>)</w:t>
            </w:r>
          </w:p>
        </w:tc>
      </w:tr>
      <w:tr w:rsidR="00DF7B5B" w:rsidRPr="00DF7B5B" w14:paraId="74381315" w14:textId="77777777" w:rsidTr="00C7347D">
        <w:tc>
          <w:tcPr>
            <w:tcW w:w="1701" w:type="dxa"/>
            <w:tcPrChange w:id="3041" w:author="Prieto Bailo, León Enrique" w:date="2023-07-07T08:30:00Z">
              <w:tcPr>
                <w:tcW w:w="850" w:type="dxa"/>
              </w:tcPr>
            </w:tcPrChange>
          </w:tcPr>
          <w:p w14:paraId="41F88220" w14:textId="77777777" w:rsidR="00DF7B5B" w:rsidRDefault="00DF7B5B" w:rsidP="00971764"/>
        </w:tc>
        <w:tc>
          <w:tcPr>
            <w:tcW w:w="5102" w:type="dxa"/>
            <w:vAlign w:val="center"/>
            <w:tcPrChange w:id="3042" w:author="Prieto Bailo, León Enrique" w:date="2023-07-07T08:30:00Z">
              <w:tcPr>
                <w:tcW w:w="6803" w:type="dxa"/>
                <w:vAlign w:val="center"/>
              </w:tcPr>
            </w:tcPrChange>
          </w:tcPr>
          <w:p w14:paraId="75A4DC3D" w14:textId="3CDF220A" w:rsidR="00DF7B5B" w:rsidRDefault="00DF7B5B"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=throttle+PI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701" w:type="dxa"/>
            <w:vAlign w:val="center"/>
            <w:tcPrChange w:id="3043" w:author="Prieto Bailo, León Enrique" w:date="2023-07-07T08:30:00Z">
              <w:tcPr>
                <w:tcW w:w="850" w:type="dxa"/>
                <w:vAlign w:val="center"/>
              </w:tcPr>
            </w:tcPrChange>
          </w:tcPr>
          <w:p w14:paraId="50A20F76" w14:textId="292088F8" w:rsidR="00DF7B5B" w:rsidRPr="00DF7B5B" w:rsidRDefault="00DF7B5B" w:rsidP="00DF7B5B">
            <w:pPr>
              <w:jc w:val="right"/>
              <w:rPr>
                <w:b/>
                <w:bCs/>
              </w:rPr>
            </w:pPr>
            <w:r w:rsidRPr="00DF7B5B">
              <w:rPr>
                <w:b/>
                <w:bCs/>
              </w:rPr>
              <w:t>(</w:t>
            </w:r>
            <w:r>
              <w:rPr>
                <w:b/>
                <w:bCs/>
              </w:rPr>
              <w:t>3</w:t>
            </w:r>
            <w:r w:rsidRPr="00DF7B5B">
              <w:rPr>
                <w:b/>
                <w:bCs/>
              </w:rPr>
              <w:t>.</w:t>
            </w:r>
            <w:ins w:id="3044" w:author="Prieto Bailo, León Enrique" w:date="2023-07-07T08:30:00Z">
              <w:r w:rsidR="00C7347D">
                <w:rPr>
                  <w:b/>
                  <w:bCs/>
                </w:rPr>
                <w:t>10</w:t>
              </w:r>
            </w:ins>
            <w:del w:id="3045" w:author="Prieto Bailo, León Enrique" w:date="2023-07-07T08:30:00Z">
              <w:r w:rsidDel="00C7347D">
                <w:rPr>
                  <w:b/>
                  <w:bCs/>
                </w:rPr>
                <w:delText>7</w:delText>
              </w:r>
            </w:del>
            <w:r w:rsidRPr="00DF7B5B">
              <w:rPr>
                <w:b/>
                <w:bCs/>
              </w:rPr>
              <w:t>)</w:t>
            </w:r>
          </w:p>
        </w:tc>
      </w:tr>
      <w:tr w:rsidR="00DF7B5B" w:rsidRPr="00DF7B5B" w14:paraId="49DE2FA1" w14:textId="77777777" w:rsidTr="00C7347D">
        <w:tc>
          <w:tcPr>
            <w:tcW w:w="1701" w:type="dxa"/>
            <w:tcPrChange w:id="3046" w:author="Prieto Bailo, León Enrique" w:date="2023-07-07T08:30:00Z">
              <w:tcPr>
                <w:tcW w:w="850" w:type="dxa"/>
              </w:tcPr>
            </w:tcPrChange>
          </w:tcPr>
          <w:p w14:paraId="50363238" w14:textId="77777777" w:rsidR="00DF7B5B" w:rsidRDefault="00DF7B5B" w:rsidP="00971764"/>
        </w:tc>
        <w:tc>
          <w:tcPr>
            <w:tcW w:w="5102" w:type="dxa"/>
            <w:vAlign w:val="center"/>
            <w:tcPrChange w:id="3047" w:author="Prieto Bailo, León Enrique" w:date="2023-07-07T08:30:00Z">
              <w:tcPr>
                <w:tcW w:w="6803" w:type="dxa"/>
                <w:vAlign w:val="center"/>
              </w:tcPr>
            </w:tcPrChange>
          </w:tcPr>
          <w:p w14:paraId="4A31796A" w14:textId="277C3B10" w:rsidR="00DF7B5B" w:rsidRDefault="00DF7B5B"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=throttle+PI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701" w:type="dxa"/>
            <w:vAlign w:val="center"/>
            <w:tcPrChange w:id="3048" w:author="Prieto Bailo, León Enrique" w:date="2023-07-07T08:30:00Z">
              <w:tcPr>
                <w:tcW w:w="850" w:type="dxa"/>
                <w:vAlign w:val="center"/>
              </w:tcPr>
            </w:tcPrChange>
          </w:tcPr>
          <w:p w14:paraId="670BC700" w14:textId="3B6BBCA2" w:rsidR="00DF7B5B" w:rsidRPr="00DF7B5B" w:rsidRDefault="00DF7B5B" w:rsidP="00DF7B5B">
            <w:pPr>
              <w:jc w:val="right"/>
              <w:rPr>
                <w:b/>
                <w:bCs/>
              </w:rPr>
            </w:pPr>
            <w:r w:rsidRPr="00DF7B5B">
              <w:rPr>
                <w:b/>
                <w:bCs/>
              </w:rPr>
              <w:t>(</w:t>
            </w:r>
            <w:r>
              <w:rPr>
                <w:b/>
                <w:bCs/>
              </w:rPr>
              <w:t>3</w:t>
            </w:r>
            <w:r w:rsidRPr="00DF7B5B">
              <w:rPr>
                <w:b/>
                <w:bCs/>
              </w:rPr>
              <w:t>.</w:t>
            </w:r>
            <w:ins w:id="3049" w:author="Prieto Bailo, León Enrique" w:date="2023-07-07T08:30:00Z">
              <w:r w:rsidR="00C7347D">
                <w:rPr>
                  <w:b/>
                  <w:bCs/>
                </w:rPr>
                <w:t>11</w:t>
              </w:r>
            </w:ins>
            <w:del w:id="3050" w:author="Prieto Bailo, León Enrique" w:date="2023-07-07T08:30:00Z">
              <w:r w:rsidDel="00C7347D">
                <w:rPr>
                  <w:b/>
                  <w:bCs/>
                </w:rPr>
                <w:delText>8</w:delText>
              </w:r>
            </w:del>
            <w:r w:rsidRPr="00DF7B5B">
              <w:rPr>
                <w:b/>
                <w:bCs/>
              </w:rPr>
              <w:t>)</w:t>
            </w:r>
          </w:p>
        </w:tc>
      </w:tr>
      <w:tr w:rsidR="00DF7B5B" w:rsidRPr="00DF7B5B" w14:paraId="245BAB58" w14:textId="77777777" w:rsidTr="00C7347D">
        <w:tc>
          <w:tcPr>
            <w:tcW w:w="1701" w:type="dxa"/>
            <w:tcPrChange w:id="3051" w:author="Prieto Bailo, León Enrique" w:date="2023-07-07T08:30:00Z">
              <w:tcPr>
                <w:tcW w:w="850" w:type="dxa"/>
              </w:tcPr>
            </w:tcPrChange>
          </w:tcPr>
          <w:p w14:paraId="72BD12D7" w14:textId="77777777" w:rsidR="00DF7B5B" w:rsidRDefault="00DF7B5B" w:rsidP="00971764"/>
        </w:tc>
        <w:tc>
          <w:tcPr>
            <w:tcW w:w="5102" w:type="dxa"/>
            <w:vAlign w:val="center"/>
            <w:tcPrChange w:id="3052" w:author="Prieto Bailo, León Enrique" w:date="2023-07-07T08:30:00Z">
              <w:tcPr>
                <w:tcW w:w="6803" w:type="dxa"/>
                <w:vAlign w:val="center"/>
              </w:tcPr>
            </w:tcPrChange>
          </w:tcPr>
          <w:p w14:paraId="5A88A5E9" w14:textId="14948F1D" w:rsidR="00DF7B5B" w:rsidRDefault="00DF7B5B"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=throttle-PI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701" w:type="dxa"/>
            <w:vAlign w:val="center"/>
            <w:tcPrChange w:id="3053" w:author="Prieto Bailo, León Enrique" w:date="2023-07-07T08:30:00Z">
              <w:tcPr>
                <w:tcW w:w="850" w:type="dxa"/>
                <w:vAlign w:val="center"/>
              </w:tcPr>
            </w:tcPrChange>
          </w:tcPr>
          <w:p w14:paraId="4751B363" w14:textId="3F8BC521" w:rsidR="00DF7B5B" w:rsidRPr="00DF7B5B" w:rsidRDefault="00DF7B5B" w:rsidP="00DF7B5B">
            <w:pPr>
              <w:jc w:val="right"/>
              <w:rPr>
                <w:b/>
                <w:bCs/>
              </w:rPr>
            </w:pPr>
            <w:r w:rsidRPr="00DF7B5B">
              <w:rPr>
                <w:b/>
                <w:bCs/>
              </w:rPr>
              <w:t>(</w:t>
            </w:r>
            <w:r>
              <w:rPr>
                <w:b/>
                <w:bCs/>
              </w:rPr>
              <w:t>3</w:t>
            </w:r>
            <w:r w:rsidRPr="00DF7B5B">
              <w:rPr>
                <w:b/>
                <w:bCs/>
              </w:rPr>
              <w:t>.</w:t>
            </w:r>
            <w:ins w:id="3054" w:author="Prieto Bailo, León Enrique" w:date="2023-07-07T08:30:00Z">
              <w:r w:rsidR="00C7347D">
                <w:rPr>
                  <w:b/>
                  <w:bCs/>
                </w:rPr>
                <w:t>12</w:t>
              </w:r>
            </w:ins>
            <w:del w:id="3055" w:author="Prieto Bailo, León Enrique" w:date="2023-07-07T08:30:00Z">
              <w:r w:rsidDel="00C7347D">
                <w:rPr>
                  <w:b/>
                  <w:bCs/>
                </w:rPr>
                <w:delText>9</w:delText>
              </w:r>
            </w:del>
            <w:r w:rsidRPr="00DF7B5B">
              <w:rPr>
                <w:b/>
                <w:bCs/>
              </w:rPr>
              <w:t>)</w:t>
            </w:r>
          </w:p>
        </w:tc>
      </w:tr>
    </w:tbl>
    <w:p w14:paraId="228AA79E" w14:textId="3E340157" w:rsidR="00DB6995" w:rsidRDefault="00DB6995" w:rsidP="00DB6995">
      <w:pPr>
        <w:rPr>
          <w:rFonts w:eastAsiaTheme="minorEastAsia"/>
        </w:rPr>
      </w:pPr>
    </w:p>
    <w:p w14:paraId="13286A70" w14:textId="77777777" w:rsidR="00DF7B5B" w:rsidRDefault="00DF7B5B" w:rsidP="00DB6995">
      <w:pPr>
        <w:rPr>
          <w:rFonts w:eastAsiaTheme="minorEastAsia"/>
        </w:rPr>
      </w:pPr>
    </w:p>
    <w:p w14:paraId="74B04C51" w14:textId="0CD2B048" w:rsidR="00DB6995" w:rsidRDefault="00964040" w:rsidP="00DB6995">
      <w:pPr>
        <w:rPr>
          <w:rFonts w:eastAsiaTheme="minorEastAsia"/>
        </w:rPr>
      </w:pPr>
      <w:r w:rsidRPr="00964040">
        <w:rPr>
          <w:rFonts w:eastAsiaTheme="minorEastAsia"/>
        </w:rPr>
        <w:lastRenderedPageBreak/>
        <w:t xml:space="preserve">Se ha seguido una estrategia para implementar el modo de </w:t>
      </w:r>
      <w:r w:rsidR="00FF6CEF">
        <w:rPr>
          <w:rFonts w:eastAsiaTheme="minorEastAsia"/>
        </w:rPr>
        <w:t>“</w:t>
      </w:r>
      <w:proofErr w:type="spellStart"/>
      <w:r w:rsidR="00FF6CEF">
        <w:rPr>
          <w:rFonts w:eastAsiaTheme="minorEastAsia"/>
        </w:rPr>
        <w:t>Altitude</w:t>
      </w:r>
      <w:proofErr w:type="spellEnd"/>
      <w:r w:rsidR="00FF6CEF">
        <w:rPr>
          <w:rFonts w:eastAsiaTheme="minorEastAsia"/>
        </w:rPr>
        <w:t xml:space="preserve"> </w:t>
      </w:r>
      <w:proofErr w:type="spellStart"/>
      <w:r w:rsidR="00FF6CEF">
        <w:rPr>
          <w:rFonts w:eastAsiaTheme="minorEastAsia"/>
        </w:rPr>
        <w:t>Hold</w:t>
      </w:r>
      <w:proofErr w:type="spellEnd"/>
      <w:r w:rsidR="00FF6CEF">
        <w:rPr>
          <w:rFonts w:eastAsiaTheme="minorEastAsia"/>
        </w:rPr>
        <w:t>”</w:t>
      </w:r>
      <w:r>
        <w:rPr>
          <w:rFonts w:eastAsiaTheme="minorEastAsia"/>
        </w:rPr>
        <w:t xml:space="preserve"> </w:t>
      </w:r>
      <w:r w:rsidRPr="00964040">
        <w:rPr>
          <w:rFonts w:eastAsiaTheme="minorEastAsia"/>
        </w:rPr>
        <w:t xml:space="preserve">que consiste en encontrar un ajuste para el </w:t>
      </w:r>
      <w:r>
        <w:rPr>
          <w:rFonts w:eastAsiaTheme="minorEastAsia"/>
        </w:rPr>
        <w:t xml:space="preserve">throttle </w:t>
      </w:r>
      <w:r w:rsidRPr="00964040">
        <w:rPr>
          <w:rFonts w:eastAsiaTheme="minorEastAsia"/>
        </w:rPr>
        <w:t xml:space="preserve">a través de un controlador PID, con el objetivo de regular la altura del cuadricóptero. La </w:t>
      </w:r>
      <w:del w:id="3056" w:author="Prieto Bailo, León Enrique" w:date="2023-07-07T20:04:00Z">
        <w:r w:rsidRPr="00964040" w:rsidDel="00CB39D2">
          <w:rPr>
            <w:rFonts w:eastAsiaTheme="minorEastAsia"/>
          </w:rPr>
          <w:delText xml:space="preserve">idea </w:delText>
        </w:r>
      </w:del>
      <w:ins w:id="3057" w:author="Prieto Bailo, León Enrique" w:date="2023-07-07T20:04:00Z">
        <w:r w:rsidR="00CB39D2">
          <w:rPr>
            <w:rFonts w:eastAsiaTheme="minorEastAsia"/>
          </w:rPr>
          <w:t>premisa inicial</w:t>
        </w:r>
      </w:ins>
      <w:del w:id="3058" w:author="Prieto Bailo, León Enrique" w:date="2023-07-07T20:04:00Z">
        <w:r w:rsidRPr="00964040" w:rsidDel="00CB39D2">
          <w:rPr>
            <w:rFonts w:eastAsiaTheme="minorEastAsia"/>
          </w:rPr>
          <w:delText>principal</w:delText>
        </w:r>
      </w:del>
      <w:r w:rsidRPr="00964040">
        <w:rPr>
          <w:rFonts w:eastAsiaTheme="minorEastAsia"/>
        </w:rPr>
        <w:t xml:space="preserve"> </w:t>
      </w:r>
      <w:r>
        <w:rPr>
          <w:rFonts w:eastAsiaTheme="minorEastAsia"/>
        </w:rPr>
        <w:t>es</w:t>
      </w:r>
      <w:r w:rsidRPr="00964040">
        <w:rPr>
          <w:rFonts w:eastAsiaTheme="minorEastAsia"/>
        </w:rPr>
        <w:t xml:space="preserve"> la siguiente:</w:t>
      </w:r>
    </w:p>
    <w:p w14:paraId="1BA5ECCD" w14:textId="133791B3" w:rsidR="00964040" w:rsidRDefault="00964040" w:rsidP="00DB6995">
      <w:pPr>
        <w:rPr>
          <w:rFonts w:eastAsiaTheme="minorEastAsia"/>
        </w:rPr>
      </w:pPr>
    </w:p>
    <w:p w14:paraId="55DD3839" w14:textId="77777777" w:rsidR="00974B89" w:rsidRDefault="00974B89" w:rsidP="00DB6995">
      <w:pPr>
        <w:rPr>
          <w:rFonts w:eastAsiaTheme="minorEastAsia"/>
        </w:rPr>
      </w:pPr>
    </w:p>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59" w:author="Prieto Bailo, León Enrique" w:date="2023-07-07T08:30:00Z">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701"/>
        <w:gridCol w:w="5102"/>
        <w:gridCol w:w="1701"/>
        <w:tblGridChange w:id="3060">
          <w:tblGrid>
            <w:gridCol w:w="836"/>
            <w:gridCol w:w="6690"/>
            <w:gridCol w:w="977"/>
          </w:tblGrid>
        </w:tblGridChange>
      </w:tblGrid>
      <w:tr w:rsidR="00974B89" w:rsidRPr="00DF7B5B" w14:paraId="1C958E36" w14:textId="77777777" w:rsidTr="00C7347D">
        <w:tc>
          <w:tcPr>
            <w:tcW w:w="1701" w:type="dxa"/>
            <w:tcPrChange w:id="3061" w:author="Prieto Bailo, León Enrique" w:date="2023-07-07T08:30:00Z">
              <w:tcPr>
                <w:tcW w:w="850" w:type="dxa"/>
              </w:tcPr>
            </w:tcPrChange>
          </w:tcPr>
          <w:p w14:paraId="7C1E41C2" w14:textId="77777777" w:rsidR="00974B89" w:rsidRDefault="00974B89" w:rsidP="00971764"/>
        </w:tc>
        <w:tc>
          <w:tcPr>
            <w:tcW w:w="5102" w:type="dxa"/>
            <w:vAlign w:val="center"/>
            <w:tcPrChange w:id="3062" w:author="Prieto Bailo, León Enrique" w:date="2023-07-07T08:30:00Z">
              <w:tcPr>
                <w:tcW w:w="6803" w:type="dxa"/>
                <w:vAlign w:val="center"/>
              </w:tcPr>
            </w:tcPrChange>
          </w:tcPr>
          <w:p w14:paraId="2FCDA09F" w14:textId="3B035862" w:rsidR="00974B89" w:rsidRDefault="00974B89" w:rsidP="00971764">
            <w:pPr>
              <w:jc w:val="center"/>
              <w:rPr>
                <w:rFonts w:eastAsia="Calibri" w:cs="Times New Roman"/>
              </w:rPr>
            </w:pPr>
            <m:oMathPara>
              <m:oMath>
                <m:r>
                  <w:rPr>
                    <w:rFonts w:ascii="Cambria Math" w:eastAsiaTheme="minorEastAsia" w:hAnsi="Cambria Math"/>
                  </w:rPr>
                  <m:t>throttle=throttl</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hover</m:t>
                    </m:r>
                  </m:sub>
                </m:sSub>
                <m:r>
                  <w:rPr>
                    <w:rFonts w:ascii="Cambria Math" w:eastAsiaTheme="minorEastAsia" w:hAnsi="Cambria Math"/>
                  </w:rPr>
                  <m:t>+PI</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hover</m:t>
                    </m:r>
                  </m:sub>
                </m:sSub>
              </m:oMath>
            </m:oMathPara>
          </w:p>
        </w:tc>
        <w:tc>
          <w:tcPr>
            <w:tcW w:w="1701" w:type="dxa"/>
            <w:vAlign w:val="center"/>
            <w:tcPrChange w:id="3063" w:author="Prieto Bailo, León Enrique" w:date="2023-07-07T08:30:00Z">
              <w:tcPr>
                <w:tcW w:w="850" w:type="dxa"/>
                <w:vAlign w:val="center"/>
              </w:tcPr>
            </w:tcPrChange>
          </w:tcPr>
          <w:p w14:paraId="7E97B206" w14:textId="1C2CE9A6" w:rsidR="00974B89" w:rsidRPr="00DF7B5B" w:rsidRDefault="00974B89" w:rsidP="00971764">
            <w:pPr>
              <w:jc w:val="right"/>
              <w:rPr>
                <w:b/>
                <w:bCs/>
              </w:rPr>
            </w:pPr>
            <w:r w:rsidRPr="00DF7B5B">
              <w:rPr>
                <w:b/>
                <w:bCs/>
              </w:rPr>
              <w:t>(</w:t>
            </w:r>
            <w:r>
              <w:rPr>
                <w:b/>
                <w:bCs/>
              </w:rPr>
              <w:t>3</w:t>
            </w:r>
            <w:r w:rsidRPr="00DF7B5B">
              <w:rPr>
                <w:b/>
                <w:bCs/>
              </w:rPr>
              <w:t>.</w:t>
            </w:r>
            <w:r>
              <w:rPr>
                <w:b/>
                <w:bCs/>
              </w:rPr>
              <w:t>1</w:t>
            </w:r>
            <w:ins w:id="3064" w:author="Prieto Bailo, León Enrique" w:date="2023-07-07T08:30:00Z">
              <w:r w:rsidR="00C7347D">
                <w:rPr>
                  <w:b/>
                  <w:bCs/>
                </w:rPr>
                <w:t>3</w:t>
              </w:r>
            </w:ins>
            <w:del w:id="3065" w:author="Prieto Bailo, León Enrique" w:date="2023-07-07T08:30:00Z">
              <w:r w:rsidDel="00C7347D">
                <w:rPr>
                  <w:b/>
                  <w:bCs/>
                </w:rPr>
                <w:delText>0</w:delText>
              </w:r>
            </w:del>
            <w:r w:rsidRPr="00DF7B5B">
              <w:rPr>
                <w:b/>
                <w:bCs/>
              </w:rPr>
              <w:t>)</w:t>
            </w:r>
          </w:p>
        </w:tc>
      </w:tr>
    </w:tbl>
    <w:p w14:paraId="3A5E4336" w14:textId="0DB7CC22" w:rsidR="00974B89" w:rsidRDefault="00974B89" w:rsidP="00DB6995">
      <w:pPr>
        <w:rPr>
          <w:rFonts w:eastAsiaTheme="minorEastAsia"/>
        </w:rPr>
      </w:pPr>
    </w:p>
    <w:p w14:paraId="28AA191E" w14:textId="77777777" w:rsidR="00DB6995" w:rsidRDefault="00DB6995" w:rsidP="00DB6995">
      <w:pPr>
        <w:rPr>
          <w:rFonts w:eastAsiaTheme="minorEastAsia"/>
        </w:rPr>
      </w:pPr>
    </w:p>
    <w:p w14:paraId="20925670" w14:textId="7C70DC0B" w:rsidR="00DB6995" w:rsidRDefault="00DB6995" w:rsidP="00DB6995">
      <w:pPr>
        <w:rPr>
          <w:rFonts w:eastAsiaTheme="minorEastAsia"/>
        </w:rPr>
      </w:pPr>
      <w:r>
        <w:rPr>
          <w:rFonts w:eastAsiaTheme="minorEastAsia"/>
        </w:rPr>
        <w:t>De esta manera, se puede controlar la altura del cuadricóptero empleando el PID de altitud</w:t>
      </w:r>
      <w:r w:rsidR="00964040">
        <w:rPr>
          <w:rFonts w:eastAsiaTheme="minorEastAsia"/>
        </w:rPr>
        <w:t xml:space="preserve"> y añadiendo la salida de este al throttle de equilibrio.</w:t>
      </w:r>
    </w:p>
    <w:p w14:paraId="290AC58E" w14:textId="77777777" w:rsidR="00DB6995" w:rsidRDefault="00DB6995" w:rsidP="00DB6995">
      <w:pPr>
        <w:rPr>
          <w:rFonts w:eastAsiaTheme="minorEastAsia"/>
        </w:rPr>
      </w:pPr>
    </w:p>
    <w:p w14:paraId="1D499B46" w14:textId="64F1363C" w:rsidR="00DB6995" w:rsidRDefault="00DB6995" w:rsidP="00DB6995">
      <w:pPr>
        <w:rPr>
          <w:rFonts w:eastAsiaTheme="minorEastAsia"/>
        </w:rPr>
      </w:pPr>
      <w:r>
        <w:rPr>
          <w:rFonts w:eastAsiaTheme="minorEastAsia"/>
        </w:rPr>
        <w:t xml:space="preserve">Sin embargo, uno de los problemas de esta solución es que la velocidad de los motores depende de la tensión que la batería puede proporcionar y este valor no se mantiene constante por lo que, el </w:t>
      </w:r>
      <w:proofErr w:type="spellStart"/>
      <w:r>
        <w:rPr>
          <w:rFonts w:eastAsiaTheme="minorEastAsia"/>
        </w:rPr>
        <w:t>hover</w:t>
      </w:r>
      <w:proofErr w:type="spellEnd"/>
      <w:r>
        <w:rPr>
          <w:rFonts w:eastAsiaTheme="minorEastAsia"/>
        </w:rPr>
        <w:t xml:space="preserve"> throttle que te permite lograr un equilibrio con la batería a 12,6 V no será el mismo </w:t>
      </w:r>
      <w:r w:rsidR="00964040">
        <w:rPr>
          <w:rFonts w:eastAsiaTheme="minorEastAsia"/>
        </w:rPr>
        <w:t xml:space="preserve">que </w:t>
      </w:r>
      <w:r>
        <w:rPr>
          <w:rFonts w:eastAsiaTheme="minorEastAsia"/>
        </w:rPr>
        <w:t xml:space="preserve">cuando la batería </w:t>
      </w:r>
      <w:r w:rsidR="00964040">
        <w:rPr>
          <w:rFonts w:eastAsiaTheme="minorEastAsia"/>
        </w:rPr>
        <w:t xml:space="preserve">esté a </w:t>
      </w:r>
      <w:r>
        <w:rPr>
          <w:rFonts w:eastAsiaTheme="minorEastAsia"/>
        </w:rPr>
        <w:t>11,1 V.</w:t>
      </w:r>
    </w:p>
    <w:p w14:paraId="14BA9136" w14:textId="4DBCBCDE" w:rsidR="00974B89" w:rsidRDefault="00974B89" w:rsidP="00DB6995">
      <w:pPr>
        <w:rPr>
          <w:rFonts w:eastAsiaTheme="minorEastAsia"/>
        </w:rPr>
      </w:pPr>
    </w:p>
    <w:p w14:paraId="5CA6822A" w14:textId="77777777" w:rsidR="00974B89" w:rsidRDefault="00974B89" w:rsidP="00DB6995">
      <w:pPr>
        <w:rPr>
          <w:rFonts w:eastAsiaTheme="minorEastAsia"/>
        </w:rPr>
      </w:pPr>
    </w:p>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66" w:author="Prieto Bailo, León Enrique" w:date="2023-07-07T08:30:00Z">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701"/>
        <w:gridCol w:w="5102"/>
        <w:gridCol w:w="1701"/>
        <w:tblGridChange w:id="3067">
          <w:tblGrid>
            <w:gridCol w:w="835"/>
            <w:gridCol w:w="6691"/>
            <w:gridCol w:w="977"/>
          </w:tblGrid>
        </w:tblGridChange>
      </w:tblGrid>
      <w:tr w:rsidR="00974B89" w:rsidRPr="00DF7B5B" w14:paraId="38C5D6B8" w14:textId="77777777" w:rsidTr="00C7347D">
        <w:tc>
          <w:tcPr>
            <w:tcW w:w="1701" w:type="dxa"/>
            <w:tcPrChange w:id="3068" w:author="Prieto Bailo, León Enrique" w:date="2023-07-07T08:30:00Z">
              <w:tcPr>
                <w:tcW w:w="850" w:type="dxa"/>
              </w:tcPr>
            </w:tcPrChange>
          </w:tcPr>
          <w:p w14:paraId="25C94ACC" w14:textId="77777777" w:rsidR="00974B89" w:rsidRDefault="00974B89" w:rsidP="00971764"/>
        </w:tc>
        <w:tc>
          <w:tcPr>
            <w:tcW w:w="5102" w:type="dxa"/>
            <w:vAlign w:val="center"/>
            <w:tcPrChange w:id="3069" w:author="Prieto Bailo, León Enrique" w:date="2023-07-07T08:30:00Z">
              <w:tcPr>
                <w:tcW w:w="6803" w:type="dxa"/>
                <w:vAlign w:val="center"/>
              </w:tcPr>
            </w:tcPrChange>
          </w:tcPr>
          <w:p w14:paraId="36473A3F" w14:textId="426F5C0D" w:rsidR="00974B89" w:rsidRDefault="00974B89" w:rsidP="00971764">
            <w:pPr>
              <w:jc w:val="center"/>
              <w:rPr>
                <w:rFonts w:eastAsia="Calibri" w:cs="Times New Roman"/>
              </w:rPr>
            </w:pPr>
            <m:oMathPara>
              <m:oMath>
                <m:r>
                  <w:rPr>
                    <w:rFonts w:ascii="Cambria Math" w:eastAsiaTheme="minorEastAsia" w:hAnsi="Cambria Math"/>
                  </w:rPr>
                  <m:t>throttle=throttl</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hover</m:t>
                    </m:r>
                  </m:sub>
                </m:sSub>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+PI</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hover</m:t>
                    </m:r>
                  </m:sub>
                </m:sSub>
              </m:oMath>
            </m:oMathPara>
          </w:p>
        </w:tc>
        <w:tc>
          <w:tcPr>
            <w:tcW w:w="1701" w:type="dxa"/>
            <w:vAlign w:val="center"/>
            <w:tcPrChange w:id="3070" w:author="Prieto Bailo, León Enrique" w:date="2023-07-07T08:30:00Z">
              <w:tcPr>
                <w:tcW w:w="850" w:type="dxa"/>
                <w:vAlign w:val="center"/>
              </w:tcPr>
            </w:tcPrChange>
          </w:tcPr>
          <w:p w14:paraId="65924DF7" w14:textId="52A0D188" w:rsidR="00974B89" w:rsidRPr="00DF7B5B" w:rsidRDefault="00974B89" w:rsidP="00971764">
            <w:pPr>
              <w:jc w:val="right"/>
              <w:rPr>
                <w:b/>
                <w:bCs/>
              </w:rPr>
            </w:pPr>
            <w:r w:rsidRPr="00DF7B5B">
              <w:rPr>
                <w:b/>
                <w:bCs/>
              </w:rPr>
              <w:t>(</w:t>
            </w:r>
            <w:r>
              <w:rPr>
                <w:b/>
                <w:bCs/>
              </w:rPr>
              <w:t>3</w:t>
            </w:r>
            <w:r w:rsidRPr="00DF7B5B">
              <w:rPr>
                <w:b/>
                <w:bCs/>
              </w:rPr>
              <w:t>.</w:t>
            </w:r>
            <w:r>
              <w:rPr>
                <w:b/>
                <w:bCs/>
              </w:rPr>
              <w:t>1</w:t>
            </w:r>
            <w:del w:id="3071" w:author="Prieto Bailo, León Enrique" w:date="2023-07-07T08:30:00Z">
              <w:r w:rsidDel="00C7347D">
                <w:rPr>
                  <w:b/>
                  <w:bCs/>
                </w:rPr>
                <w:delText>1</w:delText>
              </w:r>
            </w:del>
            <w:ins w:id="3072" w:author="Prieto Bailo, León Enrique" w:date="2023-07-07T08:30:00Z">
              <w:r w:rsidR="00C7347D">
                <w:rPr>
                  <w:b/>
                  <w:bCs/>
                </w:rPr>
                <w:t>4</w:t>
              </w:r>
            </w:ins>
            <w:r w:rsidRPr="00DF7B5B">
              <w:rPr>
                <w:b/>
                <w:bCs/>
              </w:rPr>
              <w:t>)</w:t>
            </w:r>
          </w:p>
        </w:tc>
      </w:tr>
    </w:tbl>
    <w:p w14:paraId="3C9F22E5" w14:textId="77777777" w:rsidR="00974B89" w:rsidRDefault="00974B89" w:rsidP="00DB6995">
      <w:pPr>
        <w:rPr>
          <w:rFonts w:eastAsiaTheme="minorEastAsia"/>
        </w:rPr>
      </w:pPr>
    </w:p>
    <w:p w14:paraId="2CBD1113" w14:textId="77777777" w:rsidR="00DB6995" w:rsidRDefault="00DB6995" w:rsidP="00DB6995">
      <w:pPr>
        <w:rPr>
          <w:rFonts w:eastAsiaTheme="minorEastAsia"/>
        </w:rPr>
      </w:pPr>
    </w:p>
    <w:p w14:paraId="1D0930CB" w14:textId="78566C7B" w:rsidR="004159B0" w:rsidRDefault="00964040" w:rsidP="00DB6995">
      <w:pPr>
        <w:rPr>
          <w:rFonts w:eastAsiaTheme="minorEastAsia"/>
        </w:rPr>
      </w:pPr>
      <w:r w:rsidRPr="00964040">
        <w:rPr>
          <w:rFonts w:eastAsiaTheme="minorEastAsia"/>
        </w:rPr>
        <w:t xml:space="preserve">Para abordar esta situación, se decidió llevar a cabo un vuelo completo en modo </w:t>
      </w:r>
      <w:r w:rsidR="00E3358D">
        <w:rPr>
          <w:rFonts w:eastAsiaTheme="minorEastAsia"/>
        </w:rPr>
        <w:t>“</w:t>
      </w:r>
      <w:proofErr w:type="spellStart"/>
      <w:r w:rsidR="00E3358D">
        <w:rPr>
          <w:rFonts w:eastAsiaTheme="minorEastAsia"/>
        </w:rPr>
        <w:t>Stable</w:t>
      </w:r>
      <w:proofErr w:type="spellEnd"/>
      <w:r w:rsidR="00E3358D">
        <w:rPr>
          <w:rFonts w:eastAsiaTheme="minorEastAsia"/>
        </w:rPr>
        <w:t>”</w:t>
      </w:r>
      <w:r w:rsidRPr="00964040">
        <w:rPr>
          <w:rFonts w:eastAsiaTheme="minorEastAsia"/>
        </w:rPr>
        <w:t>, agotando por completo la batería</w:t>
      </w:r>
      <w:r w:rsidR="004159B0">
        <w:rPr>
          <w:rFonts w:eastAsiaTheme="minorEastAsia"/>
        </w:rPr>
        <w:t xml:space="preserve">. Durante este vuelo, se fue registrando el valor de </w:t>
      </w:r>
      <w:r w:rsidRPr="00964040">
        <w:rPr>
          <w:rFonts w:eastAsiaTheme="minorEastAsia"/>
        </w:rPr>
        <w:t xml:space="preserve">la tensión de la batería y el valor del </w:t>
      </w:r>
      <w:r w:rsidR="004159B0">
        <w:rPr>
          <w:rFonts w:eastAsiaTheme="minorEastAsia"/>
        </w:rPr>
        <w:t>throttle</w:t>
      </w:r>
      <w:r w:rsidRPr="00964040">
        <w:rPr>
          <w:rFonts w:eastAsiaTheme="minorEastAsia"/>
        </w:rPr>
        <w:t xml:space="preserve"> </w:t>
      </w:r>
      <w:r w:rsidR="004159B0">
        <w:rPr>
          <w:rFonts w:eastAsiaTheme="minorEastAsia"/>
        </w:rPr>
        <w:t xml:space="preserve">cada vez que se detectaba un </w:t>
      </w:r>
      <w:r w:rsidRPr="00964040">
        <w:rPr>
          <w:rFonts w:eastAsiaTheme="minorEastAsia"/>
        </w:rPr>
        <w:t>cambio de signo de la aceleración en el eje Z</w:t>
      </w:r>
      <w:r w:rsidR="004159B0">
        <w:rPr>
          <w:rFonts w:eastAsiaTheme="minorEastAsia"/>
        </w:rPr>
        <w:t xml:space="preserve">. Esto correspondía al </w:t>
      </w:r>
      <w:proofErr w:type="spellStart"/>
      <w:r w:rsidR="004159B0">
        <w:rPr>
          <w:rFonts w:eastAsiaTheme="minorEastAsia"/>
        </w:rPr>
        <w:t>thottle</w:t>
      </w:r>
      <w:proofErr w:type="spellEnd"/>
      <w:r w:rsidR="004159B0">
        <w:rPr>
          <w:rFonts w:eastAsiaTheme="minorEastAsia"/>
        </w:rPr>
        <w:t xml:space="preserve"> que generaba</w:t>
      </w:r>
      <w:ins w:id="3073" w:author="Prieto Bailo, León Enrique" w:date="2023-07-07T20:05:00Z">
        <w:r w:rsidR="00CB39D2">
          <w:rPr>
            <w:rFonts w:eastAsiaTheme="minorEastAsia"/>
          </w:rPr>
          <w:t>, aproximadamente,</w:t>
        </w:r>
      </w:ins>
      <w:r w:rsidR="004159B0">
        <w:rPr>
          <w:rFonts w:eastAsiaTheme="minorEastAsia"/>
        </w:rPr>
        <w:t xml:space="preserve"> una fuerza nula en el </w:t>
      </w:r>
      <w:del w:id="3074" w:author="Prieto Bailo, León Enrique" w:date="2023-07-05T22:50:00Z">
        <w:r w:rsidR="004159B0" w:rsidDel="00A73910">
          <w:rPr>
            <w:rFonts w:eastAsiaTheme="minorEastAsia"/>
          </w:rPr>
          <w:delText>drone</w:delText>
        </w:r>
      </w:del>
      <w:ins w:id="3075" w:author="Prieto Bailo, León Enrique" w:date="2023-07-05T22:50:00Z">
        <w:r w:rsidR="00A73910">
          <w:rPr>
            <w:rFonts w:eastAsiaTheme="minorEastAsia"/>
          </w:rPr>
          <w:t>dron</w:t>
        </w:r>
      </w:ins>
      <w:r w:rsidR="004159B0">
        <w:rPr>
          <w:rFonts w:eastAsiaTheme="minorEastAsia"/>
        </w:rPr>
        <w:t>.</w:t>
      </w:r>
    </w:p>
    <w:p w14:paraId="5A94E27A" w14:textId="0FD94167" w:rsidR="004159B0" w:rsidRDefault="004159B0" w:rsidP="00DB6995">
      <w:pPr>
        <w:rPr>
          <w:rFonts w:eastAsiaTheme="minorEastAsia"/>
        </w:rPr>
      </w:pPr>
    </w:p>
    <w:p w14:paraId="1CAECB5C" w14:textId="40CEAA1B" w:rsidR="00974B89" w:rsidRDefault="00974B89" w:rsidP="00DB6995">
      <w:pPr>
        <w:rPr>
          <w:rFonts w:eastAsiaTheme="minorEastAsia"/>
        </w:rPr>
      </w:pPr>
    </w:p>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76" w:author="Prieto Bailo, León Enrique" w:date="2023-07-07T08:31:00Z">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701"/>
        <w:gridCol w:w="5102"/>
        <w:gridCol w:w="1701"/>
        <w:tblGridChange w:id="3077">
          <w:tblGrid>
            <w:gridCol w:w="838"/>
            <w:gridCol w:w="6688"/>
            <w:gridCol w:w="977"/>
          </w:tblGrid>
        </w:tblGridChange>
      </w:tblGrid>
      <w:tr w:rsidR="00974B89" w:rsidRPr="00DF7B5B" w14:paraId="2B61F782" w14:textId="77777777" w:rsidTr="00C7347D">
        <w:tc>
          <w:tcPr>
            <w:tcW w:w="1701" w:type="dxa"/>
            <w:tcPrChange w:id="3078" w:author="Prieto Bailo, León Enrique" w:date="2023-07-07T08:31:00Z">
              <w:tcPr>
                <w:tcW w:w="850" w:type="dxa"/>
              </w:tcPr>
            </w:tcPrChange>
          </w:tcPr>
          <w:p w14:paraId="5333CE3D" w14:textId="77777777" w:rsidR="00974B89" w:rsidRDefault="00974B89" w:rsidP="00971764"/>
        </w:tc>
        <w:tc>
          <w:tcPr>
            <w:tcW w:w="5102" w:type="dxa"/>
            <w:vAlign w:val="center"/>
            <w:tcPrChange w:id="3079" w:author="Prieto Bailo, León Enrique" w:date="2023-07-07T08:31:00Z">
              <w:tcPr>
                <w:tcW w:w="6803" w:type="dxa"/>
                <w:vAlign w:val="center"/>
              </w:tcPr>
            </w:tcPrChange>
          </w:tcPr>
          <w:p w14:paraId="057BE563" w14:textId="6B36C424" w:rsidR="00974B89" w:rsidRDefault="00000000" w:rsidP="00971764">
            <w:pPr>
              <w:jc w:val="center"/>
              <w:rPr>
                <w:rFonts w:eastAsia="Calibri" w:cs="Times New Roman"/>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m:t>
                    </m:r>
                  </m:sub>
                </m:sSub>
                <m:r>
                  <w:rPr>
                    <w:rFonts w:ascii="Cambria Math" w:eastAsiaTheme="minorEastAsia" w:hAnsi="Cambria Math"/>
                  </w:rPr>
                  <m:t>≈0</m:t>
                </m:r>
              </m:oMath>
            </m:oMathPara>
          </w:p>
        </w:tc>
        <w:tc>
          <w:tcPr>
            <w:tcW w:w="1701" w:type="dxa"/>
            <w:vAlign w:val="center"/>
            <w:tcPrChange w:id="3080" w:author="Prieto Bailo, León Enrique" w:date="2023-07-07T08:31:00Z">
              <w:tcPr>
                <w:tcW w:w="850" w:type="dxa"/>
                <w:vAlign w:val="center"/>
              </w:tcPr>
            </w:tcPrChange>
          </w:tcPr>
          <w:p w14:paraId="7D1BB7AA" w14:textId="086BDD7C" w:rsidR="00974B89" w:rsidRPr="00DF7B5B" w:rsidRDefault="00974B89" w:rsidP="00971764">
            <w:pPr>
              <w:jc w:val="right"/>
              <w:rPr>
                <w:b/>
                <w:bCs/>
              </w:rPr>
            </w:pPr>
            <w:r w:rsidRPr="00DF7B5B">
              <w:rPr>
                <w:b/>
                <w:bCs/>
              </w:rPr>
              <w:t>(</w:t>
            </w:r>
            <w:r>
              <w:rPr>
                <w:b/>
                <w:bCs/>
              </w:rPr>
              <w:t>3</w:t>
            </w:r>
            <w:r w:rsidRPr="00DF7B5B">
              <w:rPr>
                <w:b/>
                <w:bCs/>
              </w:rPr>
              <w:t>.</w:t>
            </w:r>
            <w:r>
              <w:rPr>
                <w:b/>
                <w:bCs/>
              </w:rPr>
              <w:t>1</w:t>
            </w:r>
            <w:ins w:id="3081" w:author="Prieto Bailo, León Enrique" w:date="2023-07-07T08:31:00Z">
              <w:r w:rsidR="00C7347D">
                <w:rPr>
                  <w:b/>
                  <w:bCs/>
                </w:rPr>
                <w:t>5</w:t>
              </w:r>
            </w:ins>
            <w:del w:id="3082" w:author="Prieto Bailo, León Enrique" w:date="2023-07-07T08:31:00Z">
              <w:r w:rsidDel="00C7347D">
                <w:rPr>
                  <w:b/>
                  <w:bCs/>
                </w:rPr>
                <w:delText>2</w:delText>
              </w:r>
            </w:del>
            <w:r w:rsidRPr="00DF7B5B">
              <w:rPr>
                <w:b/>
                <w:bCs/>
              </w:rPr>
              <w:t>)</w:t>
            </w:r>
          </w:p>
        </w:tc>
      </w:tr>
    </w:tbl>
    <w:p w14:paraId="29456DD4" w14:textId="2AE84708" w:rsidR="00DB6995" w:rsidRDefault="00DB6995" w:rsidP="00DB6995">
      <w:pPr>
        <w:rPr>
          <w:rFonts w:eastAsiaTheme="minorEastAsia"/>
        </w:rPr>
      </w:pPr>
    </w:p>
    <w:p w14:paraId="398F173C" w14:textId="77777777" w:rsidR="00964040" w:rsidRDefault="00964040" w:rsidP="00DB6995">
      <w:pPr>
        <w:rPr>
          <w:rFonts w:eastAsiaTheme="minorEastAsia"/>
        </w:rPr>
      </w:pPr>
    </w:p>
    <w:p w14:paraId="6793153C" w14:textId="03F83241" w:rsidR="00DB6995" w:rsidRDefault="00DB6995" w:rsidP="00DB6995">
      <w:pPr>
        <w:rPr>
          <w:rFonts w:eastAsiaTheme="minorEastAsia"/>
        </w:rPr>
      </w:pPr>
      <w:r>
        <w:rPr>
          <w:rFonts w:eastAsiaTheme="minorEastAsia"/>
        </w:rPr>
        <w:t xml:space="preserve">Después del vuelo en modo </w:t>
      </w:r>
      <w:r w:rsidR="00E3358D">
        <w:rPr>
          <w:rFonts w:eastAsiaTheme="minorEastAsia"/>
        </w:rPr>
        <w:t>“</w:t>
      </w:r>
      <w:proofErr w:type="spellStart"/>
      <w:r w:rsidR="00E3358D">
        <w:rPr>
          <w:rFonts w:eastAsiaTheme="minorEastAsia"/>
        </w:rPr>
        <w:t>Stable</w:t>
      </w:r>
      <w:proofErr w:type="spellEnd"/>
      <w:r w:rsidR="00E3358D">
        <w:rPr>
          <w:rFonts w:eastAsiaTheme="minorEastAsia"/>
        </w:rPr>
        <w:t>”</w:t>
      </w:r>
      <w:r>
        <w:rPr>
          <w:rFonts w:eastAsiaTheme="minorEastAsia"/>
        </w:rPr>
        <w:t>, se dispuso de una gran cantidad</w:t>
      </w:r>
      <w:r w:rsidR="004159B0">
        <w:rPr>
          <w:rFonts w:eastAsiaTheme="minorEastAsia"/>
        </w:rPr>
        <w:t xml:space="preserve"> de lecturas</w:t>
      </w:r>
      <w:r>
        <w:rPr>
          <w:rFonts w:eastAsiaTheme="minorEastAsia"/>
        </w:rPr>
        <w:t xml:space="preserve"> las cuales fueron representadas gráficamente y se observó un comportamiento claramente lineal, es decir, los motores perdían potencia de manera lineal cuando la batería se iba agotando lo que conllevaba un aumento lineal del throttle. </w:t>
      </w:r>
    </w:p>
    <w:p w14:paraId="10A299FB" w14:textId="77777777" w:rsidR="00DB6995" w:rsidRDefault="00DB6995" w:rsidP="00DB6995">
      <w:pPr>
        <w:rPr>
          <w:rFonts w:eastAsiaTheme="minorEastAsia"/>
        </w:rPr>
      </w:pPr>
    </w:p>
    <w:p w14:paraId="48F9FD56" w14:textId="07CD5DCD" w:rsidR="00DB6995" w:rsidDel="00EA4D45" w:rsidRDefault="00DB6995" w:rsidP="00DB6995">
      <w:pPr>
        <w:rPr>
          <w:del w:id="3083" w:author="Prieto Bailo, León Enrique" w:date="2023-07-07T21:18:00Z"/>
          <w:rFonts w:eastAsiaTheme="minorEastAsia"/>
        </w:rPr>
      </w:pPr>
      <w:r>
        <w:rPr>
          <w:rFonts w:eastAsiaTheme="minorEastAsia"/>
        </w:rPr>
        <w:t xml:space="preserve">Observando este comportamiento, se optó por obtener la recta de regresión de los datos obtenidos para estimar la dependencia del throttle </w:t>
      </w:r>
      <w:r w:rsidR="004159B0">
        <w:rPr>
          <w:rFonts w:eastAsiaTheme="minorEastAsia"/>
        </w:rPr>
        <w:t xml:space="preserve">de equilibrio </w:t>
      </w:r>
      <w:r>
        <w:rPr>
          <w:rFonts w:eastAsiaTheme="minorEastAsia"/>
        </w:rPr>
        <w:t xml:space="preserve">con la tensión </w:t>
      </w:r>
      <w:r w:rsidR="004159B0">
        <w:rPr>
          <w:rFonts w:eastAsiaTheme="minorEastAsia"/>
        </w:rPr>
        <w:t xml:space="preserve">y usarlo como referencia para el </w:t>
      </w:r>
      <w:r w:rsidR="001510A7">
        <w:rPr>
          <w:rFonts w:eastAsiaTheme="minorEastAsia"/>
        </w:rPr>
        <w:t>“</w:t>
      </w:r>
      <w:proofErr w:type="spellStart"/>
      <w:r w:rsidR="001510A7">
        <w:rPr>
          <w:rFonts w:eastAsiaTheme="minorEastAsia"/>
        </w:rPr>
        <w:t>Altitude</w:t>
      </w:r>
      <w:proofErr w:type="spellEnd"/>
      <w:r w:rsidR="001510A7">
        <w:rPr>
          <w:rFonts w:eastAsiaTheme="minorEastAsia"/>
        </w:rPr>
        <w:t xml:space="preserve"> </w:t>
      </w:r>
      <w:proofErr w:type="spellStart"/>
      <w:r w:rsidR="001510A7">
        <w:rPr>
          <w:rFonts w:eastAsiaTheme="minorEastAsia"/>
        </w:rPr>
        <w:t>Hold</w:t>
      </w:r>
      <w:proofErr w:type="spellEnd"/>
      <w:r w:rsidR="001510A7">
        <w:rPr>
          <w:rFonts w:eastAsiaTheme="minorEastAsia"/>
        </w:rPr>
        <w:t>”</w:t>
      </w:r>
      <w:r w:rsidR="004159B0">
        <w:rPr>
          <w:rFonts w:eastAsiaTheme="minorEastAsia"/>
        </w:rPr>
        <w:t>.</w:t>
      </w:r>
    </w:p>
    <w:p w14:paraId="3978AD33" w14:textId="77777777" w:rsidR="00DB6995" w:rsidRDefault="00DB6995" w:rsidP="00DB6995">
      <w:pPr>
        <w:rPr>
          <w:rFonts w:eastAsiaTheme="minorEastAsia"/>
        </w:rPr>
      </w:pPr>
    </w:p>
    <w:p w14:paraId="6CF18094" w14:textId="77777777" w:rsidR="00CB39D2" w:rsidRDefault="00CB39D2" w:rsidP="00DB6995">
      <w:pPr>
        <w:rPr>
          <w:ins w:id="3084" w:author="Prieto Bailo, León Enrique" w:date="2023-07-07T20:07:00Z"/>
          <w:rFonts w:eastAsiaTheme="minorEastAsia"/>
        </w:rPr>
      </w:pPr>
    </w:p>
    <w:p w14:paraId="71FC7473" w14:textId="30202FF9" w:rsidR="00CB39D2" w:rsidRDefault="00CB39D2" w:rsidP="00DB6995">
      <w:pPr>
        <w:rPr>
          <w:ins w:id="3085" w:author="Prieto Bailo, León Enrique" w:date="2023-07-07T20:07:00Z"/>
          <w:rFonts w:eastAsiaTheme="minorEastAsia"/>
        </w:rPr>
      </w:pPr>
      <w:ins w:id="3086" w:author="Prieto Bailo, León Enrique" w:date="2023-07-07T20:07:00Z">
        <w:r>
          <w:rPr>
            <w:rFonts w:eastAsiaTheme="minorEastAsia"/>
          </w:rPr>
          <w:t>Una vez se concluye la búsqueda del throttle de equilibrio y su dependencia con la tensión de los motores, se pued</w:t>
        </w:r>
      </w:ins>
      <w:ins w:id="3087" w:author="Prieto Bailo, León Enrique" w:date="2023-07-07T20:08:00Z">
        <w:r>
          <w:rPr>
            <w:rFonts w:eastAsiaTheme="minorEastAsia"/>
          </w:rPr>
          <w:t xml:space="preserve">en obtener las ecuaciones de las </w:t>
        </w:r>
        <w:proofErr w:type="spellStart"/>
        <w:r>
          <w:rPr>
            <w:rFonts w:eastAsiaTheme="minorEastAsia"/>
          </w:rPr>
          <w:t>ESCs</w:t>
        </w:r>
        <w:proofErr w:type="spellEnd"/>
        <w:r>
          <w:rPr>
            <w:rFonts w:eastAsiaTheme="minorEastAsia"/>
          </w:rPr>
          <w:t xml:space="preserve"> con el acople de las salidas de los PID para el modo “</w:t>
        </w:r>
        <w:proofErr w:type="spellStart"/>
        <w:r>
          <w:rPr>
            <w:rFonts w:eastAsiaTheme="minorEastAsia"/>
          </w:rPr>
          <w:t>Altitude</w:t>
        </w:r>
        <w:proofErr w:type="spellEnd"/>
        <w:r>
          <w:rPr>
            <w:rFonts w:eastAsiaTheme="minorEastAsia"/>
          </w:rPr>
          <w:t xml:space="preserve"> </w:t>
        </w:r>
        <w:proofErr w:type="spellStart"/>
        <w:r>
          <w:rPr>
            <w:rFonts w:eastAsiaTheme="minorEastAsia"/>
          </w:rPr>
          <w:t>Hold</w:t>
        </w:r>
        <w:proofErr w:type="spellEnd"/>
        <w:r>
          <w:rPr>
            <w:rFonts w:eastAsiaTheme="minorEastAsia"/>
          </w:rPr>
          <w:t>”.</w:t>
        </w:r>
      </w:ins>
    </w:p>
    <w:p w14:paraId="62158DFF" w14:textId="77777777" w:rsidR="00CB39D2" w:rsidRDefault="00CB39D2" w:rsidP="00DB6995">
      <w:pPr>
        <w:rPr>
          <w:ins w:id="3088" w:author="Prieto Bailo, León Enrique" w:date="2023-07-07T20:07:00Z"/>
          <w:rFonts w:eastAsiaTheme="minorEastAsia"/>
        </w:rPr>
      </w:pPr>
    </w:p>
    <w:p w14:paraId="65995903" w14:textId="3F078333" w:rsidR="00DB6995" w:rsidDel="00CB39D2" w:rsidRDefault="00BC37F1" w:rsidP="00DB6995">
      <w:pPr>
        <w:rPr>
          <w:del w:id="3089" w:author="Prieto Bailo, León Enrique" w:date="2023-07-07T20:08:00Z"/>
          <w:rFonts w:eastAsiaTheme="minorEastAsia"/>
        </w:rPr>
      </w:pPr>
      <w:del w:id="3090" w:author="Prieto Bailo, León Enrique" w:date="2023-07-07T20:08:00Z">
        <w:r w:rsidDel="00CB39D2">
          <w:rPr>
            <w:rFonts w:eastAsiaTheme="minorEastAsia"/>
          </w:rPr>
          <w:delText>Concluyendo</w:delText>
        </w:r>
        <w:r w:rsidR="004159B0" w:rsidDel="00CB39D2">
          <w:rPr>
            <w:rFonts w:eastAsiaTheme="minorEastAsia"/>
          </w:rPr>
          <w:delText xml:space="preserve"> con el tema de la búsqueda del throttle de equilibrio, </w:delText>
        </w:r>
        <w:r w:rsidR="00DB6995" w:rsidDel="00CB39D2">
          <w:rPr>
            <w:rFonts w:eastAsiaTheme="minorEastAsia"/>
          </w:rPr>
          <w:delText xml:space="preserve">ya </w:delText>
        </w:r>
      </w:del>
      <w:del w:id="3091" w:author="Prieto Bailo, León Enrique" w:date="2023-07-07T20:07:00Z">
        <w:r w:rsidR="00DB6995" w:rsidDel="00CB39D2">
          <w:rPr>
            <w:rFonts w:eastAsiaTheme="minorEastAsia"/>
          </w:rPr>
          <w:delText xml:space="preserve">podemos </w:delText>
        </w:r>
      </w:del>
      <w:del w:id="3092" w:author="Prieto Bailo, León Enrique" w:date="2023-07-07T20:08:00Z">
        <w:r w:rsidR="00DB6995" w:rsidDel="00CB39D2">
          <w:rPr>
            <w:rFonts w:eastAsiaTheme="minorEastAsia"/>
          </w:rPr>
          <w:delText xml:space="preserve">obtener las ecuaciones de las ESCs con el acople de las salidas de los PID para el modo de </w:delText>
        </w:r>
        <w:r w:rsidR="001510A7" w:rsidDel="00CB39D2">
          <w:rPr>
            <w:rFonts w:eastAsiaTheme="minorEastAsia"/>
          </w:rPr>
          <w:delText>“Altitude Hold”</w:delText>
        </w:r>
        <w:r w:rsidR="00DB6995" w:rsidDel="00CB39D2">
          <w:rPr>
            <w:rFonts w:eastAsiaTheme="minorEastAsia"/>
          </w:rPr>
          <w:delText>:</w:delText>
        </w:r>
      </w:del>
    </w:p>
    <w:p w14:paraId="46F8BFFA" w14:textId="61267226" w:rsidR="00DB6995" w:rsidDel="00CB39D2" w:rsidRDefault="00DB6995" w:rsidP="00DB6995">
      <w:pPr>
        <w:rPr>
          <w:del w:id="3093" w:author="Prieto Bailo, León Enrique" w:date="2023-07-07T20:08:00Z"/>
          <w:rFonts w:eastAsiaTheme="minorEastAsia"/>
        </w:rPr>
      </w:pPr>
    </w:p>
    <w:p w14:paraId="0CF2736E" w14:textId="50FC3BA5" w:rsidR="00974B89" w:rsidRDefault="00974B89" w:rsidP="00DB6995">
      <w:pPr>
        <w:rPr>
          <w:rFonts w:eastAsiaTheme="minorEastAsia"/>
        </w:rPr>
      </w:pPr>
    </w:p>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94" w:author="Prieto Bailo, León Enrique" w:date="2023-07-07T08:31:00Z">
          <w:tblPr>
            <w:tblStyle w:val="TableGrid"/>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134"/>
        <w:gridCol w:w="6236"/>
        <w:gridCol w:w="1134"/>
        <w:tblGridChange w:id="3095">
          <w:tblGrid>
            <w:gridCol w:w="836"/>
            <w:gridCol w:w="6690"/>
            <w:gridCol w:w="977"/>
          </w:tblGrid>
        </w:tblGridChange>
      </w:tblGrid>
      <w:tr w:rsidR="00974B89" w:rsidRPr="00DF7B5B" w14:paraId="75851E9C" w14:textId="77777777" w:rsidTr="00C7347D">
        <w:tc>
          <w:tcPr>
            <w:tcW w:w="1134" w:type="dxa"/>
            <w:tcPrChange w:id="3096" w:author="Prieto Bailo, León Enrique" w:date="2023-07-07T08:31:00Z">
              <w:tcPr>
                <w:tcW w:w="850" w:type="dxa"/>
              </w:tcPr>
            </w:tcPrChange>
          </w:tcPr>
          <w:p w14:paraId="304CDEE5" w14:textId="77777777" w:rsidR="00974B89" w:rsidRDefault="00974B89" w:rsidP="00971764"/>
        </w:tc>
        <w:tc>
          <w:tcPr>
            <w:tcW w:w="6236" w:type="dxa"/>
            <w:vAlign w:val="center"/>
            <w:tcPrChange w:id="3097" w:author="Prieto Bailo, León Enrique" w:date="2023-07-07T08:31:00Z">
              <w:tcPr>
                <w:tcW w:w="6803" w:type="dxa"/>
                <w:vAlign w:val="center"/>
              </w:tcPr>
            </w:tcPrChange>
          </w:tcPr>
          <w:p w14:paraId="100FD634" w14:textId="13951065" w:rsidR="00974B89" w:rsidRDefault="00974B89" w:rsidP="00971764">
            <w:pPr>
              <w:jc w:val="cente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=throttl</m:t>
                </m:r>
                <m:sSub>
                  <m:sSubPr>
                    <m:ctrlPr>
                      <w:rPr>
                        <w:rFonts w:ascii="Cambria Math" w:hAnsi="Cambria Math"/>
                        <w:i/>
                      </w:rPr>
                    </m:ctrlPr>
                  </m:sSubPr>
                  <m:e>
                    <m:r>
                      <w:rPr>
                        <w:rFonts w:ascii="Cambria Math" w:hAnsi="Cambria Math"/>
                      </w:rPr>
                      <m:t>e</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134" w:type="dxa"/>
            <w:vAlign w:val="center"/>
            <w:tcPrChange w:id="3098" w:author="Prieto Bailo, León Enrique" w:date="2023-07-07T08:31:00Z">
              <w:tcPr>
                <w:tcW w:w="850" w:type="dxa"/>
                <w:vAlign w:val="center"/>
              </w:tcPr>
            </w:tcPrChange>
          </w:tcPr>
          <w:p w14:paraId="4A9948A7" w14:textId="151CF8A5" w:rsidR="00974B89" w:rsidRPr="00DF7B5B" w:rsidRDefault="00974B89" w:rsidP="00971764">
            <w:pPr>
              <w:jc w:val="right"/>
              <w:rPr>
                <w:b/>
                <w:bCs/>
              </w:rPr>
            </w:pPr>
            <w:r w:rsidRPr="00DF7B5B">
              <w:rPr>
                <w:b/>
                <w:bCs/>
              </w:rPr>
              <w:t>(</w:t>
            </w:r>
            <w:r>
              <w:rPr>
                <w:b/>
                <w:bCs/>
              </w:rPr>
              <w:t>3</w:t>
            </w:r>
            <w:r w:rsidRPr="00DF7B5B">
              <w:rPr>
                <w:b/>
                <w:bCs/>
              </w:rPr>
              <w:t>.</w:t>
            </w:r>
            <w:r>
              <w:rPr>
                <w:b/>
                <w:bCs/>
              </w:rPr>
              <w:t>1</w:t>
            </w:r>
            <w:ins w:id="3099" w:author="Prieto Bailo, León Enrique" w:date="2023-07-07T08:31:00Z">
              <w:r w:rsidR="00C7347D">
                <w:rPr>
                  <w:b/>
                  <w:bCs/>
                </w:rPr>
                <w:t>6</w:t>
              </w:r>
            </w:ins>
            <w:del w:id="3100" w:author="Prieto Bailo, León Enrique" w:date="2023-07-07T08:31:00Z">
              <w:r w:rsidDel="00C7347D">
                <w:rPr>
                  <w:b/>
                  <w:bCs/>
                </w:rPr>
                <w:delText>3</w:delText>
              </w:r>
            </w:del>
            <w:r w:rsidRPr="00DF7B5B">
              <w:rPr>
                <w:b/>
                <w:bCs/>
              </w:rPr>
              <w:t>)</w:t>
            </w:r>
          </w:p>
        </w:tc>
      </w:tr>
      <w:tr w:rsidR="00974B89" w:rsidRPr="00DF7B5B" w14:paraId="2B3B2694" w14:textId="77777777" w:rsidTr="00C7347D">
        <w:tc>
          <w:tcPr>
            <w:tcW w:w="1134" w:type="dxa"/>
            <w:tcPrChange w:id="3101" w:author="Prieto Bailo, León Enrique" w:date="2023-07-07T08:31:00Z">
              <w:tcPr>
                <w:tcW w:w="850" w:type="dxa"/>
              </w:tcPr>
            </w:tcPrChange>
          </w:tcPr>
          <w:p w14:paraId="0EF42EC0" w14:textId="77777777" w:rsidR="00974B89" w:rsidRDefault="00974B89" w:rsidP="00971764"/>
        </w:tc>
        <w:tc>
          <w:tcPr>
            <w:tcW w:w="6236" w:type="dxa"/>
            <w:vAlign w:val="center"/>
            <w:tcPrChange w:id="3102" w:author="Prieto Bailo, León Enrique" w:date="2023-07-07T08:31:00Z">
              <w:tcPr>
                <w:tcW w:w="6803" w:type="dxa"/>
                <w:vAlign w:val="center"/>
              </w:tcPr>
            </w:tcPrChange>
          </w:tcPr>
          <w:p w14:paraId="48B23AC4" w14:textId="3CCA160E" w:rsidR="00974B89" w:rsidRDefault="00974B89"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=throttl</m:t>
                </m:r>
                <m:sSub>
                  <m:sSubPr>
                    <m:ctrlPr>
                      <w:rPr>
                        <w:rFonts w:ascii="Cambria Math" w:hAnsi="Cambria Math"/>
                        <w:i/>
                      </w:rPr>
                    </m:ctrlPr>
                  </m:sSubPr>
                  <m:e>
                    <m:r>
                      <w:rPr>
                        <w:rFonts w:ascii="Cambria Math" w:hAnsi="Cambria Math"/>
                      </w:rPr>
                      <m:t>e</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134" w:type="dxa"/>
            <w:vAlign w:val="center"/>
            <w:tcPrChange w:id="3103" w:author="Prieto Bailo, León Enrique" w:date="2023-07-07T08:31:00Z">
              <w:tcPr>
                <w:tcW w:w="850" w:type="dxa"/>
                <w:vAlign w:val="center"/>
              </w:tcPr>
            </w:tcPrChange>
          </w:tcPr>
          <w:p w14:paraId="788541D3" w14:textId="661219BD" w:rsidR="00974B89" w:rsidRPr="00DF7B5B" w:rsidRDefault="00974B89" w:rsidP="00971764">
            <w:pPr>
              <w:jc w:val="right"/>
              <w:rPr>
                <w:b/>
                <w:bCs/>
              </w:rPr>
            </w:pPr>
            <w:r w:rsidRPr="00DF7B5B">
              <w:rPr>
                <w:b/>
                <w:bCs/>
              </w:rPr>
              <w:t>(</w:t>
            </w:r>
            <w:r>
              <w:rPr>
                <w:b/>
                <w:bCs/>
              </w:rPr>
              <w:t>3</w:t>
            </w:r>
            <w:r w:rsidRPr="00DF7B5B">
              <w:rPr>
                <w:b/>
                <w:bCs/>
              </w:rPr>
              <w:t>.</w:t>
            </w:r>
            <w:r>
              <w:rPr>
                <w:b/>
                <w:bCs/>
              </w:rPr>
              <w:t>1</w:t>
            </w:r>
            <w:ins w:id="3104" w:author="Prieto Bailo, León Enrique" w:date="2023-07-07T08:31:00Z">
              <w:r w:rsidR="00C7347D">
                <w:rPr>
                  <w:b/>
                  <w:bCs/>
                </w:rPr>
                <w:t>7</w:t>
              </w:r>
            </w:ins>
            <w:del w:id="3105" w:author="Prieto Bailo, León Enrique" w:date="2023-07-07T08:31:00Z">
              <w:r w:rsidDel="00C7347D">
                <w:rPr>
                  <w:b/>
                  <w:bCs/>
                </w:rPr>
                <w:delText>4</w:delText>
              </w:r>
            </w:del>
            <w:r w:rsidRPr="00DF7B5B">
              <w:rPr>
                <w:b/>
                <w:bCs/>
              </w:rPr>
              <w:t>)</w:t>
            </w:r>
          </w:p>
        </w:tc>
      </w:tr>
      <w:tr w:rsidR="00974B89" w:rsidRPr="00DF7B5B" w14:paraId="5A82ACE6" w14:textId="77777777" w:rsidTr="00C7347D">
        <w:tc>
          <w:tcPr>
            <w:tcW w:w="1134" w:type="dxa"/>
            <w:tcPrChange w:id="3106" w:author="Prieto Bailo, León Enrique" w:date="2023-07-07T08:31:00Z">
              <w:tcPr>
                <w:tcW w:w="850" w:type="dxa"/>
              </w:tcPr>
            </w:tcPrChange>
          </w:tcPr>
          <w:p w14:paraId="1743B709" w14:textId="77777777" w:rsidR="00974B89" w:rsidRDefault="00974B89" w:rsidP="00971764"/>
        </w:tc>
        <w:tc>
          <w:tcPr>
            <w:tcW w:w="6236" w:type="dxa"/>
            <w:vAlign w:val="center"/>
            <w:tcPrChange w:id="3107" w:author="Prieto Bailo, León Enrique" w:date="2023-07-07T08:31:00Z">
              <w:tcPr>
                <w:tcW w:w="6803" w:type="dxa"/>
                <w:vAlign w:val="center"/>
              </w:tcPr>
            </w:tcPrChange>
          </w:tcPr>
          <w:p w14:paraId="1BD1A1BF" w14:textId="558A435B" w:rsidR="00974B89" w:rsidRDefault="00974B89"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=throttl</m:t>
                </m:r>
                <m:sSub>
                  <m:sSubPr>
                    <m:ctrlPr>
                      <w:rPr>
                        <w:rFonts w:ascii="Cambria Math" w:hAnsi="Cambria Math"/>
                        <w:i/>
                      </w:rPr>
                    </m:ctrlPr>
                  </m:sSubPr>
                  <m:e>
                    <m:r>
                      <w:rPr>
                        <w:rFonts w:ascii="Cambria Math" w:hAnsi="Cambria Math"/>
                      </w:rPr>
                      <m:t>e</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134" w:type="dxa"/>
            <w:vAlign w:val="center"/>
            <w:tcPrChange w:id="3108" w:author="Prieto Bailo, León Enrique" w:date="2023-07-07T08:31:00Z">
              <w:tcPr>
                <w:tcW w:w="850" w:type="dxa"/>
                <w:vAlign w:val="center"/>
              </w:tcPr>
            </w:tcPrChange>
          </w:tcPr>
          <w:p w14:paraId="5436EF2E" w14:textId="2CC3A4EF" w:rsidR="00974B89" w:rsidRPr="00DF7B5B" w:rsidRDefault="00974B89" w:rsidP="00971764">
            <w:pPr>
              <w:jc w:val="right"/>
              <w:rPr>
                <w:b/>
                <w:bCs/>
              </w:rPr>
            </w:pPr>
            <w:r w:rsidRPr="00DF7B5B">
              <w:rPr>
                <w:b/>
                <w:bCs/>
              </w:rPr>
              <w:t>(</w:t>
            </w:r>
            <w:r>
              <w:rPr>
                <w:b/>
                <w:bCs/>
              </w:rPr>
              <w:t>3</w:t>
            </w:r>
            <w:r w:rsidRPr="00DF7B5B">
              <w:rPr>
                <w:b/>
                <w:bCs/>
              </w:rPr>
              <w:t>.</w:t>
            </w:r>
            <w:r>
              <w:rPr>
                <w:b/>
                <w:bCs/>
              </w:rPr>
              <w:t>1</w:t>
            </w:r>
            <w:ins w:id="3109" w:author="Prieto Bailo, León Enrique" w:date="2023-07-07T08:31:00Z">
              <w:r w:rsidR="00C7347D">
                <w:rPr>
                  <w:b/>
                  <w:bCs/>
                </w:rPr>
                <w:t>8</w:t>
              </w:r>
            </w:ins>
            <w:del w:id="3110" w:author="Prieto Bailo, León Enrique" w:date="2023-07-07T08:31:00Z">
              <w:r w:rsidDel="00C7347D">
                <w:rPr>
                  <w:b/>
                  <w:bCs/>
                </w:rPr>
                <w:delText>5</w:delText>
              </w:r>
            </w:del>
            <w:r w:rsidRPr="00DF7B5B">
              <w:rPr>
                <w:b/>
                <w:bCs/>
              </w:rPr>
              <w:t>)</w:t>
            </w:r>
          </w:p>
        </w:tc>
      </w:tr>
      <w:tr w:rsidR="00974B89" w:rsidRPr="00DF7B5B" w14:paraId="30EFEF7F" w14:textId="77777777" w:rsidTr="00C7347D">
        <w:tc>
          <w:tcPr>
            <w:tcW w:w="1134" w:type="dxa"/>
            <w:tcPrChange w:id="3111" w:author="Prieto Bailo, León Enrique" w:date="2023-07-07T08:31:00Z">
              <w:tcPr>
                <w:tcW w:w="850" w:type="dxa"/>
              </w:tcPr>
            </w:tcPrChange>
          </w:tcPr>
          <w:p w14:paraId="622FD0B0" w14:textId="77777777" w:rsidR="00974B89" w:rsidRDefault="00974B89" w:rsidP="00971764"/>
        </w:tc>
        <w:tc>
          <w:tcPr>
            <w:tcW w:w="6236" w:type="dxa"/>
            <w:vAlign w:val="center"/>
            <w:tcPrChange w:id="3112" w:author="Prieto Bailo, León Enrique" w:date="2023-07-07T08:31:00Z">
              <w:tcPr>
                <w:tcW w:w="6803" w:type="dxa"/>
                <w:vAlign w:val="center"/>
              </w:tcPr>
            </w:tcPrChange>
          </w:tcPr>
          <w:p w14:paraId="5F65E7AC" w14:textId="7D76931E" w:rsidR="00974B89" w:rsidRDefault="00974B89" w:rsidP="00971764">
            <w:pPr>
              <w:jc w:val="center"/>
              <w:rPr>
                <w:rFonts w:eastAsia="Calibri" w:cs="Times New Roman"/>
              </w:rPr>
            </w:pPr>
            <m:oMathPara>
              <m:oMath>
                <m:r>
                  <w:rPr>
                    <w:rFonts w:ascii="Cambria Math" w:hAnsi="Cambria Math"/>
                  </w:rPr>
                  <m:t>ES</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=throttl</m:t>
                </m:r>
                <m:sSub>
                  <m:sSubPr>
                    <m:ctrlPr>
                      <w:rPr>
                        <w:rFonts w:ascii="Cambria Math" w:hAnsi="Cambria Math"/>
                        <w:i/>
                      </w:rPr>
                    </m:ctrlPr>
                  </m:sSubPr>
                  <m:e>
                    <m:r>
                      <w:rPr>
                        <w:rFonts w:ascii="Cambria Math" w:hAnsi="Cambria Math"/>
                      </w:rPr>
                      <m:t>e</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hover</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ϕ</m:t>
                    </m:r>
                  </m:sub>
                </m:sSub>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+PI</m:t>
                </m:r>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hAnsi="Cambria Math"/>
                      </w:rPr>
                      <m:t>φ</m:t>
                    </m:r>
                  </m:sub>
                </m:sSub>
              </m:oMath>
            </m:oMathPara>
          </w:p>
        </w:tc>
        <w:tc>
          <w:tcPr>
            <w:tcW w:w="1134" w:type="dxa"/>
            <w:vAlign w:val="center"/>
            <w:tcPrChange w:id="3113" w:author="Prieto Bailo, León Enrique" w:date="2023-07-07T08:31:00Z">
              <w:tcPr>
                <w:tcW w:w="850" w:type="dxa"/>
                <w:vAlign w:val="center"/>
              </w:tcPr>
            </w:tcPrChange>
          </w:tcPr>
          <w:p w14:paraId="6375955D" w14:textId="1858E4EE" w:rsidR="00974B89" w:rsidRPr="00DF7B5B" w:rsidRDefault="00974B89" w:rsidP="00971764">
            <w:pPr>
              <w:jc w:val="right"/>
              <w:rPr>
                <w:b/>
                <w:bCs/>
              </w:rPr>
            </w:pPr>
            <w:r w:rsidRPr="00DF7B5B">
              <w:rPr>
                <w:b/>
                <w:bCs/>
              </w:rPr>
              <w:t>(</w:t>
            </w:r>
            <w:r>
              <w:rPr>
                <w:b/>
                <w:bCs/>
              </w:rPr>
              <w:t>3</w:t>
            </w:r>
            <w:r w:rsidRPr="00DF7B5B">
              <w:rPr>
                <w:b/>
                <w:bCs/>
              </w:rPr>
              <w:t>.</w:t>
            </w:r>
            <w:r>
              <w:rPr>
                <w:b/>
                <w:bCs/>
              </w:rPr>
              <w:t>1</w:t>
            </w:r>
            <w:ins w:id="3114" w:author="Prieto Bailo, León Enrique" w:date="2023-07-07T08:31:00Z">
              <w:r w:rsidR="00C7347D">
                <w:rPr>
                  <w:b/>
                  <w:bCs/>
                </w:rPr>
                <w:t>9</w:t>
              </w:r>
            </w:ins>
            <w:del w:id="3115" w:author="Prieto Bailo, León Enrique" w:date="2023-07-07T08:31:00Z">
              <w:r w:rsidDel="00C7347D">
                <w:rPr>
                  <w:b/>
                  <w:bCs/>
                </w:rPr>
                <w:delText>6</w:delText>
              </w:r>
            </w:del>
            <w:r w:rsidRPr="00DF7B5B">
              <w:rPr>
                <w:b/>
                <w:bCs/>
              </w:rPr>
              <w:t>)</w:t>
            </w:r>
          </w:p>
        </w:tc>
      </w:tr>
    </w:tbl>
    <w:p w14:paraId="77890DDE" w14:textId="1BC0620B" w:rsidR="00974B89" w:rsidRDefault="00974B89" w:rsidP="00DB6995">
      <w:pPr>
        <w:rPr>
          <w:rFonts w:eastAsiaTheme="minorEastAsia"/>
        </w:rPr>
      </w:pPr>
    </w:p>
    <w:p w14:paraId="0E6773D4" w14:textId="77777777" w:rsidR="00DB6995" w:rsidRPr="009842C9" w:rsidRDefault="00DB6995" w:rsidP="00DB6995">
      <w:pPr>
        <w:rPr>
          <w:rFonts w:eastAsiaTheme="minorEastAsia"/>
        </w:rPr>
      </w:pPr>
    </w:p>
    <w:p w14:paraId="31D3366D" w14:textId="7EFA1CE0" w:rsidR="00DB6995" w:rsidRDefault="004159B0" w:rsidP="00DB6995">
      <w:proofErr w:type="spellStart"/>
      <w:r>
        <w:rPr>
          <w:rFonts w:ascii="Courier New" w:eastAsia="Times New Roman" w:hAnsi="Courier New" w:cs="Courier New"/>
          <w:b/>
          <w:bCs/>
          <w:color w:val="000000"/>
          <w:szCs w:val="24"/>
          <w:lang w:eastAsia="es-ES"/>
        </w:rPr>
        <w:t>a</w:t>
      </w:r>
      <w:r w:rsidR="00DB6995" w:rsidRPr="004159B0">
        <w:rPr>
          <w:rFonts w:ascii="Courier New" w:eastAsia="Times New Roman" w:hAnsi="Courier New" w:cs="Courier New"/>
          <w:b/>
          <w:bCs/>
          <w:color w:val="000000"/>
          <w:szCs w:val="24"/>
          <w:lang w:eastAsia="es-ES"/>
        </w:rPr>
        <w:t>ct_esc_</w:t>
      </w:r>
      <w:ins w:id="3116" w:author="Prieto Bailo, León Enrique" w:date="2023-07-07T23:27:00Z">
        <w:r w:rsidR="00D36AEB">
          <w:rPr>
            <w:rFonts w:ascii="Courier New" w:eastAsia="Times New Roman" w:hAnsi="Courier New" w:cs="Courier New"/>
            <w:b/>
            <w:bCs/>
            <w:color w:val="000000"/>
            <w:szCs w:val="24"/>
            <w:lang w:eastAsia="es-ES"/>
          </w:rPr>
          <w:t>pwm</w:t>
        </w:r>
      </w:ins>
      <w:proofErr w:type="spellEnd"/>
      <w:del w:id="3117" w:author="Prieto Bailo, León Enrique" w:date="2023-07-07T23:27:00Z">
        <w:r w:rsidR="00DB6995" w:rsidRPr="004159B0" w:rsidDel="00D36AEB">
          <w:rPr>
            <w:rFonts w:ascii="Courier New" w:eastAsia="Times New Roman" w:hAnsi="Courier New" w:cs="Courier New"/>
            <w:b/>
            <w:bCs/>
            <w:color w:val="000000"/>
            <w:szCs w:val="24"/>
            <w:lang w:eastAsia="es-ES"/>
          </w:rPr>
          <w:delText>PWM</w:delText>
        </w:r>
      </w:del>
      <w:r w:rsidR="00DB6995" w:rsidRPr="004159B0">
        <w:rPr>
          <w:rFonts w:ascii="Courier New" w:eastAsia="Times New Roman" w:hAnsi="Courier New" w:cs="Courier New"/>
          <w:b/>
          <w:bCs/>
          <w:color w:val="000000"/>
          <w:szCs w:val="24"/>
          <w:lang w:eastAsia="es-ES"/>
        </w:rPr>
        <w:t>()</w:t>
      </w:r>
      <w:r w:rsidR="00DB6995" w:rsidRPr="00191819">
        <w:t xml:space="preserve">: </w:t>
      </w:r>
      <w:r w:rsidR="00DB6995" w:rsidRPr="009842C9">
        <w:t xml:space="preserve">Este método se encarga </w:t>
      </w:r>
      <w:r w:rsidR="00DB6995">
        <w:t xml:space="preserve">de </w:t>
      </w:r>
      <w:r>
        <w:t xml:space="preserve">recuperar </w:t>
      </w:r>
      <w:r w:rsidR="00DB6995">
        <w:t xml:space="preserve">los valores de las ecuaciones implementadas en el método anterior y generar la señal PWM. Para hacerlo, se modifican los anchos de pulso de las señales generadas con por los </w:t>
      </w:r>
      <w:proofErr w:type="spellStart"/>
      <w:r w:rsidR="00DB6995">
        <w:t>timers</w:t>
      </w:r>
      <w:proofErr w:type="spellEnd"/>
      <w:r w:rsidR="00DB6995">
        <w:t xml:space="preserve"> de la siguiente manera:</w:t>
      </w:r>
    </w:p>
    <w:p w14:paraId="0EDBD199" w14:textId="77777777" w:rsidR="00DB6995" w:rsidRDefault="00DB6995" w:rsidP="00DB6995"/>
    <w:p w14:paraId="22049C2F" w14:textId="77777777" w:rsidR="00DB6995" w:rsidRDefault="00DB6995" w:rsidP="00DB6995">
      <w:pPr>
        <w:shd w:val="clear" w:color="auto" w:fill="FFFFFF"/>
        <w:spacing w:line="240" w:lineRule="auto"/>
        <w:rPr>
          <w:rFonts w:ascii="Courier New" w:eastAsia="Times New Roman" w:hAnsi="Courier New" w:cs="Courier New"/>
          <w:b/>
          <w:bCs/>
          <w:color w:val="000080"/>
          <w:sz w:val="18"/>
          <w:szCs w:val="18"/>
          <w:lang w:val="en-US" w:eastAsia="es-ES"/>
        </w:rPr>
      </w:pPr>
      <w:r w:rsidRPr="009842C9">
        <w:rPr>
          <w:rFonts w:ascii="Courier New" w:eastAsia="Times New Roman" w:hAnsi="Courier New" w:cs="Courier New"/>
          <w:color w:val="000000"/>
          <w:sz w:val="18"/>
          <w:szCs w:val="18"/>
          <w:lang w:val="en-US" w:eastAsia="es-ES"/>
        </w:rPr>
        <w:t>TIM_M1_M2</w:t>
      </w:r>
      <w:r w:rsidRPr="009842C9">
        <w:rPr>
          <w:rFonts w:ascii="Courier New" w:eastAsia="Times New Roman" w:hAnsi="Courier New" w:cs="Courier New"/>
          <w:b/>
          <w:bCs/>
          <w:color w:val="000080"/>
          <w:sz w:val="18"/>
          <w:szCs w:val="18"/>
          <w:lang w:val="en-US" w:eastAsia="es-ES"/>
        </w:rPr>
        <w:t>-&gt;</w:t>
      </w:r>
      <w:proofErr w:type="spellStart"/>
      <w:proofErr w:type="gramStart"/>
      <w:r w:rsidRPr="009842C9">
        <w:rPr>
          <w:rFonts w:ascii="Courier New" w:eastAsia="Times New Roman" w:hAnsi="Courier New" w:cs="Courier New"/>
          <w:color w:val="000000"/>
          <w:sz w:val="18"/>
          <w:szCs w:val="18"/>
          <w:lang w:val="en-US" w:eastAsia="es-ES"/>
        </w:rPr>
        <w:t>setCaptureCompare</w:t>
      </w:r>
      <w:proofErr w:type="spellEnd"/>
      <w:r w:rsidRPr="009842C9">
        <w:rPr>
          <w:rFonts w:ascii="Courier New" w:eastAsia="Times New Roman" w:hAnsi="Courier New" w:cs="Courier New"/>
          <w:b/>
          <w:bCs/>
          <w:color w:val="000080"/>
          <w:sz w:val="18"/>
          <w:szCs w:val="18"/>
          <w:lang w:val="en-US" w:eastAsia="es-ES"/>
        </w:rPr>
        <w:t>(</w:t>
      </w:r>
      <w:proofErr w:type="gramEnd"/>
      <w:r w:rsidRPr="009842C9">
        <w:rPr>
          <w:rFonts w:ascii="Courier New" w:eastAsia="Times New Roman" w:hAnsi="Courier New" w:cs="Courier New"/>
          <w:color w:val="000000"/>
          <w:sz w:val="18"/>
          <w:szCs w:val="18"/>
          <w:lang w:val="en-US" w:eastAsia="es-ES"/>
        </w:rPr>
        <w:t>channel_motor1</w:t>
      </w:r>
      <w:r w:rsidRPr="009842C9">
        <w:rPr>
          <w:rFonts w:ascii="Courier New" w:eastAsia="Times New Roman" w:hAnsi="Courier New" w:cs="Courier New"/>
          <w:b/>
          <w:bCs/>
          <w:color w:val="000080"/>
          <w:sz w:val="18"/>
          <w:szCs w:val="18"/>
          <w:lang w:val="en-US" w:eastAsia="es-ES"/>
        </w:rPr>
        <w:t>,</w:t>
      </w:r>
      <w:r w:rsidRPr="009842C9">
        <w:rPr>
          <w:rFonts w:ascii="Courier New" w:eastAsia="Times New Roman" w:hAnsi="Courier New" w:cs="Courier New"/>
          <w:color w:val="000000"/>
          <w:sz w:val="18"/>
          <w:szCs w:val="18"/>
          <w:lang w:val="en-US" w:eastAsia="es-ES"/>
        </w:rPr>
        <w:t xml:space="preserve"> esc_1</w:t>
      </w:r>
      <w:r w:rsidRPr="009842C9">
        <w:rPr>
          <w:rFonts w:ascii="Courier New" w:eastAsia="Times New Roman" w:hAnsi="Courier New" w:cs="Courier New"/>
          <w:b/>
          <w:bCs/>
          <w:color w:val="000080"/>
          <w:sz w:val="18"/>
          <w:szCs w:val="18"/>
          <w:lang w:val="en-US" w:eastAsia="es-ES"/>
        </w:rPr>
        <w:t>,</w:t>
      </w:r>
      <w:r w:rsidRPr="009842C9">
        <w:rPr>
          <w:rFonts w:ascii="Courier New" w:eastAsia="Times New Roman" w:hAnsi="Courier New" w:cs="Courier New"/>
          <w:color w:val="000000"/>
          <w:sz w:val="18"/>
          <w:szCs w:val="18"/>
          <w:lang w:val="en-US" w:eastAsia="es-ES"/>
        </w:rPr>
        <w:t xml:space="preserve"> MICROSEC_COMPARE_FORMAT</w:t>
      </w:r>
      <w:r w:rsidRPr="009842C9">
        <w:rPr>
          <w:rFonts w:ascii="Courier New" w:eastAsia="Times New Roman" w:hAnsi="Courier New" w:cs="Courier New"/>
          <w:b/>
          <w:bCs/>
          <w:color w:val="000080"/>
          <w:sz w:val="18"/>
          <w:szCs w:val="18"/>
          <w:lang w:val="en-US" w:eastAsia="es-ES"/>
        </w:rPr>
        <w:t>)</w:t>
      </w:r>
    </w:p>
    <w:p w14:paraId="25E87EBF" w14:textId="77777777" w:rsidR="00DB6995" w:rsidRPr="004D55EC" w:rsidRDefault="00DB6995" w:rsidP="00DB6995">
      <w:pPr>
        <w:rPr>
          <w:lang w:val="en-US" w:eastAsia="es-ES"/>
        </w:rPr>
      </w:pPr>
    </w:p>
    <w:p w14:paraId="6353220A" w14:textId="55AE7A24" w:rsidR="00DB6995" w:rsidRPr="004D2AFE" w:rsidRDefault="004159B0" w:rsidP="00DB6995">
      <w:proofErr w:type="spellStart"/>
      <w:r w:rsidRPr="004159B0">
        <w:rPr>
          <w:rFonts w:ascii="Courier New" w:eastAsia="Times New Roman" w:hAnsi="Courier New" w:cs="Courier New"/>
          <w:b/>
          <w:bCs/>
          <w:color w:val="000000"/>
          <w:szCs w:val="24"/>
          <w:lang w:eastAsia="es-ES"/>
        </w:rPr>
        <w:t>a</w:t>
      </w:r>
      <w:r w:rsidR="00DB6995" w:rsidRPr="004159B0">
        <w:rPr>
          <w:rFonts w:ascii="Courier New" w:eastAsia="Times New Roman" w:hAnsi="Courier New" w:cs="Courier New"/>
          <w:b/>
          <w:bCs/>
          <w:color w:val="000000"/>
          <w:szCs w:val="24"/>
          <w:lang w:eastAsia="es-ES"/>
        </w:rPr>
        <w:t>ct_us_</w:t>
      </w:r>
      <w:proofErr w:type="gramStart"/>
      <w:r w:rsidR="00DB6995" w:rsidRPr="004159B0">
        <w:rPr>
          <w:rFonts w:ascii="Courier New" w:eastAsia="Times New Roman" w:hAnsi="Courier New" w:cs="Courier New"/>
          <w:b/>
          <w:bCs/>
          <w:color w:val="000000"/>
          <w:szCs w:val="24"/>
          <w:lang w:eastAsia="es-ES"/>
        </w:rPr>
        <w:t>pulse</w:t>
      </w:r>
      <w:proofErr w:type="spellEnd"/>
      <w:r w:rsidR="00DB6995" w:rsidRPr="004159B0">
        <w:rPr>
          <w:rFonts w:ascii="Courier New" w:eastAsia="Times New Roman" w:hAnsi="Courier New" w:cs="Courier New"/>
          <w:b/>
          <w:bCs/>
          <w:color w:val="000000"/>
          <w:szCs w:val="24"/>
          <w:lang w:eastAsia="es-ES"/>
        </w:rPr>
        <w:t>(</w:t>
      </w:r>
      <w:proofErr w:type="gramEnd"/>
      <w:r w:rsidR="00DB6995" w:rsidRPr="004159B0">
        <w:rPr>
          <w:rFonts w:ascii="Courier New" w:eastAsia="Times New Roman" w:hAnsi="Courier New" w:cs="Courier New"/>
          <w:b/>
          <w:bCs/>
          <w:color w:val="000000"/>
          <w:szCs w:val="24"/>
          <w:lang w:eastAsia="es-ES"/>
        </w:rPr>
        <w:t>)</w:t>
      </w:r>
      <w:r w:rsidR="00DB6995" w:rsidRPr="00D37383">
        <w:t>:</w:t>
      </w:r>
      <w:r w:rsidR="00DB6995">
        <w:t xml:space="preserve"> </w:t>
      </w:r>
      <w:r w:rsidR="00DB6995" w:rsidRPr="004D2AFE">
        <w:t>Este método</w:t>
      </w:r>
      <w:r w:rsidR="00DB6995">
        <w:t xml:space="preserve">, ajeno a la actuación de los motores, consiste en generar el pulso para el sensor de ultrasónicos, este pulso es generado una vez cada 7,5 ms y se emplea para medir la distancia cuando el cuadricóptero se halla cerca del suelo. </w:t>
      </w:r>
    </w:p>
    <w:p w14:paraId="7C6461AC" w14:textId="77777777" w:rsidR="00DB6995" w:rsidRPr="0065147A" w:rsidDel="00476DDB" w:rsidRDefault="00DB6995" w:rsidP="00BF44BB">
      <w:pPr>
        <w:rPr>
          <w:del w:id="3118" w:author="Prieto Bailo, León Enrique" w:date="2023-07-03T21:09:00Z"/>
        </w:rPr>
      </w:pPr>
    </w:p>
    <w:p w14:paraId="603BD1A0" w14:textId="77777777" w:rsidR="00196168" w:rsidDel="00476DDB" w:rsidRDefault="00196168" w:rsidP="00BF44BB">
      <w:pPr>
        <w:rPr>
          <w:del w:id="3119" w:author="Prieto Bailo, León Enrique" w:date="2023-07-03T21:09:00Z"/>
        </w:rPr>
      </w:pPr>
    </w:p>
    <w:p w14:paraId="415973A5" w14:textId="00D5F6FF" w:rsidR="00196168" w:rsidDel="00476DDB" w:rsidRDefault="00196168" w:rsidP="00696319">
      <w:pPr>
        <w:pStyle w:val="Heading3"/>
        <w:rPr>
          <w:del w:id="3120" w:author="Prieto Bailo, León Enrique" w:date="2023-07-03T21:09:00Z"/>
        </w:rPr>
      </w:pPr>
      <w:del w:id="3121" w:author="Prieto Bailo, León Enrique" w:date="2023-07-03T21:09:00Z">
        <w:r w:rsidDel="00476DDB">
          <w:delText>Otros elementos presentes</w:delText>
        </w:r>
      </w:del>
    </w:p>
    <w:p w14:paraId="441C31F0" w14:textId="2B713EBF" w:rsidR="00196168" w:rsidDel="00476DDB" w:rsidRDefault="00196168" w:rsidP="00196168">
      <w:pPr>
        <w:rPr>
          <w:del w:id="3122" w:author="Prieto Bailo, León Enrique" w:date="2023-07-03T21:09:00Z"/>
        </w:rPr>
      </w:pPr>
    </w:p>
    <w:p w14:paraId="3DB99D77" w14:textId="1A44EBD1" w:rsidR="00196168" w:rsidDel="00476DDB" w:rsidRDefault="00196168" w:rsidP="00696319">
      <w:pPr>
        <w:pStyle w:val="Heading4"/>
        <w:rPr>
          <w:del w:id="3123" w:author="Prieto Bailo, León Enrique" w:date="2023-07-03T21:09:00Z"/>
        </w:rPr>
      </w:pPr>
      <w:del w:id="3124" w:author="Prieto Bailo, León Enrique" w:date="2023-07-03T21:09:00Z">
        <w:r w:rsidDel="00476DDB">
          <w:delText>Herramientas de depuración y diagnóstico.</w:delText>
        </w:r>
      </w:del>
    </w:p>
    <w:p w14:paraId="2052F195" w14:textId="61175EF8" w:rsidR="00196168" w:rsidDel="00476DDB" w:rsidRDefault="00196168" w:rsidP="00196168">
      <w:pPr>
        <w:rPr>
          <w:del w:id="3125" w:author="Prieto Bailo, León Enrique" w:date="2023-07-03T21:09:00Z"/>
        </w:rPr>
      </w:pPr>
    </w:p>
    <w:p w14:paraId="0386C13C" w14:textId="67D982F9" w:rsidR="00196168" w:rsidDel="00476DDB" w:rsidRDefault="00196168" w:rsidP="00196168">
      <w:pPr>
        <w:rPr>
          <w:del w:id="3126" w:author="Prieto Bailo, León Enrique" w:date="2023-07-03T21:09:00Z"/>
        </w:rPr>
      </w:pPr>
      <w:del w:id="3127" w:author="Prieto Bailo, León Enrique" w:date="2023-07-03T21:09:00Z">
        <w:r w:rsidRPr="00112F6D" w:rsidDel="00476DDB">
          <w:delText>Este módulo, independiente del algoritmo de control, se encarga de varias tareas relacionadas con la depuración. Su funcionalidad resulta útil para detectar fallos en el algoritmo de control, visualizar señales y analizar el comportamiento de sensores y actuadores, entre otras funcionalidades.</w:delText>
        </w:r>
      </w:del>
    </w:p>
    <w:p w14:paraId="63AFD829" w14:textId="47140BD4" w:rsidR="00196168" w:rsidDel="00476DDB" w:rsidRDefault="00196168" w:rsidP="00196168">
      <w:pPr>
        <w:rPr>
          <w:del w:id="3128" w:author="Prieto Bailo, León Enrique" w:date="2023-07-03T21:09:00Z"/>
        </w:rPr>
      </w:pPr>
    </w:p>
    <w:p w14:paraId="6650ACF6" w14:textId="12D3FB2A" w:rsidR="00196168" w:rsidRPr="0065147A" w:rsidDel="001A6BC6" w:rsidRDefault="00196168" w:rsidP="00696319">
      <w:pPr>
        <w:pStyle w:val="Heading4"/>
        <w:spacing w:before="0"/>
        <w:rPr>
          <w:moveFrom w:id="3129" w:author="Prieto Bailo, León Enrique" w:date="2023-07-03T20:54:00Z"/>
        </w:rPr>
      </w:pPr>
      <w:moveFromRangeStart w:id="3130" w:author="Prieto Bailo, León Enrique" w:date="2023-07-03T20:54:00Z" w:name="move139310107"/>
      <w:moveFrom w:id="3131" w:author="Prieto Bailo, León Enrique" w:date="2023-07-03T20:54:00Z">
        <w:r w:rsidRPr="0065147A" w:rsidDel="001A6BC6">
          <w:t>Sistema de control de duración del bucle.</w:t>
        </w:r>
      </w:moveFrom>
    </w:p>
    <w:p w14:paraId="400856F3" w14:textId="6957373F" w:rsidR="00196168" w:rsidDel="001A6BC6" w:rsidRDefault="00196168" w:rsidP="00196168">
      <w:pPr>
        <w:rPr>
          <w:moveFrom w:id="3132" w:author="Prieto Bailo, León Enrique" w:date="2023-07-03T20:54:00Z"/>
        </w:rPr>
      </w:pPr>
    </w:p>
    <w:p w14:paraId="1AFC6C3D" w14:textId="256BCA06" w:rsidR="00196168" w:rsidDel="001A6BC6" w:rsidRDefault="00196168" w:rsidP="00196168">
      <w:pPr>
        <w:rPr>
          <w:moveFrom w:id="3133" w:author="Prieto Bailo, León Enrique" w:date="2023-07-03T20:54:00Z"/>
        </w:rPr>
      </w:pPr>
      <w:moveFrom w:id="3134" w:author="Prieto Bailo, León Enrique" w:date="2023-07-03T20:54:00Z">
        <w:r w:rsidDel="001A6BC6">
          <w:t>Aunque la ejecución del bucle principal del código siempre involucre la repetición de los mismos módulos de código, no siempre se ejecuta con la misma rapidez. Esto puede deberse a situaciones específicas en las que se realizan cálculos más complejos o se requiere un tiempo adicional para acceder a los registros de alguno de los sensores.</w:t>
        </w:r>
      </w:moveFrom>
    </w:p>
    <w:p w14:paraId="60D13055" w14:textId="3332210C" w:rsidR="00196168" w:rsidDel="001A6BC6" w:rsidRDefault="00196168" w:rsidP="00196168">
      <w:pPr>
        <w:rPr>
          <w:moveFrom w:id="3135" w:author="Prieto Bailo, León Enrique" w:date="2023-07-03T20:54:00Z"/>
        </w:rPr>
      </w:pPr>
    </w:p>
    <w:p w14:paraId="5438145B" w14:textId="1BFABB10" w:rsidR="00196168" w:rsidDel="001A6BC6" w:rsidRDefault="00196168" w:rsidP="00196168">
      <w:pPr>
        <w:rPr>
          <w:moveFrom w:id="3136" w:author="Prieto Bailo, León Enrique" w:date="2023-07-03T20:54:00Z"/>
        </w:rPr>
      </w:pPr>
      <w:moveFrom w:id="3137" w:author="Prieto Bailo, León Enrique" w:date="2023-07-03T20:54:00Z">
        <w:r w:rsidDel="001A6BC6">
          <w:t>No obstante, es crucial que los algoritmos de control se ejecuten a una frecuencia constante para garantizar la estabilidad del drone. Para abordar esta necesidad, al final del bucle principal se incluye un fragmento de código encargado de mantener la duración del bucle de manera uniforme.</w:t>
        </w:r>
      </w:moveFrom>
    </w:p>
    <w:p w14:paraId="0671BAFB" w14:textId="7CE7280E" w:rsidR="00196168" w:rsidDel="001A6BC6" w:rsidRDefault="00196168" w:rsidP="00196168">
      <w:pPr>
        <w:rPr>
          <w:moveFrom w:id="3138" w:author="Prieto Bailo, León Enrique" w:date="2023-07-03T20:54:00Z"/>
        </w:rPr>
      </w:pPr>
    </w:p>
    <w:p w14:paraId="541EF371" w14:textId="0279615A" w:rsidR="00196168" w:rsidDel="001A6BC6" w:rsidRDefault="00196168" w:rsidP="00196168">
      <w:pPr>
        <w:rPr>
          <w:moveFrom w:id="3139" w:author="Prieto Bailo, León Enrique" w:date="2023-07-03T20:54:00Z"/>
        </w:rPr>
      </w:pPr>
      <w:moveFrom w:id="3140" w:author="Prieto Bailo, León Enrique" w:date="2023-07-03T20:54:00Z">
        <w:r w:rsidDel="001A6BC6">
          <w:t>Este fragmento de código se implementa con el propósito de ajustar el tiempo de espera o realizar acciones adicionales para compensar cualquier variación en la duración del bucle principal. Su objetivo es mantener una frecuencia de ejecución constante, independientemente de las circunstancias que puedan afectar la velocidad de ejecución del código.</w:t>
        </w:r>
      </w:moveFrom>
    </w:p>
    <w:p w14:paraId="426E2219" w14:textId="05986A41" w:rsidR="00196168" w:rsidDel="001A6BC6" w:rsidRDefault="00196168" w:rsidP="00196168">
      <w:pPr>
        <w:rPr>
          <w:moveFrom w:id="3141" w:author="Prieto Bailo, León Enrique" w:date="2023-07-03T20:54:00Z"/>
        </w:rPr>
      </w:pPr>
    </w:p>
    <w:p w14:paraId="161EF014" w14:textId="1587A1D7" w:rsidR="00196168" w:rsidDel="001A6BC6" w:rsidRDefault="00196168" w:rsidP="00196168">
      <w:pPr>
        <w:rPr>
          <w:moveFrom w:id="3142" w:author="Prieto Bailo, León Enrique" w:date="2023-07-03T20:54:00Z"/>
        </w:rPr>
      </w:pPr>
      <w:moveFrom w:id="3143" w:author="Prieto Bailo, León Enrique" w:date="2023-07-03T20:54:00Z">
        <w:r w:rsidDel="001A6BC6">
          <w:t xml:space="preserve">Esta práctica asegura que el algoritmo de control se ejecute de manera consistente y predecible, lo que resulta fundamental para lograr una operación estable y segura del drone. </w:t>
        </w:r>
      </w:moveFrom>
    </w:p>
    <w:p w14:paraId="3BECDE52" w14:textId="0F586F7A" w:rsidR="00196168" w:rsidDel="001A6BC6" w:rsidRDefault="00196168" w:rsidP="00196168">
      <w:pPr>
        <w:rPr>
          <w:moveFrom w:id="3144" w:author="Prieto Bailo, León Enrique" w:date="2023-07-03T20:54:00Z"/>
        </w:rPr>
      </w:pPr>
    </w:p>
    <w:p w14:paraId="09B9EB8D" w14:textId="059EA160" w:rsidR="00704136" w:rsidDel="001A6BC6" w:rsidRDefault="007743AB" w:rsidP="00704136">
      <w:pPr>
        <w:keepNext/>
        <w:jc w:val="center"/>
        <w:rPr>
          <w:moveFrom w:id="3145" w:author="Prieto Bailo, León Enrique" w:date="2023-07-03T20:54:00Z"/>
        </w:rPr>
      </w:pPr>
      <w:moveFrom w:id="3146" w:author="Prieto Bailo, León Enrique" w:date="2023-07-03T20:54:00Z">
        <w:r w:rsidRPr="007743AB" w:rsidDel="001A6BC6">
          <w:rPr>
            <w:noProof/>
          </w:rPr>
          <w:drawing>
            <wp:inline distT="0" distB="0" distL="0" distR="0" wp14:anchorId="2A6FCFF1" wp14:editId="337F0E15">
              <wp:extent cx="3407434" cy="1210072"/>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431729" cy="1218700"/>
                      </a:xfrm>
                      <a:prstGeom prst="rect">
                        <a:avLst/>
                      </a:prstGeom>
                    </pic:spPr>
                  </pic:pic>
                </a:graphicData>
              </a:graphic>
            </wp:inline>
          </w:drawing>
        </w:r>
      </w:moveFrom>
    </w:p>
    <w:p w14:paraId="33E3ABA9" w14:textId="31A18B2F" w:rsidR="00704136" w:rsidDel="001A6BC6" w:rsidRDefault="00704136" w:rsidP="00704136">
      <w:pPr>
        <w:keepNext/>
        <w:jc w:val="center"/>
        <w:rPr>
          <w:moveFrom w:id="3147" w:author="Prieto Bailo, León Enrique" w:date="2023-07-03T20:54:00Z"/>
        </w:rPr>
      </w:pPr>
    </w:p>
    <w:p w14:paraId="7BA41B5F" w14:textId="7E1277BB" w:rsidR="00196168" w:rsidDel="001A6BC6" w:rsidRDefault="00704136" w:rsidP="00704136">
      <w:pPr>
        <w:pStyle w:val="Caption"/>
        <w:jc w:val="center"/>
        <w:rPr>
          <w:moveFrom w:id="3148" w:author="Prieto Bailo, León Enrique" w:date="2023-07-03T20:54:00Z"/>
        </w:rPr>
      </w:pPr>
      <w:moveFrom w:id="3149" w:author="Prieto Bailo, León Enrique" w:date="2023-07-03T20:54:00Z">
        <w:r w:rsidRPr="00704136" w:rsidDel="001A6BC6">
          <w:rPr>
            <w:b/>
            <w:bCs/>
          </w:rPr>
          <w:t xml:space="preserve">Fig. </w:t>
        </w:r>
        <w:r w:rsidR="00AB4A2C" w:rsidDel="001A6BC6">
          <w:rPr>
            <w:b/>
            <w:bCs/>
          </w:rPr>
          <w:fldChar w:fldCharType="begin"/>
        </w:r>
        <w:r w:rsidR="00AB4A2C" w:rsidDel="001A6BC6">
          <w:rPr>
            <w:b/>
            <w:bCs/>
          </w:rPr>
          <w:instrText xml:space="preserve"> STYLEREF 1 \s </w:instrText>
        </w:r>
        <w:r w:rsidR="00AB4A2C" w:rsidDel="001A6BC6">
          <w:rPr>
            <w:b/>
            <w:bCs/>
          </w:rPr>
          <w:fldChar w:fldCharType="separate"/>
        </w:r>
        <w:r w:rsidR="00AB4A2C" w:rsidDel="001A6BC6">
          <w:rPr>
            <w:b/>
            <w:bCs/>
            <w:noProof/>
          </w:rPr>
          <w:t>3</w:t>
        </w:r>
        <w:r w:rsidR="00AB4A2C" w:rsidDel="001A6BC6">
          <w:rPr>
            <w:b/>
            <w:bCs/>
          </w:rPr>
          <w:fldChar w:fldCharType="end"/>
        </w:r>
        <w:r w:rsidR="00AB4A2C" w:rsidDel="001A6BC6">
          <w:rPr>
            <w:b/>
            <w:bCs/>
          </w:rPr>
          <w:t>.</w:t>
        </w:r>
        <w:r w:rsidR="00AB4A2C" w:rsidDel="001A6BC6">
          <w:rPr>
            <w:b/>
            <w:bCs/>
          </w:rPr>
          <w:fldChar w:fldCharType="begin"/>
        </w:r>
        <w:r w:rsidR="00AB4A2C" w:rsidDel="001A6BC6">
          <w:rPr>
            <w:b/>
            <w:bCs/>
          </w:rPr>
          <w:instrText xml:space="preserve"> SEQ Fig. \* ARABIC \s 1 </w:instrText>
        </w:r>
        <w:r w:rsidR="00AB4A2C" w:rsidDel="001A6BC6">
          <w:rPr>
            <w:b/>
            <w:bCs/>
          </w:rPr>
          <w:fldChar w:fldCharType="separate"/>
        </w:r>
        <w:r w:rsidR="00AB4A2C" w:rsidDel="001A6BC6">
          <w:rPr>
            <w:b/>
            <w:bCs/>
            <w:noProof/>
          </w:rPr>
          <w:t>9</w:t>
        </w:r>
        <w:r w:rsidR="00AB4A2C" w:rsidDel="001A6BC6">
          <w:rPr>
            <w:b/>
            <w:bCs/>
          </w:rPr>
          <w:fldChar w:fldCharType="end"/>
        </w:r>
        <w:r w:rsidRPr="00704136" w:rsidDel="001A6BC6">
          <w:rPr>
            <w:b/>
            <w:bCs/>
          </w:rPr>
          <w:t>.</w:t>
        </w:r>
        <w:r w:rsidDel="001A6BC6">
          <w:t xml:space="preserve"> Estrategia para harmonizar los tiempos de ejecución del ciclo.</w:t>
        </w:r>
      </w:moveFrom>
    </w:p>
    <w:moveFromRangeEnd w:id="3130"/>
    <w:p w14:paraId="4BDAE1AA" w14:textId="460153D3" w:rsidR="002E6CCE" w:rsidDel="00476DDB" w:rsidRDefault="002E6CCE" w:rsidP="002E6CCE">
      <w:pPr>
        <w:rPr>
          <w:del w:id="3150" w:author="Prieto Bailo, León Enrique" w:date="2023-07-03T21:09:00Z"/>
        </w:rPr>
      </w:pPr>
    </w:p>
    <w:p w14:paraId="005E797C" w14:textId="62473D39" w:rsidR="002E6CCE" w:rsidRPr="002E6CCE" w:rsidDel="00476DDB" w:rsidRDefault="002E6CCE" w:rsidP="002E6CCE">
      <w:pPr>
        <w:rPr>
          <w:del w:id="3151" w:author="Prieto Bailo, León Enrique" w:date="2023-07-03T21:09:00Z"/>
        </w:rPr>
      </w:pPr>
    </w:p>
    <w:p w14:paraId="34D1F7EA" w14:textId="475220D3" w:rsidR="00EB3966" w:rsidRPr="0065147A" w:rsidRDefault="00EB3966" w:rsidP="00196168">
      <w:r w:rsidRPr="0065147A">
        <w:br w:type="page"/>
      </w:r>
    </w:p>
    <w:p w14:paraId="10A70CAF" w14:textId="3E53996B" w:rsidR="00BB7347" w:rsidRDefault="005C0E88" w:rsidP="00BF44BB">
      <w:pPr>
        <w:pStyle w:val="Heading1"/>
      </w:pPr>
      <w:del w:id="3152" w:author="Prieto Bailo, León Enrique" w:date="2023-07-03T22:43:00Z">
        <w:r w:rsidDel="000E3ECF">
          <w:lastRenderedPageBreak/>
          <w:delText>FUNCIONAMIENTO</w:delText>
        </w:r>
      </w:del>
      <w:bookmarkStart w:id="3153" w:name="_Toc139811975"/>
      <w:ins w:id="3154" w:author="Prieto Bailo, León Enrique" w:date="2023-07-04T20:34:00Z">
        <w:r w:rsidR="00BC7A5E">
          <w:t>DISEÑ</w:t>
        </w:r>
      </w:ins>
      <w:ins w:id="3155" w:author="Prieto Bailo, León Enrique" w:date="2023-07-04T20:35:00Z">
        <w:r w:rsidR="00BC7A5E">
          <w:t>O FINAL Y PRUEBAS DE VUELO</w:t>
        </w:r>
      </w:ins>
      <w:bookmarkEnd w:id="3153"/>
    </w:p>
    <w:p w14:paraId="391AE5E3" w14:textId="77777777" w:rsidR="008201E8" w:rsidRDefault="008201E8" w:rsidP="00BB7347">
      <w:pPr>
        <w:rPr>
          <w:ins w:id="3156" w:author="Prieto Bailo, León Enrique" w:date="2023-07-03T22:47:00Z"/>
        </w:rPr>
      </w:pPr>
    </w:p>
    <w:p w14:paraId="04B423D1" w14:textId="25ACB0E7" w:rsidR="00BC7A5E" w:rsidDel="005427B8" w:rsidRDefault="000E3ECF" w:rsidP="000E3ECF">
      <w:pPr>
        <w:rPr>
          <w:ins w:id="3157" w:author="Prieto Bailo, León Enrique" w:date="2023-07-04T22:11:00Z"/>
          <w:del w:id="3158" w:author="León Prieto" w:date="2023-07-05T01:06:00Z"/>
        </w:rPr>
      </w:pPr>
      <w:moveToRangeStart w:id="3159" w:author="Prieto Bailo, León Enrique" w:date="2023-07-03T22:47:00Z" w:name="move139316892"/>
      <w:moveTo w:id="3160" w:author="Prieto Bailo, León Enrique" w:date="2023-07-03T22:47:00Z">
        <w:r w:rsidRPr="00C177DE">
          <w:t>Este capítulo contiene información detallada</w:t>
        </w:r>
      </w:moveTo>
      <w:ins w:id="3161" w:author="Prieto Bailo, León Enrique" w:date="2023-07-04T20:37:00Z">
        <w:r w:rsidR="00BC7A5E">
          <w:t xml:space="preserve"> acerca el resultado final del prototipo y la puesta en operación</w:t>
        </w:r>
      </w:ins>
      <w:moveTo w:id="3162" w:author="Prieto Bailo, León Enrique" w:date="2023-07-03T22:47:00Z">
        <w:del w:id="3163" w:author="Prieto Bailo, León Enrique" w:date="2023-07-04T20:37:00Z">
          <w:r w:rsidRPr="00C177DE" w:rsidDel="00BC7A5E">
            <w:delText xml:space="preserve"> sobre el uso y el escenario en el que se han realizado las operaciones con el drone</w:delText>
          </w:r>
        </w:del>
        <w:r w:rsidRPr="00C177DE">
          <w:t xml:space="preserve">. </w:t>
        </w:r>
      </w:moveTo>
    </w:p>
    <w:p w14:paraId="48E98C6A" w14:textId="0CA34ADE" w:rsidR="003B3342" w:rsidDel="005427B8" w:rsidRDefault="003B3342" w:rsidP="000E3ECF">
      <w:pPr>
        <w:rPr>
          <w:ins w:id="3164" w:author="Prieto Bailo, León Enrique" w:date="2023-07-04T20:37:00Z"/>
          <w:del w:id="3165" w:author="León Prieto" w:date="2023-07-05T01:06:00Z"/>
        </w:rPr>
      </w:pPr>
    </w:p>
    <w:p w14:paraId="460F7869" w14:textId="77777777" w:rsidR="005427B8" w:rsidRDefault="005427B8" w:rsidP="000E3ECF">
      <w:pPr>
        <w:rPr>
          <w:ins w:id="3166" w:author="León Prieto" w:date="2023-07-05T01:06:00Z"/>
        </w:rPr>
      </w:pPr>
      <w:ins w:id="3167" w:author="León Prieto" w:date="2023-07-05T01:06:00Z">
        <w:r>
          <w:t xml:space="preserve">Esto incluye </w:t>
        </w:r>
      </w:ins>
      <w:moveTo w:id="3168" w:author="Prieto Bailo, León Enrique" w:date="2023-07-03T22:47:00Z">
        <w:del w:id="3169" w:author="León Prieto" w:date="2023-07-05T01:06:00Z">
          <w:r w:rsidR="000E3ECF" w:rsidRPr="00C177DE" w:rsidDel="005427B8">
            <w:delText xml:space="preserve">Aquí se puede hallar </w:delText>
          </w:r>
        </w:del>
        <w:r w:rsidR="000E3ECF" w:rsidRPr="00C177DE">
          <w:t>información acerca de</w:t>
        </w:r>
      </w:moveTo>
      <w:ins w:id="3170" w:author="Prieto Bailo, León Enrique" w:date="2023-07-03T23:26:00Z">
        <w:r w:rsidR="008201E8">
          <w:t>l calibrado de los PID,</w:t>
        </w:r>
      </w:ins>
      <w:moveTo w:id="3171" w:author="Prieto Bailo, León Enrique" w:date="2023-07-03T22:47:00Z">
        <w:r w:rsidR="000E3ECF" w:rsidRPr="00C177DE">
          <w:t xml:space="preserve"> la asignación de los controles de la radio, la puesta en marcha</w:t>
        </w:r>
      </w:moveTo>
      <w:ins w:id="3172" w:author="León Prieto" w:date="2023-07-05T01:06:00Z">
        <w:r>
          <w:t>,</w:t>
        </w:r>
      </w:ins>
      <w:moveTo w:id="3173" w:author="Prieto Bailo, León Enrique" w:date="2023-07-03T22:47:00Z">
        <w:del w:id="3174" w:author="León Prieto" w:date="2023-07-05T01:06:00Z">
          <w:r w:rsidR="000E3ECF" w:rsidRPr="00C177DE" w:rsidDel="005427B8">
            <w:delText xml:space="preserve"> y</w:delText>
          </w:r>
        </w:del>
        <w:r w:rsidR="000E3ECF" w:rsidRPr="00C177DE">
          <w:t xml:space="preserve"> el vuelo del cuadricóptero</w:t>
        </w:r>
      </w:moveTo>
      <w:ins w:id="3175" w:author="León Prieto" w:date="2023-07-05T01:06:00Z">
        <w:r>
          <w:t xml:space="preserve"> y los resultados de las pruebas de vuelo</w:t>
        </w:r>
      </w:ins>
      <w:moveTo w:id="3176" w:author="Prieto Bailo, León Enrique" w:date="2023-07-03T22:47:00Z">
        <w:r w:rsidR="000E3ECF" w:rsidRPr="00C177DE">
          <w:t xml:space="preserve">. </w:t>
        </w:r>
      </w:moveTo>
    </w:p>
    <w:p w14:paraId="214801D4" w14:textId="77777777" w:rsidR="005427B8" w:rsidRDefault="005427B8" w:rsidP="000E3ECF">
      <w:pPr>
        <w:rPr>
          <w:ins w:id="3177" w:author="León Prieto" w:date="2023-07-05T01:06:00Z"/>
        </w:rPr>
      </w:pPr>
    </w:p>
    <w:p w14:paraId="4DC7825A" w14:textId="7BCF6E6F" w:rsidR="000E3ECF" w:rsidDel="005427B8" w:rsidRDefault="000E3ECF" w:rsidP="000E3ECF">
      <w:pPr>
        <w:rPr>
          <w:ins w:id="3178" w:author="Prieto Bailo, León Enrique" w:date="2023-07-04T22:11:00Z"/>
          <w:del w:id="3179" w:author="León Prieto" w:date="2023-07-05T01:06:00Z"/>
        </w:rPr>
      </w:pPr>
      <w:moveTo w:id="3180" w:author="Prieto Bailo, León Enrique" w:date="2023-07-03T22:47:00Z">
        <w:del w:id="3181" w:author="León Prieto" w:date="2023-07-05T01:06:00Z">
          <w:r w:rsidRPr="00C177DE" w:rsidDel="005427B8">
            <w:delText>El enfoque que se le ha dado a esta sección es el de un manual de instrucciones completo que permita a cualquier piloto operar el drone construido en esta memoria.</w:delText>
          </w:r>
        </w:del>
      </w:moveTo>
    </w:p>
    <w:p w14:paraId="62C74F5D" w14:textId="6D75C663" w:rsidR="003B3342" w:rsidDel="005427B8" w:rsidRDefault="003B3342" w:rsidP="000E3ECF">
      <w:pPr>
        <w:rPr>
          <w:ins w:id="3182" w:author="Prieto Bailo, León Enrique" w:date="2023-07-04T22:11:00Z"/>
          <w:del w:id="3183" w:author="León Prieto" w:date="2023-07-05T01:06:00Z"/>
        </w:rPr>
      </w:pPr>
    </w:p>
    <w:p w14:paraId="34BC90DA" w14:textId="2B1FE611" w:rsidR="003B3342" w:rsidDel="005427B8" w:rsidRDefault="003B3342" w:rsidP="000E3ECF">
      <w:pPr>
        <w:rPr>
          <w:ins w:id="3184" w:author="Prieto Bailo, León Enrique" w:date="2023-07-03T23:19:00Z"/>
          <w:del w:id="3185" w:author="León Prieto" w:date="2023-07-05T01:06:00Z"/>
        </w:rPr>
      </w:pPr>
      <w:ins w:id="3186" w:author="Prieto Bailo, León Enrique" w:date="2023-07-04T22:11:00Z">
        <w:del w:id="3187" w:author="León Prieto" w:date="2023-07-05T01:06:00Z">
          <w:r w:rsidDel="005427B8">
            <w:delText xml:space="preserve">Adicionalmente, al final de la sección se encuentran diferentes pruebas de vuelo </w:delText>
          </w:r>
        </w:del>
      </w:ins>
      <w:ins w:id="3188" w:author="Prieto Bailo, León Enrique" w:date="2023-07-04T22:12:00Z">
        <w:del w:id="3189" w:author="León Prieto" w:date="2023-07-05T01:06:00Z">
          <w:r w:rsidDel="005427B8">
            <w:delText>mostrando la funcionalidad en operación del cuadricóptero.</w:delText>
          </w:r>
        </w:del>
      </w:ins>
    </w:p>
    <w:p w14:paraId="28BDEF64" w14:textId="0376925A" w:rsidR="002656CB" w:rsidRDefault="002656CB" w:rsidP="000E3ECF">
      <w:pPr>
        <w:rPr>
          <w:ins w:id="3190" w:author="Prieto Bailo, León Enrique" w:date="2023-07-04T20:36:00Z"/>
        </w:rPr>
      </w:pPr>
    </w:p>
    <w:p w14:paraId="76D9427C" w14:textId="5D69EC5D" w:rsidR="00BC7A5E" w:rsidRDefault="00BC7A5E" w:rsidP="00BC7A5E">
      <w:pPr>
        <w:pStyle w:val="Heading2"/>
        <w:rPr>
          <w:ins w:id="3191" w:author="Prieto Bailo, León Enrique" w:date="2023-07-04T20:36:00Z"/>
        </w:rPr>
      </w:pPr>
      <w:bookmarkStart w:id="3192" w:name="_Toc139811976"/>
      <w:ins w:id="3193" w:author="Prieto Bailo, León Enrique" w:date="2023-07-04T20:36:00Z">
        <w:r>
          <w:t>Prototipo</w:t>
        </w:r>
        <w:bookmarkEnd w:id="3192"/>
        <w:r>
          <w:t xml:space="preserve"> </w:t>
        </w:r>
      </w:ins>
    </w:p>
    <w:p w14:paraId="439D84F3" w14:textId="1A2EE94A" w:rsidR="00BC7A5E" w:rsidRDefault="00BC7A5E" w:rsidP="00BC7A5E">
      <w:pPr>
        <w:rPr>
          <w:ins w:id="3194" w:author="Prieto Bailo, León Enrique" w:date="2023-07-04T20:37:00Z"/>
        </w:rPr>
      </w:pPr>
    </w:p>
    <w:p w14:paraId="75131D43" w14:textId="3D887510" w:rsidR="00B55F60" w:rsidRDefault="00B55F60" w:rsidP="00BC7A5E">
      <w:pPr>
        <w:rPr>
          <w:ins w:id="3195" w:author="Prieto Bailo, León Enrique" w:date="2023-07-04T20:50:00Z"/>
        </w:rPr>
      </w:pPr>
      <w:ins w:id="3196" w:author="Prieto Bailo, León Enrique" w:date="2023-07-04T20:48:00Z">
        <w:r>
          <w:t xml:space="preserve">El resultado final del prototipo </w:t>
        </w:r>
      </w:ins>
      <w:ins w:id="3197" w:author="Prieto Bailo, León Enrique" w:date="2023-07-04T20:49:00Z">
        <w:r>
          <w:t xml:space="preserve">consiste en el resultado de la creación de una aeronave completamente funcional y preparada para cumplir sus objetivos. </w:t>
        </w:r>
      </w:ins>
      <w:ins w:id="3198" w:author="Prieto Bailo, León Enrique" w:date="2023-07-06T00:25:00Z">
        <w:r w:rsidR="008F1871">
          <w:t xml:space="preserve">El prototipo de la </w:t>
        </w:r>
        <w:r w:rsidR="008F1871" w:rsidRPr="008F1871">
          <w:fldChar w:fldCharType="begin"/>
        </w:r>
        <w:r w:rsidR="008F1871" w:rsidRPr="008F1871">
          <w:instrText xml:space="preserve"> REF _Ref139495557 \h </w:instrText>
        </w:r>
      </w:ins>
      <w:r w:rsidR="008F1871" w:rsidRPr="008F1871">
        <w:rPr>
          <w:rPrChange w:id="3199" w:author="Prieto Bailo, León Enrique" w:date="2023-07-06T00:25:00Z">
            <w:rPr>
              <w:b/>
              <w:bCs/>
            </w:rPr>
          </w:rPrChange>
        </w:rPr>
        <w:instrText xml:space="preserve"> \* MERGEFORMAT </w:instrText>
      </w:r>
      <w:r w:rsidR="008F1871" w:rsidRPr="008F1871">
        <w:fldChar w:fldCharType="separate"/>
      </w:r>
      <w:ins w:id="3200" w:author="Prieto Bailo, León Enrique" w:date="2023-07-09T17:01:00Z">
        <w:r w:rsidR="00B055D0" w:rsidRPr="00B055D0">
          <w:rPr>
            <w:szCs w:val="18"/>
          </w:rPr>
          <w:t xml:space="preserve">Fig. </w:t>
        </w:r>
        <w:r w:rsidR="00B055D0" w:rsidRPr="00B055D0">
          <w:rPr>
            <w:noProof/>
            <w:rPrChange w:id="3201" w:author="Prieto Bailo, León Enrique" w:date="2023-07-09T17:01:00Z">
              <w:rPr>
                <w:b/>
                <w:bCs/>
                <w:noProof/>
              </w:rPr>
            </w:rPrChange>
          </w:rPr>
          <w:t>4</w:t>
        </w:r>
        <w:r w:rsidR="00B055D0" w:rsidRPr="00B055D0">
          <w:rPr>
            <w:noProof/>
            <w:rPrChange w:id="3202" w:author="Prieto Bailo, León Enrique" w:date="2023-07-09T17:01:00Z">
              <w:rPr>
                <w:b/>
                <w:bCs/>
              </w:rPr>
            </w:rPrChange>
          </w:rPr>
          <w:t>.</w:t>
        </w:r>
        <w:r w:rsidR="00B055D0" w:rsidRPr="00B055D0">
          <w:rPr>
            <w:noProof/>
            <w:rPrChange w:id="3203" w:author="Prieto Bailo, León Enrique" w:date="2023-07-09T17:01:00Z">
              <w:rPr>
                <w:b/>
                <w:bCs/>
                <w:noProof/>
              </w:rPr>
            </w:rPrChange>
          </w:rPr>
          <w:t>1</w:t>
        </w:r>
      </w:ins>
      <w:ins w:id="3204" w:author="Prieto Bailo, León Enrique" w:date="2023-07-06T00:25:00Z">
        <w:r w:rsidR="008F1871" w:rsidRPr="008F1871">
          <w:fldChar w:fldCharType="end"/>
        </w:r>
      </w:ins>
      <w:ins w:id="3205" w:author="Prieto Bailo, León Enrique" w:date="2023-07-04T20:50:00Z">
        <w:r>
          <w:t xml:space="preserve"> representa la versión final </w:t>
        </w:r>
        <w:del w:id="3206" w:author="ramon casanella" w:date="2023-07-05T08:33:00Z">
          <w:r w:rsidDel="00454F0B">
            <w:delText xml:space="preserve">y refinada </w:delText>
          </w:r>
        </w:del>
        <w:r>
          <w:t xml:space="preserve">del </w:t>
        </w:r>
      </w:ins>
      <w:ins w:id="3207" w:author="Prieto Bailo, León Enrique" w:date="2023-07-05T22:50:00Z">
        <w:r w:rsidR="00A73910">
          <w:t>dron</w:t>
        </w:r>
      </w:ins>
      <w:ins w:id="3208" w:author="Prieto Bailo, León Enrique" w:date="2023-07-04T20:50:00Z">
        <w:r>
          <w:t xml:space="preserve">, incorporando todas las características y funcionalidades descritas en esta memoria. </w:t>
        </w:r>
      </w:ins>
    </w:p>
    <w:p w14:paraId="36B37FD8" w14:textId="6B4071E5" w:rsidR="00B55F60" w:rsidRDefault="00B55F60" w:rsidP="00BC7A5E">
      <w:pPr>
        <w:rPr>
          <w:ins w:id="3209" w:author="Prieto Bailo, León Enrique" w:date="2023-07-04T20:59:00Z"/>
        </w:rPr>
      </w:pPr>
    </w:p>
    <w:p w14:paraId="225E5089" w14:textId="77777777" w:rsidR="00E86E6E" w:rsidRDefault="00E86E6E" w:rsidP="00BC7A5E">
      <w:pPr>
        <w:rPr>
          <w:ins w:id="3210" w:author="Prieto Bailo, León Enrique" w:date="2023-07-04T20:50:00Z"/>
        </w:rPr>
      </w:pPr>
    </w:p>
    <w:p w14:paraId="30F73C61" w14:textId="01F1BF1E" w:rsidR="00E86E6E" w:rsidRDefault="00B55F60" w:rsidP="00E86E6E">
      <w:pPr>
        <w:keepNext/>
        <w:jc w:val="center"/>
        <w:rPr>
          <w:ins w:id="3211" w:author="Prieto Bailo, León Enrique" w:date="2023-07-04T20:59:00Z"/>
        </w:rPr>
      </w:pPr>
      <w:ins w:id="3212" w:author="Prieto Bailo, León Enrique" w:date="2023-07-04T20:52:00Z">
        <w:r>
          <w:rPr>
            <w:noProof/>
          </w:rPr>
          <w:drawing>
            <wp:inline distT="0" distB="0" distL="0" distR="0" wp14:anchorId="0165BF01" wp14:editId="09C2AD65">
              <wp:extent cx="3741816" cy="321081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855" t="6565" r="8832" b="14134"/>
                      <a:stretch/>
                    </pic:blipFill>
                    <pic:spPr bwMode="auto">
                      <a:xfrm>
                        <a:off x="0" y="0"/>
                        <a:ext cx="3742883" cy="3211726"/>
                      </a:xfrm>
                      <a:prstGeom prst="rect">
                        <a:avLst/>
                      </a:prstGeom>
                      <a:ln>
                        <a:noFill/>
                      </a:ln>
                      <a:extLst>
                        <a:ext uri="{53640926-AAD7-44D8-BBD7-CCE9431645EC}">
                          <a14:shadowObscured xmlns:a14="http://schemas.microsoft.com/office/drawing/2010/main"/>
                        </a:ext>
                      </a:extLst>
                    </pic:spPr>
                  </pic:pic>
                </a:graphicData>
              </a:graphic>
            </wp:inline>
          </w:drawing>
        </w:r>
      </w:ins>
    </w:p>
    <w:p w14:paraId="323DA26A" w14:textId="77777777" w:rsidR="00E86E6E" w:rsidRDefault="00E86E6E">
      <w:pPr>
        <w:keepNext/>
        <w:jc w:val="center"/>
        <w:rPr>
          <w:ins w:id="3213" w:author="Prieto Bailo, León Enrique" w:date="2023-07-04T20:59:00Z"/>
        </w:rPr>
        <w:pPrChange w:id="3214" w:author="Prieto Bailo, León Enrique" w:date="2023-07-04T20:59:00Z">
          <w:pPr>
            <w:jc w:val="center"/>
          </w:pPr>
        </w:pPrChange>
      </w:pPr>
    </w:p>
    <w:p w14:paraId="6473F30C" w14:textId="23EE020F" w:rsidR="00B55F60" w:rsidRDefault="00E86E6E">
      <w:pPr>
        <w:pStyle w:val="Caption"/>
        <w:jc w:val="center"/>
        <w:rPr>
          <w:ins w:id="3215" w:author="Prieto Bailo, León Enrique" w:date="2023-07-04T20:53:00Z"/>
        </w:rPr>
        <w:pPrChange w:id="3216" w:author="Prieto Bailo, León Enrique" w:date="2023-07-04T20:59:00Z">
          <w:pPr>
            <w:jc w:val="center"/>
          </w:pPr>
        </w:pPrChange>
      </w:pPr>
      <w:bookmarkStart w:id="3217" w:name="_Ref139495557"/>
      <w:ins w:id="3218" w:author="Prieto Bailo, León Enrique" w:date="2023-07-04T20:59:00Z">
        <w:r w:rsidRPr="00E86E6E">
          <w:rPr>
            <w:b/>
            <w:bCs/>
            <w:rPrChange w:id="3219" w:author="Prieto Bailo, León Enrique" w:date="2023-07-04T20:59:00Z">
              <w:rPr>
                <w:iCs/>
              </w:rPr>
            </w:rPrChange>
          </w:rPr>
          <w:t xml:space="preserve">Fig. </w:t>
        </w:r>
      </w:ins>
      <w:ins w:id="3220"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221"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222" w:author="Prieto Bailo, León Enrique" w:date="2023-07-09T17:01:00Z">
        <w:r w:rsidR="00B055D0">
          <w:rPr>
            <w:b/>
            <w:bCs/>
            <w:noProof/>
          </w:rPr>
          <w:t>1</w:t>
        </w:r>
      </w:ins>
      <w:ins w:id="3223" w:author="Prieto Bailo, León Enrique" w:date="2023-07-07T18:33:00Z">
        <w:r w:rsidR="00C03F4A">
          <w:rPr>
            <w:b/>
            <w:bCs/>
          </w:rPr>
          <w:fldChar w:fldCharType="end"/>
        </w:r>
      </w:ins>
      <w:bookmarkEnd w:id="3217"/>
      <w:ins w:id="3224" w:author="León Prieto" w:date="2023-07-05T01:21:00Z">
        <w:del w:id="3225" w:author="Prieto Bailo, León Enrique" w:date="2023-07-05T22:01:00Z">
          <w:r w:rsidR="002D6336" w:rsidDel="00FA48AA">
            <w:rPr>
              <w:b/>
              <w:bCs/>
            </w:rPr>
            <w:fldChar w:fldCharType="begin"/>
          </w:r>
          <w:r w:rsidR="002D6336" w:rsidDel="00FA48AA">
            <w:rPr>
              <w:b/>
              <w:bCs/>
            </w:rPr>
            <w:delInstrText xml:space="preserve"> STYLEREF 1 \s </w:delInstrText>
          </w:r>
        </w:del>
      </w:ins>
      <w:del w:id="3226" w:author="Prieto Bailo, León Enrique" w:date="2023-07-05T22:01:00Z">
        <w:r w:rsidR="002D6336" w:rsidDel="00FA48AA">
          <w:rPr>
            <w:b/>
            <w:bCs/>
          </w:rPr>
          <w:fldChar w:fldCharType="separate"/>
        </w:r>
        <w:r w:rsidR="002D6336" w:rsidDel="00FA48AA">
          <w:rPr>
            <w:b/>
            <w:bCs/>
            <w:noProof/>
          </w:rPr>
          <w:delText>4</w:delText>
        </w:r>
      </w:del>
      <w:ins w:id="3227" w:author="León Prieto" w:date="2023-07-05T01:21:00Z">
        <w:del w:id="3228"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229" w:author="Prieto Bailo, León Enrique" w:date="2023-07-05T22:01:00Z">
        <w:r w:rsidR="002D6336" w:rsidDel="00FA48AA">
          <w:rPr>
            <w:b/>
            <w:bCs/>
          </w:rPr>
          <w:fldChar w:fldCharType="separate"/>
        </w:r>
      </w:del>
      <w:ins w:id="3230" w:author="León Prieto" w:date="2023-07-05T01:21:00Z">
        <w:del w:id="3231" w:author="Prieto Bailo, León Enrique" w:date="2023-07-05T22:01:00Z">
          <w:r w:rsidR="002D6336" w:rsidDel="00FA48AA">
            <w:rPr>
              <w:b/>
              <w:bCs/>
              <w:noProof/>
            </w:rPr>
            <w:delText>1</w:delText>
          </w:r>
          <w:r w:rsidR="002D6336" w:rsidDel="00FA48AA">
            <w:rPr>
              <w:b/>
              <w:bCs/>
            </w:rPr>
            <w:fldChar w:fldCharType="end"/>
          </w:r>
        </w:del>
      </w:ins>
      <w:ins w:id="3232" w:author="Omega" w:date="2023-07-05T00:09:00Z">
        <w:del w:id="3233" w:author="León Prieto" w:date="2023-07-05T01:21:00Z">
          <w:r w:rsidR="00A2508E" w:rsidDel="002D6336">
            <w:rPr>
              <w:b/>
              <w:bCs/>
            </w:rPr>
            <w:fldChar w:fldCharType="begin"/>
          </w:r>
          <w:r w:rsidR="00A2508E" w:rsidDel="002D6336">
            <w:rPr>
              <w:b/>
              <w:bCs/>
            </w:rPr>
            <w:delInstrText xml:space="preserve"> STYLEREF 1 \s </w:delInstrText>
          </w:r>
        </w:del>
      </w:ins>
      <w:del w:id="3234" w:author="León Prieto" w:date="2023-07-05T01:21:00Z">
        <w:r w:rsidR="00A2508E" w:rsidDel="002D6336">
          <w:rPr>
            <w:b/>
            <w:bCs/>
          </w:rPr>
          <w:fldChar w:fldCharType="separate"/>
        </w:r>
        <w:r w:rsidR="00A2508E" w:rsidDel="002D6336">
          <w:rPr>
            <w:b/>
            <w:bCs/>
            <w:noProof/>
          </w:rPr>
          <w:delText>4</w:delText>
        </w:r>
      </w:del>
      <w:ins w:id="3235" w:author="Omega" w:date="2023-07-05T00:09:00Z">
        <w:del w:id="3236"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237" w:author="León Prieto" w:date="2023-07-05T01:21:00Z">
        <w:r w:rsidR="00A2508E" w:rsidDel="002D6336">
          <w:rPr>
            <w:b/>
            <w:bCs/>
          </w:rPr>
          <w:fldChar w:fldCharType="separate"/>
        </w:r>
      </w:del>
      <w:ins w:id="3238" w:author="Omega" w:date="2023-07-05T00:09:00Z">
        <w:del w:id="3239" w:author="León Prieto" w:date="2023-07-05T01:21:00Z">
          <w:r w:rsidR="00A2508E" w:rsidDel="002D6336">
            <w:rPr>
              <w:b/>
              <w:bCs/>
              <w:noProof/>
            </w:rPr>
            <w:delText>1</w:delText>
          </w:r>
          <w:r w:rsidR="00A2508E" w:rsidDel="002D6336">
            <w:rPr>
              <w:b/>
              <w:bCs/>
            </w:rPr>
            <w:fldChar w:fldCharType="end"/>
          </w:r>
        </w:del>
      </w:ins>
      <w:ins w:id="3240" w:author="Prieto Bailo, León Enrique" w:date="2023-07-04T22:10:00Z">
        <w:del w:id="3241" w:author="Omega" w:date="2023-07-05T00:09:00Z">
          <w:r w:rsidR="001C4FE6" w:rsidDel="00A2508E">
            <w:rPr>
              <w:b/>
              <w:bCs/>
            </w:rPr>
            <w:fldChar w:fldCharType="begin"/>
          </w:r>
          <w:r w:rsidR="001C4FE6" w:rsidDel="00A2508E">
            <w:rPr>
              <w:b/>
              <w:bCs/>
            </w:rPr>
            <w:delInstrText xml:space="preserve"> STYLEREF 1 \s </w:delInstrText>
          </w:r>
        </w:del>
      </w:ins>
      <w:del w:id="3242" w:author="Omega" w:date="2023-07-05T00:09:00Z">
        <w:r w:rsidR="001C4FE6" w:rsidDel="00A2508E">
          <w:rPr>
            <w:b/>
            <w:bCs/>
          </w:rPr>
          <w:fldChar w:fldCharType="separate"/>
        </w:r>
        <w:r w:rsidR="001C4FE6" w:rsidDel="00A2508E">
          <w:rPr>
            <w:b/>
            <w:bCs/>
            <w:noProof/>
          </w:rPr>
          <w:delText>4</w:delText>
        </w:r>
      </w:del>
      <w:ins w:id="3243" w:author="Prieto Bailo, León Enrique" w:date="2023-07-04T22:10:00Z">
        <w:del w:id="3244"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245" w:author="Omega" w:date="2023-07-05T00:09:00Z">
        <w:r w:rsidR="001C4FE6" w:rsidDel="00A2508E">
          <w:rPr>
            <w:b/>
            <w:bCs/>
          </w:rPr>
          <w:fldChar w:fldCharType="separate"/>
        </w:r>
      </w:del>
      <w:ins w:id="3246" w:author="Prieto Bailo, León Enrique" w:date="2023-07-04T22:10:00Z">
        <w:del w:id="3247" w:author="Omega" w:date="2023-07-05T00:09:00Z">
          <w:r w:rsidR="001C4FE6" w:rsidDel="00A2508E">
            <w:rPr>
              <w:b/>
              <w:bCs/>
              <w:noProof/>
            </w:rPr>
            <w:delText>1</w:delText>
          </w:r>
          <w:r w:rsidR="001C4FE6" w:rsidDel="00A2508E">
            <w:rPr>
              <w:b/>
              <w:bCs/>
            </w:rPr>
            <w:fldChar w:fldCharType="end"/>
          </w:r>
        </w:del>
      </w:ins>
      <w:ins w:id="3248" w:author="Prieto Bailo, León Enrique" w:date="2023-07-04T20:59:00Z">
        <w:r w:rsidRPr="00E86E6E">
          <w:rPr>
            <w:b/>
            <w:bCs/>
            <w:rPrChange w:id="3249" w:author="Prieto Bailo, León Enrique" w:date="2023-07-04T20:59:00Z">
              <w:rPr>
                <w:iCs/>
              </w:rPr>
            </w:rPrChange>
          </w:rPr>
          <w:t>.</w:t>
        </w:r>
        <w:r>
          <w:t xml:space="preserve"> Prototipo final del </w:t>
        </w:r>
      </w:ins>
      <w:ins w:id="3250" w:author="Prieto Bailo, León Enrique" w:date="2023-07-05T22:50:00Z">
        <w:r w:rsidR="00A73910">
          <w:t>dron</w:t>
        </w:r>
      </w:ins>
      <w:ins w:id="3251" w:author="Prieto Bailo, León Enrique" w:date="2023-07-04T20:59:00Z">
        <w:r>
          <w:t>.</w:t>
        </w:r>
      </w:ins>
    </w:p>
    <w:p w14:paraId="4E76BB9D" w14:textId="461125CC" w:rsidR="00E86E6E" w:rsidRDefault="00E86E6E" w:rsidP="00B55F60">
      <w:pPr>
        <w:jc w:val="center"/>
        <w:rPr>
          <w:ins w:id="3252" w:author="Prieto Bailo, León Enrique" w:date="2023-07-04T21:00:00Z"/>
        </w:rPr>
      </w:pPr>
    </w:p>
    <w:p w14:paraId="1AE3D0D0" w14:textId="77777777" w:rsidR="00E86E6E" w:rsidRDefault="00E86E6E" w:rsidP="00B55F60">
      <w:pPr>
        <w:jc w:val="center"/>
        <w:rPr>
          <w:ins w:id="3253" w:author="Prieto Bailo, León Enrique" w:date="2023-07-04T20:53:00Z"/>
        </w:rPr>
      </w:pPr>
    </w:p>
    <w:p w14:paraId="5D816422" w14:textId="48587DC2" w:rsidR="00EA4D45" w:rsidRDefault="00B55F60" w:rsidP="00BC7A5E">
      <w:pPr>
        <w:rPr>
          <w:ins w:id="3254" w:author="Prieto Bailo, León Enrique" w:date="2023-07-07T21:18:00Z"/>
        </w:rPr>
      </w:pPr>
      <w:ins w:id="3255" w:author="Prieto Bailo, León Enrique" w:date="2023-07-04T20:53:00Z">
        <w:r>
          <w:t>Los co</w:t>
        </w:r>
      </w:ins>
      <w:ins w:id="3256" w:author="Prieto Bailo, León Enrique" w:date="2023-07-04T20:54:00Z">
        <w:r>
          <w:t xml:space="preserve">stes correspondientes a los elementos de hardware del prototipo del </w:t>
        </w:r>
      </w:ins>
      <w:ins w:id="3257" w:author="Prieto Bailo, León Enrique" w:date="2023-07-05T22:50:00Z">
        <w:r w:rsidR="00A73910">
          <w:t>dron</w:t>
        </w:r>
      </w:ins>
      <w:ins w:id="3258" w:author="Prieto Bailo, León Enrique" w:date="2023-07-04T20:54:00Z">
        <w:r>
          <w:t xml:space="preserve"> </w:t>
        </w:r>
      </w:ins>
      <w:ins w:id="3259" w:author="Prieto Bailo, León Enrique" w:date="2023-07-04T20:55:00Z">
        <w:r w:rsidRPr="00EA4D45">
          <w:t xml:space="preserve">vienen detallados en </w:t>
        </w:r>
      </w:ins>
      <w:ins w:id="3260" w:author="Prieto Bailo, León Enrique" w:date="2023-07-07T21:18:00Z">
        <w:r w:rsidR="00EA4D45" w:rsidRPr="00EA4D45">
          <w:t xml:space="preserve">la </w:t>
        </w:r>
        <w:r w:rsidR="00EA4D45" w:rsidRPr="00EA4D45">
          <w:fldChar w:fldCharType="begin"/>
        </w:r>
        <w:r w:rsidR="00EA4D45" w:rsidRPr="00EA4D45">
          <w:instrText xml:space="preserve"> REF _Ref139657137 \h </w:instrText>
        </w:r>
      </w:ins>
      <w:r w:rsidR="00EA4D45" w:rsidRPr="00EA4D45">
        <w:rPr>
          <w:rPrChange w:id="3261" w:author="Prieto Bailo, León Enrique" w:date="2023-07-07T21:18:00Z">
            <w:rPr>
              <w:b/>
              <w:bCs/>
            </w:rPr>
          </w:rPrChange>
        </w:rPr>
        <w:instrText xml:space="preserve"> \* MERGEFORMAT </w:instrText>
      </w:r>
      <w:r w:rsidR="00EA4D45" w:rsidRPr="00EA4D45">
        <w:fldChar w:fldCharType="separate"/>
      </w:r>
      <w:ins w:id="3262" w:author="Prieto Bailo, León Enrique" w:date="2023-07-09T17:01:00Z">
        <w:r w:rsidR="00B055D0" w:rsidRPr="00B055D0">
          <w:rPr>
            <w:rPrChange w:id="3263" w:author="Prieto Bailo, León Enrique" w:date="2023-07-09T17:01:00Z">
              <w:rPr>
                <w:b/>
                <w:bCs/>
              </w:rPr>
            </w:rPrChange>
          </w:rPr>
          <w:t xml:space="preserve">Tabla </w:t>
        </w:r>
        <w:r w:rsidR="00B055D0" w:rsidRPr="00B055D0">
          <w:rPr>
            <w:noProof/>
            <w:rPrChange w:id="3264" w:author="Prieto Bailo, León Enrique" w:date="2023-07-09T17:01:00Z">
              <w:rPr>
                <w:b/>
                <w:bCs/>
                <w:noProof/>
              </w:rPr>
            </w:rPrChange>
          </w:rPr>
          <w:t>4</w:t>
        </w:r>
        <w:r w:rsidR="00B055D0" w:rsidRPr="00B055D0">
          <w:rPr>
            <w:noProof/>
            <w:rPrChange w:id="3265" w:author="Prieto Bailo, León Enrique" w:date="2023-07-09T17:01:00Z">
              <w:rPr>
                <w:b/>
                <w:bCs/>
              </w:rPr>
            </w:rPrChange>
          </w:rPr>
          <w:t>.</w:t>
        </w:r>
        <w:r w:rsidR="00B055D0" w:rsidRPr="00B055D0">
          <w:rPr>
            <w:noProof/>
            <w:rPrChange w:id="3266" w:author="Prieto Bailo, León Enrique" w:date="2023-07-09T17:01:00Z">
              <w:rPr>
                <w:b/>
                <w:bCs/>
                <w:noProof/>
              </w:rPr>
            </w:rPrChange>
          </w:rPr>
          <w:t>2</w:t>
        </w:r>
      </w:ins>
      <w:ins w:id="3267" w:author="Prieto Bailo, León Enrique" w:date="2023-07-07T21:18:00Z">
        <w:r w:rsidR="00EA4D45" w:rsidRPr="00EA4D45">
          <w:fldChar w:fldCharType="end"/>
        </w:r>
        <w:r w:rsidR="00EA4D45">
          <w:t>.</w:t>
        </w:r>
      </w:ins>
    </w:p>
    <w:p w14:paraId="3BC99DAC" w14:textId="77777777" w:rsidR="00EA4D45" w:rsidRDefault="00EA4D45">
      <w:pPr>
        <w:spacing w:after="160"/>
        <w:jc w:val="left"/>
        <w:rPr>
          <w:ins w:id="3268" w:author="Prieto Bailo, León Enrique" w:date="2023-07-07T21:18:00Z"/>
        </w:rPr>
      </w:pPr>
      <w:ins w:id="3269" w:author="Prieto Bailo, León Enrique" w:date="2023-07-07T21:18:00Z">
        <w:r>
          <w:br w:type="page"/>
        </w:r>
      </w:ins>
    </w:p>
    <w:p w14:paraId="0D43829C" w14:textId="0592789F" w:rsidR="00E86E6E" w:rsidRPr="00E86E6E" w:rsidRDefault="00E86E6E" w:rsidP="00E86E6E">
      <w:pPr>
        <w:keepNext/>
        <w:spacing w:line="240" w:lineRule="auto"/>
        <w:rPr>
          <w:ins w:id="3270" w:author="Prieto Bailo, León Enrique" w:date="2023-07-04T20:56:00Z"/>
          <w:iCs/>
          <w:szCs w:val="18"/>
        </w:rPr>
      </w:pPr>
      <w:commentRangeStart w:id="3271"/>
      <w:commentRangeStart w:id="3272"/>
      <w:ins w:id="3273" w:author="Prieto Bailo, León Enrique" w:date="2023-07-04T20:56:00Z">
        <w:r w:rsidRPr="00E86E6E">
          <w:rPr>
            <w:b/>
            <w:bCs/>
            <w:iCs/>
            <w:szCs w:val="18"/>
          </w:rPr>
          <w:lastRenderedPageBreak/>
          <w:t xml:space="preserve">Tabla </w:t>
        </w:r>
        <w:r w:rsidRPr="00E86E6E">
          <w:rPr>
            <w:b/>
            <w:bCs/>
            <w:iCs/>
            <w:szCs w:val="18"/>
          </w:rPr>
          <w:fldChar w:fldCharType="begin"/>
        </w:r>
        <w:r w:rsidRPr="00E86E6E">
          <w:rPr>
            <w:b/>
            <w:bCs/>
            <w:iCs/>
            <w:szCs w:val="18"/>
          </w:rPr>
          <w:instrText xml:space="preserve"> STYLEREF 1 \s </w:instrText>
        </w:r>
        <w:r w:rsidRPr="00E86E6E">
          <w:rPr>
            <w:b/>
            <w:bCs/>
            <w:iCs/>
            <w:szCs w:val="18"/>
          </w:rPr>
          <w:fldChar w:fldCharType="separate"/>
        </w:r>
      </w:ins>
      <w:r w:rsidR="00B055D0">
        <w:rPr>
          <w:b/>
          <w:bCs/>
          <w:iCs/>
          <w:noProof/>
          <w:szCs w:val="18"/>
        </w:rPr>
        <w:t>4</w:t>
      </w:r>
      <w:ins w:id="3274" w:author="Prieto Bailo, León Enrique" w:date="2023-07-04T20:56:00Z">
        <w:r w:rsidRPr="00E86E6E">
          <w:rPr>
            <w:b/>
            <w:bCs/>
            <w:iCs/>
            <w:szCs w:val="18"/>
          </w:rPr>
          <w:fldChar w:fldCharType="end"/>
        </w:r>
        <w:r w:rsidRPr="00E86E6E">
          <w:rPr>
            <w:b/>
            <w:bCs/>
            <w:iCs/>
            <w:szCs w:val="18"/>
          </w:rPr>
          <w:t>.</w:t>
        </w:r>
        <w:r w:rsidRPr="00E86E6E">
          <w:rPr>
            <w:b/>
            <w:bCs/>
            <w:iCs/>
            <w:szCs w:val="18"/>
          </w:rPr>
          <w:fldChar w:fldCharType="begin"/>
        </w:r>
        <w:r w:rsidRPr="00E86E6E">
          <w:rPr>
            <w:b/>
            <w:bCs/>
            <w:iCs/>
            <w:szCs w:val="18"/>
          </w:rPr>
          <w:instrText xml:space="preserve"> SEQ Tabla \* ARABIC \s 1 </w:instrText>
        </w:r>
        <w:r w:rsidRPr="00E86E6E">
          <w:rPr>
            <w:b/>
            <w:bCs/>
            <w:iCs/>
            <w:szCs w:val="18"/>
          </w:rPr>
          <w:fldChar w:fldCharType="separate"/>
        </w:r>
      </w:ins>
      <w:ins w:id="3275" w:author="Prieto Bailo, León Enrique" w:date="2023-07-09T17:01:00Z">
        <w:r w:rsidR="00B055D0">
          <w:rPr>
            <w:b/>
            <w:bCs/>
            <w:iCs/>
            <w:noProof/>
            <w:szCs w:val="18"/>
          </w:rPr>
          <w:t>1</w:t>
        </w:r>
      </w:ins>
      <w:ins w:id="3276" w:author="Prieto Bailo, León Enrique" w:date="2023-07-04T20:56:00Z">
        <w:r w:rsidRPr="00E86E6E">
          <w:rPr>
            <w:b/>
            <w:bCs/>
            <w:iCs/>
            <w:szCs w:val="18"/>
          </w:rPr>
          <w:fldChar w:fldCharType="end"/>
        </w:r>
        <w:r w:rsidRPr="00E86E6E">
          <w:rPr>
            <w:b/>
            <w:bCs/>
            <w:iCs/>
            <w:szCs w:val="18"/>
          </w:rPr>
          <w:t>.</w:t>
        </w:r>
        <w:r w:rsidRPr="00E86E6E">
          <w:rPr>
            <w:iCs/>
            <w:szCs w:val="18"/>
          </w:rPr>
          <w:t xml:space="preserve"> Costes de los componentes </w:t>
        </w:r>
        <w:commentRangeStart w:id="3277"/>
        <w:r w:rsidRPr="00E86E6E">
          <w:rPr>
            <w:iCs/>
            <w:szCs w:val="18"/>
          </w:rPr>
          <w:t>principales</w:t>
        </w:r>
      </w:ins>
      <w:commentRangeEnd w:id="3277"/>
      <w:r w:rsidR="002B5A68">
        <w:rPr>
          <w:rStyle w:val="CommentReference"/>
        </w:rPr>
        <w:commentReference w:id="3277"/>
      </w:r>
      <w:ins w:id="3278" w:author="Prieto Bailo, León Enrique" w:date="2023-07-04T20:56:00Z">
        <w:r w:rsidRPr="00E86E6E">
          <w:rPr>
            <w:iCs/>
            <w:szCs w:val="18"/>
          </w:rPr>
          <w:t>.</w:t>
        </w:r>
      </w:ins>
      <w:commentRangeEnd w:id="3271"/>
      <w:r w:rsidR="005427B8">
        <w:rPr>
          <w:rStyle w:val="CommentReference"/>
        </w:rPr>
        <w:commentReference w:id="3271"/>
      </w:r>
      <w:commentRangeEnd w:id="3272"/>
      <w:r w:rsidR="008F714F">
        <w:rPr>
          <w:rStyle w:val="CommentReference"/>
        </w:rPr>
        <w:commentReference w:id="3272"/>
      </w:r>
    </w:p>
    <w:p w14:paraId="71F6448E" w14:textId="77777777" w:rsidR="00E86E6E" w:rsidRPr="00E86E6E" w:rsidRDefault="00E86E6E" w:rsidP="00E86E6E">
      <w:pPr>
        <w:rPr>
          <w:ins w:id="3279" w:author="Prieto Bailo, León Enrique" w:date="2023-07-04T20:56:00Z"/>
        </w:rPr>
      </w:pPr>
    </w:p>
    <w:tbl>
      <w:tblPr>
        <w:tblStyle w:val="TableGrid"/>
        <w:tblW w:w="0" w:type="auto"/>
        <w:jc w:val="center"/>
        <w:tblLook w:val="04A0" w:firstRow="1" w:lastRow="0" w:firstColumn="1" w:lastColumn="0" w:noHBand="0" w:noVBand="1"/>
      </w:tblPr>
      <w:tblGrid>
        <w:gridCol w:w="3191"/>
        <w:gridCol w:w="1699"/>
      </w:tblGrid>
      <w:tr w:rsidR="00E86E6E" w:rsidRPr="00E86E6E" w14:paraId="083A1822" w14:textId="77777777" w:rsidTr="00CF00F5">
        <w:trPr>
          <w:jc w:val="center"/>
          <w:ins w:id="3280" w:author="Prieto Bailo, León Enrique" w:date="2023-07-04T20:56:00Z"/>
        </w:trPr>
        <w:tc>
          <w:tcPr>
            <w:tcW w:w="3191" w:type="dxa"/>
            <w:shd w:val="clear" w:color="auto" w:fill="D9E2F3" w:themeFill="accent1" w:themeFillTint="33"/>
            <w:vAlign w:val="center"/>
          </w:tcPr>
          <w:p w14:paraId="0FB0EA09" w14:textId="77777777" w:rsidR="00E86E6E" w:rsidRPr="00116F23" w:rsidRDefault="00E86E6E" w:rsidP="00E86E6E">
            <w:pPr>
              <w:jc w:val="center"/>
              <w:rPr>
                <w:ins w:id="3281" w:author="Prieto Bailo, León Enrique" w:date="2023-07-04T20:56:00Z"/>
                <w:b/>
                <w:bCs/>
                <w:rPrChange w:id="3282" w:author="Prieto Bailo, León Enrique" w:date="2023-07-04T21:00:00Z">
                  <w:rPr>
                    <w:ins w:id="3283" w:author="Prieto Bailo, León Enrique" w:date="2023-07-04T20:56:00Z"/>
                  </w:rPr>
                </w:rPrChange>
              </w:rPr>
            </w:pPr>
            <w:ins w:id="3284" w:author="Prieto Bailo, León Enrique" w:date="2023-07-04T20:56:00Z">
              <w:r w:rsidRPr="00116F23">
                <w:rPr>
                  <w:b/>
                  <w:bCs/>
                  <w:rPrChange w:id="3285" w:author="Prieto Bailo, León Enrique" w:date="2023-07-04T21:00:00Z">
                    <w:rPr/>
                  </w:rPrChange>
                </w:rPr>
                <w:t>Componente</w:t>
              </w:r>
            </w:ins>
          </w:p>
        </w:tc>
        <w:tc>
          <w:tcPr>
            <w:tcW w:w="1699" w:type="dxa"/>
            <w:shd w:val="clear" w:color="auto" w:fill="D9E2F3" w:themeFill="accent1" w:themeFillTint="33"/>
            <w:vAlign w:val="center"/>
          </w:tcPr>
          <w:p w14:paraId="110F04DC" w14:textId="77777777" w:rsidR="00E86E6E" w:rsidRPr="00116F23" w:rsidRDefault="00E86E6E" w:rsidP="00E86E6E">
            <w:pPr>
              <w:jc w:val="center"/>
              <w:rPr>
                <w:ins w:id="3286" w:author="Prieto Bailo, León Enrique" w:date="2023-07-04T20:56:00Z"/>
                <w:b/>
                <w:bCs/>
                <w:rPrChange w:id="3287" w:author="Prieto Bailo, León Enrique" w:date="2023-07-04T21:00:00Z">
                  <w:rPr>
                    <w:ins w:id="3288" w:author="Prieto Bailo, León Enrique" w:date="2023-07-04T20:56:00Z"/>
                  </w:rPr>
                </w:rPrChange>
              </w:rPr>
            </w:pPr>
            <w:ins w:id="3289" w:author="Prieto Bailo, León Enrique" w:date="2023-07-04T20:56:00Z">
              <w:r w:rsidRPr="00116F23">
                <w:rPr>
                  <w:b/>
                  <w:bCs/>
                  <w:rPrChange w:id="3290" w:author="Prieto Bailo, León Enrique" w:date="2023-07-04T21:00:00Z">
                    <w:rPr/>
                  </w:rPrChange>
                </w:rPr>
                <w:t>Coste</w:t>
              </w:r>
            </w:ins>
          </w:p>
        </w:tc>
      </w:tr>
      <w:tr w:rsidR="00E86E6E" w:rsidRPr="00E86E6E" w14:paraId="50FF24EC" w14:textId="77777777" w:rsidTr="00CF00F5">
        <w:trPr>
          <w:jc w:val="center"/>
          <w:ins w:id="3291" w:author="Prieto Bailo, León Enrique" w:date="2023-07-04T20:56:00Z"/>
        </w:trPr>
        <w:tc>
          <w:tcPr>
            <w:tcW w:w="3191" w:type="dxa"/>
            <w:vAlign w:val="center"/>
          </w:tcPr>
          <w:p w14:paraId="37BC8A46" w14:textId="77777777" w:rsidR="00E86E6E" w:rsidRPr="00E86E6E" w:rsidRDefault="00E86E6E" w:rsidP="00E86E6E">
            <w:pPr>
              <w:jc w:val="center"/>
              <w:rPr>
                <w:ins w:id="3292" w:author="Prieto Bailo, León Enrique" w:date="2023-07-04T20:56:00Z"/>
              </w:rPr>
            </w:pPr>
            <w:commentRangeStart w:id="3293"/>
            <w:ins w:id="3294" w:author="Prieto Bailo, León Enrique" w:date="2023-07-04T20:56:00Z">
              <w:r w:rsidRPr="00E86E6E">
                <w:t>DJI-F450</w:t>
              </w:r>
              <w:commentRangeEnd w:id="3293"/>
              <w:r w:rsidRPr="00E86E6E">
                <w:rPr>
                  <w:sz w:val="16"/>
                  <w:szCs w:val="16"/>
                </w:rPr>
                <w:commentReference w:id="3293"/>
              </w:r>
            </w:ins>
          </w:p>
        </w:tc>
        <w:tc>
          <w:tcPr>
            <w:tcW w:w="1699" w:type="dxa"/>
            <w:vAlign w:val="center"/>
          </w:tcPr>
          <w:p w14:paraId="57116290" w14:textId="77777777" w:rsidR="00E86E6E" w:rsidRPr="00E86E6E" w:rsidRDefault="00E86E6E" w:rsidP="00E86E6E">
            <w:pPr>
              <w:jc w:val="center"/>
              <w:rPr>
                <w:ins w:id="3295" w:author="Prieto Bailo, León Enrique" w:date="2023-07-04T20:56:00Z"/>
              </w:rPr>
            </w:pPr>
            <w:ins w:id="3296" w:author="Prieto Bailo, León Enrique" w:date="2023-07-04T20:56:00Z">
              <w:r w:rsidRPr="00E86E6E">
                <w:t>24,40 €</w:t>
              </w:r>
            </w:ins>
          </w:p>
        </w:tc>
      </w:tr>
      <w:tr w:rsidR="00E86E6E" w:rsidRPr="00E86E6E" w14:paraId="28242A3A" w14:textId="77777777" w:rsidTr="00CF00F5">
        <w:trPr>
          <w:jc w:val="center"/>
          <w:ins w:id="3297" w:author="Prieto Bailo, León Enrique" w:date="2023-07-04T20:56:00Z"/>
        </w:trPr>
        <w:tc>
          <w:tcPr>
            <w:tcW w:w="3191" w:type="dxa"/>
            <w:vAlign w:val="center"/>
          </w:tcPr>
          <w:p w14:paraId="6738602D" w14:textId="77777777" w:rsidR="00E86E6E" w:rsidRPr="00E86E6E" w:rsidRDefault="00E86E6E" w:rsidP="00E86E6E">
            <w:pPr>
              <w:jc w:val="center"/>
              <w:rPr>
                <w:ins w:id="3298" w:author="Prieto Bailo, León Enrique" w:date="2023-07-04T20:56:00Z"/>
              </w:rPr>
            </w:pPr>
            <w:commentRangeStart w:id="3299"/>
            <w:proofErr w:type="spellStart"/>
            <w:ins w:id="3300" w:author="Prieto Bailo, León Enrique" w:date="2023-07-04T20:56:00Z">
              <w:r w:rsidRPr="00E86E6E">
                <w:t>Adafruit</w:t>
              </w:r>
              <w:proofErr w:type="spellEnd"/>
              <w:r w:rsidRPr="00E86E6E">
                <w:t xml:space="preserve"> </w:t>
              </w:r>
              <w:proofErr w:type="spellStart"/>
              <w:r w:rsidRPr="00E86E6E">
                <w:t>Feather</w:t>
              </w:r>
              <w:proofErr w:type="spellEnd"/>
              <w:r w:rsidRPr="00E86E6E">
                <w:t xml:space="preserve"> STM32F4</w:t>
              </w:r>
              <w:commentRangeEnd w:id="3299"/>
              <w:r w:rsidRPr="00E86E6E">
                <w:rPr>
                  <w:sz w:val="16"/>
                  <w:szCs w:val="16"/>
                </w:rPr>
                <w:commentReference w:id="3299"/>
              </w:r>
            </w:ins>
          </w:p>
        </w:tc>
        <w:tc>
          <w:tcPr>
            <w:tcW w:w="1699" w:type="dxa"/>
            <w:vAlign w:val="center"/>
          </w:tcPr>
          <w:p w14:paraId="78CE9482" w14:textId="77777777" w:rsidR="00E86E6E" w:rsidRPr="00E86E6E" w:rsidRDefault="00E86E6E" w:rsidP="00E86E6E">
            <w:pPr>
              <w:jc w:val="center"/>
              <w:rPr>
                <w:ins w:id="3301" w:author="Prieto Bailo, León Enrique" w:date="2023-07-04T20:56:00Z"/>
              </w:rPr>
            </w:pPr>
            <w:ins w:id="3302" w:author="Prieto Bailo, León Enrique" w:date="2023-07-04T20:56:00Z">
              <w:r w:rsidRPr="00E86E6E">
                <w:t>37,79 €</w:t>
              </w:r>
            </w:ins>
          </w:p>
        </w:tc>
      </w:tr>
      <w:tr w:rsidR="00E86E6E" w:rsidRPr="00E86E6E" w14:paraId="3ABDBF5E" w14:textId="77777777" w:rsidTr="00CF00F5">
        <w:trPr>
          <w:jc w:val="center"/>
          <w:ins w:id="3303" w:author="Prieto Bailo, León Enrique" w:date="2023-07-04T20:56:00Z"/>
        </w:trPr>
        <w:tc>
          <w:tcPr>
            <w:tcW w:w="3191" w:type="dxa"/>
            <w:vAlign w:val="center"/>
          </w:tcPr>
          <w:p w14:paraId="0E74B53C" w14:textId="77777777" w:rsidR="00E86E6E" w:rsidRPr="00E86E6E" w:rsidRDefault="00E86E6E" w:rsidP="00E86E6E">
            <w:pPr>
              <w:jc w:val="center"/>
              <w:rPr>
                <w:ins w:id="3304" w:author="Prieto Bailo, León Enrique" w:date="2023-07-04T20:56:00Z"/>
              </w:rPr>
            </w:pPr>
            <w:commentRangeStart w:id="3305"/>
            <w:ins w:id="3306" w:author="Prieto Bailo, León Enrique" w:date="2023-07-04T20:56:00Z">
              <w:r w:rsidRPr="00E86E6E">
                <w:t>MPU6050</w:t>
              </w:r>
              <w:commentRangeEnd w:id="3305"/>
              <w:r w:rsidRPr="00E86E6E">
                <w:rPr>
                  <w:sz w:val="16"/>
                  <w:szCs w:val="16"/>
                </w:rPr>
                <w:commentReference w:id="3305"/>
              </w:r>
            </w:ins>
          </w:p>
        </w:tc>
        <w:tc>
          <w:tcPr>
            <w:tcW w:w="1699" w:type="dxa"/>
            <w:vAlign w:val="center"/>
          </w:tcPr>
          <w:p w14:paraId="2E59812F" w14:textId="77777777" w:rsidR="00E86E6E" w:rsidRPr="00E86E6E" w:rsidRDefault="00E86E6E" w:rsidP="00E86E6E">
            <w:pPr>
              <w:jc w:val="center"/>
              <w:rPr>
                <w:ins w:id="3307" w:author="Prieto Bailo, León Enrique" w:date="2023-07-04T20:56:00Z"/>
              </w:rPr>
            </w:pPr>
            <w:ins w:id="3308" w:author="Prieto Bailo, León Enrique" w:date="2023-07-04T20:56:00Z">
              <w:r w:rsidRPr="00E86E6E">
                <w:t>6,99 €</w:t>
              </w:r>
            </w:ins>
          </w:p>
        </w:tc>
      </w:tr>
      <w:tr w:rsidR="00E86E6E" w:rsidRPr="00E86E6E" w14:paraId="171C2E47" w14:textId="77777777" w:rsidTr="00CF00F5">
        <w:trPr>
          <w:jc w:val="center"/>
          <w:ins w:id="3309" w:author="Prieto Bailo, León Enrique" w:date="2023-07-04T20:56:00Z"/>
        </w:trPr>
        <w:tc>
          <w:tcPr>
            <w:tcW w:w="3191" w:type="dxa"/>
            <w:vAlign w:val="center"/>
          </w:tcPr>
          <w:p w14:paraId="1C634414" w14:textId="77777777" w:rsidR="00E86E6E" w:rsidRPr="00E86E6E" w:rsidRDefault="00E86E6E" w:rsidP="00E86E6E">
            <w:pPr>
              <w:jc w:val="center"/>
              <w:rPr>
                <w:ins w:id="3310" w:author="Prieto Bailo, León Enrique" w:date="2023-07-04T20:56:00Z"/>
              </w:rPr>
            </w:pPr>
            <w:commentRangeStart w:id="3311"/>
            <w:ins w:id="3312" w:author="Prieto Bailo, León Enrique" w:date="2023-07-04T20:56:00Z">
              <w:r w:rsidRPr="00E86E6E">
                <w:t>BMP280</w:t>
              </w:r>
              <w:commentRangeEnd w:id="3311"/>
              <w:r w:rsidRPr="00E86E6E">
                <w:rPr>
                  <w:sz w:val="16"/>
                  <w:szCs w:val="16"/>
                </w:rPr>
                <w:commentReference w:id="3311"/>
              </w:r>
            </w:ins>
          </w:p>
        </w:tc>
        <w:tc>
          <w:tcPr>
            <w:tcW w:w="1699" w:type="dxa"/>
            <w:vAlign w:val="center"/>
          </w:tcPr>
          <w:p w14:paraId="27377F52" w14:textId="77777777" w:rsidR="00E86E6E" w:rsidRPr="00E86E6E" w:rsidRDefault="00E86E6E" w:rsidP="00E86E6E">
            <w:pPr>
              <w:jc w:val="center"/>
              <w:rPr>
                <w:ins w:id="3313" w:author="Prieto Bailo, León Enrique" w:date="2023-07-04T20:56:00Z"/>
              </w:rPr>
            </w:pPr>
            <w:ins w:id="3314" w:author="Prieto Bailo, León Enrique" w:date="2023-07-04T20:56:00Z">
              <w:r w:rsidRPr="00E86E6E">
                <w:t>8,88 €</w:t>
              </w:r>
            </w:ins>
          </w:p>
        </w:tc>
      </w:tr>
      <w:tr w:rsidR="00E86E6E" w:rsidRPr="00E86E6E" w14:paraId="73B992D8" w14:textId="77777777" w:rsidTr="00CF00F5">
        <w:trPr>
          <w:jc w:val="center"/>
          <w:ins w:id="3315" w:author="Prieto Bailo, León Enrique" w:date="2023-07-04T20:56:00Z"/>
        </w:trPr>
        <w:tc>
          <w:tcPr>
            <w:tcW w:w="3191" w:type="dxa"/>
            <w:vAlign w:val="center"/>
          </w:tcPr>
          <w:p w14:paraId="2F282A31" w14:textId="77777777" w:rsidR="00E86E6E" w:rsidRPr="00E86E6E" w:rsidRDefault="00E86E6E" w:rsidP="00E86E6E">
            <w:pPr>
              <w:jc w:val="center"/>
              <w:rPr>
                <w:ins w:id="3316" w:author="Prieto Bailo, León Enrique" w:date="2023-07-04T20:56:00Z"/>
              </w:rPr>
            </w:pPr>
            <w:commentRangeStart w:id="3317"/>
            <w:proofErr w:type="spellStart"/>
            <w:ins w:id="3318" w:author="Prieto Bailo, León Enrique" w:date="2023-07-04T20:56:00Z">
              <w:r w:rsidRPr="00E86E6E">
                <w:t>FlySky</w:t>
              </w:r>
              <w:proofErr w:type="spellEnd"/>
              <w:r w:rsidRPr="00E86E6E">
                <w:t xml:space="preserve"> i6</w:t>
              </w:r>
              <w:commentRangeEnd w:id="3317"/>
              <w:r w:rsidRPr="00E86E6E">
                <w:rPr>
                  <w:sz w:val="16"/>
                  <w:szCs w:val="16"/>
                </w:rPr>
                <w:commentReference w:id="3317"/>
              </w:r>
            </w:ins>
          </w:p>
        </w:tc>
        <w:tc>
          <w:tcPr>
            <w:tcW w:w="1699" w:type="dxa"/>
            <w:vAlign w:val="center"/>
          </w:tcPr>
          <w:p w14:paraId="32E76FD2" w14:textId="77777777" w:rsidR="00E86E6E" w:rsidRPr="00E86E6E" w:rsidRDefault="00E86E6E" w:rsidP="00E86E6E">
            <w:pPr>
              <w:jc w:val="center"/>
              <w:rPr>
                <w:ins w:id="3319" w:author="Prieto Bailo, León Enrique" w:date="2023-07-04T20:56:00Z"/>
              </w:rPr>
            </w:pPr>
            <w:ins w:id="3320" w:author="Prieto Bailo, León Enrique" w:date="2023-07-04T20:56:00Z">
              <w:r w:rsidRPr="00E86E6E">
                <w:t>69,99 €</w:t>
              </w:r>
            </w:ins>
          </w:p>
        </w:tc>
      </w:tr>
      <w:tr w:rsidR="00E86E6E" w:rsidRPr="00E86E6E" w14:paraId="234B8B83" w14:textId="77777777" w:rsidTr="00CF00F5">
        <w:trPr>
          <w:jc w:val="center"/>
          <w:ins w:id="3321" w:author="Prieto Bailo, León Enrique" w:date="2023-07-04T20:56:00Z"/>
        </w:trPr>
        <w:tc>
          <w:tcPr>
            <w:tcW w:w="3191" w:type="dxa"/>
            <w:vAlign w:val="center"/>
          </w:tcPr>
          <w:p w14:paraId="31435438" w14:textId="77777777" w:rsidR="00E86E6E" w:rsidRPr="00E86E6E" w:rsidRDefault="00E86E6E" w:rsidP="00E86E6E">
            <w:pPr>
              <w:jc w:val="center"/>
              <w:rPr>
                <w:ins w:id="3322" w:author="Prieto Bailo, León Enrique" w:date="2023-07-04T20:56:00Z"/>
              </w:rPr>
            </w:pPr>
            <w:ins w:id="3323" w:author="Prieto Bailo, León Enrique" w:date="2023-07-04T20:56:00Z">
              <w:r w:rsidRPr="00E86E6E">
                <w:t xml:space="preserve">LiPo 3s </w:t>
              </w:r>
            </w:ins>
          </w:p>
        </w:tc>
        <w:tc>
          <w:tcPr>
            <w:tcW w:w="1699" w:type="dxa"/>
            <w:vAlign w:val="center"/>
          </w:tcPr>
          <w:p w14:paraId="7F02A39C" w14:textId="77777777" w:rsidR="00E86E6E" w:rsidRPr="00E86E6E" w:rsidRDefault="00E86E6E" w:rsidP="00E86E6E">
            <w:pPr>
              <w:jc w:val="center"/>
              <w:rPr>
                <w:ins w:id="3324" w:author="Prieto Bailo, León Enrique" w:date="2023-07-04T20:56:00Z"/>
              </w:rPr>
            </w:pPr>
            <w:ins w:id="3325" w:author="Prieto Bailo, León Enrique" w:date="2023-07-04T20:56:00Z">
              <w:r w:rsidRPr="00E86E6E">
                <w:t>26,99 €</w:t>
              </w:r>
            </w:ins>
          </w:p>
        </w:tc>
      </w:tr>
      <w:tr w:rsidR="00E86E6E" w:rsidRPr="00E86E6E" w14:paraId="7F4B554C" w14:textId="77777777" w:rsidTr="00CF00F5">
        <w:trPr>
          <w:jc w:val="center"/>
          <w:ins w:id="3326" w:author="Prieto Bailo, León Enrique" w:date="2023-07-04T20:56:00Z"/>
        </w:trPr>
        <w:tc>
          <w:tcPr>
            <w:tcW w:w="3191" w:type="dxa"/>
            <w:vAlign w:val="center"/>
          </w:tcPr>
          <w:p w14:paraId="2433F38A" w14:textId="77777777" w:rsidR="00E86E6E" w:rsidRPr="00E86E6E" w:rsidRDefault="00E86E6E" w:rsidP="00E86E6E">
            <w:pPr>
              <w:jc w:val="center"/>
              <w:rPr>
                <w:ins w:id="3327" w:author="Prieto Bailo, León Enrique" w:date="2023-07-04T20:56:00Z"/>
              </w:rPr>
            </w:pPr>
            <w:commentRangeStart w:id="3328"/>
            <w:ins w:id="3329" w:author="Prieto Bailo, León Enrique" w:date="2023-07-04T20:56:00Z">
              <w:r w:rsidRPr="00E86E6E">
                <w:t xml:space="preserve">Kit </w:t>
              </w:r>
              <w:proofErr w:type="spellStart"/>
              <w:r w:rsidRPr="00E86E6E">
                <w:t>Tmotor</w:t>
              </w:r>
              <w:commentRangeEnd w:id="3328"/>
              <w:proofErr w:type="spellEnd"/>
              <w:r w:rsidRPr="00E86E6E">
                <w:rPr>
                  <w:sz w:val="16"/>
                  <w:szCs w:val="16"/>
                </w:rPr>
                <w:commentReference w:id="3328"/>
              </w:r>
              <w:r w:rsidRPr="00E86E6E">
                <w:t xml:space="preserve"> 2213</w:t>
              </w:r>
            </w:ins>
          </w:p>
        </w:tc>
        <w:tc>
          <w:tcPr>
            <w:tcW w:w="1699" w:type="dxa"/>
            <w:vAlign w:val="center"/>
          </w:tcPr>
          <w:p w14:paraId="7812AB87" w14:textId="77777777" w:rsidR="00E86E6E" w:rsidRPr="00E86E6E" w:rsidRDefault="00E86E6E" w:rsidP="00E86E6E">
            <w:pPr>
              <w:jc w:val="center"/>
              <w:rPr>
                <w:ins w:id="3330" w:author="Prieto Bailo, León Enrique" w:date="2023-07-04T20:56:00Z"/>
              </w:rPr>
            </w:pPr>
            <w:ins w:id="3331" w:author="Prieto Bailo, León Enrique" w:date="2023-07-04T20:56:00Z">
              <w:r w:rsidRPr="00E86E6E">
                <w:t>109,00 €</w:t>
              </w:r>
            </w:ins>
          </w:p>
        </w:tc>
      </w:tr>
      <w:tr w:rsidR="00E86E6E" w:rsidRPr="00E86E6E" w14:paraId="2E9938F2" w14:textId="77777777" w:rsidTr="00CF00F5">
        <w:trPr>
          <w:jc w:val="center"/>
          <w:ins w:id="3332" w:author="Prieto Bailo, León Enrique" w:date="2023-07-04T20:56:00Z"/>
        </w:trPr>
        <w:tc>
          <w:tcPr>
            <w:tcW w:w="3191" w:type="dxa"/>
            <w:vAlign w:val="center"/>
          </w:tcPr>
          <w:p w14:paraId="40A323B4" w14:textId="66365263" w:rsidR="00E86E6E" w:rsidRPr="00E86E6E" w:rsidRDefault="00E86E6E" w:rsidP="00E86E6E">
            <w:pPr>
              <w:jc w:val="center"/>
              <w:rPr>
                <w:ins w:id="3333" w:author="Prieto Bailo, León Enrique" w:date="2023-07-04T20:56:00Z"/>
              </w:rPr>
            </w:pPr>
            <w:commentRangeStart w:id="3334"/>
            <w:ins w:id="3335" w:author="Prieto Bailo, León Enrique" w:date="2023-07-04T20:56:00Z">
              <w:r>
                <w:t>H</w:t>
              </w:r>
            </w:ins>
            <w:ins w:id="3336" w:author="Prieto Bailo, León Enrique" w:date="2023-07-04T20:57:00Z">
              <w:r>
                <w:t>C-SR04</w:t>
              </w:r>
            </w:ins>
            <w:commentRangeEnd w:id="3334"/>
            <w:ins w:id="3337" w:author="Prieto Bailo, León Enrique" w:date="2023-07-04T20:58:00Z">
              <w:r>
                <w:rPr>
                  <w:rStyle w:val="CommentReference"/>
                </w:rPr>
                <w:commentReference w:id="3334"/>
              </w:r>
            </w:ins>
          </w:p>
        </w:tc>
        <w:tc>
          <w:tcPr>
            <w:tcW w:w="1699" w:type="dxa"/>
            <w:vAlign w:val="center"/>
          </w:tcPr>
          <w:p w14:paraId="4D9D8236" w14:textId="2B4BB552" w:rsidR="00E86E6E" w:rsidRPr="00E86E6E" w:rsidRDefault="00E86E6E" w:rsidP="00E86E6E">
            <w:pPr>
              <w:jc w:val="center"/>
              <w:rPr>
                <w:ins w:id="3338" w:author="Prieto Bailo, León Enrique" w:date="2023-07-04T20:56:00Z"/>
              </w:rPr>
            </w:pPr>
            <w:ins w:id="3339" w:author="Prieto Bailo, León Enrique" w:date="2023-07-04T20:57:00Z">
              <w:r>
                <w:t>3,09</w:t>
              </w:r>
            </w:ins>
            <w:ins w:id="3340" w:author="Prieto Bailo, León Enrique" w:date="2023-07-04T21:00:00Z">
              <w:r>
                <w:t xml:space="preserve"> €</w:t>
              </w:r>
            </w:ins>
          </w:p>
        </w:tc>
      </w:tr>
      <w:tr w:rsidR="00E86E6E" w:rsidRPr="00E86E6E" w14:paraId="1BB0D336" w14:textId="77777777" w:rsidTr="00CF00F5">
        <w:trPr>
          <w:jc w:val="center"/>
          <w:ins w:id="3341" w:author="Prieto Bailo, León Enrique" w:date="2023-07-04T20:56:00Z"/>
        </w:trPr>
        <w:tc>
          <w:tcPr>
            <w:tcW w:w="3191" w:type="dxa"/>
            <w:shd w:val="clear" w:color="auto" w:fill="FFF2CC" w:themeFill="accent4" w:themeFillTint="33"/>
            <w:vAlign w:val="center"/>
          </w:tcPr>
          <w:p w14:paraId="08143D2C" w14:textId="77777777" w:rsidR="00E86E6E" w:rsidRPr="00116F23" w:rsidRDefault="00E86E6E" w:rsidP="00E86E6E">
            <w:pPr>
              <w:jc w:val="center"/>
              <w:rPr>
                <w:ins w:id="3342" w:author="Prieto Bailo, León Enrique" w:date="2023-07-04T20:56:00Z"/>
                <w:b/>
                <w:bCs/>
                <w:rPrChange w:id="3343" w:author="Prieto Bailo, León Enrique" w:date="2023-07-04T21:00:00Z">
                  <w:rPr>
                    <w:ins w:id="3344" w:author="Prieto Bailo, León Enrique" w:date="2023-07-04T20:56:00Z"/>
                  </w:rPr>
                </w:rPrChange>
              </w:rPr>
            </w:pPr>
            <w:ins w:id="3345" w:author="Prieto Bailo, León Enrique" w:date="2023-07-04T20:56:00Z">
              <w:r w:rsidRPr="00116F23">
                <w:rPr>
                  <w:b/>
                  <w:bCs/>
                  <w:rPrChange w:id="3346" w:author="Prieto Bailo, León Enrique" w:date="2023-07-04T21:00:00Z">
                    <w:rPr/>
                  </w:rPrChange>
                </w:rPr>
                <w:t>TOTAL</w:t>
              </w:r>
            </w:ins>
          </w:p>
        </w:tc>
        <w:tc>
          <w:tcPr>
            <w:tcW w:w="1699" w:type="dxa"/>
            <w:shd w:val="clear" w:color="auto" w:fill="FFF2CC" w:themeFill="accent4" w:themeFillTint="33"/>
            <w:vAlign w:val="center"/>
          </w:tcPr>
          <w:p w14:paraId="0B7B7E81" w14:textId="45DBDC18" w:rsidR="00E86E6E" w:rsidRPr="00116F23" w:rsidRDefault="00E86E6E" w:rsidP="00E86E6E">
            <w:pPr>
              <w:jc w:val="center"/>
              <w:rPr>
                <w:ins w:id="3347" w:author="Prieto Bailo, León Enrique" w:date="2023-07-04T20:56:00Z"/>
                <w:b/>
                <w:bCs/>
                <w:rPrChange w:id="3348" w:author="Prieto Bailo, León Enrique" w:date="2023-07-04T21:00:00Z">
                  <w:rPr>
                    <w:ins w:id="3349" w:author="Prieto Bailo, León Enrique" w:date="2023-07-04T20:56:00Z"/>
                  </w:rPr>
                </w:rPrChange>
              </w:rPr>
            </w:pPr>
            <w:ins w:id="3350" w:author="Prieto Bailo, León Enrique" w:date="2023-07-04T20:56:00Z">
              <w:r w:rsidRPr="00116F23">
                <w:rPr>
                  <w:b/>
                  <w:bCs/>
                  <w:rPrChange w:id="3351" w:author="Prieto Bailo, León Enrique" w:date="2023-07-04T21:00:00Z">
                    <w:rPr/>
                  </w:rPrChange>
                </w:rPr>
                <w:t>28</w:t>
              </w:r>
            </w:ins>
            <w:ins w:id="3352" w:author="Prieto Bailo, León Enrique" w:date="2023-07-04T20:57:00Z">
              <w:r w:rsidRPr="00116F23">
                <w:rPr>
                  <w:b/>
                  <w:bCs/>
                  <w:rPrChange w:id="3353" w:author="Prieto Bailo, León Enrique" w:date="2023-07-04T21:00:00Z">
                    <w:rPr/>
                  </w:rPrChange>
                </w:rPr>
                <w:t>7</w:t>
              </w:r>
            </w:ins>
            <w:ins w:id="3354" w:author="Prieto Bailo, León Enrique" w:date="2023-07-04T20:56:00Z">
              <w:r w:rsidRPr="00116F23">
                <w:rPr>
                  <w:b/>
                  <w:bCs/>
                  <w:rPrChange w:id="3355" w:author="Prieto Bailo, León Enrique" w:date="2023-07-04T21:00:00Z">
                    <w:rPr/>
                  </w:rPrChange>
                </w:rPr>
                <w:t>,</w:t>
              </w:r>
            </w:ins>
            <w:ins w:id="3356" w:author="Prieto Bailo, León Enrique" w:date="2023-07-04T20:57:00Z">
              <w:r w:rsidRPr="00116F23">
                <w:rPr>
                  <w:b/>
                  <w:bCs/>
                  <w:rPrChange w:id="3357" w:author="Prieto Bailo, León Enrique" w:date="2023-07-04T21:00:00Z">
                    <w:rPr/>
                  </w:rPrChange>
                </w:rPr>
                <w:t>13</w:t>
              </w:r>
            </w:ins>
            <w:ins w:id="3358" w:author="Prieto Bailo, León Enrique" w:date="2023-07-04T20:56:00Z">
              <w:r w:rsidRPr="00116F23">
                <w:rPr>
                  <w:b/>
                  <w:bCs/>
                  <w:rPrChange w:id="3359" w:author="Prieto Bailo, León Enrique" w:date="2023-07-04T21:00:00Z">
                    <w:rPr/>
                  </w:rPrChange>
                </w:rPr>
                <w:t xml:space="preserve"> €</w:t>
              </w:r>
            </w:ins>
          </w:p>
        </w:tc>
      </w:tr>
    </w:tbl>
    <w:p w14:paraId="69A388DE" w14:textId="77777777" w:rsidR="00E86E6E" w:rsidRPr="00E86E6E" w:rsidRDefault="00E86E6E" w:rsidP="00E86E6E">
      <w:pPr>
        <w:rPr>
          <w:ins w:id="3360" w:author="Prieto Bailo, León Enrique" w:date="2023-07-04T20:56:00Z"/>
        </w:rPr>
      </w:pPr>
    </w:p>
    <w:p w14:paraId="6E31A6AB" w14:textId="77777777" w:rsidR="00B55F60" w:rsidRDefault="00B55F60" w:rsidP="00BC7A5E">
      <w:pPr>
        <w:rPr>
          <w:ins w:id="3361" w:author="Prieto Bailo, León Enrique" w:date="2023-07-04T20:36:00Z"/>
        </w:rPr>
      </w:pPr>
    </w:p>
    <w:p w14:paraId="49C1CEA6" w14:textId="396A477E" w:rsidR="00BC7A5E" w:rsidRPr="00BC7A5E" w:rsidRDefault="00BC7A5E">
      <w:pPr>
        <w:pStyle w:val="Heading2"/>
        <w:rPr>
          <w:moveTo w:id="3362" w:author="Prieto Bailo, León Enrique" w:date="2023-07-03T22:47:00Z"/>
        </w:rPr>
        <w:pPrChange w:id="3363" w:author="Prieto Bailo, León Enrique" w:date="2023-07-04T20:36:00Z">
          <w:pPr/>
        </w:pPrChange>
      </w:pPr>
      <w:bookmarkStart w:id="3364" w:name="_Toc139811977"/>
      <w:ins w:id="3365" w:author="Prieto Bailo, León Enrique" w:date="2023-07-04T20:36:00Z">
        <w:r>
          <w:t>Operación</w:t>
        </w:r>
      </w:ins>
      <w:bookmarkEnd w:id="3364"/>
    </w:p>
    <w:moveToRangeEnd w:id="3159"/>
    <w:p w14:paraId="738F6831" w14:textId="3FC6643B" w:rsidR="000E3ECF" w:rsidDel="005427B8" w:rsidRDefault="000E3ECF" w:rsidP="000E3ECF">
      <w:pPr>
        <w:rPr>
          <w:del w:id="3366" w:author="Prieto Bailo, León Enrique" w:date="2023-07-03T22:52:00Z"/>
        </w:rPr>
      </w:pPr>
    </w:p>
    <w:p w14:paraId="1FF9C5D6" w14:textId="16B38B48" w:rsidR="005427B8" w:rsidRDefault="005427B8" w:rsidP="000E3ECF">
      <w:pPr>
        <w:rPr>
          <w:ins w:id="3367" w:author="León Prieto" w:date="2023-07-05T01:07:00Z"/>
        </w:rPr>
      </w:pPr>
    </w:p>
    <w:p w14:paraId="1549C076" w14:textId="7F43CF4C" w:rsidR="005427B8" w:rsidRPr="000E3ECF" w:rsidRDefault="005427B8" w:rsidP="000E3ECF">
      <w:pPr>
        <w:rPr>
          <w:ins w:id="3368" w:author="León Prieto" w:date="2023-07-05T01:07:00Z"/>
        </w:rPr>
      </w:pPr>
      <w:ins w:id="3369" w:author="León Prieto" w:date="2023-07-05T01:07:00Z">
        <w:r>
          <w:t xml:space="preserve">Una vez se dispone del prototipo del </w:t>
        </w:r>
        <w:del w:id="3370" w:author="Prieto Bailo, León Enrique" w:date="2023-07-05T22:50:00Z">
          <w:r w:rsidDel="00A73910">
            <w:delText>drone</w:delText>
          </w:r>
        </w:del>
      </w:ins>
      <w:ins w:id="3371" w:author="Prieto Bailo, León Enrique" w:date="2023-07-05T22:50:00Z">
        <w:r w:rsidR="00A73910">
          <w:t>dron</w:t>
        </w:r>
      </w:ins>
      <w:ins w:id="3372" w:author="León Prieto" w:date="2023-07-05T01:07:00Z">
        <w:r>
          <w:t xml:space="preserve"> en conjunto con el software desarrollado</w:t>
        </w:r>
      </w:ins>
      <w:ins w:id="3373" w:author="León Prieto" w:date="2023-07-05T01:08:00Z">
        <w:r>
          <w:t xml:space="preserve"> se puede empezar con la puesta en operación. En esta sección, se describen con detalle los controles y los procedimientos a seguir para poder volar el </w:t>
        </w:r>
        <w:del w:id="3374" w:author="Prieto Bailo, León Enrique" w:date="2023-07-05T22:50:00Z">
          <w:r w:rsidDel="00A73910">
            <w:delText>drone</w:delText>
          </w:r>
        </w:del>
      </w:ins>
      <w:ins w:id="3375" w:author="Prieto Bailo, León Enrique" w:date="2023-07-05T22:50:00Z">
        <w:r w:rsidR="00A73910">
          <w:t>dron</w:t>
        </w:r>
      </w:ins>
      <w:ins w:id="3376" w:author="León Prieto" w:date="2023-07-05T01:08:00Z">
        <w:r>
          <w:t xml:space="preserve"> adecuadamente. E</w:t>
        </w:r>
      </w:ins>
      <w:ins w:id="3377" w:author="León Prieto" w:date="2023-07-05T01:09:00Z">
        <w:r>
          <w:t xml:space="preserve">ste apartado concluye con las pruebas de vuelo llevadas a cabo con el cuadricóptero. </w:t>
        </w:r>
      </w:ins>
    </w:p>
    <w:p w14:paraId="79BCAC7B" w14:textId="0E410590" w:rsidR="00C177DE" w:rsidRDefault="00C177DE" w:rsidP="000E3ECF">
      <w:pPr>
        <w:rPr>
          <w:moveFrom w:id="3378" w:author="Prieto Bailo, León Enrique" w:date="2023-07-03T22:47:00Z"/>
        </w:rPr>
      </w:pPr>
      <w:moveFromRangeStart w:id="3379" w:author="Prieto Bailo, León Enrique" w:date="2023-07-03T22:47:00Z" w:name="move139316892"/>
      <w:moveFrom w:id="3380" w:author="Prieto Bailo, León Enrique" w:date="2023-07-03T22:47:00Z">
        <w:r w:rsidRPr="00C177DE" w:rsidDel="000E3ECF">
          <w:t>Este capítulo contiene información detallada sobre el uso y el escenario en el que se han realizado las operaciones con el drone. Aquí se puede hallar información acerca de la asignación de los controles de la radio, la puesta en marcha y el vuelo del cuadricóptero. El enfoque que se le ha dado a esta sección es el de un manual de instrucciones completo que permita a cualquier piloto operar el drone construido en esta memoria.</w:t>
        </w:r>
      </w:moveFrom>
    </w:p>
    <w:moveFromRangeEnd w:id="3379"/>
    <w:p w14:paraId="13E7E15A" w14:textId="77777777" w:rsidR="005427B8" w:rsidDel="000E3ECF" w:rsidRDefault="005427B8" w:rsidP="00BB7347">
      <w:pPr>
        <w:rPr>
          <w:ins w:id="3381" w:author="León Prieto" w:date="2023-07-05T01:09:00Z"/>
        </w:rPr>
      </w:pPr>
    </w:p>
    <w:p w14:paraId="740EDBA4" w14:textId="77777777" w:rsidR="002656CB" w:rsidRPr="000E3ECF" w:rsidRDefault="002656CB" w:rsidP="000E3ECF"/>
    <w:p w14:paraId="67C20FA8" w14:textId="0AB16CA9" w:rsidR="002A1342" w:rsidRDefault="002A1342">
      <w:pPr>
        <w:pStyle w:val="Heading3"/>
        <w:pPrChange w:id="3382" w:author="Prieto Bailo, León Enrique" w:date="2023-07-04T20:36:00Z">
          <w:pPr>
            <w:pStyle w:val="Heading2"/>
          </w:pPr>
        </w:pPrChange>
      </w:pPr>
      <w:bookmarkStart w:id="3383" w:name="_Toc139811978"/>
      <w:r>
        <w:t>Controles</w:t>
      </w:r>
      <w:bookmarkEnd w:id="3383"/>
    </w:p>
    <w:p w14:paraId="53A23F6C" w14:textId="1C386CBE" w:rsidR="002A1342" w:rsidRDefault="002A1342" w:rsidP="002A1342"/>
    <w:p w14:paraId="123FC62D" w14:textId="0A29CCDC" w:rsidR="00F77300" w:rsidRPr="00EA4D45" w:rsidRDefault="007E5650" w:rsidP="007E5650">
      <w:r>
        <w:t xml:space="preserve">Este apartado contiene la información acerca de la asignación de los diferentes canales de la radio y como repercuten en el pilotaje del </w:t>
      </w:r>
      <w:del w:id="3384" w:author="Prieto Bailo, León Enrique" w:date="2023-07-05T22:50:00Z">
        <w:r w:rsidDel="00A73910">
          <w:delText>drone</w:delText>
        </w:r>
      </w:del>
      <w:ins w:id="3385" w:author="Prieto Bailo, León Enrique" w:date="2023-07-05T22:50:00Z">
        <w:r w:rsidR="00A73910">
          <w:t>dron</w:t>
        </w:r>
      </w:ins>
      <w:r>
        <w:t xml:space="preserve">. Existen una gran multitud de combinaciones y de maneras de controlar el </w:t>
      </w:r>
      <w:del w:id="3386" w:author="Prieto Bailo, León Enrique" w:date="2023-07-05T22:50:00Z">
        <w:r w:rsidDel="00A73910">
          <w:delText>drone</w:delText>
        </w:r>
      </w:del>
      <w:ins w:id="3387" w:author="Prieto Bailo, León Enrique" w:date="2023-07-05T22:50:00Z">
        <w:r w:rsidR="00A73910">
          <w:t>dron</w:t>
        </w:r>
      </w:ins>
      <w:r>
        <w:t xml:space="preserve"> con la radio, sin embargo, para este proyecto se ha optado por una de las configuraciones más clásicas e intuitivas. La asignación de los canales </w:t>
      </w:r>
      <w:del w:id="3388" w:author="Prieto Bailo, León Enrique" w:date="2023-07-07T21:19:00Z">
        <w:r w:rsidDel="00EA4D45">
          <w:delText>ha sido la siguiente:</w:delText>
        </w:r>
      </w:del>
      <w:ins w:id="3389" w:author="Prieto Bailo, León Enrique" w:date="2023-07-07T21:19:00Z">
        <w:r w:rsidR="00EA4D45">
          <w:t xml:space="preserve">se puede ver detallada en la </w:t>
        </w:r>
        <w:r w:rsidR="00EA4D45" w:rsidRPr="00EA4D45">
          <w:fldChar w:fldCharType="begin"/>
        </w:r>
        <w:r w:rsidR="00EA4D45" w:rsidRPr="00EA4D45">
          <w:instrText xml:space="preserve"> REF _Ref139657137 \h </w:instrText>
        </w:r>
      </w:ins>
      <w:r w:rsidR="00EA4D45" w:rsidRPr="00EA4D45">
        <w:rPr>
          <w:rPrChange w:id="3390" w:author="Prieto Bailo, León Enrique" w:date="2023-07-07T21:19:00Z">
            <w:rPr>
              <w:b/>
              <w:bCs/>
            </w:rPr>
          </w:rPrChange>
        </w:rPr>
        <w:instrText xml:space="preserve"> \* MERGEFORMAT </w:instrText>
      </w:r>
      <w:r w:rsidR="00EA4D45" w:rsidRPr="00EA4D45">
        <w:fldChar w:fldCharType="separate"/>
      </w:r>
      <w:ins w:id="3391" w:author="Prieto Bailo, León Enrique" w:date="2023-07-09T17:01:00Z">
        <w:r w:rsidR="00B055D0" w:rsidRPr="00B055D0">
          <w:rPr>
            <w:rPrChange w:id="3392" w:author="Prieto Bailo, León Enrique" w:date="2023-07-09T17:01:00Z">
              <w:rPr>
                <w:b/>
                <w:bCs/>
              </w:rPr>
            </w:rPrChange>
          </w:rPr>
          <w:t xml:space="preserve">Tabla </w:t>
        </w:r>
        <w:r w:rsidR="00B055D0" w:rsidRPr="00B055D0">
          <w:rPr>
            <w:noProof/>
            <w:rPrChange w:id="3393" w:author="Prieto Bailo, León Enrique" w:date="2023-07-09T17:01:00Z">
              <w:rPr>
                <w:b/>
                <w:bCs/>
                <w:noProof/>
              </w:rPr>
            </w:rPrChange>
          </w:rPr>
          <w:t>4</w:t>
        </w:r>
        <w:r w:rsidR="00B055D0" w:rsidRPr="00B055D0">
          <w:rPr>
            <w:noProof/>
            <w:rPrChange w:id="3394" w:author="Prieto Bailo, León Enrique" w:date="2023-07-09T17:01:00Z">
              <w:rPr>
                <w:b/>
                <w:bCs/>
              </w:rPr>
            </w:rPrChange>
          </w:rPr>
          <w:t>.</w:t>
        </w:r>
        <w:r w:rsidR="00B055D0" w:rsidRPr="00B055D0">
          <w:rPr>
            <w:noProof/>
            <w:rPrChange w:id="3395" w:author="Prieto Bailo, León Enrique" w:date="2023-07-09T17:01:00Z">
              <w:rPr>
                <w:b/>
                <w:bCs/>
                <w:noProof/>
              </w:rPr>
            </w:rPrChange>
          </w:rPr>
          <w:t>2</w:t>
        </w:r>
      </w:ins>
      <w:ins w:id="3396" w:author="Prieto Bailo, León Enrique" w:date="2023-07-07T21:19:00Z">
        <w:r w:rsidR="00EA4D45" w:rsidRPr="00EA4D45">
          <w:fldChar w:fldCharType="end"/>
        </w:r>
        <w:r w:rsidR="00EA4D45" w:rsidRPr="00EA4D45">
          <w:t>.</w:t>
        </w:r>
      </w:ins>
    </w:p>
    <w:p w14:paraId="73C36A3C" w14:textId="5AAA4B97" w:rsidR="007E5650" w:rsidRDefault="007E5650" w:rsidP="007E5650"/>
    <w:p w14:paraId="5222C3CF" w14:textId="77777777" w:rsidR="006E22E0" w:rsidRDefault="006E22E0" w:rsidP="007E5650"/>
    <w:p w14:paraId="6A5BAE96" w14:textId="5912A086" w:rsidR="006E22E0" w:rsidRDefault="006E22E0" w:rsidP="006E22E0">
      <w:pPr>
        <w:pStyle w:val="Caption"/>
        <w:keepNext/>
      </w:pPr>
      <w:bookmarkStart w:id="3397" w:name="_Ref139657137"/>
      <w:r w:rsidRPr="006E22E0">
        <w:rPr>
          <w:b/>
          <w:bCs/>
        </w:rPr>
        <w:t xml:space="preserve">Tabla </w:t>
      </w:r>
      <w:ins w:id="3398"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4</w:t>
      </w:r>
      <w:ins w:id="3399"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3400" w:author="Prieto Bailo, León Enrique" w:date="2023-07-09T17:01:00Z">
        <w:r w:rsidR="00B055D0">
          <w:rPr>
            <w:b/>
            <w:bCs/>
            <w:noProof/>
          </w:rPr>
          <w:t>2</w:t>
        </w:r>
      </w:ins>
      <w:ins w:id="3401" w:author="Prieto Bailo, León Enrique" w:date="2023-07-03T23:56:00Z">
        <w:r w:rsidR="002C5F6B">
          <w:rPr>
            <w:b/>
            <w:bCs/>
          </w:rPr>
          <w:fldChar w:fldCharType="end"/>
        </w:r>
      </w:ins>
      <w:bookmarkEnd w:id="3397"/>
      <w:del w:id="3402" w:author="Prieto Bailo, León Enrique" w:date="2023-07-03T23:56:00Z">
        <w:r w:rsidDel="002C5F6B">
          <w:rPr>
            <w:b/>
            <w:bCs/>
          </w:rPr>
          <w:fldChar w:fldCharType="begin"/>
        </w:r>
        <w:r w:rsidDel="002C5F6B">
          <w:rPr>
            <w:b/>
            <w:bCs/>
          </w:rPr>
          <w:delInstrText xml:space="preserve"> STYLEREF 1 \s </w:delInstrText>
        </w:r>
        <w:r w:rsidDel="002C5F6B">
          <w:rPr>
            <w:b/>
            <w:bCs/>
          </w:rPr>
          <w:fldChar w:fldCharType="separate"/>
        </w:r>
        <w:r w:rsidDel="002C5F6B">
          <w:rPr>
            <w:b/>
            <w:bCs/>
            <w:noProof/>
          </w:rPr>
          <w:delText>4</w:delText>
        </w:r>
        <w:r w:rsidDel="002C5F6B">
          <w:rPr>
            <w:b/>
            <w:bCs/>
          </w:rPr>
          <w:fldChar w:fldCharType="end"/>
        </w:r>
        <w:r w:rsidDel="002C5F6B">
          <w:rPr>
            <w:b/>
            <w:bCs/>
          </w:rPr>
          <w:delText>.</w:delText>
        </w:r>
        <w:r w:rsidDel="002C5F6B">
          <w:rPr>
            <w:b/>
            <w:bCs/>
          </w:rPr>
          <w:fldChar w:fldCharType="begin"/>
        </w:r>
        <w:r w:rsidDel="002C5F6B">
          <w:rPr>
            <w:b/>
            <w:bCs/>
          </w:rPr>
          <w:delInstrText xml:space="preserve"> SEQ Tabla \* ARABIC \s 1 </w:delInstrText>
        </w:r>
        <w:r w:rsidDel="002C5F6B">
          <w:rPr>
            <w:b/>
            <w:bCs/>
          </w:rPr>
          <w:fldChar w:fldCharType="separate"/>
        </w:r>
        <w:r w:rsidDel="002C5F6B">
          <w:rPr>
            <w:b/>
            <w:bCs/>
            <w:noProof/>
          </w:rPr>
          <w:delText>1</w:delText>
        </w:r>
        <w:r w:rsidDel="002C5F6B">
          <w:rPr>
            <w:b/>
            <w:bCs/>
          </w:rPr>
          <w:fldChar w:fldCharType="end"/>
        </w:r>
      </w:del>
      <w:r w:rsidRPr="006E22E0">
        <w:rPr>
          <w:b/>
          <w:bCs/>
        </w:rPr>
        <w:t>.</w:t>
      </w:r>
      <w:r>
        <w:t xml:space="preserve"> Controles del </w:t>
      </w:r>
      <w:del w:id="3403" w:author="Prieto Bailo, León Enrique" w:date="2023-07-05T22:50:00Z">
        <w:r w:rsidDel="00A73910">
          <w:delText>drone</w:delText>
        </w:r>
      </w:del>
      <w:ins w:id="3404" w:author="Prieto Bailo, León Enrique" w:date="2023-07-05T22:50:00Z">
        <w:r w:rsidR="00A73910">
          <w:t>dron</w:t>
        </w:r>
      </w:ins>
      <w:r>
        <w:t>.</w:t>
      </w:r>
    </w:p>
    <w:p w14:paraId="0AE65AE2" w14:textId="77777777" w:rsidR="006E22E0" w:rsidRPr="006E22E0" w:rsidRDefault="006E22E0" w:rsidP="006E22E0"/>
    <w:tbl>
      <w:tblPr>
        <w:tblStyle w:val="TableGrid"/>
        <w:tblW w:w="0" w:type="auto"/>
        <w:jc w:val="center"/>
        <w:tblLook w:val="04A0" w:firstRow="1" w:lastRow="0" w:firstColumn="1" w:lastColumn="0" w:noHBand="0" w:noVBand="1"/>
      </w:tblPr>
      <w:tblGrid>
        <w:gridCol w:w="1698"/>
        <w:gridCol w:w="2257"/>
        <w:gridCol w:w="1699"/>
        <w:gridCol w:w="1699"/>
      </w:tblGrid>
      <w:tr w:rsidR="00897AE2" w14:paraId="15895468" w14:textId="77777777" w:rsidTr="00B01228">
        <w:trPr>
          <w:jc w:val="center"/>
        </w:trPr>
        <w:tc>
          <w:tcPr>
            <w:tcW w:w="1698" w:type="dxa"/>
            <w:shd w:val="clear" w:color="auto" w:fill="D9E2F3" w:themeFill="accent1" w:themeFillTint="33"/>
            <w:vAlign w:val="center"/>
          </w:tcPr>
          <w:p w14:paraId="18AA650A" w14:textId="308A391E" w:rsidR="00897AE2" w:rsidRPr="002E58D8" w:rsidRDefault="002E58D8" w:rsidP="002E58D8">
            <w:pPr>
              <w:jc w:val="center"/>
              <w:rPr>
                <w:b/>
                <w:bCs/>
              </w:rPr>
            </w:pPr>
            <w:r>
              <w:rPr>
                <w:b/>
                <w:bCs/>
              </w:rPr>
              <w:t>Magnitud</w:t>
            </w:r>
          </w:p>
        </w:tc>
        <w:tc>
          <w:tcPr>
            <w:tcW w:w="2257" w:type="dxa"/>
            <w:shd w:val="clear" w:color="auto" w:fill="D9E2F3" w:themeFill="accent1" w:themeFillTint="33"/>
            <w:vAlign w:val="center"/>
          </w:tcPr>
          <w:p w14:paraId="5BF2F27E" w14:textId="13EEE2D2" w:rsidR="00897AE2" w:rsidRPr="002E58D8" w:rsidRDefault="00897AE2" w:rsidP="002E58D8">
            <w:pPr>
              <w:jc w:val="center"/>
              <w:rPr>
                <w:b/>
                <w:bCs/>
              </w:rPr>
            </w:pPr>
            <w:r w:rsidRPr="002E58D8">
              <w:rPr>
                <w:b/>
                <w:bCs/>
              </w:rPr>
              <w:t>Control</w:t>
            </w:r>
          </w:p>
        </w:tc>
        <w:tc>
          <w:tcPr>
            <w:tcW w:w="1699" w:type="dxa"/>
            <w:shd w:val="clear" w:color="auto" w:fill="D9E2F3" w:themeFill="accent1" w:themeFillTint="33"/>
            <w:vAlign w:val="center"/>
          </w:tcPr>
          <w:p w14:paraId="124DBF04" w14:textId="729C64FE" w:rsidR="00897AE2" w:rsidRPr="002E58D8" w:rsidRDefault="00897AE2" w:rsidP="002E58D8">
            <w:pPr>
              <w:jc w:val="center"/>
              <w:rPr>
                <w:b/>
                <w:bCs/>
              </w:rPr>
            </w:pPr>
            <w:r w:rsidRPr="002E58D8">
              <w:rPr>
                <w:b/>
                <w:bCs/>
              </w:rPr>
              <w:t>Recorrido</w:t>
            </w:r>
          </w:p>
        </w:tc>
        <w:tc>
          <w:tcPr>
            <w:tcW w:w="1699" w:type="dxa"/>
            <w:shd w:val="clear" w:color="auto" w:fill="D9E2F3" w:themeFill="accent1" w:themeFillTint="33"/>
            <w:vAlign w:val="center"/>
          </w:tcPr>
          <w:p w14:paraId="4BA5BDDD" w14:textId="1C7BDC1A" w:rsidR="00897AE2" w:rsidRPr="002E58D8" w:rsidRDefault="00897AE2" w:rsidP="002E58D8">
            <w:pPr>
              <w:jc w:val="center"/>
              <w:rPr>
                <w:b/>
                <w:bCs/>
              </w:rPr>
            </w:pPr>
            <w:r w:rsidRPr="002E58D8">
              <w:rPr>
                <w:b/>
                <w:bCs/>
              </w:rPr>
              <w:t>Canal</w:t>
            </w:r>
          </w:p>
        </w:tc>
      </w:tr>
      <w:tr w:rsidR="00897AE2" w14:paraId="7CEC2F7F" w14:textId="77777777" w:rsidTr="002E58D8">
        <w:trPr>
          <w:jc w:val="center"/>
        </w:trPr>
        <w:tc>
          <w:tcPr>
            <w:tcW w:w="1698" w:type="dxa"/>
            <w:vAlign w:val="center"/>
          </w:tcPr>
          <w:p w14:paraId="5077E0F6" w14:textId="6CF5858D" w:rsidR="00897AE2" w:rsidRDefault="00897AE2" w:rsidP="002E58D8">
            <w:pPr>
              <w:jc w:val="center"/>
            </w:pPr>
            <w:r>
              <w:t>Throttle</w:t>
            </w:r>
          </w:p>
        </w:tc>
        <w:tc>
          <w:tcPr>
            <w:tcW w:w="2257" w:type="dxa"/>
            <w:vAlign w:val="center"/>
          </w:tcPr>
          <w:p w14:paraId="21FE2CA3" w14:textId="5465AEE2" w:rsidR="00897AE2" w:rsidRDefault="00897AE2" w:rsidP="002E58D8">
            <w:pPr>
              <w:jc w:val="center"/>
            </w:pPr>
            <w:r>
              <w:t>Joystick Izquierdo</w:t>
            </w:r>
          </w:p>
        </w:tc>
        <w:tc>
          <w:tcPr>
            <w:tcW w:w="1699" w:type="dxa"/>
            <w:vAlign w:val="center"/>
          </w:tcPr>
          <w:p w14:paraId="2F0338F1" w14:textId="7D914036" w:rsidR="00897AE2" w:rsidRDefault="00897AE2" w:rsidP="002E58D8">
            <w:pPr>
              <w:jc w:val="center"/>
            </w:pPr>
            <w:r>
              <w:t>Vertical</w:t>
            </w:r>
          </w:p>
        </w:tc>
        <w:tc>
          <w:tcPr>
            <w:tcW w:w="1699" w:type="dxa"/>
            <w:vAlign w:val="center"/>
          </w:tcPr>
          <w:p w14:paraId="29AC3338" w14:textId="19ED58F8" w:rsidR="00897AE2" w:rsidRDefault="00897AE2" w:rsidP="002E58D8">
            <w:pPr>
              <w:jc w:val="center"/>
            </w:pPr>
            <w:r>
              <w:t>Nº3</w:t>
            </w:r>
          </w:p>
        </w:tc>
      </w:tr>
      <w:tr w:rsidR="00897AE2" w14:paraId="73BA6E33" w14:textId="77777777" w:rsidTr="002E58D8">
        <w:trPr>
          <w:jc w:val="center"/>
        </w:trPr>
        <w:tc>
          <w:tcPr>
            <w:tcW w:w="1698" w:type="dxa"/>
            <w:vAlign w:val="center"/>
          </w:tcPr>
          <w:p w14:paraId="0BE71C51" w14:textId="2B9F8243" w:rsidR="00897AE2" w:rsidRDefault="00897AE2" w:rsidP="002E58D8">
            <w:pPr>
              <w:jc w:val="center"/>
            </w:pPr>
            <w:r>
              <w:t>Roll</w:t>
            </w:r>
          </w:p>
        </w:tc>
        <w:tc>
          <w:tcPr>
            <w:tcW w:w="2257" w:type="dxa"/>
            <w:vAlign w:val="center"/>
          </w:tcPr>
          <w:p w14:paraId="3C360899" w14:textId="5E5A0CCD" w:rsidR="00897AE2" w:rsidRDefault="00897AE2" w:rsidP="002E58D8">
            <w:pPr>
              <w:jc w:val="center"/>
            </w:pPr>
            <w:r>
              <w:t>Joystick Derecho</w:t>
            </w:r>
          </w:p>
        </w:tc>
        <w:tc>
          <w:tcPr>
            <w:tcW w:w="1699" w:type="dxa"/>
            <w:vAlign w:val="center"/>
          </w:tcPr>
          <w:p w14:paraId="7FF49FC2" w14:textId="19E2C381" w:rsidR="00897AE2" w:rsidRDefault="00897AE2" w:rsidP="002E58D8">
            <w:pPr>
              <w:jc w:val="center"/>
            </w:pPr>
            <w:r>
              <w:t>Vertical</w:t>
            </w:r>
          </w:p>
        </w:tc>
        <w:tc>
          <w:tcPr>
            <w:tcW w:w="1699" w:type="dxa"/>
            <w:vAlign w:val="center"/>
          </w:tcPr>
          <w:p w14:paraId="66A1CEEF" w14:textId="17BE71FA" w:rsidR="00897AE2" w:rsidRDefault="00897AE2" w:rsidP="002E58D8">
            <w:pPr>
              <w:jc w:val="center"/>
            </w:pPr>
            <w:r>
              <w:t>Nº1</w:t>
            </w:r>
          </w:p>
        </w:tc>
      </w:tr>
      <w:tr w:rsidR="00897AE2" w14:paraId="22A2B158" w14:textId="77777777" w:rsidTr="002E58D8">
        <w:trPr>
          <w:jc w:val="center"/>
        </w:trPr>
        <w:tc>
          <w:tcPr>
            <w:tcW w:w="1698" w:type="dxa"/>
            <w:vAlign w:val="center"/>
          </w:tcPr>
          <w:p w14:paraId="52228FA4" w14:textId="79AECEFF" w:rsidR="00897AE2" w:rsidRDefault="00897AE2" w:rsidP="002E58D8">
            <w:pPr>
              <w:jc w:val="center"/>
            </w:pPr>
            <w:r>
              <w:t>Pitch</w:t>
            </w:r>
          </w:p>
        </w:tc>
        <w:tc>
          <w:tcPr>
            <w:tcW w:w="2257" w:type="dxa"/>
            <w:vAlign w:val="center"/>
          </w:tcPr>
          <w:p w14:paraId="12ED5CD3" w14:textId="4561756D" w:rsidR="00897AE2" w:rsidRDefault="00897AE2" w:rsidP="002E58D8">
            <w:pPr>
              <w:jc w:val="center"/>
            </w:pPr>
            <w:r>
              <w:t>Joystick Derecho</w:t>
            </w:r>
          </w:p>
        </w:tc>
        <w:tc>
          <w:tcPr>
            <w:tcW w:w="1699" w:type="dxa"/>
            <w:vAlign w:val="center"/>
          </w:tcPr>
          <w:p w14:paraId="370EC0C0" w14:textId="2AF2D9E2" w:rsidR="00897AE2" w:rsidRDefault="00897AE2" w:rsidP="002E58D8">
            <w:pPr>
              <w:jc w:val="center"/>
            </w:pPr>
            <w:r>
              <w:t>Horizontal</w:t>
            </w:r>
          </w:p>
        </w:tc>
        <w:tc>
          <w:tcPr>
            <w:tcW w:w="1699" w:type="dxa"/>
            <w:vAlign w:val="center"/>
          </w:tcPr>
          <w:p w14:paraId="4C056522" w14:textId="0E0543C5" w:rsidR="00897AE2" w:rsidRDefault="00897AE2" w:rsidP="002E58D8">
            <w:pPr>
              <w:jc w:val="center"/>
            </w:pPr>
            <w:r>
              <w:t>Nº2</w:t>
            </w:r>
          </w:p>
        </w:tc>
      </w:tr>
      <w:tr w:rsidR="00897AE2" w14:paraId="556F974C" w14:textId="77777777" w:rsidTr="002E58D8">
        <w:trPr>
          <w:jc w:val="center"/>
        </w:trPr>
        <w:tc>
          <w:tcPr>
            <w:tcW w:w="1698" w:type="dxa"/>
            <w:vAlign w:val="center"/>
          </w:tcPr>
          <w:p w14:paraId="567A408E" w14:textId="5912BF18" w:rsidR="00897AE2" w:rsidRDefault="00897AE2" w:rsidP="002E58D8">
            <w:pPr>
              <w:jc w:val="center"/>
            </w:pPr>
            <w:proofErr w:type="spellStart"/>
            <w:r>
              <w:t>Yaw</w:t>
            </w:r>
            <w:proofErr w:type="spellEnd"/>
          </w:p>
        </w:tc>
        <w:tc>
          <w:tcPr>
            <w:tcW w:w="2257" w:type="dxa"/>
            <w:vAlign w:val="center"/>
          </w:tcPr>
          <w:p w14:paraId="2B0B5B48" w14:textId="70753D87" w:rsidR="00897AE2" w:rsidRDefault="00897AE2" w:rsidP="002E58D8">
            <w:pPr>
              <w:jc w:val="center"/>
            </w:pPr>
            <w:r>
              <w:t>Joystick Izquierdo</w:t>
            </w:r>
          </w:p>
        </w:tc>
        <w:tc>
          <w:tcPr>
            <w:tcW w:w="1699" w:type="dxa"/>
            <w:vAlign w:val="center"/>
          </w:tcPr>
          <w:p w14:paraId="6DB9AEDF" w14:textId="25129642" w:rsidR="00897AE2" w:rsidRDefault="00897AE2" w:rsidP="002E58D8">
            <w:pPr>
              <w:jc w:val="center"/>
            </w:pPr>
            <w:r>
              <w:t>Horizontal</w:t>
            </w:r>
          </w:p>
        </w:tc>
        <w:tc>
          <w:tcPr>
            <w:tcW w:w="1699" w:type="dxa"/>
            <w:vAlign w:val="center"/>
          </w:tcPr>
          <w:p w14:paraId="0776996D" w14:textId="5A3652F2" w:rsidR="00897AE2" w:rsidRDefault="00897AE2" w:rsidP="002E58D8">
            <w:pPr>
              <w:jc w:val="center"/>
            </w:pPr>
            <w:r>
              <w:t>Nº4</w:t>
            </w:r>
          </w:p>
        </w:tc>
      </w:tr>
      <w:tr w:rsidR="00897AE2" w14:paraId="62EA67C6" w14:textId="77777777" w:rsidTr="002E58D8">
        <w:trPr>
          <w:jc w:val="center"/>
        </w:trPr>
        <w:tc>
          <w:tcPr>
            <w:tcW w:w="1698" w:type="dxa"/>
            <w:vAlign w:val="center"/>
          </w:tcPr>
          <w:p w14:paraId="350C2EA1" w14:textId="7568F68B" w:rsidR="00897AE2" w:rsidRDefault="00897AE2" w:rsidP="002E58D8">
            <w:pPr>
              <w:jc w:val="center"/>
            </w:pPr>
            <w:r>
              <w:t xml:space="preserve">Flight </w:t>
            </w:r>
            <w:proofErr w:type="spellStart"/>
            <w:r>
              <w:t>Mode</w:t>
            </w:r>
            <w:proofErr w:type="spellEnd"/>
          </w:p>
        </w:tc>
        <w:tc>
          <w:tcPr>
            <w:tcW w:w="2257" w:type="dxa"/>
            <w:vAlign w:val="center"/>
          </w:tcPr>
          <w:p w14:paraId="2F659F2C" w14:textId="1EA18831" w:rsidR="00897AE2" w:rsidRDefault="00897AE2" w:rsidP="002E58D8">
            <w:pPr>
              <w:jc w:val="center"/>
            </w:pPr>
            <w:r>
              <w:t>Interruptor</w:t>
            </w:r>
            <w:r w:rsidR="00D32C2A">
              <w:t xml:space="preserve"> SWD</w:t>
            </w:r>
          </w:p>
        </w:tc>
        <w:tc>
          <w:tcPr>
            <w:tcW w:w="1699" w:type="dxa"/>
            <w:vAlign w:val="center"/>
          </w:tcPr>
          <w:p w14:paraId="689815CD" w14:textId="177908F0" w:rsidR="00897AE2" w:rsidRDefault="00897AE2" w:rsidP="002E58D8">
            <w:pPr>
              <w:jc w:val="center"/>
            </w:pPr>
            <w:r>
              <w:t>-</w:t>
            </w:r>
          </w:p>
        </w:tc>
        <w:tc>
          <w:tcPr>
            <w:tcW w:w="1699" w:type="dxa"/>
            <w:vAlign w:val="center"/>
          </w:tcPr>
          <w:p w14:paraId="2D8949DE" w14:textId="410DB279" w:rsidR="00897AE2" w:rsidRDefault="00897AE2" w:rsidP="002E58D8">
            <w:pPr>
              <w:jc w:val="center"/>
            </w:pPr>
            <w:r>
              <w:t>Nº5</w:t>
            </w:r>
          </w:p>
        </w:tc>
      </w:tr>
    </w:tbl>
    <w:p w14:paraId="4E9A3B47" w14:textId="62364733" w:rsidR="007E5650" w:rsidRDefault="007E5650" w:rsidP="007E5650"/>
    <w:p w14:paraId="57564BB0" w14:textId="77777777" w:rsidR="006E22E0" w:rsidRDefault="006E22E0" w:rsidP="007E5650"/>
    <w:p w14:paraId="1B6AEBC1" w14:textId="77777777" w:rsidR="00235B22" w:rsidRDefault="00235B22" w:rsidP="00BB7347">
      <w:r>
        <w:t xml:space="preserve">Se establece, para los controles del joystick con recorrido vertical e interruptores el mínimo cuando estos apuntan hacia abajo, y máximo cuando apuntan hacia arriba. Para los joysticks con recorrido horizontal, el mínimo corresponde a la </w:t>
      </w:r>
      <w:r>
        <w:lastRenderedPageBreak/>
        <w:t xml:space="preserve">izquierda y el máximo a la derecha. Finalmente, para los interruptores el mínimo se establece cuando el interruptor apunta hacia abajo y el máximo hacia arriba. </w:t>
      </w:r>
    </w:p>
    <w:p w14:paraId="3B311AD8" w14:textId="77777777" w:rsidR="00235B22" w:rsidRDefault="00235B22" w:rsidP="00BB7347"/>
    <w:p w14:paraId="5025BC45" w14:textId="51DA4CEB" w:rsidR="007E5650" w:rsidRDefault="00235B22" w:rsidP="00BB7347">
      <w:r>
        <w:t xml:space="preserve">Adicionalmente, se considera que el morro del </w:t>
      </w:r>
      <w:del w:id="3405" w:author="Prieto Bailo, León Enrique" w:date="2023-07-05T22:50:00Z">
        <w:r w:rsidDel="00A73910">
          <w:delText>drone</w:delText>
        </w:r>
      </w:del>
      <w:ins w:id="3406" w:author="Prieto Bailo, León Enrique" w:date="2023-07-05T22:50:00Z">
        <w:r w:rsidR="00A73910">
          <w:t>dron</w:t>
        </w:r>
      </w:ins>
      <w:r>
        <w:t xml:space="preserve"> corresponde a la bisectriz del </w:t>
      </w:r>
      <w:r w:rsidR="002E58D8">
        <w:t>ángulo</w:t>
      </w:r>
      <w:r>
        <w:t xml:space="preserve"> formado por los brazos de color rojo. </w:t>
      </w:r>
      <w:r w:rsidR="002E58D8">
        <w:t xml:space="preserve">Respecto al </w:t>
      </w:r>
      <w:proofErr w:type="spellStart"/>
      <w:r w:rsidR="002E58D8">
        <w:t>yaw</w:t>
      </w:r>
      <w:proofErr w:type="spellEnd"/>
      <w:r w:rsidR="002E58D8">
        <w:t xml:space="preserve">, se observa la dirección de giro desde un punto de vista por encima del </w:t>
      </w:r>
      <w:del w:id="3407" w:author="Prieto Bailo, León Enrique" w:date="2023-07-05T22:50:00Z">
        <w:r w:rsidR="002E58D8" w:rsidDel="00A73910">
          <w:delText>drone</w:delText>
        </w:r>
      </w:del>
      <w:ins w:id="3408" w:author="Prieto Bailo, León Enrique" w:date="2023-07-05T22:50:00Z">
        <w:r w:rsidR="00A73910">
          <w:t>dron</w:t>
        </w:r>
      </w:ins>
      <w:r w:rsidR="002E58D8">
        <w:t xml:space="preserve">. </w:t>
      </w:r>
      <w:r>
        <w:t xml:space="preserve">Aplicando este convenio, el impacto de los controles sobre el </w:t>
      </w:r>
      <w:del w:id="3409" w:author="Prieto Bailo, León Enrique" w:date="2023-07-05T22:50:00Z">
        <w:r w:rsidDel="00A73910">
          <w:delText>drone</w:delText>
        </w:r>
      </w:del>
      <w:ins w:id="3410" w:author="Prieto Bailo, León Enrique" w:date="2023-07-05T22:50:00Z">
        <w:r w:rsidR="00A73910">
          <w:t>dron</w:t>
        </w:r>
      </w:ins>
      <w:r>
        <w:t xml:space="preserve"> </w:t>
      </w:r>
      <w:ins w:id="3411" w:author="Prieto Bailo, León Enrique" w:date="2023-07-07T21:20:00Z">
        <w:r w:rsidR="00585E5F">
          <w:t xml:space="preserve">se puede ver en la </w:t>
        </w:r>
        <w:r w:rsidR="00585E5F" w:rsidRPr="00585E5F">
          <w:fldChar w:fldCharType="begin"/>
        </w:r>
        <w:r w:rsidR="00585E5F" w:rsidRPr="00585E5F">
          <w:instrText xml:space="preserve"> REF _Ref139657175 \h </w:instrText>
        </w:r>
      </w:ins>
      <w:r w:rsidR="00585E5F" w:rsidRPr="00585E5F">
        <w:rPr>
          <w:rPrChange w:id="3412" w:author="Prieto Bailo, León Enrique" w:date="2023-07-07T21:20:00Z">
            <w:rPr>
              <w:b/>
              <w:bCs/>
            </w:rPr>
          </w:rPrChange>
        </w:rPr>
        <w:instrText xml:space="preserve"> \* MERGEFORMAT </w:instrText>
      </w:r>
      <w:r w:rsidR="00585E5F" w:rsidRPr="00585E5F">
        <w:fldChar w:fldCharType="separate"/>
      </w:r>
      <w:ins w:id="3413" w:author="Prieto Bailo, León Enrique" w:date="2023-07-09T17:01:00Z">
        <w:r w:rsidR="00B055D0" w:rsidRPr="00B055D0">
          <w:rPr>
            <w:rPrChange w:id="3414" w:author="Prieto Bailo, León Enrique" w:date="2023-07-09T17:01:00Z">
              <w:rPr>
                <w:b/>
                <w:bCs/>
              </w:rPr>
            </w:rPrChange>
          </w:rPr>
          <w:t xml:space="preserve">Tabla </w:t>
        </w:r>
        <w:r w:rsidR="00B055D0" w:rsidRPr="00B055D0">
          <w:rPr>
            <w:noProof/>
            <w:rPrChange w:id="3415" w:author="Prieto Bailo, León Enrique" w:date="2023-07-09T17:01:00Z">
              <w:rPr>
                <w:b/>
                <w:bCs/>
                <w:noProof/>
              </w:rPr>
            </w:rPrChange>
          </w:rPr>
          <w:t>4</w:t>
        </w:r>
        <w:r w:rsidR="00B055D0" w:rsidRPr="00B055D0">
          <w:rPr>
            <w:noProof/>
            <w:rPrChange w:id="3416" w:author="Prieto Bailo, León Enrique" w:date="2023-07-09T17:01:00Z">
              <w:rPr>
                <w:b/>
                <w:bCs/>
              </w:rPr>
            </w:rPrChange>
          </w:rPr>
          <w:t>.</w:t>
        </w:r>
        <w:r w:rsidR="00B055D0" w:rsidRPr="00B055D0">
          <w:rPr>
            <w:noProof/>
            <w:rPrChange w:id="3417" w:author="Prieto Bailo, León Enrique" w:date="2023-07-09T17:01:00Z">
              <w:rPr>
                <w:b/>
                <w:bCs/>
                <w:noProof/>
              </w:rPr>
            </w:rPrChange>
          </w:rPr>
          <w:t>3</w:t>
        </w:r>
      </w:ins>
      <w:ins w:id="3418" w:author="Prieto Bailo, León Enrique" w:date="2023-07-07T21:20:00Z">
        <w:r w:rsidR="00585E5F" w:rsidRPr="00585E5F">
          <w:fldChar w:fldCharType="end"/>
        </w:r>
        <w:r w:rsidR="00585E5F" w:rsidRPr="00585E5F">
          <w:t>.</w:t>
        </w:r>
        <w:r w:rsidR="00585E5F">
          <w:t xml:space="preserve"> </w:t>
        </w:r>
      </w:ins>
      <w:del w:id="3419" w:author="Prieto Bailo, León Enrique" w:date="2023-07-07T21:20:00Z">
        <w:r w:rsidDel="00585E5F">
          <w:delText>es el siguiente:</w:delText>
        </w:r>
      </w:del>
    </w:p>
    <w:p w14:paraId="7C69394A" w14:textId="1ECAB6C4" w:rsidR="00235B22" w:rsidRDefault="00235B22" w:rsidP="00BB7347"/>
    <w:p w14:paraId="61D24D4D" w14:textId="77777777" w:rsidR="006E22E0" w:rsidRDefault="006E22E0" w:rsidP="00BB7347"/>
    <w:p w14:paraId="333C9A53" w14:textId="0C57EE21" w:rsidR="006E22E0" w:rsidRDefault="006E22E0" w:rsidP="006E22E0">
      <w:pPr>
        <w:pStyle w:val="Caption"/>
        <w:keepNext/>
      </w:pPr>
      <w:bookmarkStart w:id="3420" w:name="_Ref139657175"/>
      <w:r w:rsidRPr="006E22E0">
        <w:rPr>
          <w:b/>
          <w:bCs/>
        </w:rPr>
        <w:t xml:space="preserve">Tabla </w:t>
      </w:r>
      <w:ins w:id="3421" w:author="Prieto Bailo, León Enrique" w:date="2023-07-03T23:56:00Z">
        <w:r w:rsidR="002C5F6B">
          <w:rPr>
            <w:b/>
            <w:bCs/>
          </w:rPr>
          <w:fldChar w:fldCharType="begin"/>
        </w:r>
        <w:r w:rsidR="002C5F6B">
          <w:rPr>
            <w:b/>
            <w:bCs/>
          </w:rPr>
          <w:instrText xml:space="preserve"> STYLEREF 1 \s </w:instrText>
        </w:r>
      </w:ins>
      <w:r w:rsidR="002C5F6B">
        <w:rPr>
          <w:b/>
          <w:bCs/>
        </w:rPr>
        <w:fldChar w:fldCharType="separate"/>
      </w:r>
      <w:r w:rsidR="00B055D0">
        <w:rPr>
          <w:b/>
          <w:bCs/>
          <w:noProof/>
        </w:rPr>
        <w:t>4</w:t>
      </w:r>
      <w:ins w:id="3422" w:author="Prieto Bailo, León Enrique" w:date="2023-07-03T23:56:00Z">
        <w:r w:rsidR="002C5F6B">
          <w:rPr>
            <w:b/>
            <w:bCs/>
          </w:rPr>
          <w:fldChar w:fldCharType="end"/>
        </w:r>
        <w:r w:rsidR="002C5F6B">
          <w:rPr>
            <w:b/>
            <w:bCs/>
          </w:rPr>
          <w:t>.</w:t>
        </w:r>
        <w:r w:rsidR="002C5F6B">
          <w:rPr>
            <w:b/>
            <w:bCs/>
          </w:rPr>
          <w:fldChar w:fldCharType="begin"/>
        </w:r>
        <w:r w:rsidR="002C5F6B">
          <w:rPr>
            <w:b/>
            <w:bCs/>
          </w:rPr>
          <w:instrText xml:space="preserve"> SEQ Tabla \* ARABIC \s 1 </w:instrText>
        </w:r>
      </w:ins>
      <w:r w:rsidR="002C5F6B">
        <w:rPr>
          <w:b/>
          <w:bCs/>
        </w:rPr>
        <w:fldChar w:fldCharType="separate"/>
      </w:r>
      <w:ins w:id="3423" w:author="Prieto Bailo, León Enrique" w:date="2023-07-09T17:01:00Z">
        <w:r w:rsidR="00B055D0">
          <w:rPr>
            <w:b/>
            <w:bCs/>
            <w:noProof/>
          </w:rPr>
          <w:t>3</w:t>
        </w:r>
      </w:ins>
      <w:ins w:id="3424" w:author="Prieto Bailo, León Enrique" w:date="2023-07-03T23:56:00Z">
        <w:r w:rsidR="002C5F6B">
          <w:rPr>
            <w:b/>
            <w:bCs/>
          </w:rPr>
          <w:fldChar w:fldCharType="end"/>
        </w:r>
      </w:ins>
      <w:bookmarkEnd w:id="3420"/>
      <w:del w:id="3425" w:author="Prieto Bailo, León Enrique" w:date="2023-07-03T23:56:00Z">
        <w:r w:rsidRPr="006E22E0" w:rsidDel="002C5F6B">
          <w:rPr>
            <w:b/>
            <w:bCs/>
          </w:rPr>
          <w:fldChar w:fldCharType="begin"/>
        </w:r>
        <w:r w:rsidRPr="006E22E0" w:rsidDel="002C5F6B">
          <w:rPr>
            <w:b/>
            <w:bCs/>
          </w:rPr>
          <w:delInstrText xml:space="preserve"> STYLEREF 1 \s </w:delInstrText>
        </w:r>
        <w:r w:rsidRPr="006E22E0" w:rsidDel="002C5F6B">
          <w:rPr>
            <w:b/>
            <w:bCs/>
          </w:rPr>
          <w:fldChar w:fldCharType="separate"/>
        </w:r>
        <w:r w:rsidRPr="006E22E0" w:rsidDel="002C5F6B">
          <w:rPr>
            <w:b/>
            <w:bCs/>
            <w:noProof/>
          </w:rPr>
          <w:delText>4</w:delText>
        </w:r>
        <w:r w:rsidRPr="006E22E0" w:rsidDel="002C5F6B">
          <w:rPr>
            <w:b/>
            <w:bCs/>
          </w:rPr>
          <w:fldChar w:fldCharType="end"/>
        </w:r>
        <w:r w:rsidRPr="006E22E0" w:rsidDel="002C5F6B">
          <w:rPr>
            <w:b/>
            <w:bCs/>
          </w:rPr>
          <w:delText>.</w:delText>
        </w:r>
        <w:r w:rsidRPr="006E22E0" w:rsidDel="002C5F6B">
          <w:rPr>
            <w:b/>
            <w:bCs/>
          </w:rPr>
          <w:fldChar w:fldCharType="begin"/>
        </w:r>
        <w:r w:rsidRPr="006E22E0" w:rsidDel="002C5F6B">
          <w:rPr>
            <w:b/>
            <w:bCs/>
          </w:rPr>
          <w:delInstrText xml:space="preserve"> SEQ Tabla \* ARABIC \s 1 </w:delInstrText>
        </w:r>
        <w:r w:rsidRPr="006E22E0" w:rsidDel="002C5F6B">
          <w:rPr>
            <w:b/>
            <w:bCs/>
          </w:rPr>
          <w:fldChar w:fldCharType="separate"/>
        </w:r>
        <w:r w:rsidRPr="006E22E0" w:rsidDel="002C5F6B">
          <w:rPr>
            <w:b/>
            <w:bCs/>
            <w:noProof/>
          </w:rPr>
          <w:delText>2</w:delText>
        </w:r>
        <w:r w:rsidRPr="006E22E0" w:rsidDel="002C5F6B">
          <w:rPr>
            <w:b/>
            <w:bCs/>
          </w:rPr>
          <w:fldChar w:fldCharType="end"/>
        </w:r>
      </w:del>
      <w:r w:rsidRPr="006E22E0">
        <w:rPr>
          <w:b/>
          <w:bCs/>
        </w:rPr>
        <w:t>.</w:t>
      </w:r>
      <w:r>
        <w:t xml:space="preserve"> Respuesta a los controles del </w:t>
      </w:r>
      <w:del w:id="3426" w:author="Prieto Bailo, León Enrique" w:date="2023-07-05T22:50:00Z">
        <w:r w:rsidDel="00A73910">
          <w:delText>drone</w:delText>
        </w:r>
      </w:del>
      <w:ins w:id="3427" w:author="Prieto Bailo, León Enrique" w:date="2023-07-05T22:50:00Z">
        <w:r w:rsidR="00A73910">
          <w:t>dron</w:t>
        </w:r>
      </w:ins>
      <w:r>
        <w:t>.</w:t>
      </w:r>
    </w:p>
    <w:p w14:paraId="056BD438" w14:textId="77777777" w:rsidR="006E22E0" w:rsidRPr="006E22E0" w:rsidRDefault="006E22E0" w:rsidP="006E22E0"/>
    <w:tbl>
      <w:tblPr>
        <w:tblStyle w:val="TableGrid"/>
        <w:tblW w:w="0" w:type="auto"/>
        <w:jc w:val="center"/>
        <w:tblLook w:val="04A0" w:firstRow="1" w:lastRow="0" w:firstColumn="1" w:lastColumn="0" w:noHBand="0" w:noVBand="1"/>
      </w:tblPr>
      <w:tblGrid>
        <w:gridCol w:w="2123"/>
        <w:gridCol w:w="2123"/>
        <w:gridCol w:w="2124"/>
      </w:tblGrid>
      <w:tr w:rsidR="002E58D8" w14:paraId="070C47D5" w14:textId="77777777" w:rsidTr="00B01228">
        <w:trPr>
          <w:jc w:val="center"/>
        </w:trPr>
        <w:tc>
          <w:tcPr>
            <w:tcW w:w="2123" w:type="dxa"/>
            <w:shd w:val="clear" w:color="auto" w:fill="D9E2F3" w:themeFill="accent1" w:themeFillTint="33"/>
            <w:vAlign w:val="center"/>
          </w:tcPr>
          <w:p w14:paraId="727DEFC6" w14:textId="2E9D6078" w:rsidR="002E58D8" w:rsidRPr="002E58D8" w:rsidRDefault="002E58D8" w:rsidP="002E58D8">
            <w:pPr>
              <w:jc w:val="center"/>
              <w:rPr>
                <w:b/>
                <w:bCs/>
              </w:rPr>
            </w:pPr>
            <w:r w:rsidRPr="002E58D8">
              <w:rPr>
                <w:b/>
                <w:bCs/>
              </w:rPr>
              <w:t>Control</w:t>
            </w:r>
          </w:p>
        </w:tc>
        <w:tc>
          <w:tcPr>
            <w:tcW w:w="2123" w:type="dxa"/>
            <w:shd w:val="clear" w:color="auto" w:fill="D9E2F3" w:themeFill="accent1" w:themeFillTint="33"/>
            <w:vAlign w:val="center"/>
          </w:tcPr>
          <w:p w14:paraId="64647BAF" w14:textId="0BE3F05C" w:rsidR="002E58D8" w:rsidRPr="002E58D8" w:rsidRDefault="002E58D8" w:rsidP="002E58D8">
            <w:pPr>
              <w:jc w:val="center"/>
              <w:rPr>
                <w:b/>
                <w:bCs/>
              </w:rPr>
            </w:pPr>
            <w:r w:rsidRPr="002E58D8">
              <w:rPr>
                <w:b/>
                <w:bCs/>
              </w:rPr>
              <w:t>Mínimo</w:t>
            </w:r>
          </w:p>
        </w:tc>
        <w:tc>
          <w:tcPr>
            <w:tcW w:w="2124" w:type="dxa"/>
            <w:shd w:val="clear" w:color="auto" w:fill="D9E2F3" w:themeFill="accent1" w:themeFillTint="33"/>
            <w:vAlign w:val="center"/>
          </w:tcPr>
          <w:p w14:paraId="7DE9D30B" w14:textId="1C036AAB" w:rsidR="002E58D8" w:rsidRPr="002E58D8" w:rsidRDefault="002E58D8" w:rsidP="002E58D8">
            <w:pPr>
              <w:jc w:val="center"/>
              <w:rPr>
                <w:b/>
                <w:bCs/>
              </w:rPr>
            </w:pPr>
            <w:r w:rsidRPr="002E58D8">
              <w:rPr>
                <w:b/>
                <w:bCs/>
              </w:rPr>
              <w:t>Máximo</w:t>
            </w:r>
          </w:p>
        </w:tc>
      </w:tr>
      <w:tr w:rsidR="002E58D8" w14:paraId="05FA34ED" w14:textId="77777777" w:rsidTr="002E58D8">
        <w:trPr>
          <w:jc w:val="center"/>
        </w:trPr>
        <w:tc>
          <w:tcPr>
            <w:tcW w:w="2123" w:type="dxa"/>
            <w:vAlign w:val="center"/>
          </w:tcPr>
          <w:p w14:paraId="7D2C64AE" w14:textId="3852269A" w:rsidR="002E58D8" w:rsidRDefault="002E58D8" w:rsidP="002E58D8">
            <w:pPr>
              <w:jc w:val="center"/>
            </w:pPr>
            <w:r>
              <w:t>Throttle</w:t>
            </w:r>
          </w:p>
        </w:tc>
        <w:tc>
          <w:tcPr>
            <w:tcW w:w="2123" w:type="dxa"/>
            <w:vAlign w:val="center"/>
          </w:tcPr>
          <w:p w14:paraId="2B1F7128" w14:textId="70C7D1B3" w:rsidR="002E58D8" w:rsidRDefault="002E58D8" w:rsidP="002E58D8">
            <w:pPr>
              <w:jc w:val="center"/>
            </w:pPr>
            <w:r>
              <w:t>Sin throttle</w:t>
            </w:r>
          </w:p>
        </w:tc>
        <w:tc>
          <w:tcPr>
            <w:tcW w:w="2124" w:type="dxa"/>
            <w:vAlign w:val="center"/>
          </w:tcPr>
          <w:p w14:paraId="7044CE71" w14:textId="4BA0D9CA" w:rsidR="002E58D8" w:rsidRDefault="002E58D8" w:rsidP="002E58D8">
            <w:pPr>
              <w:jc w:val="center"/>
            </w:pPr>
            <w:r>
              <w:t xml:space="preserve">Máximo </w:t>
            </w:r>
            <w:del w:id="3428" w:author="Prieto Bailo, León Enrique" w:date="2023-07-03T20:52:00Z">
              <w:r w:rsidDel="001A6BC6">
                <w:delText>thorttle</w:delText>
              </w:r>
            </w:del>
            <w:ins w:id="3429" w:author="Prieto Bailo, León Enrique" w:date="2023-07-03T21:10:00Z">
              <w:r w:rsidR="00476DDB">
                <w:t>throttle</w:t>
              </w:r>
            </w:ins>
          </w:p>
        </w:tc>
      </w:tr>
      <w:tr w:rsidR="002E58D8" w14:paraId="6E69069E" w14:textId="77777777" w:rsidTr="002E58D8">
        <w:trPr>
          <w:jc w:val="center"/>
        </w:trPr>
        <w:tc>
          <w:tcPr>
            <w:tcW w:w="2123" w:type="dxa"/>
            <w:vAlign w:val="center"/>
          </w:tcPr>
          <w:p w14:paraId="6ACD1068" w14:textId="429FBEB5" w:rsidR="002E58D8" w:rsidRDefault="002E58D8" w:rsidP="002E58D8">
            <w:pPr>
              <w:jc w:val="center"/>
            </w:pPr>
            <w:r>
              <w:t>Roll</w:t>
            </w:r>
          </w:p>
        </w:tc>
        <w:tc>
          <w:tcPr>
            <w:tcW w:w="2123" w:type="dxa"/>
            <w:vAlign w:val="center"/>
          </w:tcPr>
          <w:p w14:paraId="57FB5B58" w14:textId="10A466A0" w:rsidR="002E58D8" w:rsidRDefault="002E58D8" w:rsidP="002E58D8">
            <w:pPr>
              <w:jc w:val="center"/>
            </w:pPr>
            <w:r>
              <w:t>Izquierda</w:t>
            </w:r>
          </w:p>
        </w:tc>
        <w:tc>
          <w:tcPr>
            <w:tcW w:w="2124" w:type="dxa"/>
            <w:vAlign w:val="center"/>
          </w:tcPr>
          <w:p w14:paraId="60EC18A8" w14:textId="55C6C377" w:rsidR="002E58D8" w:rsidRDefault="002E58D8" w:rsidP="002E58D8">
            <w:pPr>
              <w:jc w:val="center"/>
            </w:pPr>
            <w:r>
              <w:t>Derecha</w:t>
            </w:r>
          </w:p>
        </w:tc>
      </w:tr>
      <w:tr w:rsidR="002E58D8" w14:paraId="27EF5DF3" w14:textId="77777777" w:rsidTr="002E58D8">
        <w:trPr>
          <w:jc w:val="center"/>
        </w:trPr>
        <w:tc>
          <w:tcPr>
            <w:tcW w:w="2123" w:type="dxa"/>
            <w:vAlign w:val="center"/>
          </w:tcPr>
          <w:p w14:paraId="4E2FCF3D" w14:textId="0563FAA7" w:rsidR="002E58D8" w:rsidRDefault="002E58D8" w:rsidP="002E58D8">
            <w:pPr>
              <w:jc w:val="center"/>
            </w:pPr>
            <w:r>
              <w:t>Pitch</w:t>
            </w:r>
          </w:p>
        </w:tc>
        <w:tc>
          <w:tcPr>
            <w:tcW w:w="2123" w:type="dxa"/>
            <w:vAlign w:val="center"/>
          </w:tcPr>
          <w:p w14:paraId="1B2E2A1C" w14:textId="1F874BC8" w:rsidR="002E58D8" w:rsidRDefault="002E58D8" w:rsidP="002E58D8">
            <w:pPr>
              <w:jc w:val="center"/>
            </w:pPr>
            <w:r>
              <w:t>Adelante</w:t>
            </w:r>
          </w:p>
        </w:tc>
        <w:tc>
          <w:tcPr>
            <w:tcW w:w="2124" w:type="dxa"/>
            <w:vAlign w:val="center"/>
          </w:tcPr>
          <w:p w14:paraId="55122A92" w14:textId="73BDA18D" w:rsidR="002E58D8" w:rsidRDefault="002E58D8" w:rsidP="002E58D8">
            <w:pPr>
              <w:jc w:val="center"/>
            </w:pPr>
            <w:r>
              <w:t>Atrás</w:t>
            </w:r>
          </w:p>
        </w:tc>
      </w:tr>
      <w:tr w:rsidR="002E58D8" w14:paraId="470D0006" w14:textId="77777777" w:rsidTr="002E58D8">
        <w:trPr>
          <w:jc w:val="center"/>
        </w:trPr>
        <w:tc>
          <w:tcPr>
            <w:tcW w:w="2123" w:type="dxa"/>
            <w:vAlign w:val="center"/>
          </w:tcPr>
          <w:p w14:paraId="24F3E9C1" w14:textId="6793846D" w:rsidR="002E58D8" w:rsidRDefault="002E58D8" w:rsidP="002E58D8">
            <w:pPr>
              <w:jc w:val="center"/>
            </w:pPr>
            <w:proofErr w:type="spellStart"/>
            <w:r>
              <w:t>Yaw</w:t>
            </w:r>
            <w:proofErr w:type="spellEnd"/>
          </w:p>
        </w:tc>
        <w:tc>
          <w:tcPr>
            <w:tcW w:w="2123" w:type="dxa"/>
            <w:vAlign w:val="center"/>
          </w:tcPr>
          <w:p w14:paraId="3C5B469D" w14:textId="19B159EE" w:rsidR="002E58D8" w:rsidRDefault="002E58D8" w:rsidP="002E58D8">
            <w:pPr>
              <w:jc w:val="center"/>
            </w:pPr>
            <w:r>
              <w:t>Antihorario</w:t>
            </w:r>
          </w:p>
        </w:tc>
        <w:tc>
          <w:tcPr>
            <w:tcW w:w="2124" w:type="dxa"/>
            <w:vAlign w:val="center"/>
          </w:tcPr>
          <w:p w14:paraId="14B0C30A" w14:textId="1DE3012B" w:rsidR="002E58D8" w:rsidRDefault="002E58D8" w:rsidP="002E58D8">
            <w:pPr>
              <w:jc w:val="center"/>
            </w:pPr>
            <w:r>
              <w:t>Horario</w:t>
            </w:r>
          </w:p>
        </w:tc>
      </w:tr>
      <w:tr w:rsidR="002E58D8" w14:paraId="0BB0D0F7" w14:textId="77777777" w:rsidTr="002E58D8">
        <w:trPr>
          <w:jc w:val="center"/>
        </w:trPr>
        <w:tc>
          <w:tcPr>
            <w:tcW w:w="2123" w:type="dxa"/>
            <w:vAlign w:val="center"/>
          </w:tcPr>
          <w:p w14:paraId="20E0FF66" w14:textId="194D4A5B" w:rsidR="002E58D8" w:rsidRDefault="002E58D8" w:rsidP="002E58D8">
            <w:pPr>
              <w:jc w:val="center"/>
            </w:pPr>
            <w:r>
              <w:t xml:space="preserve">Flight </w:t>
            </w:r>
            <w:proofErr w:type="spellStart"/>
            <w:r>
              <w:t>Mode</w:t>
            </w:r>
            <w:proofErr w:type="spellEnd"/>
          </w:p>
        </w:tc>
        <w:tc>
          <w:tcPr>
            <w:tcW w:w="2123" w:type="dxa"/>
            <w:vAlign w:val="center"/>
          </w:tcPr>
          <w:p w14:paraId="72B2B435" w14:textId="6A69E089" w:rsidR="002E58D8" w:rsidRDefault="002E58D8" w:rsidP="002E58D8">
            <w:pPr>
              <w:jc w:val="center"/>
            </w:pPr>
            <w:proofErr w:type="spellStart"/>
            <w:r>
              <w:t>Altitude</w:t>
            </w:r>
            <w:proofErr w:type="spellEnd"/>
            <w:r>
              <w:t xml:space="preserve"> </w:t>
            </w:r>
            <w:proofErr w:type="spellStart"/>
            <w:r>
              <w:t>Hold</w:t>
            </w:r>
            <w:proofErr w:type="spellEnd"/>
          </w:p>
        </w:tc>
        <w:tc>
          <w:tcPr>
            <w:tcW w:w="2124" w:type="dxa"/>
            <w:vAlign w:val="center"/>
          </w:tcPr>
          <w:p w14:paraId="4CB85262" w14:textId="767A8D20" w:rsidR="002E58D8" w:rsidRDefault="001510A7" w:rsidP="002E58D8">
            <w:pPr>
              <w:jc w:val="center"/>
            </w:pPr>
            <w:proofErr w:type="spellStart"/>
            <w:r>
              <w:t>Stable</w:t>
            </w:r>
            <w:proofErr w:type="spellEnd"/>
          </w:p>
        </w:tc>
      </w:tr>
    </w:tbl>
    <w:p w14:paraId="3A60EBE2" w14:textId="68FBFE6F" w:rsidR="00897AE2" w:rsidRDefault="00897AE2" w:rsidP="00BB7347"/>
    <w:p w14:paraId="265CCC81" w14:textId="77777777" w:rsidR="006E22E0" w:rsidRDefault="006E22E0" w:rsidP="00BB7347"/>
    <w:p w14:paraId="213EE343" w14:textId="6B8FF4D2" w:rsidR="00F77300" w:rsidRDefault="00F77300">
      <w:pPr>
        <w:pStyle w:val="Heading3"/>
        <w:pPrChange w:id="3430" w:author="Prieto Bailo, León Enrique" w:date="2023-07-04T20:36:00Z">
          <w:pPr>
            <w:pStyle w:val="Heading2"/>
          </w:pPr>
        </w:pPrChange>
      </w:pPr>
      <w:bookmarkStart w:id="3431" w:name="_Toc139811979"/>
      <w:r>
        <w:t>Puesta en marcha</w:t>
      </w:r>
      <w:bookmarkEnd w:id="3431"/>
    </w:p>
    <w:p w14:paraId="3C9C49C3" w14:textId="6DC81FB2" w:rsidR="00F77300" w:rsidRDefault="00F77300" w:rsidP="00F77300"/>
    <w:p w14:paraId="37DCE668" w14:textId="4CDA5274" w:rsidR="00F77300" w:rsidRDefault="00C177DE" w:rsidP="00F77300">
      <w:r w:rsidRPr="00C177DE">
        <w:t xml:space="preserve">Primero, es necesario conectar la batería LiPo </w:t>
      </w:r>
      <w:del w:id="3432" w:author="Prieto Bailo, León Enrique" w:date="2023-07-07T20:11:00Z">
        <w:r w:rsidRPr="00C177DE" w:rsidDel="003E7A11">
          <w:delText xml:space="preserve">de </w:delText>
        </w:r>
      </w:del>
      <w:r w:rsidRPr="00C177DE">
        <w:t>3</w:t>
      </w:r>
      <w:ins w:id="3433" w:author="Prieto Bailo, León Enrique" w:date="2023-07-07T20:11:00Z">
        <w:r w:rsidR="003E7A11">
          <w:t>s</w:t>
        </w:r>
      </w:ins>
      <w:del w:id="3434" w:author="Prieto Bailo, León Enrique" w:date="2023-07-07T20:11:00Z">
        <w:r w:rsidRPr="00C177DE" w:rsidDel="003E7A11">
          <w:delText xml:space="preserve"> celdas</w:delText>
        </w:r>
      </w:del>
      <w:r w:rsidRPr="00C177DE">
        <w:t xml:space="preserve"> al cuadricóptero. Para lograrlo, debemos utilizar el conector XT60 que se encuentra en la placa electrónica integrada en el marco del dron. Una vez que los componentes del circuito estén alimentados, el microcontrolador iniciará la ejecución del programa.</w:t>
      </w:r>
    </w:p>
    <w:p w14:paraId="1207D9D0" w14:textId="77777777" w:rsidR="00C177DE" w:rsidRDefault="00C177DE" w:rsidP="00F77300"/>
    <w:p w14:paraId="7FAD1A94" w14:textId="0E433668" w:rsidR="004B5240" w:rsidRDefault="00C177DE" w:rsidP="00F77300">
      <w:r w:rsidRPr="00C177DE">
        <w:t xml:space="preserve">Al ejecutar el código, se llevan a cabo las tareas de inicialización. El microcontrolador carga todas las variables globales en su memoria y luego procede a ejecutar la función </w:t>
      </w:r>
      <w:proofErr w:type="spellStart"/>
      <w:r w:rsidRPr="003E7A11">
        <w:rPr>
          <w:rFonts w:ascii="Courier New" w:hAnsi="Courier New" w:cs="Courier New"/>
          <w:rPrChange w:id="3435" w:author="Prieto Bailo, León Enrique" w:date="2023-07-07T20:11:00Z">
            <w:rPr/>
          </w:rPrChange>
        </w:rPr>
        <w:t>setup</w:t>
      </w:r>
      <w:proofErr w:type="spellEnd"/>
      <w:r w:rsidRPr="00C177DE">
        <w:t>. Esta función se encarga de realizar las calibraciones necesarias y llevar a cabo el montaje del dron.</w:t>
      </w:r>
    </w:p>
    <w:p w14:paraId="438AF8A4" w14:textId="77777777" w:rsidR="00C177DE" w:rsidRDefault="00C177DE" w:rsidP="00F77300"/>
    <w:p w14:paraId="0F8CCDE7" w14:textId="48D39B2A" w:rsidR="00B83243" w:rsidRDefault="00C177DE" w:rsidP="00BB7347">
      <w:r w:rsidRPr="00C177DE">
        <w:t xml:space="preserve">Cuando el usuario conecte la batería al dron, notará que los </w:t>
      </w:r>
      <w:proofErr w:type="spellStart"/>
      <w:r w:rsidRPr="00C177DE">
        <w:t>ESCs</w:t>
      </w:r>
      <w:proofErr w:type="spellEnd"/>
      <w:r w:rsidRPr="00C177DE">
        <w:t xml:space="preserve"> comienzan a emitir pitidos. Estos pitidos indican que se están llevando a cabo los </w:t>
      </w:r>
      <w:r>
        <w:t>calibrados</w:t>
      </w:r>
      <w:r w:rsidRPr="00C177DE">
        <w:t xml:space="preserve"> necesarios para los distintos elementos hardware del </w:t>
      </w:r>
      <w:del w:id="3436" w:author="Prieto Bailo, León Enrique" w:date="2023-07-05T22:50:00Z">
        <w:r w:rsidRPr="00C177DE" w:rsidDel="00A73910">
          <w:delText>dron</w:delText>
        </w:r>
        <w:r w:rsidDel="00A73910">
          <w:delText>e</w:delText>
        </w:r>
      </w:del>
      <w:ins w:id="3437" w:author="Prieto Bailo, León Enrique" w:date="2023-07-05T22:50:00Z">
        <w:r w:rsidR="00A73910">
          <w:t>dron</w:t>
        </w:r>
      </w:ins>
      <w:r w:rsidRPr="00C177DE">
        <w:t xml:space="preserve">. Una vez que la calibración haya finalizado y la radio esté encendida, se escuchará un último pitido sincronizado, señalando una calibración exitosa. En este momento, </w:t>
      </w:r>
      <w:del w:id="3438" w:author="Prieto Bailo, León Enrique" w:date="2023-07-07T20:12:00Z">
        <w:r w:rsidRPr="00C177DE" w:rsidDel="003E7A11">
          <w:delText xml:space="preserve">el LED </w:delText>
        </w:r>
        <w:r w:rsidDel="003E7A11">
          <w:delText xml:space="preserve">conectado </w:delText>
        </w:r>
        <w:r w:rsidRPr="00C177DE" w:rsidDel="003E7A11">
          <w:delText xml:space="preserve">al PIN13 o </w:delText>
        </w:r>
      </w:del>
      <w:r w:rsidRPr="00C177DE">
        <w:t>el LED integrado en el microcontrolador se encenderá</w:t>
      </w:r>
      <w:ins w:id="3439" w:author="Prieto Bailo, León Enrique" w:date="2023-07-06T00:27:00Z">
        <w:r w:rsidR="00EB7E9B">
          <w:t xml:space="preserve">, como se muestra en la </w:t>
        </w:r>
        <w:r w:rsidR="00EB7E9B" w:rsidRPr="00EB7E9B">
          <w:fldChar w:fldCharType="begin"/>
        </w:r>
        <w:r w:rsidR="00EB7E9B" w:rsidRPr="00EB7E9B">
          <w:instrText xml:space="preserve"> REF _Ref139495680 \h </w:instrText>
        </w:r>
      </w:ins>
      <w:r w:rsidR="00EB7E9B" w:rsidRPr="00EB7E9B">
        <w:rPr>
          <w:rPrChange w:id="3440" w:author="Prieto Bailo, León Enrique" w:date="2023-07-06T00:27:00Z">
            <w:rPr>
              <w:b/>
              <w:bCs/>
            </w:rPr>
          </w:rPrChange>
        </w:rPr>
        <w:instrText xml:space="preserve"> \* MERGEFORMAT </w:instrText>
      </w:r>
      <w:r w:rsidR="00EB7E9B" w:rsidRPr="00EB7E9B">
        <w:fldChar w:fldCharType="separate"/>
      </w:r>
      <w:ins w:id="3441" w:author="Prieto Bailo, León Enrique" w:date="2023-07-09T17:01:00Z">
        <w:r w:rsidR="00B055D0" w:rsidRPr="00B055D0">
          <w:rPr>
            <w:rPrChange w:id="3442" w:author="Prieto Bailo, León Enrique" w:date="2023-07-09T17:01:00Z">
              <w:rPr>
                <w:b/>
                <w:bCs/>
              </w:rPr>
            </w:rPrChange>
          </w:rPr>
          <w:t xml:space="preserve">Fig. </w:t>
        </w:r>
        <w:r w:rsidR="00B055D0" w:rsidRPr="00B055D0">
          <w:rPr>
            <w:noProof/>
            <w:rPrChange w:id="3443" w:author="Prieto Bailo, León Enrique" w:date="2023-07-09T17:01:00Z">
              <w:rPr>
                <w:b/>
                <w:bCs/>
                <w:noProof/>
              </w:rPr>
            </w:rPrChange>
          </w:rPr>
          <w:t>4</w:t>
        </w:r>
        <w:r w:rsidR="00B055D0" w:rsidRPr="00B055D0">
          <w:rPr>
            <w:noProof/>
            <w:rPrChange w:id="3444" w:author="Prieto Bailo, León Enrique" w:date="2023-07-09T17:01:00Z">
              <w:rPr>
                <w:b/>
                <w:bCs/>
              </w:rPr>
            </w:rPrChange>
          </w:rPr>
          <w:t>.</w:t>
        </w:r>
        <w:r w:rsidR="00B055D0" w:rsidRPr="00B055D0">
          <w:rPr>
            <w:noProof/>
            <w:rPrChange w:id="3445" w:author="Prieto Bailo, León Enrique" w:date="2023-07-09T17:01:00Z">
              <w:rPr>
                <w:b/>
                <w:bCs/>
                <w:noProof/>
              </w:rPr>
            </w:rPrChange>
          </w:rPr>
          <w:t>2</w:t>
        </w:r>
      </w:ins>
      <w:ins w:id="3446" w:author="Prieto Bailo, León Enrique" w:date="2023-07-06T00:27:00Z">
        <w:r w:rsidR="00EB7E9B" w:rsidRPr="00EB7E9B">
          <w:fldChar w:fldCharType="end"/>
        </w:r>
      </w:ins>
      <w:r w:rsidRPr="00EB7E9B">
        <w:t>.</w:t>
      </w:r>
    </w:p>
    <w:p w14:paraId="23266AAF" w14:textId="6FFA14AD" w:rsidR="00C177DE" w:rsidRDefault="00C177DE" w:rsidP="00BB7347"/>
    <w:p w14:paraId="67F82E5A" w14:textId="77777777" w:rsidR="006E22E0" w:rsidRDefault="006E22E0" w:rsidP="00BB7347"/>
    <w:p w14:paraId="2E22E55D" w14:textId="1E708C9A" w:rsidR="00A01106" w:rsidRDefault="00C177DE" w:rsidP="00A01106">
      <w:pPr>
        <w:keepNext/>
        <w:jc w:val="center"/>
      </w:pPr>
      <w:r>
        <w:rPr>
          <w:noProof/>
        </w:rPr>
        <w:lastRenderedPageBreak/>
        <mc:AlternateContent>
          <mc:Choice Requires="wps">
            <w:drawing>
              <wp:anchor distT="0" distB="0" distL="114300" distR="114300" simplePos="0" relativeHeight="251663360" behindDoc="0" locked="0" layoutInCell="1" allowOverlap="1" wp14:anchorId="6E4ABA9A" wp14:editId="0EB1B27D">
                <wp:simplePos x="0" y="0"/>
                <wp:positionH relativeFrom="column">
                  <wp:posOffset>1114425</wp:posOffset>
                </wp:positionH>
                <wp:positionV relativeFrom="paragraph">
                  <wp:posOffset>201295</wp:posOffset>
                </wp:positionV>
                <wp:extent cx="528320" cy="269875"/>
                <wp:effectExtent l="22860" t="21590" r="20320" b="22860"/>
                <wp:wrapNone/>
                <wp:docPr id="2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320" cy="269875"/>
                        </a:xfrm>
                        <a:prstGeom prst="rect">
                          <a:avLst/>
                        </a:prstGeom>
                        <a:noFill/>
                        <a:ln w="38100" cap="flat" cmpd="sng" algn="ctr">
                          <a:solidFill>
                            <a:srgbClr val="FF0000"/>
                          </a:solidFill>
                          <a:prstDash val="solid"/>
                          <a:miter lim="800000"/>
                          <a:headEnd/>
                          <a:tailEnd/>
                        </a:ln>
                        <a:effectLst/>
                        <a:extLst>
                          <a:ext uri="{909E8E84-426E-40DD-AFC4-6F175D3DCCD1}">
                            <a14:hiddenFill xmlns:a14="http://schemas.microsoft.com/office/drawing/2010/main">
                              <a:solidFill>
                                <a:srgbClr val="FF000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D0F5E" id="Rectangle 9" o:spid="_x0000_s1026" style="position:absolute;margin-left:87.75pt;margin-top:15.85pt;width:41.6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" filled="f" fillcolor="red" strokecolor="red" strokeweight="3pt"/>
            </w:pict>
          </mc:Fallback>
        </mc:AlternateContent>
      </w:r>
      <w:r>
        <w:rPr>
          <w:noProof/>
        </w:rPr>
        <w:drawing>
          <wp:inline distT="0" distB="0" distL="0" distR="0" wp14:anchorId="565CB2A1" wp14:editId="1F564CA0">
            <wp:extent cx="3114654" cy="1376396"/>
            <wp:effectExtent l="0" t="0" r="0" b="0"/>
            <wp:docPr id="19" name="Picture 19" descr="A picture containing circuit, electronic engineering, electron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ircuit, electronic engineering, electronics,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50566" cy="1392266"/>
                    </a:xfrm>
                    <a:prstGeom prst="rect">
                      <a:avLst/>
                    </a:prstGeom>
                  </pic:spPr>
                </pic:pic>
              </a:graphicData>
            </a:graphic>
          </wp:inline>
        </w:drawing>
      </w:r>
    </w:p>
    <w:p w14:paraId="5ECEB10E" w14:textId="77777777" w:rsidR="00A01106" w:rsidRDefault="00A01106" w:rsidP="00A01106">
      <w:pPr>
        <w:keepNext/>
        <w:jc w:val="center"/>
      </w:pPr>
    </w:p>
    <w:p w14:paraId="4FF6540C" w14:textId="65B7F57C" w:rsidR="00C6770B" w:rsidRDefault="00A01106" w:rsidP="00A01106">
      <w:pPr>
        <w:pStyle w:val="Caption"/>
        <w:jc w:val="center"/>
      </w:pPr>
      <w:bookmarkStart w:id="3447" w:name="_Ref139495680"/>
      <w:r w:rsidRPr="00A01106">
        <w:rPr>
          <w:b/>
          <w:bCs/>
        </w:rPr>
        <w:t xml:space="preserve">Fig. </w:t>
      </w:r>
      <w:ins w:id="3448"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449"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450" w:author="Prieto Bailo, León Enrique" w:date="2023-07-09T17:01:00Z">
        <w:r w:rsidR="00B055D0">
          <w:rPr>
            <w:b/>
            <w:bCs/>
            <w:noProof/>
          </w:rPr>
          <w:t>2</w:t>
        </w:r>
      </w:ins>
      <w:ins w:id="3451" w:author="Prieto Bailo, León Enrique" w:date="2023-07-07T18:33:00Z">
        <w:r w:rsidR="00C03F4A">
          <w:rPr>
            <w:b/>
            <w:bCs/>
          </w:rPr>
          <w:fldChar w:fldCharType="end"/>
        </w:r>
      </w:ins>
      <w:bookmarkEnd w:id="3447"/>
      <w:ins w:id="3452" w:author="León Prieto" w:date="2023-07-05T01:21:00Z">
        <w:del w:id="3453" w:author="Prieto Bailo, León Enrique" w:date="2023-07-05T22:01:00Z">
          <w:r w:rsidR="002D6336" w:rsidDel="00FA48AA">
            <w:rPr>
              <w:b/>
              <w:bCs/>
            </w:rPr>
            <w:fldChar w:fldCharType="begin"/>
          </w:r>
          <w:r w:rsidR="002D6336" w:rsidDel="00FA48AA">
            <w:rPr>
              <w:b/>
              <w:bCs/>
            </w:rPr>
            <w:delInstrText xml:space="preserve"> STYLEREF 1 \s </w:delInstrText>
          </w:r>
        </w:del>
      </w:ins>
      <w:del w:id="3454" w:author="Prieto Bailo, León Enrique" w:date="2023-07-05T22:01:00Z">
        <w:r w:rsidR="002D6336" w:rsidDel="00FA48AA">
          <w:rPr>
            <w:b/>
            <w:bCs/>
          </w:rPr>
          <w:fldChar w:fldCharType="separate"/>
        </w:r>
        <w:r w:rsidR="002D6336" w:rsidDel="00FA48AA">
          <w:rPr>
            <w:b/>
            <w:bCs/>
            <w:noProof/>
          </w:rPr>
          <w:delText>4</w:delText>
        </w:r>
      </w:del>
      <w:ins w:id="3455" w:author="León Prieto" w:date="2023-07-05T01:21:00Z">
        <w:del w:id="3456"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457" w:author="Prieto Bailo, León Enrique" w:date="2023-07-05T22:01:00Z">
        <w:r w:rsidR="002D6336" w:rsidDel="00FA48AA">
          <w:rPr>
            <w:b/>
            <w:bCs/>
          </w:rPr>
          <w:fldChar w:fldCharType="separate"/>
        </w:r>
      </w:del>
      <w:ins w:id="3458" w:author="León Prieto" w:date="2023-07-05T01:21:00Z">
        <w:del w:id="3459" w:author="Prieto Bailo, León Enrique" w:date="2023-07-05T22:01:00Z">
          <w:r w:rsidR="002D6336" w:rsidDel="00FA48AA">
            <w:rPr>
              <w:b/>
              <w:bCs/>
              <w:noProof/>
            </w:rPr>
            <w:delText>2</w:delText>
          </w:r>
          <w:r w:rsidR="002D6336" w:rsidDel="00FA48AA">
            <w:rPr>
              <w:b/>
              <w:bCs/>
            </w:rPr>
            <w:fldChar w:fldCharType="end"/>
          </w:r>
        </w:del>
      </w:ins>
      <w:ins w:id="3460" w:author="Omega" w:date="2023-07-05T00:09:00Z">
        <w:del w:id="3461" w:author="León Prieto" w:date="2023-07-05T01:21:00Z">
          <w:r w:rsidR="00A2508E" w:rsidDel="002D6336">
            <w:rPr>
              <w:b/>
              <w:bCs/>
            </w:rPr>
            <w:fldChar w:fldCharType="begin"/>
          </w:r>
          <w:r w:rsidR="00A2508E" w:rsidDel="002D6336">
            <w:rPr>
              <w:b/>
              <w:bCs/>
            </w:rPr>
            <w:delInstrText xml:space="preserve"> STYLEREF 1 \s </w:delInstrText>
          </w:r>
        </w:del>
      </w:ins>
      <w:del w:id="3462" w:author="León Prieto" w:date="2023-07-05T01:21:00Z">
        <w:r w:rsidR="00A2508E" w:rsidDel="002D6336">
          <w:rPr>
            <w:b/>
            <w:bCs/>
          </w:rPr>
          <w:fldChar w:fldCharType="separate"/>
        </w:r>
        <w:r w:rsidR="00A2508E" w:rsidDel="002D6336">
          <w:rPr>
            <w:b/>
            <w:bCs/>
            <w:noProof/>
          </w:rPr>
          <w:delText>4</w:delText>
        </w:r>
      </w:del>
      <w:ins w:id="3463" w:author="Omega" w:date="2023-07-05T00:09:00Z">
        <w:del w:id="3464"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465" w:author="León Prieto" w:date="2023-07-05T01:21:00Z">
        <w:r w:rsidR="00A2508E" w:rsidDel="002D6336">
          <w:rPr>
            <w:b/>
            <w:bCs/>
          </w:rPr>
          <w:fldChar w:fldCharType="separate"/>
        </w:r>
      </w:del>
      <w:ins w:id="3466" w:author="Omega" w:date="2023-07-05T00:09:00Z">
        <w:del w:id="3467" w:author="León Prieto" w:date="2023-07-05T01:21:00Z">
          <w:r w:rsidR="00A2508E" w:rsidDel="002D6336">
            <w:rPr>
              <w:b/>
              <w:bCs/>
              <w:noProof/>
            </w:rPr>
            <w:delText>2</w:delText>
          </w:r>
          <w:r w:rsidR="00A2508E" w:rsidDel="002D6336">
            <w:rPr>
              <w:b/>
              <w:bCs/>
            </w:rPr>
            <w:fldChar w:fldCharType="end"/>
          </w:r>
        </w:del>
      </w:ins>
      <w:ins w:id="3468" w:author="Prieto Bailo, León Enrique" w:date="2023-07-04T22:10:00Z">
        <w:del w:id="3469" w:author="Omega" w:date="2023-07-05T00:09:00Z">
          <w:r w:rsidR="001C4FE6" w:rsidDel="00A2508E">
            <w:rPr>
              <w:b/>
              <w:bCs/>
            </w:rPr>
            <w:fldChar w:fldCharType="begin"/>
          </w:r>
          <w:r w:rsidR="001C4FE6" w:rsidDel="00A2508E">
            <w:rPr>
              <w:b/>
              <w:bCs/>
            </w:rPr>
            <w:delInstrText xml:space="preserve"> STYLEREF 1 \s </w:delInstrText>
          </w:r>
        </w:del>
      </w:ins>
      <w:del w:id="3470" w:author="Omega" w:date="2023-07-05T00:09:00Z">
        <w:r w:rsidR="001C4FE6" w:rsidDel="00A2508E">
          <w:rPr>
            <w:b/>
            <w:bCs/>
          </w:rPr>
          <w:fldChar w:fldCharType="separate"/>
        </w:r>
        <w:r w:rsidR="001C4FE6" w:rsidDel="00A2508E">
          <w:rPr>
            <w:b/>
            <w:bCs/>
            <w:noProof/>
          </w:rPr>
          <w:delText>4</w:delText>
        </w:r>
      </w:del>
      <w:ins w:id="3471" w:author="Prieto Bailo, León Enrique" w:date="2023-07-04T22:10:00Z">
        <w:del w:id="3472"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473" w:author="Omega" w:date="2023-07-05T00:09:00Z">
        <w:r w:rsidR="001C4FE6" w:rsidDel="00A2508E">
          <w:rPr>
            <w:b/>
            <w:bCs/>
          </w:rPr>
          <w:fldChar w:fldCharType="separate"/>
        </w:r>
      </w:del>
      <w:ins w:id="3474" w:author="Prieto Bailo, León Enrique" w:date="2023-07-04T22:10:00Z">
        <w:del w:id="3475" w:author="Omega" w:date="2023-07-05T00:09:00Z">
          <w:r w:rsidR="001C4FE6" w:rsidDel="00A2508E">
            <w:rPr>
              <w:b/>
              <w:bCs/>
              <w:noProof/>
            </w:rPr>
            <w:delText>2</w:delText>
          </w:r>
          <w:r w:rsidR="001C4FE6" w:rsidDel="00A2508E">
            <w:rPr>
              <w:b/>
              <w:bCs/>
            </w:rPr>
            <w:fldChar w:fldCharType="end"/>
          </w:r>
        </w:del>
      </w:ins>
      <w:del w:id="3476"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4</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1</w:delText>
        </w:r>
        <w:r w:rsidR="00AB4A2C" w:rsidDel="00E86E6E">
          <w:rPr>
            <w:b/>
            <w:bCs/>
          </w:rPr>
          <w:fldChar w:fldCharType="end"/>
        </w:r>
      </w:del>
      <w:r w:rsidRPr="00A01106">
        <w:rPr>
          <w:b/>
          <w:bCs/>
        </w:rPr>
        <w:t>.</w:t>
      </w:r>
      <w:r>
        <w:t xml:space="preserve"> </w:t>
      </w:r>
      <w:proofErr w:type="spellStart"/>
      <w:r>
        <w:t>Adafruit</w:t>
      </w:r>
      <w:proofErr w:type="spellEnd"/>
      <w:r>
        <w:t xml:space="preserve"> </w:t>
      </w:r>
      <w:proofErr w:type="spellStart"/>
      <w:r>
        <w:t>Feather</w:t>
      </w:r>
      <w:proofErr w:type="spellEnd"/>
      <w:r>
        <w:t xml:space="preserve"> STM32F405.</w:t>
      </w:r>
    </w:p>
    <w:p w14:paraId="33E55AE7" w14:textId="726C203E" w:rsidR="00B83243" w:rsidRDefault="00B83243" w:rsidP="00BB7347"/>
    <w:p w14:paraId="391DEF72" w14:textId="77777777" w:rsidR="00AB4A2C" w:rsidRDefault="00AB4A2C" w:rsidP="00BB7347"/>
    <w:p w14:paraId="437773E6" w14:textId="2B838ED1" w:rsidR="00C6770B" w:rsidRDefault="00C177DE" w:rsidP="00BB7347">
      <w:r w:rsidRPr="00C177DE">
        <w:t xml:space="preserve">El LED nos indicará que el </w:t>
      </w:r>
      <w:del w:id="3477" w:author="Prieto Bailo, León Enrique" w:date="2023-07-05T22:50:00Z">
        <w:r w:rsidRPr="00C177DE" w:rsidDel="00A73910">
          <w:delText>dron</w:delText>
        </w:r>
        <w:r w:rsidDel="00A73910">
          <w:delText>e</w:delText>
        </w:r>
      </w:del>
      <w:ins w:id="3478" w:author="Prieto Bailo, León Enrique" w:date="2023-07-05T22:50:00Z">
        <w:r w:rsidR="00A73910">
          <w:t>dron</w:t>
        </w:r>
      </w:ins>
      <w:r w:rsidRPr="00C177DE">
        <w:t xml:space="preserve"> se encuentra en modo de vuelo "</w:t>
      </w:r>
      <w:proofErr w:type="spellStart"/>
      <w:r w:rsidRPr="00C177DE">
        <w:t>Disabled</w:t>
      </w:r>
      <w:proofErr w:type="spellEnd"/>
      <w:r w:rsidRPr="00C177DE">
        <w:t>". Este modo implica que el dron está aislado del bucle principal del algoritmo de control, lo cual nos permite manipularlo</w:t>
      </w:r>
      <w:r>
        <w:t xml:space="preserve"> físicamente con seguridad</w:t>
      </w:r>
      <w:r w:rsidRPr="00C177DE">
        <w:t xml:space="preserve">. Es importante destacar que siempre que interactuemos con el </w:t>
      </w:r>
      <w:del w:id="3479" w:author="Prieto Bailo, León Enrique" w:date="2023-07-05T22:50:00Z">
        <w:r w:rsidRPr="00C177DE" w:rsidDel="00A73910">
          <w:delText>dron</w:delText>
        </w:r>
        <w:r w:rsidDel="00A73910">
          <w:delText>e</w:delText>
        </w:r>
      </w:del>
      <w:ins w:id="3480" w:author="Prieto Bailo, León Enrique" w:date="2023-07-05T22:50:00Z">
        <w:r w:rsidR="00A73910">
          <w:t>dron</w:t>
        </w:r>
      </w:ins>
      <w:r w:rsidRPr="00C177DE">
        <w:t>, este LED debe estar encendido, ya que indica la presencia de un sistema de seguridad en el bucle. Este sistema nos permite realizar acciones físicas en el dron, como desconectar la batería o acercarnos en caso de un accidente.</w:t>
      </w:r>
    </w:p>
    <w:p w14:paraId="59F0DFD5" w14:textId="4A56D9AE" w:rsidR="00C6770B" w:rsidRDefault="00C6770B" w:rsidP="00BB7347">
      <w:pPr>
        <w:rPr>
          <w:ins w:id="3481" w:author="Prieto Bailo, León Enrique" w:date="2023-07-03T23:27:00Z"/>
        </w:rPr>
      </w:pPr>
    </w:p>
    <w:p w14:paraId="00E9CCEB" w14:textId="77777777" w:rsidR="008201E8" w:rsidRDefault="008201E8" w:rsidP="00BB7347">
      <w:pPr>
        <w:rPr>
          <w:ins w:id="3482" w:author="Prieto Bailo, León Enrique" w:date="2023-07-03T23:27:00Z"/>
        </w:rPr>
      </w:pPr>
    </w:p>
    <w:p w14:paraId="7083C72F" w14:textId="355EBEE2" w:rsidR="008201E8" w:rsidRDefault="008201E8">
      <w:pPr>
        <w:pStyle w:val="Heading3"/>
        <w:rPr>
          <w:ins w:id="3483" w:author="Prieto Bailo, León Enrique" w:date="2023-07-03T23:27:00Z"/>
        </w:rPr>
        <w:pPrChange w:id="3484" w:author="Prieto Bailo, León Enrique" w:date="2023-07-04T20:36:00Z">
          <w:pPr>
            <w:pStyle w:val="Heading2"/>
          </w:pPr>
        </w:pPrChange>
      </w:pPr>
      <w:bookmarkStart w:id="3485" w:name="_Toc139811980"/>
      <w:commentRangeStart w:id="3486"/>
      <w:ins w:id="3487" w:author="Prieto Bailo, León Enrique" w:date="2023-07-03T23:27:00Z">
        <w:r>
          <w:t>Calibrado de los PID</w:t>
        </w:r>
        <w:commentRangeEnd w:id="3486"/>
        <w:r>
          <w:rPr>
            <w:rStyle w:val="CommentReference"/>
            <w:rFonts w:eastAsiaTheme="minorHAnsi" w:cstheme="minorBidi"/>
            <w:b w:val="0"/>
          </w:rPr>
          <w:commentReference w:id="3486"/>
        </w:r>
        <w:bookmarkEnd w:id="3485"/>
      </w:ins>
    </w:p>
    <w:p w14:paraId="0A7D5994" w14:textId="77777777" w:rsidR="008201E8" w:rsidRDefault="008201E8" w:rsidP="008201E8">
      <w:pPr>
        <w:rPr>
          <w:ins w:id="3488" w:author="Prieto Bailo, León Enrique" w:date="2023-07-03T23:27:00Z"/>
        </w:rPr>
      </w:pPr>
    </w:p>
    <w:p w14:paraId="05E22DDA" w14:textId="77777777" w:rsidR="008201E8" w:rsidRDefault="008201E8" w:rsidP="008201E8">
      <w:pPr>
        <w:rPr>
          <w:ins w:id="3489" w:author="Prieto Bailo, León Enrique" w:date="2023-07-03T23:27:00Z"/>
        </w:rPr>
      </w:pPr>
      <w:ins w:id="3490" w:author="Prieto Bailo, León Enrique" w:date="2023-07-03T23:27:00Z">
        <w:r>
          <w:t>Uno de los aspectos más importantes es el calibrado de los PID. Como se ha mencionado anteriormente, los PID tienen tres componentes, la proporcional, integral y derivativa. Para que el algoritmo de control funcione adecuadamente es necesario calibrar los factores de los tres componentes del controlador de manera adecuada.</w:t>
        </w:r>
      </w:ins>
    </w:p>
    <w:p w14:paraId="5105C8AE" w14:textId="77777777" w:rsidR="008201E8" w:rsidRDefault="008201E8" w:rsidP="008201E8">
      <w:pPr>
        <w:rPr>
          <w:ins w:id="3491" w:author="Prieto Bailo, León Enrique" w:date="2023-07-03T23:27:00Z"/>
        </w:rPr>
      </w:pPr>
    </w:p>
    <w:p w14:paraId="65F095CC" w14:textId="464D27AC" w:rsidR="008201E8" w:rsidRDefault="008201E8" w:rsidP="008201E8">
      <w:pPr>
        <w:rPr>
          <w:ins w:id="3492" w:author="Prieto Bailo, León Enrique" w:date="2023-07-03T23:27:00Z"/>
        </w:rPr>
      </w:pPr>
      <w:ins w:id="3493" w:author="Prieto Bailo, León Enrique" w:date="2023-07-03T23:27:00Z">
        <w:r>
          <w:t>Si bien existen muchas técnicas para calibrar un PID, como laboratorios o simuladores, para un proyecto de estas magnitudes lo más habitual y asequible es realizar el calibrado de manera experimental. Este proceso experimental, para gente con conocimientos sobre la materia, puede resultar una labor sencilla sin mucho misterio. Sin embargo, desde la inexperiencia, llevar a cabo el calibrado ha sido una de las tareas más desafiantes del proyecto ya que requiere de muchas pruebas y algún que otro accidente para aprender a calibrarlos adecuadamente.</w:t>
        </w:r>
      </w:ins>
    </w:p>
    <w:p w14:paraId="59AFA41A" w14:textId="77777777" w:rsidR="008201E8" w:rsidRDefault="008201E8" w:rsidP="008201E8">
      <w:pPr>
        <w:rPr>
          <w:ins w:id="3494" w:author="León Prieto" w:date="2023-07-05T01:11:00Z"/>
        </w:rPr>
      </w:pPr>
    </w:p>
    <w:p w14:paraId="5EB82DBF" w14:textId="21032405" w:rsidR="002D6336" w:rsidRDefault="002D6336" w:rsidP="008201E8">
      <w:pPr>
        <w:rPr>
          <w:ins w:id="3495" w:author="Prieto Bailo, León Enrique" w:date="2023-07-03T23:27:00Z"/>
        </w:rPr>
      </w:pPr>
      <w:ins w:id="3496" w:author="León Prieto" w:date="2023-07-05T01:11:00Z">
        <w:r>
          <w:t xml:space="preserve">Para realizar el calibrado, se ha seguido una estrategia publicada por </w:t>
        </w:r>
        <w:proofErr w:type="spellStart"/>
        <w:r>
          <w:t>Joop</w:t>
        </w:r>
        <w:proofErr w:type="spellEnd"/>
        <w:r>
          <w:t xml:space="preserve"> </w:t>
        </w:r>
        <w:proofErr w:type="spellStart"/>
        <w:r>
          <w:t>Brokking</w:t>
        </w:r>
      </w:ins>
      <w:proofErr w:type="spellEnd"/>
      <w:ins w:id="3497" w:author="León Prieto" w:date="2023-07-05T01:12:00Z">
        <w:r>
          <w:t xml:space="preserve"> en su canal de YouTube</w:t>
        </w:r>
      </w:ins>
      <w:ins w:id="3498" w:author="Prieto Bailo, León Enrique" w:date="2023-07-06T00:27:00Z">
        <w:r w:rsidR="00EB7E9B">
          <w:t xml:space="preserve"> </w:t>
        </w:r>
      </w:ins>
      <w:customXmlInsRangeStart w:id="3499" w:author="León Prieto" w:date="2023-07-05T01:12:00Z"/>
      <w:sdt>
        <w:sdtPr>
          <w:rPr>
            <w:color w:val="000000"/>
          </w:rPr>
          <w:tag w:val="MENDELEY_CITATION_v3_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"/>
          <w:id w:val="1155880810"/>
          <w:placeholder>
            <w:docPart w:val="DefaultPlaceholder_-1854013440"/>
          </w:placeholder>
        </w:sdtPr>
        <w:sdtContent>
          <w:customXmlInsRangeEnd w:id="3499"/>
          <w:ins w:id="3500" w:author="León Prieto" w:date="2023-07-07T21:44:00Z">
            <w:r w:rsidR="003E0E60" w:rsidRPr="003E0E60">
              <w:rPr>
                <w:color w:val="000000"/>
              </w:rPr>
              <w:t>[21]</w:t>
            </w:r>
          </w:ins>
          <w:customXmlInsRangeStart w:id="3501" w:author="León Prieto" w:date="2023-07-05T01:12:00Z"/>
        </w:sdtContent>
      </w:sdt>
      <w:customXmlInsRangeEnd w:id="3501"/>
      <w:ins w:id="3502" w:author="León Prieto" w:date="2023-07-05T01:12:00Z">
        <w:r>
          <w:t>:</w:t>
        </w:r>
      </w:ins>
    </w:p>
    <w:p w14:paraId="42374FFD" w14:textId="3A86205C" w:rsidR="008201E8" w:rsidDel="002D6336" w:rsidRDefault="008201E8" w:rsidP="008201E8">
      <w:pPr>
        <w:rPr>
          <w:ins w:id="3503" w:author="Prieto Bailo, León Enrique" w:date="2023-07-03T23:27:00Z"/>
          <w:del w:id="3504" w:author="León Prieto" w:date="2023-07-05T01:12:00Z"/>
        </w:rPr>
      </w:pPr>
      <w:ins w:id="3505" w:author="Prieto Bailo, León Enrique" w:date="2023-07-03T23:27:00Z">
        <w:del w:id="3506" w:author="León Prieto" w:date="2023-07-05T01:12:00Z">
          <w:r w:rsidDel="002D6336">
            <w:delText xml:space="preserve">La estrategia seguida para realizar el calibrado es la </w:delText>
          </w:r>
          <w:commentRangeStart w:id="3507"/>
          <w:r w:rsidDel="002D6336">
            <w:delText>siguiente:</w:delText>
          </w:r>
          <w:commentRangeEnd w:id="3507"/>
          <w:r w:rsidDel="002D6336">
            <w:rPr>
              <w:rStyle w:val="CommentReference"/>
            </w:rPr>
            <w:commentReference w:id="3507"/>
          </w:r>
        </w:del>
      </w:ins>
    </w:p>
    <w:p w14:paraId="5F046EE1" w14:textId="77777777" w:rsidR="008201E8" w:rsidRDefault="008201E8" w:rsidP="008201E8">
      <w:pPr>
        <w:rPr>
          <w:ins w:id="3508" w:author="Prieto Bailo, León Enrique" w:date="2023-07-03T23:27:00Z"/>
        </w:rPr>
      </w:pPr>
    </w:p>
    <w:p w14:paraId="481EA300" w14:textId="46880CAB" w:rsidR="008201E8" w:rsidRDefault="008201E8" w:rsidP="008201E8">
      <w:pPr>
        <w:pStyle w:val="ListParagraph"/>
        <w:numPr>
          <w:ilvl w:val="0"/>
          <w:numId w:val="35"/>
        </w:numPr>
        <w:rPr>
          <w:ins w:id="3509" w:author="Prieto Bailo, León Enrique" w:date="2023-07-03T23:28:00Z"/>
        </w:rPr>
      </w:pPr>
      <w:ins w:id="3510" w:author="Prieto Bailo, León Enrique" w:date="2023-07-03T23:27:00Z">
        <w:r>
          <w:t>Poner a 0 la parte proporcional, integral y derivativa.</w:t>
        </w:r>
      </w:ins>
    </w:p>
    <w:p w14:paraId="5A601B1A" w14:textId="4B929F3F" w:rsidR="008201E8" w:rsidRDefault="008201E8" w:rsidP="008201E8">
      <w:pPr>
        <w:pStyle w:val="ListParagraph"/>
        <w:numPr>
          <w:ilvl w:val="0"/>
          <w:numId w:val="35"/>
        </w:numPr>
        <w:rPr>
          <w:ins w:id="3511" w:author="Prieto Bailo, León Enrique" w:date="2023-07-03T23:28:00Z"/>
        </w:rPr>
      </w:pPr>
      <w:ins w:id="3512" w:author="Prieto Bailo, León Enrique" w:date="2023-07-03T23:27:00Z">
        <w:r>
          <w:t>Aumentar la parte derivativa.</w:t>
        </w:r>
      </w:ins>
    </w:p>
    <w:p w14:paraId="33FCA810" w14:textId="5D6CA772" w:rsidR="008201E8" w:rsidRDefault="008201E8" w:rsidP="008201E8">
      <w:pPr>
        <w:pStyle w:val="ListParagraph"/>
        <w:numPr>
          <w:ilvl w:val="0"/>
          <w:numId w:val="35"/>
        </w:numPr>
        <w:rPr>
          <w:ins w:id="3513" w:author="Prieto Bailo, León Enrique" w:date="2023-07-03T23:28:00Z"/>
        </w:rPr>
      </w:pPr>
      <w:ins w:id="3514" w:author="Prieto Bailo, León Enrique" w:date="2023-07-03T23:27:00Z">
        <w:r>
          <w:t xml:space="preserve">Encender el </w:t>
        </w:r>
      </w:ins>
      <w:ins w:id="3515" w:author="Prieto Bailo, León Enrique" w:date="2023-07-05T22:50:00Z">
        <w:r w:rsidR="00A73910">
          <w:t>dron</w:t>
        </w:r>
      </w:ins>
      <w:ins w:id="3516" w:author="Prieto Bailo, León Enrique" w:date="2023-07-03T23:27:00Z">
        <w:r>
          <w:t>, sujetarlo con la mano y augmentar throttle hasta que empiece a oscilar. Si no oscila, volver al paso 2.</w:t>
        </w:r>
      </w:ins>
    </w:p>
    <w:p w14:paraId="6E36031D" w14:textId="180ED360" w:rsidR="008201E8" w:rsidRDefault="008201E8" w:rsidP="008201E8">
      <w:pPr>
        <w:pStyle w:val="ListParagraph"/>
        <w:numPr>
          <w:ilvl w:val="0"/>
          <w:numId w:val="35"/>
        </w:numPr>
        <w:rPr>
          <w:ins w:id="3517" w:author="Prieto Bailo, León Enrique" w:date="2023-07-03T23:27:00Z"/>
        </w:rPr>
      </w:pPr>
      <w:ins w:id="3518" w:author="Prieto Bailo, León Enrique" w:date="2023-07-03T23:27:00Z">
        <w:r>
          <w:t>Reducir parte derivativa un 25%.</w:t>
        </w:r>
      </w:ins>
    </w:p>
    <w:p w14:paraId="1C3FABFA" w14:textId="565B85E9" w:rsidR="008201E8" w:rsidRDefault="008201E8" w:rsidP="008201E8">
      <w:pPr>
        <w:pStyle w:val="ListParagraph"/>
        <w:numPr>
          <w:ilvl w:val="0"/>
          <w:numId w:val="35"/>
        </w:numPr>
        <w:rPr>
          <w:ins w:id="3519" w:author="Prieto Bailo, León Enrique" w:date="2023-07-03T23:27:00Z"/>
        </w:rPr>
      </w:pPr>
      <w:ins w:id="3520" w:author="Prieto Bailo, León Enrique" w:date="2023-07-03T23:27:00Z">
        <w:r>
          <w:t>Aumentar parte proporcional.</w:t>
        </w:r>
      </w:ins>
    </w:p>
    <w:p w14:paraId="49FBD0DA" w14:textId="32EA9C3B" w:rsidR="008201E8" w:rsidRDefault="008201E8" w:rsidP="008201E8">
      <w:pPr>
        <w:pStyle w:val="ListParagraph"/>
        <w:numPr>
          <w:ilvl w:val="0"/>
          <w:numId w:val="35"/>
        </w:numPr>
        <w:rPr>
          <w:ins w:id="3521" w:author="Prieto Bailo, León Enrique" w:date="2023-07-03T23:27:00Z"/>
        </w:rPr>
      </w:pPr>
      <w:ins w:id="3522" w:author="Prieto Bailo, León Enrique" w:date="2023-07-03T23:27:00Z">
        <w:r>
          <w:lastRenderedPageBreak/>
          <w:t xml:space="preserve">Encender el </w:t>
        </w:r>
      </w:ins>
      <w:ins w:id="3523" w:author="Prieto Bailo, León Enrique" w:date="2023-07-05T22:50:00Z">
        <w:r w:rsidR="00A73910">
          <w:t>dron</w:t>
        </w:r>
      </w:ins>
      <w:ins w:id="3524" w:author="Prieto Bailo, León Enrique" w:date="2023-07-03T23:27:00Z">
        <w:r>
          <w:t xml:space="preserve">, volarlo de manera normal. Si el </w:t>
        </w:r>
      </w:ins>
      <w:ins w:id="3525" w:author="Prieto Bailo, León Enrique" w:date="2023-07-05T22:50:00Z">
        <w:r w:rsidR="00A73910">
          <w:t>dron</w:t>
        </w:r>
      </w:ins>
      <w:ins w:id="3526" w:author="Prieto Bailo, León Enrique" w:date="2023-07-03T23:27:00Z">
        <w:r>
          <w:t xml:space="preserve"> no oscila, volver al paso 4.</w:t>
        </w:r>
      </w:ins>
    </w:p>
    <w:p w14:paraId="5C881E19" w14:textId="77777777" w:rsidR="008201E8" w:rsidRDefault="008201E8" w:rsidP="008201E8">
      <w:pPr>
        <w:pStyle w:val="ListParagraph"/>
        <w:numPr>
          <w:ilvl w:val="0"/>
          <w:numId w:val="35"/>
        </w:numPr>
        <w:rPr>
          <w:ins w:id="3527" w:author="Prieto Bailo, León Enrique" w:date="2023-07-03T23:27:00Z"/>
        </w:rPr>
      </w:pPr>
      <w:ins w:id="3528" w:author="Prieto Bailo, León Enrique" w:date="2023-07-03T23:27:00Z">
        <w:r>
          <w:t>Reducir parte proporcional un 50%.</w:t>
        </w:r>
      </w:ins>
    </w:p>
    <w:p w14:paraId="6CF79C4A" w14:textId="77777777" w:rsidR="008201E8" w:rsidRDefault="008201E8" w:rsidP="008201E8">
      <w:pPr>
        <w:pStyle w:val="ListParagraph"/>
        <w:numPr>
          <w:ilvl w:val="0"/>
          <w:numId w:val="35"/>
        </w:numPr>
        <w:rPr>
          <w:ins w:id="3529" w:author="Prieto Bailo, León Enrique" w:date="2023-07-03T23:27:00Z"/>
        </w:rPr>
      </w:pPr>
      <w:ins w:id="3530" w:author="Prieto Bailo, León Enrique" w:date="2023-07-03T23:27:00Z">
        <w:r>
          <w:t>Augmentar parte integral.</w:t>
        </w:r>
      </w:ins>
    </w:p>
    <w:p w14:paraId="7233C2B5" w14:textId="2623E541" w:rsidR="008201E8" w:rsidRDefault="008201E8" w:rsidP="008201E8">
      <w:pPr>
        <w:pStyle w:val="ListParagraph"/>
        <w:numPr>
          <w:ilvl w:val="0"/>
          <w:numId w:val="35"/>
        </w:numPr>
        <w:rPr>
          <w:ins w:id="3531" w:author="Prieto Bailo, León Enrique" w:date="2023-07-03T23:27:00Z"/>
        </w:rPr>
      </w:pPr>
      <w:ins w:id="3532" w:author="Prieto Bailo, León Enrique" w:date="2023-07-03T23:27:00Z">
        <w:r>
          <w:t xml:space="preserve">Encender el </w:t>
        </w:r>
      </w:ins>
      <w:ins w:id="3533" w:author="Prieto Bailo, León Enrique" w:date="2023-07-05T22:50:00Z">
        <w:r w:rsidR="00A73910">
          <w:t>dron</w:t>
        </w:r>
      </w:ins>
      <w:ins w:id="3534" w:author="Prieto Bailo, León Enrique" w:date="2023-07-03T23:27:00Z">
        <w:r>
          <w:t xml:space="preserve">, volarlo de manera normal. Si el </w:t>
        </w:r>
      </w:ins>
      <w:ins w:id="3535" w:author="Prieto Bailo, León Enrique" w:date="2023-07-05T22:50:00Z">
        <w:r w:rsidR="00A73910">
          <w:t>dron</w:t>
        </w:r>
      </w:ins>
      <w:ins w:id="3536" w:author="Prieto Bailo, León Enrique" w:date="2023-07-03T23:27:00Z">
        <w:r>
          <w:t xml:space="preserve"> no oscila, volver al paso 8.</w:t>
        </w:r>
      </w:ins>
    </w:p>
    <w:p w14:paraId="46C19576" w14:textId="77777777" w:rsidR="008201E8" w:rsidRDefault="008201E8" w:rsidP="008201E8">
      <w:pPr>
        <w:pStyle w:val="ListParagraph"/>
        <w:numPr>
          <w:ilvl w:val="0"/>
          <w:numId w:val="35"/>
        </w:numPr>
        <w:rPr>
          <w:ins w:id="3537" w:author="Prieto Bailo, León Enrique" w:date="2023-07-03T23:27:00Z"/>
        </w:rPr>
      </w:pPr>
      <w:ins w:id="3538" w:author="Prieto Bailo, León Enrique" w:date="2023-07-03T23:27:00Z">
        <w:r>
          <w:t xml:space="preserve">Reducir parte integral un 50%. </w:t>
        </w:r>
      </w:ins>
    </w:p>
    <w:p w14:paraId="6619DEF5" w14:textId="1D2104EE" w:rsidR="008201E8" w:rsidRDefault="008201E8" w:rsidP="00BB7347">
      <w:pPr>
        <w:rPr>
          <w:ins w:id="3539" w:author="Prieto Bailo, León Enrique" w:date="2023-07-03T23:28:00Z"/>
        </w:rPr>
      </w:pPr>
    </w:p>
    <w:p w14:paraId="591DB40E" w14:textId="77777777" w:rsidR="008201E8" w:rsidRDefault="008201E8" w:rsidP="00BB7347"/>
    <w:p w14:paraId="403EBE0B" w14:textId="72FF42A7" w:rsidR="00C6770B" w:rsidRDefault="00D54205">
      <w:pPr>
        <w:pStyle w:val="Heading3"/>
        <w:pPrChange w:id="3540" w:author="Prieto Bailo, León Enrique" w:date="2023-07-04T20:36:00Z">
          <w:pPr>
            <w:pStyle w:val="Heading2"/>
          </w:pPr>
        </w:pPrChange>
      </w:pPr>
      <w:bookmarkStart w:id="3541" w:name="_Toc139811981"/>
      <w:ins w:id="3542" w:author="Prieto Bailo, León Enrique" w:date="2023-07-04T21:02:00Z">
        <w:r>
          <w:t>Instrucciones de vuelo</w:t>
        </w:r>
        <w:bookmarkEnd w:id="3541"/>
        <w:r>
          <w:t xml:space="preserve"> </w:t>
        </w:r>
      </w:ins>
      <w:del w:id="3543" w:author="Prieto Bailo, León Enrique" w:date="2023-07-04T21:02:00Z">
        <w:r w:rsidR="00C6770B" w:rsidDel="00D54205">
          <w:delText>Vuelo del cuadricóptero</w:delText>
        </w:r>
      </w:del>
    </w:p>
    <w:p w14:paraId="1574329D" w14:textId="5D5355D2" w:rsidR="00C6770B" w:rsidRDefault="00C6770B" w:rsidP="00C6770B"/>
    <w:p w14:paraId="0C1A7C07" w14:textId="1BB01007" w:rsidR="002A1342" w:rsidRDefault="00C177DE" w:rsidP="00C6770B">
      <w:r w:rsidRPr="00C177DE">
        <w:t>Una vez que se hayan completado satisfactoriamente las tareas de inicialización del dron</w:t>
      </w:r>
      <w:ins w:id="3544" w:author="Prieto Bailo, León Enrique" w:date="2023-07-03T23:29:00Z">
        <w:r w:rsidR="008201E8">
          <w:t xml:space="preserve"> y se hayan calibrado los PID</w:t>
        </w:r>
      </w:ins>
      <w:r w:rsidRPr="00C177DE">
        <w:t xml:space="preserve">, es posible comenzar a volar con él. Para ello, es necesario realizar una transición hacia los modos de vuelo operativos del dron, que incluyen el modo </w:t>
      </w:r>
      <w:del w:id="3545" w:author="Prieto Bailo, León Enrique" w:date="2023-07-06T00:28:00Z">
        <w:r w:rsidRPr="00C177DE" w:rsidDel="00EB7E9B">
          <w:delText>"</w:delText>
        </w:r>
      </w:del>
      <w:ins w:id="3546" w:author="Prieto Bailo, León Enrique" w:date="2023-07-06T00:28:00Z">
        <w:r w:rsidR="00EB7E9B">
          <w:t>“</w:t>
        </w:r>
      </w:ins>
      <w:proofErr w:type="spellStart"/>
      <w:r w:rsidR="001510A7">
        <w:t>S</w:t>
      </w:r>
      <w:r w:rsidRPr="00C177DE">
        <w:t>table</w:t>
      </w:r>
      <w:proofErr w:type="spellEnd"/>
      <w:del w:id="3547" w:author="Prieto Bailo, León Enrique" w:date="2023-07-06T00:28:00Z">
        <w:r w:rsidRPr="00C177DE" w:rsidDel="00EB7E9B">
          <w:delText>"</w:delText>
        </w:r>
      </w:del>
      <w:ins w:id="3548" w:author="Prieto Bailo, León Enrique" w:date="2023-07-06T00:28:00Z">
        <w:r w:rsidR="00EB7E9B">
          <w:t>”</w:t>
        </w:r>
      </w:ins>
      <w:r w:rsidRPr="00C177DE">
        <w:t xml:space="preserve"> y </w:t>
      </w:r>
      <w:del w:id="3549" w:author="Prieto Bailo, León Enrique" w:date="2023-07-06T00:28:00Z">
        <w:r w:rsidRPr="00C177DE" w:rsidDel="00EB7E9B">
          <w:delText>"</w:delText>
        </w:r>
      </w:del>
      <w:ins w:id="3550" w:author="Prieto Bailo, León Enrique" w:date="2023-07-06T00:28:00Z">
        <w:r w:rsidR="00EB7E9B">
          <w:t>“</w:t>
        </w:r>
      </w:ins>
      <w:proofErr w:type="spellStart"/>
      <w:r w:rsidR="001510A7">
        <w:t>A</w:t>
      </w:r>
      <w:r w:rsidRPr="00C177DE">
        <w:t>ltitude</w:t>
      </w:r>
      <w:proofErr w:type="spellEnd"/>
      <w:r w:rsidRPr="00C177DE">
        <w:t xml:space="preserve"> </w:t>
      </w:r>
      <w:proofErr w:type="spellStart"/>
      <w:r w:rsidR="001510A7">
        <w:t>H</w:t>
      </w:r>
      <w:r w:rsidRPr="00C177DE">
        <w:t>old</w:t>
      </w:r>
      <w:proofErr w:type="spellEnd"/>
      <w:del w:id="3551" w:author="Prieto Bailo, León Enrique" w:date="2023-07-06T00:28:00Z">
        <w:r w:rsidRPr="00C177DE" w:rsidDel="00EB7E9B">
          <w:delText>"</w:delText>
        </w:r>
      </w:del>
      <w:ins w:id="3552" w:author="Prieto Bailo, León Enrique" w:date="2023-07-06T00:28:00Z">
        <w:r w:rsidR="00EB7E9B">
          <w:t>”</w:t>
        </w:r>
      </w:ins>
      <w:r w:rsidRPr="00C177DE">
        <w:t>.</w:t>
      </w:r>
    </w:p>
    <w:p w14:paraId="7A5A301E" w14:textId="77777777" w:rsidR="00C177DE" w:rsidRDefault="00C177DE" w:rsidP="00C6770B"/>
    <w:p w14:paraId="6187C3BA" w14:textId="437DD7A7" w:rsidR="002A1342" w:rsidRDefault="00C177DE" w:rsidP="00C6770B">
      <w:r w:rsidRPr="00C177DE">
        <w:t>Para realizar la transición a los modos de vuelo operativos, debemos utilizar la combinación correspondiente del joystick de control de throttle-</w:t>
      </w:r>
      <w:proofErr w:type="spellStart"/>
      <w:r w:rsidRPr="00C177DE">
        <w:t>yaw</w:t>
      </w:r>
      <w:proofErr w:type="spellEnd"/>
      <w:r w:rsidRPr="00C177DE">
        <w:t>. Moviendo el joystick hacia abajo a la derecha</w:t>
      </w:r>
      <w:ins w:id="3553" w:author="Prieto Bailo, León Enrique" w:date="2023-07-06T00:28:00Z">
        <w:r w:rsidR="0065052D">
          <w:t xml:space="preserve">, como se muestra en </w:t>
        </w:r>
        <w:r w:rsidR="0065052D" w:rsidRPr="00EB7E9B">
          <w:t xml:space="preserve">la </w:t>
        </w:r>
        <w:r w:rsidR="0065052D" w:rsidRPr="00EB7E9B">
          <w:fldChar w:fldCharType="begin"/>
        </w:r>
        <w:r w:rsidR="0065052D" w:rsidRPr="00EB7E9B">
          <w:instrText xml:space="preserve"> REF _Ref139495709 \h </w:instrText>
        </w:r>
        <w:r w:rsidR="0065052D" w:rsidRPr="00A75993">
          <w:instrText xml:space="preserve"> \* MERGEFORMAT </w:instrText>
        </w:r>
      </w:ins>
      <w:ins w:id="3554" w:author="Prieto Bailo, León Enrique" w:date="2023-07-06T00:28:00Z">
        <w:r w:rsidR="0065052D" w:rsidRPr="00EB7E9B">
          <w:fldChar w:fldCharType="separate"/>
        </w:r>
      </w:ins>
      <w:ins w:id="3555" w:author="Prieto Bailo, León Enrique" w:date="2023-07-09T17:01:00Z">
        <w:r w:rsidR="00B055D0" w:rsidRPr="00B055D0">
          <w:rPr>
            <w:rPrChange w:id="3556" w:author="Prieto Bailo, León Enrique" w:date="2023-07-09T17:01:00Z">
              <w:rPr>
                <w:b/>
                <w:bCs/>
              </w:rPr>
            </w:rPrChange>
          </w:rPr>
          <w:t xml:space="preserve">Fig. </w:t>
        </w:r>
        <w:r w:rsidR="00B055D0" w:rsidRPr="00B055D0">
          <w:rPr>
            <w:noProof/>
            <w:rPrChange w:id="3557" w:author="Prieto Bailo, León Enrique" w:date="2023-07-09T17:01:00Z">
              <w:rPr>
                <w:b/>
                <w:bCs/>
                <w:noProof/>
              </w:rPr>
            </w:rPrChange>
          </w:rPr>
          <w:t>4</w:t>
        </w:r>
        <w:r w:rsidR="00B055D0" w:rsidRPr="00B055D0">
          <w:rPr>
            <w:noProof/>
            <w:rPrChange w:id="3558" w:author="Prieto Bailo, León Enrique" w:date="2023-07-09T17:01:00Z">
              <w:rPr>
                <w:b/>
                <w:bCs/>
              </w:rPr>
            </w:rPrChange>
          </w:rPr>
          <w:t>.</w:t>
        </w:r>
        <w:r w:rsidR="00B055D0" w:rsidRPr="00B055D0">
          <w:rPr>
            <w:noProof/>
            <w:rPrChange w:id="3559" w:author="Prieto Bailo, León Enrique" w:date="2023-07-09T17:01:00Z">
              <w:rPr>
                <w:b/>
                <w:bCs/>
                <w:noProof/>
              </w:rPr>
            </w:rPrChange>
          </w:rPr>
          <w:t>3</w:t>
        </w:r>
      </w:ins>
      <w:ins w:id="3560" w:author="Prieto Bailo, León Enrique" w:date="2023-07-06T00:28:00Z">
        <w:r w:rsidR="0065052D" w:rsidRPr="00EB7E9B">
          <w:fldChar w:fldCharType="end"/>
        </w:r>
      </w:ins>
      <w:r w:rsidRPr="00C177DE">
        <w:t>, el microcontrolador detectará esta orden de la radio y cambiará del modo de vuelo "</w:t>
      </w:r>
      <w:proofErr w:type="spellStart"/>
      <w:r w:rsidRPr="00C177DE">
        <w:t>Disabled</w:t>
      </w:r>
      <w:proofErr w:type="spellEnd"/>
      <w:r w:rsidRPr="00C177DE">
        <w:t>" al modo de "</w:t>
      </w:r>
      <w:proofErr w:type="spellStart"/>
      <w:r w:rsidRPr="00C177DE">
        <w:t>Mounting</w:t>
      </w:r>
      <w:proofErr w:type="spellEnd"/>
      <w:r w:rsidRPr="00C177DE">
        <w:t>".</w:t>
      </w:r>
    </w:p>
    <w:p w14:paraId="37BF9FC3" w14:textId="33A1D5E6" w:rsidR="00C177DE" w:rsidRDefault="00C177DE" w:rsidP="00C6770B"/>
    <w:p w14:paraId="6297B5D7" w14:textId="77777777" w:rsidR="006E22E0" w:rsidRDefault="006E22E0" w:rsidP="00C6770B"/>
    <w:p w14:paraId="7519B986" w14:textId="05AE49BC" w:rsidR="00A01106" w:rsidRDefault="00C177DE" w:rsidP="00A01106">
      <w:pPr>
        <w:keepNext/>
        <w:jc w:val="center"/>
      </w:pPr>
      <w:r>
        <w:rPr>
          <w:noProof/>
        </w:rPr>
        <mc:AlternateContent>
          <mc:Choice Requires="wps">
            <w:drawing>
              <wp:anchor distT="0" distB="0" distL="114300" distR="114300" simplePos="0" relativeHeight="251659264" behindDoc="0" locked="0" layoutInCell="1" allowOverlap="1" wp14:anchorId="0AD1CF05" wp14:editId="74A21674">
                <wp:simplePos x="0" y="0"/>
                <wp:positionH relativeFrom="column">
                  <wp:posOffset>1986915</wp:posOffset>
                </wp:positionH>
                <wp:positionV relativeFrom="paragraph">
                  <wp:posOffset>1050925</wp:posOffset>
                </wp:positionV>
                <wp:extent cx="107950" cy="107950"/>
                <wp:effectExtent l="9525" t="12700" r="6350" b="12700"/>
                <wp:wrapNone/>
                <wp:docPr id="23"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EA7A68" id="Oval 5" o:spid="_x0000_s1026" style="position:absolute;margin-left:156.45pt;margin-top:82.75pt;width:8.5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" fillcolor="red" strokecolor="red">
                <o:lock v:ext="edit" aspectratio="t"/>
              </v:oval>
            </w:pict>
          </mc:Fallback>
        </mc:AlternateContent>
      </w:r>
      <w:r w:rsidR="00B83243">
        <w:rPr>
          <w:noProof/>
        </w:rPr>
        <w:drawing>
          <wp:inline distT="0" distB="0" distL="0" distR="0" wp14:anchorId="37DB238A" wp14:editId="6CEF2B43">
            <wp:extent cx="1932317" cy="2085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0465" cy="2116185"/>
                    </a:xfrm>
                    <a:prstGeom prst="rect">
                      <a:avLst/>
                    </a:prstGeom>
                    <a:noFill/>
                    <a:ln>
                      <a:noFill/>
                    </a:ln>
                  </pic:spPr>
                </pic:pic>
              </a:graphicData>
            </a:graphic>
          </wp:inline>
        </w:drawing>
      </w:r>
    </w:p>
    <w:p w14:paraId="0A4F587D" w14:textId="77777777" w:rsidR="00A01106" w:rsidRDefault="00A01106" w:rsidP="00A01106">
      <w:pPr>
        <w:keepNext/>
        <w:jc w:val="center"/>
      </w:pPr>
    </w:p>
    <w:p w14:paraId="5AE98286" w14:textId="38B575B5" w:rsidR="002A1342" w:rsidRDefault="00A01106" w:rsidP="00A01106">
      <w:pPr>
        <w:pStyle w:val="Caption"/>
        <w:jc w:val="center"/>
      </w:pPr>
      <w:bookmarkStart w:id="3561" w:name="_Ref139495709"/>
      <w:r w:rsidRPr="00A01106">
        <w:rPr>
          <w:b/>
          <w:bCs/>
        </w:rPr>
        <w:t xml:space="preserve">Fig. </w:t>
      </w:r>
      <w:ins w:id="3562"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563"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564" w:author="Prieto Bailo, León Enrique" w:date="2023-07-09T17:01:00Z">
        <w:r w:rsidR="00B055D0">
          <w:rPr>
            <w:b/>
            <w:bCs/>
            <w:noProof/>
          </w:rPr>
          <w:t>3</w:t>
        </w:r>
      </w:ins>
      <w:ins w:id="3565" w:author="Prieto Bailo, León Enrique" w:date="2023-07-07T18:33:00Z">
        <w:r w:rsidR="00C03F4A">
          <w:rPr>
            <w:b/>
            <w:bCs/>
          </w:rPr>
          <w:fldChar w:fldCharType="end"/>
        </w:r>
      </w:ins>
      <w:bookmarkEnd w:id="3561"/>
      <w:ins w:id="3566" w:author="León Prieto" w:date="2023-07-05T01:21:00Z">
        <w:del w:id="3567" w:author="Prieto Bailo, León Enrique" w:date="2023-07-05T22:01:00Z">
          <w:r w:rsidR="002D6336" w:rsidDel="00FA48AA">
            <w:rPr>
              <w:b/>
              <w:bCs/>
            </w:rPr>
            <w:fldChar w:fldCharType="begin"/>
          </w:r>
          <w:r w:rsidR="002D6336" w:rsidDel="00FA48AA">
            <w:rPr>
              <w:b/>
              <w:bCs/>
            </w:rPr>
            <w:delInstrText xml:space="preserve"> STYLEREF 1 \s </w:delInstrText>
          </w:r>
        </w:del>
      </w:ins>
      <w:del w:id="3568" w:author="Prieto Bailo, León Enrique" w:date="2023-07-05T22:01:00Z">
        <w:r w:rsidR="002D6336" w:rsidDel="00FA48AA">
          <w:rPr>
            <w:b/>
            <w:bCs/>
          </w:rPr>
          <w:fldChar w:fldCharType="separate"/>
        </w:r>
        <w:r w:rsidR="002D6336" w:rsidDel="00FA48AA">
          <w:rPr>
            <w:b/>
            <w:bCs/>
            <w:noProof/>
          </w:rPr>
          <w:delText>4</w:delText>
        </w:r>
      </w:del>
      <w:ins w:id="3569" w:author="León Prieto" w:date="2023-07-05T01:21:00Z">
        <w:del w:id="3570"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571" w:author="Prieto Bailo, León Enrique" w:date="2023-07-05T22:01:00Z">
        <w:r w:rsidR="002D6336" w:rsidDel="00FA48AA">
          <w:rPr>
            <w:b/>
            <w:bCs/>
          </w:rPr>
          <w:fldChar w:fldCharType="separate"/>
        </w:r>
      </w:del>
      <w:ins w:id="3572" w:author="León Prieto" w:date="2023-07-05T01:21:00Z">
        <w:del w:id="3573" w:author="Prieto Bailo, León Enrique" w:date="2023-07-05T22:01:00Z">
          <w:r w:rsidR="002D6336" w:rsidDel="00FA48AA">
            <w:rPr>
              <w:b/>
              <w:bCs/>
              <w:noProof/>
            </w:rPr>
            <w:delText>3</w:delText>
          </w:r>
          <w:r w:rsidR="002D6336" w:rsidDel="00FA48AA">
            <w:rPr>
              <w:b/>
              <w:bCs/>
            </w:rPr>
            <w:fldChar w:fldCharType="end"/>
          </w:r>
        </w:del>
      </w:ins>
      <w:ins w:id="3574" w:author="Omega" w:date="2023-07-05T00:09:00Z">
        <w:del w:id="3575" w:author="León Prieto" w:date="2023-07-05T01:21:00Z">
          <w:r w:rsidR="00A2508E" w:rsidDel="002D6336">
            <w:rPr>
              <w:b/>
              <w:bCs/>
            </w:rPr>
            <w:fldChar w:fldCharType="begin"/>
          </w:r>
          <w:r w:rsidR="00A2508E" w:rsidDel="002D6336">
            <w:rPr>
              <w:b/>
              <w:bCs/>
            </w:rPr>
            <w:delInstrText xml:space="preserve"> STYLEREF 1 \s </w:delInstrText>
          </w:r>
        </w:del>
      </w:ins>
      <w:del w:id="3576" w:author="León Prieto" w:date="2023-07-05T01:21:00Z">
        <w:r w:rsidR="00A2508E" w:rsidDel="002D6336">
          <w:rPr>
            <w:b/>
            <w:bCs/>
          </w:rPr>
          <w:fldChar w:fldCharType="separate"/>
        </w:r>
        <w:r w:rsidR="00A2508E" w:rsidDel="002D6336">
          <w:rPr>
            <w:b/>
            <w:bCs/>
            <w:noProof/>
          </w:rPr>
          <w:delText>4</w:delText>
        </w:r>
      </w:del>
      <w:ins w:id="3577" w:author="Omega" w:date="2023-07-05T00:09:00Z">
        <w:del w:id="3578"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579" w:author="León Prieto" w:date="2023-07-05T01:21:00Z">
        <w:r w:rsidR="00A2508E" w:rsidDel="002D6336">
          <w:rPr>
            <w:b/>
            <w:bCs/>
          </w:rPr>
          <w:fldChar w:fldCharType="separate"/>
        </w:r>
      </w:del>
      <w:ins w:id="3580" w:author="Omega" w:date="2023-07-05T00:09:00Z">
        <w:del w:id="3581" w:author="León Prieto" w:date="2023-07-05T01:21:00Z">
          <w:r w:rsidR="00A2508E" w:rsidDel="002D6336">
            <w:rPr>
              <w:b/>
              <w:bCs/>
              <w:noProof/>
            </w:rPr>
            <w:delText>3</w:delText>
          </w:r>
          <w:r w:rsidR="00A2508E" w:rsidDel="002D6336">
            <w:rPr>
              <w:b/>
              <w:bCs/>
            </w:rPr>
            <w:fldChar w:fldCharType="end"/>
          </w:r>
        </w:del>
      </w:ins>
      <w:ins w:id="3582" w:author="Prieto Bailo, León Enrique" w:date="2023-07-04T22:10:00Z">
        <w:del w:id="3583" w:author="Omega" w:date="2023-07-05T00:09:00Z">
          <w:r w:rsidR="001C4FE6" w:rsidDel="00A2508E">
            <w:rPr>
              <w:b/>
              <w:bCs/>
            </w:rPr>
            <w:fldChar w:fldCharType="begin"/>
          </w:r>
          <w:r w:rsidR="001C4FE6" w:rsidDel="00A2508E">
            <w:rPr>
              <w:b/>
              <w:bCs/>
            </w:rPr>
            <w:delInstrText xml:space="preserve"> STYLEREF 1 \s </w:delInstrText>
          </w:r>
        </w:del>
      </w:ins>
      <w:del w:id="3584" w:author="Omega" w:date="2023-07-05T00:09:00Z">
        <w:r w:rsidR="001C4FE6" w:rsidDel="00A2508E">
          <w:rPr>
            <w:b/>
            <w:bCs/>
          </w:rPr>
          <w:fldChar w:fldCharType="separate"/>
        </w:r>
        <w:r w:rsidR="001C4FE6" w:rsidDel="00A2508E">
          <w:rPr>
            <w:b/>
            <w:bCs/>
            <w:noProof/>
          </w:rPr>
          <w:delText>4</w:delText>
        </w:r>
      </w:del>
      <w:ins w:id="3585" w:author="Prieto Bailo, León Enrique" w:date="2023-07-04T22:10:00Z">
        <w:del w:id="3586"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587" w:author="Omega" w:date="2023-07-05T00:09:00Z">
        <w:r w:rsidR="001C4FE6" w:rsidDel="00A2508E">
          <w:rPr>
            <w:b/>
            <w:bCs/>
          </w:rPr>
          <w:fldChar w:fldCharType="separate"/>
        </w:r>
      </w:del>
      <w:ins w:id="3588" w:author="Prieto Bailo, León Enrique" w:date="2023-07-04T22:10:00Z">
        <w:del w:id="3589" w:author="Omega" w:date="2023-07-05T00:09:00Z">
          <w:r w:rsidR="001C4FE6" w:rsidDel="00A2508E">
            <w:rPr>
              <w:b/>
              <w:bCs/>
              <w:noProof/>
            </w:rPr>
            <w:delText>3</w:delText>
          </w:r>
          <w:r w:rsidR="001C4FE6" w:rsidDel="00A2508E">
            <w:rPr>
              <w:b/>
              <w:bCs/>
            </w:rPr>
            <w:fldChar w:fldCharType="end"/>
          </w:r>
        </w:del>
      </w:ins>
      <w:del w:id="3590"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4</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2</w:delText>
        </w:r>
        <w:r w:rsidR="00AB4A2C" w:rsidDel="00E86E6E">
          <w:rPr>
            <w:b/>
            <w:bCs/>
          </w:rPr>
          <w:fldChar w:fldCharType="end"/>
        </w:r>
      </w:del>
      <w:r w:rsidRPr="00A01106">
        <w:rPr>
          <w:b/>
          <w:bCs/>
        </w:rPr>
        <w:t>.</w:t>
      </w:r>
      <w:r>
        <w:t xml:space="preserve"> Transición de “</w:t>
      </w:r>
      <w:proofErr w:type="spellStart"/>
      <w:r>
        <w:t>Disabled</w:t>
      </w:r>
      <w:proofErr w:type="spellEnd"/>
      <w:r>
        <w:t>” a "</w:t>
      </w:r>
      <w:proofErr w:type="spellStart"/>
      <w:r>
        <w:t>Mou</w:t>
      </w:r>
      <w:ins w:id="3591" w:author="ramon casanella" w:date="2023-07-03T12:43:00Z">
        <w:r w:rsidR="00015C28">
          <w:t>n</w:t>
        </w:r>
      </w:ins>
      <w:r>
        <w:t>ting</w:t>
      </w:r>
      <w:proofErr w:type="spellEnd"/>
      <w:r>
        <w:t>".</w:t>
      </w:r>
    </w:p>
    <w:p w14:paraId="67F9299D" w14:textId="2E74ABBC" w:rsidR="00A01106" w:rsidRDefault="00A01106" w:rsidP="00AB4A2C"/>
    <w:p w14:paraId="4CED18C6" w14:textId="77777777" w:rsidR="00AB4A2C" w:rsidRDefault="00AB4A2C" w:rsidP="00AB4A2C"/>
    <w:p w14:paraId="30E817FC" w14:textId="69432CEF" w:rsidR="002A1342" w:rsidRPr="0065052D" w:rsidRDefault="00C177DE" w:rsidP="00C6770B">
      <w:r w:rsidRPr="00C177DE">
        <w:t>Una vez que el cuadricóptero realice esta transición de modo de vuelo, entrará en un estado de espera y</w:t>
      </w:r>
      <w:ins w:id="3592" w:author="Prieto Bailo, León Enrique" w:date="2023-07-06T00:29:00Z">
        <w:r w:rsidR="0065052D">
          <w:t>,</w:t>
        </w:r>
      </w:ins>
      <w:r w:rsidRPr="00C177DE">
        <w:t xml:space="preserve"> aguardará a que el </w:t>
      </w:r>
      <w:proofErr w:type="spellStart"/>
      <w:r w:rsidRPr="00C177DE">
        <w:t>stick</w:t>
      </w:r>
      <w:proofErr w:type="spellEnd"/>
      <w:r w:rsidRPr="00C177DE">
        <w:t xml:space="preserve"> del </w:t>
      </w:r>
      <w:proofErr w:type="spellStart"/>
      <w:r w:rsidRPr="00C177DE">
        <w:t>yaw</w:t>
      </w:r>
      <w:proofErr w:type="spellEnd"/>
      <w:r w:rsidRPr="00C177DE">
        <w:t xml:space="preserve"> se centre para </w:t>
      </w:r>
      <w:r>
        <w:t xml:space="preserve">realizar el cambio </w:t>
      </w:r>
      <w:r w:rsidRPr="00C177DE">
        <w:t xml:space="preserve">al modo </w:t>
      </w:r>
      <w:r w:rsidR="00FF6CEF">
        <w:t>“</w:t>
      </w:r>
      <w:proofErr w:type="spellStart"/>
      <w:r w:rsidR="00FF6CEF">
        <w:t>Stable</w:t>
      </w:r>
      <w:proofErr w:type="spellEnd"/>
      <w:r w:rsidR="00FF6CEF">
        <w:t>”</w:t>
      </w:r>
      <w:ins w:id="3593" w:author="Prieto Bailo, León Enrique" w:date="2023-07-06T00:31:00Z">
        <w:r w:rsidR="0065052D">
          <w:t xml:space="preserve">, como se muestra en </w:t>
        </w:r>
        <w:r w:rsidR="0065052D" w:rsidRPr="0065052D">
          <w:t xml:space="preserve">la </w:t>
        </w:r>
        <w:r w:rsidR="0065052D" w:rsidRPr="0065052D">
          <w:fldChar w:fldCharType="begin"/>
        </w:r>
        <w:r w:rsidR="0065052D" w:rsidRPr="0065052D">
          <w:instrText xml:space="preserve"> REF _Ref139495931 \h </w:instrText>
        </w:r>
      </w:ins>
      <w:r w:rsidR="0065052D" w:rsidRPr="0065052D">
        <w:rPr>
          <w:rPrChange w:id="3594" w:author="Prieto Bailo, León Enrique" w:date="2023-07-06T00:31:00Z">
            <w:rPr>
              <w:b/>
              <w:bCs/>
            </w:rPr>
          </w:rPrChange>
        </w:rPr>
        <w:instrText xml:space="preserve"> \* MERGEFORMAT </w:instrText>
      </w:r>
      <w:r w:rsidR="0065052D" w:rsidRPr="0065052D">
        <w:fldChar w:fldCharType="separate"/>
      </w:r>
      <w:ins w:id="3595" w:author="Prieto Bailo, León Enrique" w:date="2023-07-09T17:01:00Z">
        <w:r w:rsidR="00B055D0" w:rsidRPr="00B055D0">
          <w:rPr>
            <w:rPrChange w:id="3596" w:author="Prieto Bailo, León Enrique" w:date="2023-07-09T17:01:00Z">
              <w:rPr>
                <w:b/>
                <w:bCs/>
              </w:rPr>
            </w:rPrChange>
          </w:rPr>
          <w:t xml:space="preserve">Fig. </w:t>
        </w:r>
        <w:r w:rsidR="00B055D0" w:rsidRPr="00B055D0">
          <w:rPr>
            <w:noProof/>
            <w:rPrChange w:id="3597" w:author="Prieto Bailo, León Enrique" w:date="2023-07-09T17:01:00Z">
              <w:rPr>
                <w:b/>
                <w:bCs/>
                <w:noProof/>
              </w:rPr>
            </w:rPrChange>
          </w:rPr>
          <w:t>4</w:t>
        </w:r>
        <w:r w:rsidR="00B055D0" w:rsidRPr="00B055D0">
          <w:rPr>
            <w:noProof/>
            <w:rPrChange w:id="3598" w:author="Prieto Bailo, León Enrique" w:date="2023-07-09T17:01:00Z">
              <w:rPr>
                <w:b/>
                <w:bCs/>
              </w:rPr>
            </w:rPrChange>
          </w:rPr>
          <w:t>.</w:t>
        </w:r>
        <w:r w:rsidR="00B055D0" w:rsidRPr="00B055D0">
          <w:rPr>
            <w:noProof/>
            <w:rPrChange w:id="3599" w:author="Prieto Bailo, León Enrique" w:date="2023-07-09T17:01:00Z">
              <w:rPr>
                <w:b/>
                <w:bCs/>
                <w:noProof/>
              </w:rPr>
            </w:rPrChange>
          </w:rPr>
          <w:t>4</w:t>
        </w:r>
      </w:ins>
      <w:ins w:id="3600" w:author="Prieto Bailo, León Enrique" w:date="2023-07-06T00:31:00Z">
        <w:r w:rsidR="0065052D" w:rsidRPr="0065052D">
          <w:fldChar w:fldCharType="end"/>
        </w:r>
      </w:ins>
      <w:r w:rsidRPr="0065052D">
        <w:t>.</w:t>
      </w:r>
    </w:p>
    <w:p w14:paraId="05743A20" w14:textId="7E8FD435" w:rsidR="00C177DE" w:rsidRDefault="00C177DE" w:rsidP="00C6770B"/>
    <w:p w14:paraId="6ECCF887" w14:textId="77777777" w:rsidR="006E22E0" w:rsidRDefault="006E22E0" w:rsidP="00C6770B"/>
    <w:p w14:paraId="5D31A163" w14:textId="3192B86F" w:rsidR="00A01106" w:rsidRDefault="00C177DE" w:rsidP="00A01106">
      <w:pPr>
        <w:keepNext/>
        <w:jc w:val="center"/>
      </w:pPr>
      <w:r>
        <w:rPr>
          <w:noProof/>
        </w:rPr>
        <w:lastRenderedPageBreak/>
        <mc:AlternateContent>
          <mc:Choice Requires="wps">
            <w:drawing>
              <wp:anchor distT="0" distB="0" distL="114300" distR="114300" simplePos="0" relativeHeight="251660288" behindDoc="0" locked="0" layoutInCell="1" allowOverlap="1" wp14:anchorId="0AD1CF05" wp14:editId="226672B1">
                <wp:simplePos x="0" y="0"/>
                <wp:positionH relativeFrom="column">
                  <wp:posOffset>2072640</wp:posOffset>
                </wp:positionH>
                <wp:positionV relativeFrom="paragraph">
                  <wp:posOffset>1050290</wp:posOffset>
                </wp:positionV>
                <wp:extent cx="107950" cy="107950"/>
                <wp:effectExtent l="9525" t="8890" r="6350" b="6985"/>
                <wp:wrapNone/>
                <wp:docPr id="22" name="Oval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172F65" id="Oval 6" o:spid="_x0000_s1026" style="position:absolute;margin-left:163.2pt;margin-top:82.7pt;width:8.5pt;height: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" fillcolor="red" strokecolor="red">
                <o:lock v:ext="edit" aspectratio="t"/>
              </v:oval>
            </w:pict>
          </mc:Fallback>
        </mc:AlternateContent>
      </w:r>
      <w:r w:rsidR="00093233">
        <w:rPr>
          <w:noProof/>
        </w:rPr>
        <w:drawing>
          <wp:inline distT="0" distB="0" distL="0" distR="0" wp14:anchorId="0ACC779C" wp14:editId="61155763">
            <wp:extent cx="1932317" cy="20858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0465" cy="2116185"/>
                    </a:xfrm>
                    <a:prstGeom prst="rect">
                      <a:avLst/>
                    </a:prstGeom>
                    <a:noFill/>
                    <a:ln>
                      <a:noFill/>
                    </a:ln>
                  </pic:spPr>
                </pic:pic>
              </a:graphicData>
            </a:graphic>
          </wp:inline>
        </w:drawing>
      </w:r>
    </w:p>
    <w:p w14:paraId="64BA597B" w14:textId="77777777" w:rsidR="00A01106" w:rsidRDefault="00A01106" w:rsidP="00A01106">
      <w:pPr>
        <w:keepNext/>
        <w:jc w:val="center"/>
      </w:pPr>
    </w:p>
    <w:p w14:paraId="2E0D0215" w14:textId="37A8B62D" w:rsidR="002A1342" w:rsidRDefault="00A01106" w:rsidP="00A01106">
      <w:pPr>
        <w:pStyle w:val="Caption"/>
        <w:jc w:val="center"/>
      </w:pPr>
      <w:bookmarkStart w:id="3601" w:name="_Ref139495931"/>
      <w:r w:rsidRPr="00A01106">
        <w:rPr>
          <w:b/>
          <w:bCs/>
        </w:rPr>
        <w:t xml:space="preserve">Fig. </w:t>
      </w:r>
      <w:ins w:id="3602"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603"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604" w:author="Prieto Bailo, León Enrique" w:date="2023-07-09T17:01:00Z">
        <w:r w:rsidR="00B055D0">
          <w:rPr>
            <w:b/>
            <w:bCs/>
            <w:noProof/>
          </w:rPr>
          <w:t>4</w:t>
        </w:r>
      </w:ins>
      <w:ins w:id="3605" w:author="Prieto Bailo, León Enrique" w:date="2023-07-07T18:33:00Z">
        <w:r w:rsidR="00C03F4A">
          <w:rPr>
            <w:b/>
            <w:bCs/>
          </w:rPr>
          <w:fldChar w:fldCharType="end"/>
        </w:r>
      </w:ins>
      <w:bookmarkEnd w:id="3601"/>
      <w:ins w:id="3606" w:author="León Prieto" w:date="2023-07-05T01:21:00Z">
        <w:del w:id="3607" w:author="Prieto Bailo, León Enrique" w:date="2023-07-05T22:01:00Z">
          <w:r w:rsidR="002D6336" w:rsidDel="00FA48AA">
            <w:rPr>
              <w:b/>
              <w:bCs/>
            </w:rPr>
            <w:fldChar w:fldCharType="begin"/>
          </w:r>
          <w:r w:rsidR="002D6336" w:rsidDel="00FA48AA">
            <w:rPr>
              <w:b/>
              <w:bCs/>
            </w:rPr>
            <w:delInstrText xml:space="preserve"> STYLEREF 1 \s </w:delInstrText>
          </w:r>
        </w:del>
      </w:ins>
      <w:del w:id="3608" w:author="Prieto Bailo, León Enrique" w:date="2023-07-05T22:01:00Z">
        <w:r w:rsidR="002D6336" w:rsidDel="00FA48AA">
          <w:rPr>
            <w:b/>
            <w:bCs/>
          </w:rPr>
          <w:fldChar w:fldCharType="separate"/>
        </w:r>
        <w:r w:rsidR="002D6336" w:rsidDel="00FA48AA">
          <w:rPr>
            <w:b/>
            <w:bCs/>
            <w:noProof/>
          </w:rPr>
          <w:delText>4</w:delText>
        </w:r>
      </w:del>
      <w:ins w:id="3609" w:author="León Prieto" w:date="2023-07-05T01:21:00Z">
        <w:del w:id="3610"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611" w:author="Prieto Bailo, León Enrique" w:date="2023-07-05T22:01:00Z">
        <w:r w:rsidR="002D6336" w:rsidDel="00FA48AA">
          <w:rPr>
            <w:b/>
            <w:bCs/>
          </w:rPr>
          <w:fldChar w:fldCharType="separate"/>
        </w:r>
      </w:del>
      <w:ins w:id="3612" w:author="León Prieto" w:date="2023-07-05T01:21:00Z">
        <w:del w:id="3613" w:author="Prieto Bailo, León Enrique" w:date="2023-07-05T22:01:00Z">
          <w:r w:rsidR="002D6336" w:rsidDel="00FA48AA">
            <w:rPr>
              <w:b/>
              <w:bCs/>
              <w:noProof/>
            </w:rPr>
            <w:delText>4</w:delText>
          </w:r>
          <w:r w:rsidR="002D6336" w:rsidDel="00FA48AA">
            <w:rPr>
              <w:b/>
              <w:bCs/>
            </w:rPr>
            <w:fldChar w:fldCharType="end"/>
          </w:r>
        </w:del>
      </w:ins>
      <w:ins w:id="3614" w:author="Omega" w:date="2023-07-05T00:09:00Z">
        <w:del w:id="3615" w:author="León Prieto" w:date="2023-07-05T01:21:00Z">
          <w:r w:rsidR="00A2508E" w:rsidDel="002D6336">
            <w:rPr>
              <w:b/>
              <w:bCs/>
            </w:rPr>
            <w:fldChar w:fldCharType="begin"/>
          </w:r>
          <w:r w:rsidR="00A2508E" w:rsidDel="002D6336">
            <w:rPr>
              <w:b/>
              <w:bCs/>
            </w:rPr>
            <w:delInstrText xml:space="preserve"> STYLEREF 1 \s </w:delInstrText>
          </w:r>
        </w:del>
      </w:ins>
      <w:del w:id="3616" w:author="León Prieto" w:date="2023-07-05T01:21:00Z">
        <w:r w:rsidR="00A2508E" w:rsidDel="002D6336">
          <w:rPr>
            <w:b/>
            <w:bCs/>
          </w:rPr>
          <w:fldChar w:fldCharType="separate"/>
        </w:r>
        <w:r w:rsidR="00A2508E" w:rsidDel="002D6336">
          <w:rPr>
            <w:b/>
            <w:bCs/>
            <w:noProof/>
          </w:rPr>
          <w:delText>4</w:delText>
        </w:r>
      </w:del>
      <w:ins w:id="3617" w:author="Omega" w:date="2023-07-05T00:09:00Z">
        <w:del w:id="3618"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619" w:author="León Prieto" w:date="2023-07-05T01:21:00Z">
        <w:r w:rsidR="00A2508E" w:rsidDel="002D6336">
          <w:rPr>
            <w:b/>
            <w:bCs/>
          </w:rPr>
          <w:fldChar w:fldCharType="separate"/>
        </w:r>
      </w:del>
      <w:ins w:id="3620" w:author="Omega" w:date="2023-07-05T00:09:00Z">
        <w:del w:id="3621" w:author="León Prieto" w:date="2023-07-05T01:21:00Z">
          <w:r w:rsidR="00A2508E" w:rsidDel="002D6336">
            <w:rPr>
              <w:b/>
              <w:bCs/>
              <w:noProof/>
            </w:rPr>
            <w:delText>4</w:delText>
          </w:r>
          <w:r w:rsidR="00A2508E" w:rsidDel="002D6336">
            <w:rPr>
              <w:b/>
              <w:bCs/>
            </w:rPr>
            <w:fldChar w:fldCharType="end"/>
          </w:r>
        </w:del>
      </w:ins>
      <w:ins w:id="3622" w:author="Prieto Bailo, León Enrique" w:date="2023-07-04T22:10:00Z">
        <w:del w:id="3623" w:author="Omega" w:date="2023-07-05T00:09:00Z">
          <w:r w:rsidR="001C4FE6" w:rsidDel="00A2508E">
            <w:rPr>
              <w:b/>
              <w:bCs/>
            </w:rPr>
            <w:fldChar w:fldCharType="begin"/>
          </w:r>
          <w:r w:rsidR="001C4FE6" w:rsidDel="00A2508E">
            <w:rPr>
              <w:b/>
              <w:bCs/>
            </w:rPr>
            <w:delInstrText xml:space="preserve"> STYLEREF 1 \s </w:delInstrText>
          </w:r>
        </w:del>
      </w:ins>
      <w:del w:id="3624" w:author="Omega" w:date="2023-07-05T00:09:00Z">
        <w:r w:rsidR="001C4FE6" w:rsidDel="00A2508E">
          <w:rPr>
            <w:b/>
            <w:bCs/>
          </w:rPr>
          <w:fldChar w:fldCharType="separate"/>
        </w:r>
        <w:r w:rsidR="001C4FE6" w:rsidDel="00A2508E">
          <w:rPr>
            <w:b/>
            <w:bCs/>
            <w:noProof/>
          </w:rPr>
          <w:delText>4</w:delText>
        </w:r>
      </w:del>
      <w:ins w:id="3625" w:author="Prieto Bailo, León Enrique" w:date="2023-07-04T22:10:00Z">
        <w:del w:id="3626"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627" w:author="Omega" w:date="2023-07-05T00:09:00Z">
        <w:r w:rsidR="001C4FE6" w:rsidDel="00A2508E">
          <w:rPr>
            <w:b/>
            <w:bCs/>
          </w:rPr>
          <w:fldChar w:fldCharType="separate"/>
        </w:r>
      </w:del>
      <w:ins w:id="3628" w:author="Prieto Bailo, León Enrique" w:date="2023-07-04T22:10:00Z">
        <w:del w:id="3629" w:author="Omega" w:date="2023-07-05T00:09:00Z">
          <w:r w:rsidR="001C4FE6" w:rsidDel="00A2508E">
            <w:rPr>
              <w:b/>
              <w:bCs/>
              <w:noProof/>
            </w:rPr>
            <w:delText>4</w:delText>
          </w:r>
          <w:r w:rsidR="001C4FE6" w:rsidDel="00A2508E">
            <w:rPr>
              <w:b/>
              <w:bCs/>
            </w:rPr>
            <w:fldChar w:fldCharType="end"/>
          </w:r>
        </w:del>
      </w:ins>
      <w:del w:id="3630" w:author="Prieto Bailo, León Enrique" w:date="2023-07-04T20:59:00Z">
        <w:r w:rsidR="00AB4A2C" w:rsidDel="00E86E6E">
          <w:rPr>
            <w:b/>
            <w:bCs/>
          </w:rPr>
          <w:fldChar w:fldCharType="begin"/>
        </w:r>
        <w:r w:rsidR="00AB4A2C" w:rsidDel="00E86E6E">
          <w:rPr>
            <w:b/>
            <w:bCs/>
          </w:rPr>
          <w:delInstrText xml:space="preserve"> STYLEREF 1 \s </w:delInstrText>
        </w:r>
        <w:r w:rsidR="00AB4A2C" w:rsidDel="00E86E6E">
          <w:rPr>
            <w:b/>
            <w:bCs/>
          </w:rPr>
          <w:fldChar w:fldCharType="separate"/>
        </w:r>
        <w:r w:rsidR="00AB4A2C" w:rsidDel="00E86E6E">
          <w:rPr>
            <w:b/>
            <w:bCs/>
            <w:noProof/>
          </w:rPr>
          <w:delText>4</w:delText>
        </w:r>
        <w:r w:rsidR="00AB4A2C" w:rsidDel="00E86E6E">
          <w:rPr>
            <w:b/>
            <w:bCs/>
          </w:rPr>
          <w:fldChar w:fldCharType="end"/>
        </w:r>
        <w:r w:rsidR="00AB4A2C" w:rsidDel="00E86E6E">
          <w:rPr>
            <w:b/>
            <w:bCs/>
          </w:rPr>
          <w:delText>.</w:delText>
        </w:r>
        <w:r w:rsidR="00AB4A2C" w:rsidDel="00E86E6E">
          <w:rPr>
            <w:b/>
            <w:bCs/>
          </w:rPr>
          <w:fldChar w:fldCharType="begin"/>
        </w:r>
        <w:r w:rsidR="00AB4A2C" w:rsidDel="00E86E6E">
          <w:rPr>
            <w:b/>
            <w:bCs/>
          </w:rPr>
          <w:delInstrText xml:space="preserve"> SEQ Fig. \* ARABIC \s 1 </w:delInstrText>
        </w:r>
        <w:r w:rsidR="00AB4A2C" w:rsidDel="00E86E6E">
          <w:rPr>
            <w:b/>
            <w:bCs/>
          </w:rPr>
          <w:fldChar w:fldCharType="separate"/>
        </w:r>
        <w:r w:rsidR="00AB4A2C" w:rsidDel="00E86E6E">
          <w:rPr>
            <w:b/>
            <w:bCs/>
            <w:noProof/>
          </w:rPr>
          <w:delText>3</w:delText>
        </w:r>
        <w:r w:rsidR="00AB4A2C" w:rsidDel="00E86E6E">
          <w:rPr>
            <w:b/>
            <w:bCs/>
          </w:rPr>
          <w:fldChar w:fldCharType="end"/>
        </w:r>
      </w:del>
      <w:r w:rsidRPr="00A01106">
        <w:rPr>
          <w:b/>
          <w:bCs/>
        </w:rPr>
        <w:t>.</w:t>
      </w:r>
      <w:r>
        <w:t xml:space="preserve"> Transición de "</w:t>
      </w:r>
      <w:proofErr w:type="spellStart"/>
      <w:r>
        <w:t>Mounting</w:t>
      </w:r>
      <w:proofErr w:type="spellEnd"/>
      <w:r>
        <w:t>" a "</w:t>
      </w:r>
      <w:proofErr w:type="spellStart"/>
      <w:r>
        <w:t>Stable</w:t>
      </w:r>
      <w:proofErr w:type="spellEnd"/>
      <w:r>
        <w:t>".</w:t>
      </w:r>
    </w:p>
    <w:p w14:paraId="726B4C0C" w14:textId="2F25980A" w:rsidR="00C177DE" w:rsidRDefault="00C177DE" w:rsidP="00C177DE"/>
    <w:p w14:paraId="50467E4A" w14:textId="77777777" w:rsidR="00A01106" w:rsidRDefault="00A01106" w:rsidP="00C177DE"/>
    <w:p w14:paraId="2A83B2FF" w14:textId="4E0BDCE6" w:rsidR="002A1342" w:rsidRDefault="00C177DE" w:rsidP="00C177DE">
      <w:r>
        <w:t xml:space="preserve">Una vez que el dron esté en modo </w:t>
      </w:r>
      <w:r w:rsidR="00FF6CEF">
        <w:t>“</w:t>
      </w:r>
      <w:proofErr w:type="spellStart"/>
      <w:r w:rsidR="00FF6CEF">
        <w:t>Stable</w:t>
      </w:r>
      <w:proofErr w:type="spellEnd"/>
      <w:r w:rsidR="00FF6CEF">
        <w:t>”</w:t>
      </w:r>
      <w:r>
        <w:t>, responderá a las órdenes de la radio y, al proporcionarle el throttle necesario, se elevará para despegar.</w:t>
      </w:r>
    </w:p>
    <w:p w14:paraId="53AC4121" w14:textId="77777777" w:rsidR="00C177DE" w:rsidRDefault="00C177DE" w:rsidP="00C177DE"/>
    <w:p w14:paraId="21F91377" w14:textId="685C11C6" w:rsidR="005B7E2B" w:rsidRDefault="00FF6CEF" w:rsidP="00C6770B">
      <w:r>
        <w:t>Cuando se halle en este modo</w:t>
      </w:r>
      <w:r w:rsidR="00C177DE" w:rsidRPr="00C177DE">
        <w:t>, se p</w:t>
      </w:r>
      <w:r>
        <w:t>odrá</w:t>
      </w:r>
      <w:r w:rsidR="00C177DE" w:rsidRPr="00C177DE">
        <w:t xml:space="preserve"> realizar la transición al modo "</w:t>
      </w:r>
      <w:proofErr w:type="spellStart"/>
      <w:r>
        <w:t>A</w:t>
      </w:r>
      <w:r w:rsidR="00C177DE" w:rsidRPr="00C177DE">
        <w:t>ltitude</w:t>
      </w:r>
      <w:proofErr w:type="spellEnd"/>
      <w:r w:rsidR="00C177DE" w:rsidRPr="00C177DE">
        <w:t xml:space="preserve"> </w:t>
      </w:r>
      <w:proofErr w:type="spellStart"/>
      <w:r>
        <w:t>H</w:t>
      </w:r>
      <w:r w:rsidR="00C177DE" w:rsidRPr="00C177DE">
        <w:t>old</w:t>
      </w:r>
      <w:proofErr w:type="spellEnd"/>
      <w:r w:rsidR="00C177DE" w:rsidRPr="00C177DE">
        <w:t xml:space="preserve">". Para hacerlo, simplemente se debe </w:t>
      </w:r>
      <w:r w:rsidR="00C177DE">
        <w:t>accionar hacia abajo</w:t>
      </w:r>
      <w:r w:rsidR="00C177DE" w:rsidRPr="00C177DE">
        <w:t xml:space="preserve"> el interruptor superior derecho de la radio</w:t>
      </w:r>
      <w:ins w:id="3631" w:author="Prieto Bailo, León Enrique" w:date="2023-07-06T00:32:00Z">
        <w:r w:rsidR="00350023">
          <w:t xml:space="preserve">, como se indica </w:t>
        </w:r>
        <w:r w:rsidR="00350023" w:rsidRPr="00350023">
          <w:t xml:space="preserve">en la </w:t>
        </w:r>
        <w:r w:rsidR="00350023" w:rsidRPr="00350023">
          <w:fldChar w:fldCharType="begin"/>
        </w:r>
        <w:r w:rsidR="00350023" w:rsidRPr="00350023">
          <w:instrText xml:space="preserve"> REF _Ref139495960 \h </w:instrText>
        </w:r>
      </w:ins>
      <w:r w:rsidR="00350023" w:rsidRPr="00350023">
        <w:rPr>
          <w:rPrChange w:id="3632" w:author="Prieto Bailo, León Enrique" w:date="2023-07-06T00:32:00Z">
            <w:rPr>
              <w:b/>
              <w:bCs/>
            </w:rPr>
          </w:rPrChange>
        </w:rPr>
        <w:instrText xml:space="preserve"> \* MERGEFORMAT </w:instrText>
      </w:r>
      <w:r w:rsidR="00350023" w:rsidRPr="00350023">
        <w:fldChar w:fldCharType="separate"/>
      </w:r>
      <w:ins w:id="3633" w:author="Prieto Bailo, León Enrique" w:date="2023-07-09T17:01:00Z">
        <w:r w:rsidR="00B055D0" w:rsidRPr="00B055D0">
          <w:rPr>
            <w:rPrChange w:id="3634" w:author="Prieto Bailo, León Enrique" w:date="2023-07-09T17:01:00Z">
              <w:rPr>
                <w:b/>
                <w:bCs/>
              </w:rPr>
            </w:rPrChange>
          </w:rPr>
          <w:t xml:space="preserve">Fig. </w:t>
        </w:r>
        <w:r w:rsidR="00B055D0" w:rsidRPr="00B055D0">
          <w:rPr>
            <w:noProof/>
            <w:rPrChange w:id="3635" w:author="Prieto Bailo, León Enrique" w:date="2023-07-09T17:01:00Z">
              <w:rPr>
                <w:b/>
                <w:bCs/>
                <w:noProof/>
              </w:rPr>
            </w:rPrChange>
          </w:rPr>
          <w:t>4</w:t>
        </w:r>
        <w:r w:rsidR="00B055D0" w:rsidRPr="00B055D0">
          <w:rPr>
            <w:noProof/>
            <w:rPrChange w:id="3636" w:author="Prieto Bailo, León Enrique" w:date="2023-07-09T17:01:00Z">
              <w:rPr>
                <w:b/>
                <w:bCs/>
              </w:rPr>
            </w:rPrChange>
          </w:rPr>
          <w:t>.</w:t>
        </w:r>
        <w:r w:rsidR="00B055D0" w:rsidRPr="00B055D0">
          <w:rPr>
            <w:noProof/>
            <w:rPrChange w:id="3637" w:author="Prieto Bailo, León Enrique" w:date="2023-07-09T17:01:00Z">
              <w:rPr>
                <w:b/>
                <w:bCs/>
                <w:noProof/>
              </w:rPr>
            </w:rPrChange>
          </w:rPr>
          <w:t>5</w:t>
        </w:r>
      </w:ins>
      <w:ins w:id="3638" w:author="Prieto Bailo, León Enrique" w:date="2023-07-06T00:32:00Z">
        <w:r w:rsidR="00350023" w:rsidRPr="00350023">
          <w:fldChar w:fldCharType="end"/>
        </w:r>
      </w:ins>
      <w:r w:rsidR="00C177DE" w:rsidRPr="00350023">
        <w:t>,</w:t>
      </w:r>
      <w:r w:rsidR="00C177DE" w:rsidRPr="00C177DE">
        <w:t xml:space="preserve"> lo cual hará que el dron pase de forma autónoma al modo de control de altitud basado en las lecturas de presión. Si el usuario decide volver a operar el dron en modo </w:t>
      </w:r>
      <w:r>
        <w:t>“</w:t>
      </w:r>
      <w:proofErr w:type="spellStart"/>
      <w:r>
        <w:t>Stable</w:t>
      </w:r>
      <w:proofErr w:type="spellEnd"/>
      <w:r>
        <w:t>”</w:t>
      </w:r>
      <w:r w:rsidR="00C177DE" w:rsidRPr="00C177DE">
        <w:t>, simplemente debe accionar nuevamente el interruptor para devolver el dron a su estado anterior.</w:t>
      </w:r>
    </w:p>
    <w:p w14:paraId="2EEB7BF0" w14:textId="1D38F7CB" w:rsidR="00C177DE" w:rsidRDefault="00C177DE" w:rsidP="00C6770B"/>
    <w:p w14:paraId="2D86FAAB" w14:textId="77777777" w:rsidR="006E22E0" w:rsidRDefault="006E22E0" w:rsidP="00C6770B"/>
    <w:p w14:paraId="6A30724A" w14:textId="77777777" w:rsidR="00AB4A2C" w:rsidRDefault="00C177DE" w:rsidP="00AB4A2C">
      <w:pPr>
        <w:keepNext/>
        <w:jc w:val="center"/>
      </w:pPr>
      <w:r>
        <w:rPr>
          <w:noProof/>
        </w:rPr>
        <mc:AlternateContent>
          <mc:Choice Requires="wps">
            <w:drawing>
              <wp:anchor distT="0" distB="0" distL="114300" distR="114300" simplePos="0" relativeHeight="251661312" behindDoc="0" locked="0" layoutInCell="1" allowOverlap="1" wp14:anchorId="110B0696" wp14:editId="48B2911E">
                <wp:simplePos x="0" y="0"/>
                <wp:positionH relativeFrom="column">
                  <wp:posOffset>3445510</wp:posOffset>
                </wp:positionH>
                <wp:positionV relativeFrom="paragraph">
                  <wp:posOffset>643890</wp:posOffset>
                </wp:positionV>
                <wp:extent cx="0" cy="353060"/>
                <wp:effectExtent l="67945" t="23495" r="74930" b="33020"/>
                <wp:wrapNone/>
                <wp:docPr id="2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306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8322A8" id="_x0000_t32" coordsize="21600,21600" o:spt="32" o:oned="t" path="m,l21600,21600e" filled="f">
                <v:path arrowok="t" fillok="f" o:connecttype="none"/>
                <o:lock v:ext="edit" shapetype="t"/>
              </v:shapetype>
              <v:shape id="AutoShape 7" o:spid="_x0000_s1026" type="#_x0000_t32" style="position:absolute;margin-left:271.3pt;margin-top:50.7pt;width:0;height:2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" strokecolor="red" strokeweight="2.25pt">
                <v:stroke endarrow="block"/>
              </v:shape>
            </w:pict>
          </mc:Fallback>
        </mc:AlternateContent>
      </w:r>
      <w:r w:rsidR="00093233">
        <w:rPr>
          <w:noProof/>
        </w:rPr>
        <w:drawing>
          <wp:inline distT="0" distB="0" distL="0" distR="0" wp14:anchorId="07571C04" wp14:editId="33DA8272">
            <wp:extent cx="1932317" cy="20858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0465" cy="2116185"/>
                    </a:xfrm>
                    <a:prstGeom prst="rect">
                      <a:avLst/>
                    </a:prstGeom>
                    <a:noFill/>
                    <a:ln>
                      <a:noFill/>
                    </a:ln>
                  </pic:spPr>
                </pic:pic>
              </a:graphicData>
            </a:graphic>
          </wp:inline>
        </w:drawing>
      </w:r>
    </w:p>
    <w:p w14:paraId="7BEE633C" w14:textId="77777777" w:rsidR="00AB4A2C" w:rsidRDefault="00AB4A2C" w:rsidP="00AB4A2C">
      <w:pPr>
        <w:pStyle w:val="Caption"/>
        <w:jc w:val="center"/>
      </w:pPr>
    </w:p>
    <w:p w14:paraId="3E9AEC53" w14:textId="6EE46C71" w:rsidR="005B7E2B" w:rsidRDefault="00AB4A2C" w:rsidP="00AB4A2C">
      <w:pPr>
        <w:pStyle w:val="Caption"/>
        <w:jc w:val="center"/>
      </w:pPr>
      <w:bookmarkStart w:id="3639" w:name="_Ref139495960"/>
      <w:r w:rsidRPr="00AB4A2C">
        <w:rPr>
          <w:b/>
          <w:bCs/>
        </w:rPr>
        <w:t xml:space="preserve">Fig. </w:t>
      </w:r>
      <w:ins w:id="3640"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641"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642" w:author="Prieto Bailo, León Enrique" w:date="2023-07-09T17:01:00Z">
        <w:r w:rsidR="00B055D0">
          <w:rPr>
            <w:b/>
            <w:bCs/>
            <w:noProof/>
          </w:rPr>
          <w:t>5</w:t>
        </w:r>
      </w:ins>
      <w:ins w:id="3643" w:author="Prieto Bailo, León Enrique" w:date="2023-07-07T18:33:00Z">
        <w:r w:rsidR="00C03F4A">
          <w:rPr>
            <w:b/>
            <w:bCs/>
          </w:rPr>
          <w:fldChar w:fldCharType="end"/>
        </w:r>
      </w:ins>
      <w:bookmarkEnd w:id="3639"/>
      <w:ins w:id="3644" w:author="León Prieto" w:date="2023-07-05T01:21:00Z">
        <w:del w:id="3645" w:author="Prieto Bailo, León Enrique" w:date="2023-07-05T22:01:00Z">
          <w:r w:rsidR="002D6336" w:rsidDel="00FA48AA">
            <w:rPr>
              <w:b/>
              <w:bCs/>
            </w:rPr>
            <w:fldChar w:fldCharType="begin"/>
          </w:r>
          <w:r w:rsidR="002D6336" w:rsidDel="00FA48AA">
            <w:rPr>
              <w:b/>
              <w:bCs/>
            </w:rPr>
            <w:delInstrText xml:space="preserve"> STYLEREF 1 \s </w:delInstrText>
          </w:r>
        </w:del>
      </w:ins>
      <w:del w:id="3646" w:author="Prieto Bailo, León Enrique" w:date="2023-07-05T22:01:00Z">
        <w:r w:rsidR="002D6336" w:rsidDel="00FA48AA">
          <w:rPr>
            <w:b/>
            <w:bCs/>
          </w:rPr>
          <w:fldChar w:fldCharType="separate"/>
        </w:r>
        <w:r w:rsidR="002D6336" w:rsidDel="00FA48AA">
          <w:rPr>
            <w:b/>
            <w:bCs/>
            <w:noProof/>
          </w:rPr>
          <w:delText>4</w:delText>
        </w:r>
      </w:del>
      <w:ins w:id="3647" w:author="León Prieto" w:date="2023-07-05T01:21:00Z">
        <w:del w:id="3648"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649" w:author="Prieto Bailo, León Enrique" w:date="2023-07-05T22:01:00Z">
        <w:r w:rsidR="002D6336" w:rsidDel="00FA48AA">
          <w:rPr>
            <w:b/>
            <w:bCs/>
          </w:rPr>
          <w:fldChar w:fldCharType="separate"/>
        </w:r>
      </w:del>
      <w:ins w:id="3650" w:author="León Prieto" w:date="2023-07-05T01:21:00Z">
        <w:del w:id="3651" w:author="Prieto Bailo, León Enrique" w:date="2023-07-05T22:01:00Z">
          <w:r w:rsidR="002D6336" w:rsidDel="00FA48AA">
            <w:rPr>
              <w:b/>
              <w:bCs/>
              <w:noProof/>
            </w:rPr>
            <w:delText>5</w:delText>
          </w:r>
          <w:r w:rsidR="002D6336" w:rsidDel="00FA48AA">
            <w:rPr>
              <w:b/>
              <w:bCs/>
            </w:rPr>
            <w:fldChar w:fldCharType="end"/>
          </w:r>
        </w:del>
      </w:ins>
      <w:ins w:id="3652" w:author="Omega" w:date="2023-07-05T00:09:00Z">
        <w:del w:id="3653" w:author="León Prieto" w:date="2023-07-05T01:21:00Z">
          <w:r w:rsidR="00A2508E" w:rsidDel="002D6336">
            <w:rPr>
              <w:b/>
              <w:bCs/>
            </w:rPr>
            <w:fldChar w:fldCharType="begin"/>
          </w:r>
          <w:r w:rsidR="00A2508E" w:rsidDel="002D6336">
            <w:rPr>
              <w:b/>
              <w:bCs/>
            </w:rPr>
            <w:delInstrText xml:space="preserve"> STYLEREF 1 \s </w:delInstrText>
          </w:r>
        </w:del>
      </w:ins>
      <w:del w:id="3654" w:author="León Prieto" w:date="2023-07-05T01:21:00Z">
        <w:r w:rsidR="00A2508E" w:rsidDel="002D6336">
          <w:rPr>
            <w:b/>
            <w:bCs/>
          </w:rPr>
          <w:fldChar w:fldCharType="separate"/>
        </w:r>
        <w:r w:rsidR="00A2508E" w:rsidDel="002D6336">
          <w:rPr>
            <w:b/>
            <w:bCs/>
            <w:noProof/>
          </w:rPr>
          <w:delText>4</w:delText>
        </w:r>
      </w:del>
      <w:ins w:id="3655" w:author="Omega" w:date="2023-07-05T00:09:00Z">
        <w:del w:id="3656"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657" w:author="León Prieto" w:date="2023-07-05T01:21:00Z">
        <w:r w:rsidR="00A2508E" w:rsidDel="002D6336">
          <w:rPr>
            <w:b/>
            <w:bCs/>
          </w:rPr>
          <w:fldChar w:fldCharType="separate"/>
        </w:r>
      </w:del>
      <w:ins w:id="3658" w:author="Omega" w:date="2023-07-05T00:09:00Z">
        <w:del w:id="3659" w:author="León Prieto" w:date="2023-07-05T01:21:00Z">
          <w:r w:rsidR="00A2508E" w:rsidDel="002D6336">
            <w:rPr>
              <w:b/>
              <w:bCs/>
              <w:noProof/>
            </w:rPr>
            <w:delText>5</w:delText>
          </w:r>
          <w:r w:rsidR="00A2508E" w:rsidDel="002D6336">
            <w:rPr>
              <w:b/>
              <w:bCs/>
            </w:rPr>
            <w:fldChar w:fldCharType="end"/>
          </w:r>
        </w:del>
      </w:ins>
      <w:ins w:id="3660" w:author="Prieto Bailo, León Enrique" w:date="2023-07-04T22:10:00Z">
        <w:del w:id="3661" w:author="Omega" w:date="2023-07-05T00:09:00Z">
          <w:r w:rsidR="001C4FE6" w:rsidDel="00A2508E">
            <w:rPr>
              <w:b/>
              <w:bCs/>
            </w:rPr>
            <w:fldChar w:fldCharType="begin"/>
          </w:r>
          <w:r w:rsidR="001C4FE6" w:rsidDel="00A2508E">
            <w:rPr>
              <w:b/>
              <w:bCs/>
            </w:rPr>
            <w:delInstrText xml:space="preserve"> STYLEREF 1 \s </w:delInstrText>
          </w:r>
        </w:del>
      </w:ins>
      <w:del w:id="3662" w:author="Omega" w:date="2023-07-05T00:09:00Z">
        <w:r w:rsidR="001C4FE6" w:rsidDel="00A2508E">
          <w:rPr>
            <w:b/>
            <w:bCs/>
          </w:rPr>
          <w:fldChar w:fldCharType="separate"/>
        </w:r>
        <w:r w:rsidR="001C4FE6" w:rsidDel="00A2508E">
          <w:rPr>
            <w:b/>
            <w:bCs/>
            <w:noProof/>
          </w:rPr>
          <w:delText>4</w:delText>
        </w:r>
      </w:del>
      <w:ins w:id="3663" w:author="Prieto Bailo, León Enrique" w:date="2023-07-04T22:10:00Z">
        <w:del w:id="3664"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665" w:author="Omega" w:date="2023-07-05T00:09:00Z">
        <w:r w:rsidR="001C4FE6" w:rsidDel="00A2508E">
          <w:rPr>
            <w:b/>
            <w:bCs/>
          </w:rPr>
          <w:fldChar w:fldCharType="separate"/>
        </w:r>
      </w:del>
      <w:ins w:id="3666" w:author="Prieto Bailo, León Enrique" w:date="2023-07-04T22:10:00Z">
        <w:del w:id="3667" w:author="Omega" w:date="2023-07-05T00:09:00Z">
          <w:r w:rsidR="001C4FE6" w:rsidDel="00A2508E">
            <w:rPr>
              <w:b/>
              <w:bCs/>
              <w:noProof/>
            </w:rPr>
            <w:delText>5</w:delText>
          </w:r>
          <w:r w:rsidR="001C4FE6" w:rsidDel="00A2508E">
            <w:rPr>
              <w:b/>
              <w:bCs/>
            </w:rPr>
            <w:fldChar w:fldCharType="end"/>
          </w:r>
        </w:del>
      </w:ins>
      <w:del w:id="3668" w:author="Prieto Bailo, León Enrique" w:date="2023-07-04T20:59:00Z">
        <w:r w:rsidDel="00E86E6E">
          <w:rPr>
            <w:b/>
            <w:bCs/>
          </w:rPr>
          <w:fldChar w:fldCharType="begin"/>
        </w:r>
        <w:r w:rsidDel="00E86E6E">
          <w:rPr>
            <w:b/>
            <w:bCs/>
          </w:rPr>
          <w:delInstrText xml:space="preserve"> STYLEREF 1 \s </w:delInstrText>
        </w:r>
        <w:r w:rsidDel="00E86E6E">
          <w:rPr>
            <w:b/>
            <w:bCs/>
          </w:rPr>
          <w:fldChar w:fldCharType="separate"/>
        </w:r>
        <w:r w:rsidDel="00E86E6E">
          <w:rPr>
            <w:b/>
            <w:bCs/>
            <w:noProof/>
          </w:rPr>
          <w:delText>4</w:delText>
        </w:r>
        <w:r w:rsidDel="00E86E6E">
          <w:rPr>
            <w:b/>
            <w:bCs/>
          </w:rPr>
          <w:fldChar w:fldCharType="end"/>
        </w:r>
        <w:r w:rsidDel="00E86E6E">
          <w:rPr>
            <w:b/>
            <w:bCs/>
          </w:rPr>
          <w:delText>.</w:delText>
        </w:r>
        <w:r w:rsidDel="00E86E6E">
          <w:rPr>
            <w:b/>
            <w:bCs/>
          </w:rPr>
          <w:fldChar w:fldCharType="begin"/>
        </w:r>
        <w:r w:rsidDel="00E86E6E">
          <w:rPr>
            <w:b/>
            <w:bCs/>
          </w:rPr>
          <w:delInstrText xml:space="preserve"> SEQ Fig. \* ARABIC \s 1 </w:delInstrText>
        </w:r>
        <w:r w:rsidDel="00E86E6E">
          <w:rPr>
            <w:b/>
            <w:bCs/>
          </w:rPr>
          <w:fldChar w:fldCharType="separate"/>
        </w:r>
        <w:r w:rsidDel="00E86E6E">
          <w:rPr>
            <w:b/>
            <w:bCs/>
            <w:noProof/>
          </w:rPr>
          <w:delText>4</w:delText>
        </w:r>
        <w:r w:rsidDel="00E86E6E">
          <w:rPr>
            <w:b/>
            <w:bCs/>
          </w:rPr>
          <w:fldChar w:fldCharType="end"/>
        </w:r>
      </w:del>
      <w:r w:rsidRPr="00AB4A2C">
        <w:rPr>
          <w:b/>
          <w:bCs/>
        </w:rPr>
        <w:t>.</w:t>
      </w:r>
      <w:r>
        <w:t xml:space="preserve"> Transición de "</w:t>
      </w:r>
      <w:proofErr w:type="spellStart"/>
      <w:r>
        <w:t>Stable</w:t>
      </w:r>
      <w:proofErr w:type="spellEnd"/>
      <w:r>
        <w:t>" a "</w:t>
      </w:r>
      <w:proofErr w:type="spellStart"/>
      <w:r>
        <w:t>Altitude</w:t>
      </w:r>
      <w:proofErr w:type="spellEnd"/>
      <w:r>
        <w:t xml:space="preserve"> </w:t>
      </w:r>
      <w:proofErr w:type="spellStart"/>
      <w:r>
        <w:t>Hold</w:t>
      </w:r>
      <w:proofErr w:type="spellEnd"/>
      <w:r>
        <w:t>".</w:t>
      </w:r>
    </w:p>
    <w:p w14:paraId="3ABA30A0" w14:textId="14FD1780" w:rsidR="00093233" w:rsidRDefault="00093233" w:rsidP="00093233"/>
    <w:p w14:paraId="4C7B4046" w14:textId="77777777" w:rsidR="00AB4A2C" w:rsidRDefault="00AB4A2C" w:rsidP="00093233"/>
    <w:p w14:paraId="692C5828" w14:textId="639F890A" w:rsidR="00741C5D" w:rsidRDefault="00C177DE" w:rsidP="00C6770B">
      <w:r w:rsidRPr="00C177DE">
        <w:t>El modo de vuelo "</w:t>
      </w:r>
      <w:proofErr w:type="spellStart"/>
      <w:r w:rsidRPr="00C177DE">
        <w:t>Disabled</w:t>
      </w:r>
      <w:proofErr w:type="spellEnd"/>
      <w:r w:rsidRPr="00C177DE">
        <w:t>" también se utiliza como una función de seguridad para el cuadricóptero y está siempre disponible desde cualquier modo de vuelo en el que se encuentre el dron. Simplemente moviendo el joystick del throttle-</w:t>
      </w:r>
      <w:proofErr w:type="spellStart"/>
      <w:r w:rsidRPr="00C177DE">
        <w:t>yaw</w:t>
      </w:r>
      <w:proofErr w:type="spellEnd"/>
      <w:r w:rsidRPr="00C177DE">
        <w:t xml:space="preserve"> hacia abajo a la derecha</w:t>
      </w:r>
      <w:ins w:id="3669" w:author="Prieto Bailo, León Enrique" w:date="2023-07-06T00:32:00Z">
        <w:r w:rsidR="00350023">
          <w:t xml:space="preserve">, como se indica en </w:t>
        </w:r>
        <w:r w:rsidR="00350023" w:rsidRPr="00350023">
          <w:t xml:space="preserve">la </w:t>
        </w:r>
        <w:r w:rsidR="00350023" w:rsidRPr="00350023">
          <w:fldChar w:fldCharType="begin"/>
        </w:r>
        <w:r w:rsidR="00350023" w:rsidRPr="00350023">
          <w:instrText xml:space="preserve"> REF _Ref139495993 \h </w:instrText>
        </w:r>
      </w:ins>
      <w:r w:rsidR="00350023" w:rsidRPr="00350023">
        <w:rPr>
          <w:rPrChange w:id="3670" w:author="Prieto Bailo, León Enrique" w:date="2023-07-06T00:33:00Z">
            <w:rPr>
              <w:b/>
              <w:bCs/>
            </w:rPr>
          </w:rPrChange>
        </w:rPr>
        <w:instrText xml:space="preserve"> \* MERGEFORMAT </w:instrText>
      </w:r>
      <w:r w:rsidR="00350023" w:rsidRPr="00350023">
        <w:fldChar w:fldCharType="separate"/>
      </w:r>
      <w:ins w:id="3671" w:author="Prieto Bailo, León Enrique" w:date="2023-07-09T17:01:00Z">
        <w:r w:rsidR="00B055D0" w:rsidRPr="00B055D0">
          <w:rPr>
            <w:rPrChange w:id="3672" w:author="Prieto Bailo, León Enrique" w:date="2023-07-09T17:01:00Z">
              <w:rPr>
                <w:b/>
                <w:bCs/>
              </w:rPr>
            </w:rPrChange>
          </w:rPr>
          <w:t xml:space="preserve">Fig. </w:t>
        </w:r>
        <w:r w:rsidR="00B055D0" w:rsidRPr="00B055D0">
          <w:rPr>
            <w:noProof/>
            <w:rPrChange w:id="3673" w:author="Prieto Bailo, León Enrique" w:date="2023-07-09T17:01:00Z">
              <w:rPr>
                <w:b/>
                <w:bCs/>
                <w:noProof/>
              </w:rPr>
            </w:rPrChange>
          </w:rPr>
          <w:t>4</w:t>
        </w:r>
        <w:r w:rsidR="00B055D0" w:rsidRPr="00B055D0">
          <w:rPr>
            <w:noProof/>
            <w:rPrChange w:id="3674" w:author="Prieto Bailo, León Enrique" w:date="2023-07-09T17:01:00Z">
              <w:rPr>
                <w:b/>
                <w:bCs/>
              </w:rPr>
            </w:rPrChange>
          </w:rPr>
          <w:t>.</w:t>
        </w:r>
        <w:r w:rsidR="00B055D0" w:rsidRPr="00B055D0">
          <w:rPr>
            <w:noProof/>
            <w:rPrChange w:id="3675" w:author="Prieto Bailo, León Enrique" w:date="2023-07-09T17:01:00Z">
              <w:rPr>
                <w:b/>
                <w:bCs/>
                <w:noProof/>
              </w:rPr>
            </w:rPrChange>
          </w:rPr>
          <w:t>6</w:t>
        </w:r>
      </w:ins>
      <w:ins w:id="3676" w:author="Prieto Bailo, León Enrique" w:date="2023-07-06T00:32:00Z">
        <w:r w:rsidR="00350023" w:rsidRPr="00350023">
          <w:fldChar w:fldCharType="end"/>
        </w:r>
      </w:ins>
      <w:r w:rsidRPr="00350023">
        <w:t>,</w:t>
      </w:r>
      <w:r w:rsidRPr="00C177DE">
        <w:t xml:space="preserve"> el dron detendrá sus motores y realizará la transición al modo de vuelo "</w:t>
      </w:r>
      <w:proofErr w:type="spellStart"/>
      <w:r w:rsidRPr="00C177DE">
        <w:t>Disabled</w:t>
      </w:r>
      <w:proofErr w:type="spellEnd"/>
      <w:r w:rsidRPr="00C177DE">
        <w:t xml:space="preserve">". Al hacer esta </w:t>
      </w:r>
      <w:r w:rsidRPr="00C177DE">
        <w:lastRenderedPageBreak/>
        <w:t>transición, el LED de seguridad del dron se volverá a encender, indicando que puede ser manipulado físicamente por el operador de manera segura.</w:t>
      </w:r>
    </w:p>
    <w:p w14:paraId="17BB2325" w14:textId="148F05EA" w:rsidR="00C177DE" w:rsidRDefault="00C177DE" w:rsidP="00C6770B"/>
    <w:p w14:paraId="4DE28C44" w14:textId="77777777" w:rsidR="006E22E0" w:rsidRDefault="006E22E0" w:rsidP="00C6770B"/>
    <w:p w14:paraId="1CA65EA8" w14:textId="5BD92C81" w:rsidR="00AB4A2C" w:rsidRDefault="00C177DE" w:rsidP="00AB4A2C">
      <w:pPr>
        <w:keepNext/>
        <w:jc w:val="center"/>
      </w:pPr>
      <w:r>
        <w:rPr>
          <w:noProof/>
        </w:rPr>
        <mc:AlternateContent>
          <mc:Choice Requires="wps">
            <w:drawing>
              <wp:anchor distT="0" distB="0" distL="114300" distR="114300" simplePos="0" relativeHeight="251662336" behindDoc="0" locked="0" layoutInCell="1" allowOverlap="1" wp14:anchorId="0AD1CF05" wp14:editId="10C4B3CC">
                <wp:simplePos x="0" y="0"/>
                <wp:positionH relativeFrom="column">
                  <wp:posOffset>2156460</wp:posOffset>
                </wp:positionH>
                <wp:positionV relativeFrom="paragraph">
                  <wp:posOffset>1049655</wp:posOffset>
                </wp:positionV>
                <wp:extent cx="107950" cy="107950"/>
                <wp:effectExtent l="7620" t="10795" r="8255" b="5080"/>
                <wp:wrapNone/>
                <wp:docPr id="20" name="Oval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256DF" id="Oval 8" o:spid="_x0000_s1026" style="position:absolute;margin-left:169.8pt;margin-top:82.65pt;width:8.5pt;height: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" fillcolor="red" strokecolor="red">
                <o:lock v:ext="edit" aspectratio="t"/>
              </v:oval>
            </w:pict>
          </mc:Fallback>
        </mc:AlternateContent>
      </w:r>
      <w:r w:rsidR="00093233">
        <w:rPr>
          <w:noProof/>
        </w:rPr>
        <w:drawing>
          <wp:inline distT="0" distB="0" distL="0" distR="0" wp14:anchorId="633A742B" wp14:editId="5487838A">
            <wp:extent cx="1932317" cy="20858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0465" cy="2116185"/>
                    </a:xfrm>
                    <a:prstGeom prst="rect">
                      <a:avLst/>
                    </a:prstGeom>
                    <a:noFill/>
                    <a:ln>
                      <a:noFill/>
                    </a:ln>
                  </pic:spPr>
                </pic:pic>
              </a:graphicData>
            </a:graphic>
          </wp:inline>
        </w:drawing>
      </w:r>
    </w:p>
    <w:p w14:paraId="358D47C7" w14:textId="77777777" w:rsidR="00AB4A2C" w:rsidRDefault="00AB4A2C" w:rsidP="00AB4A2C">
      <w:pPr>
        <w:keepNext/>
        <w:jc w:val="center"/>
      </w:pPr>
    </w:p>
    <w:p w14:paraId="46F63809" w14:textId="6B0918F3" w:rsidR="002A1342" w:rsidRDefault="00AB4A2C" w:rsidP="00AB4A2C">
      <w:pPr>
        <w:pStyle w:val="Caption"/>
        <w:jc w:val="center"/>
      </w:pPr>
      <w:bookmarkStart w:id="3677" w:name="_Ref139495993"/>
      <w:r w:rsidRPr="00AB4A2C">
        <w:rPr>
          <w:b/>
          <w:bCs/>
        </w:rPr>
        <w:t xml:space="preserve">Fig. </w:t>
      </w:r>
      <w:ins w:id="3678"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679"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680" w:author="Prieto Bailo, León Enrique" w:date="2023-07-09T17:01:00Z">
        <w:r w:rsidR="00B055D0">
          <w:rPr>
            <w:b/>
            <w:bCs/>
            <w:noProof/>
          </w:rPr>
          <w:t>6</w:t>
        </w:r>
      </w:ins>
      <w:ins w:id="3681" w:author="Prieto Bailo, León Enrique" w:date="2023-07-07T18:33:00Z">
        <w:r w:rsidR="00C03F4A">
          <w:rPr>
            <w:b/>
            <w:bCs/>
          </w:rPr>
          <w:fldChar w:fldCharType="end"/>
        </w:r>
      </w:ins>
      <w:bookmarkEnd w:id="3677"/>
      <w:ins w:id="3682" w:author="León Prieto" w:date="2023-07-05T01:21:00Z">
        <w:del w:id="3683" w:author="Prieto Bailo, León Enrique" w:date="2023-07-05T22:01:00Z">
          <w:r w:rsidR="002D6336" w:rsidDel="00FA48AA">
            <w:rPr>
              <w:b/>
              <w:bCs/>
            </w:rPr>
            <w:fldChar w:fldCharType="begin"/>
          </w:r>
          <w:r w:rsidR="002D6336" w:rsidDel="00FA48AA">
            <w:rPr>
              <w:b/>
              <w:bCs/>
            </w:rPr>
            <w:delInstrText xml:space="preserve"> STYLEREF 1 \s </w:delInstrText>
          </w:r>
        </w:del>
      </w:ins>
      <w:del w:id="3684" w:author="Prieto Bailo, León Enrique" w:date="2023-07-05T22:01:00Z">
        <w:r w:rsidR="002D6336" w:rsidDel="00FA48AA">
          <w:rPr>
            <w:b/>
            <w:bCs/>
          </w:rPr>
          <w:fldChar w:fldCharType="separate"/>
        </w:r>
        <w:r w:rsidR="002D6336" w:rsidDel="00FA48AA">
          <w:rPr>
            <w:b/>
            <w:bCs/>
            <w:noProof/>
          </w:rPr>
          <w:delText>4</w:delText>
        </w:r>
      </w:del>
      <w:ins w:id="3685" w:author="León Prieto" w:date="2023-07-05T01:21:00Z">
        <w:del w:id="3686"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687" w:author="Prieto Bailo, León Enrique" w:date="2023-07-05T22:01:00Z">
        <w:r w:rsidR="002D6336" w:rsidDel="00FA48AA">
          <w:rPr>
            <w:b/>
            <w:bCs/>
          </w:rPr>
          <w:fldChar w:fldCharType="separate"/>
        </w:r>
      </w:del>
      <w:ins w:id="3688" w:author="León Prieto" w:date="2023-07-05T01:21:00Z">
        <w:del w:id="3689" w:author="Prieto Bailo, León Enrique" w:date="2023-07-05T22:01:00Z">
          <w:r w:rsidR="002D6336" w:rsidDel="00FA48AA">
            <w:rPr>
              <w:b/>
              <w:bCs/>
              <w:noProof/>
            </w:rPr>
            <w:delText>6</w:delText>
          </w:r>
          <w:r w:rsidR="002D6336" w:rsidDel="00FA48AA">
            <w:rPr>
              <w:b/>
              <w:bCs/>
            </w:rPr>
            <w:fldChar w:fldCharType="end"/>
          </w:r>
        </w:del>
      </w:ins>
      <w:ins w:id="3690" w:author="Omega" w:date="2023-07-05T00:09:00Z">
        <w:del w:id="3691" w:author="León Prieto" w:date="2023-07-05T01:21:00Z">
          <w:r w:rsidR="00A2508E" w:rsidDel="002D6336">
            <w:rPr>
              <w:b/>
              <w:bCs/>
            </w:rPr>
            <w:fldChar w:fldCharType="begin"/>
          </w:r>
          <w:r w:rsidR="00A2508E" w:rsidDel="002D6336">
            <w:rPr>
              <w:b/>
              <w:bCs/>
            </w:rPr>
            <w:delInstrText xml:space="preserve"> STYLEREF 1 \s </w:delInstrText>
          </w:r>
        </w:del>
      </w:ins>
      <w:del w:id="3692" w:author="León Prieto" w:date="2023-07-05T01:21:00Z">
        <w:r w:rsidR="00A2508E" w:rsidDel="002D6336">
          <w:rPr>
            <w:b/>
            <w:bCs/>
          </w:rPr>
          <w:fldChar w:fldCharType="separate"/>
        </w:r>
        <w:r w:rsidR="00A2508E" w:rsidDel="002D6336">
          <w:rPr>
            <w:b/>
            <w:bCs/>
            <w:noProof/>
          </w:rPr>
          <w:delText>4</w:delText>
        </w:r>
      </w:del>
      <w:ins w:id="3693" w:author="Omega" w:date="2023-07-05T00:09:00Z">
        <w:del w:id="3694"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695" w:author="León Prieto" w:date="2023-07-05T01:21:00Z">
        <w:r w:rsidR="00A2508E" w:rsidDel="002D6336">
          <w:rPr>
            <w:b/>
            <w:bCs/>
          </w:rPr>
          <w:fldChar w:fldCharType="separate"/>
        </w:r>
      </w:del>
      <w:ins w:id="3696" w:author="Omega" w:date="2023-07-05T00:09:00Z">
        <w:del w:id="3697" w:author="León Prieto" w:date="2023-07-05T01:21:00Z">
          <w:r w:rsidR="00A2508E" w:rsidDel="002D6336">
            <w:rPr>
              <w:b/>
              <w:bCs/>
              <w:noProof/>
            </w:rPr>
            <w:delText>6</w:delText>
          </w:r>
          <w:r w:rsidR="00A2508E" w:rsidDel="002D6336">
            <w:rPr>
              <w:b/>
              <w:bCs/>
            </w:rPr>
            <w:fldChar w:fldCharType="end"/>
          </w:r>
        </w:del>
      </w:ins>
      <w:ins w:id="3698" w:author="Prieto Bailo, León Enrique" w:date="2023-07-04T22:10:00Z">
        <w:del w:id="3699" w:author="Omega" w:date="2023-07-05T00:09:00Z">
          <w:r w:rsidR="001C4FE6" w:rsidDel="00A2508E">
            <w:rPr>
              <w:b/>
              <w:bCs/>
            </w:rPr>
            <w:fldChar w:fldCharType="begin"/>
          </w:r>
          <w:r w:rsidR="001C4FE6" w:rsidDel="00A2508E">
            <w:rPr>
              <w:b/>
              <w:bCs/>
            </w:rPr>
            <w:delInstrText xml:space="preserve"> STYLEREF 1 \s </w:delInstrText>
          </w:r>
        </w:del>
      </w:ins>
      <w:del w:id="3700" w:author="Omega" w:date="2023-07-05T00:09:00Z">
        <w:r w:rsidR="001C4FE6" w:rsidDel="00A2508E">
          <w:rPr>
            <w:b/>
            <w:bCs/>
          </w:rPr>
          <w:fldChar w:fldCharType="separate"/>
        </w:r>
        <w:r w:rsidR="001C4FE6" w:rsidDel="00A2508E">
          <w:rPr>
            <w:b/>
            <w:bCs/>
            <w:noProof/>
          </w:rPr>
          <w:delText>4</w:delText>
        </w:r>
      </w:del>
      <w:ins w:id="3701" w:author="Prieto Bailo, León Enrique" w:date="2023-07-04T22:10:00Z">
        <w:del w:id="3702"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703" w:author="Omega" w:date="2023-07-05T00:09:00Z">
        <w:r w:rsidR="001C4FE6" w:rsidDel="00A2508E">
          <w:rPr>
            <w:b/>
            <w:bCs/>
          </w:rPr>
          <w:fldChar w:fldCharType="separate"/>
        </w:r>
      </w:del>
      <w:ins w:id="3704" w:author="Prieto Bailo, León Enrique" w:date="2023-07-04T22:10:00Z">
        <w:del w:id="3705" w:author="Omega" w:date="2023-07-05T00:09:00Z">
          <w:r w:rsidR="001C4FE6" w:rsidDel="00A2508E">
            <w:rPr>
              <w:b/>
              <w:bCs/>
              <w:noProof/>
            </w:rPr>
            <w:delText>6</w:delText>
          </w:r>
          <w:r w:rsidR="001C4FE6" w:rsidDel="00A2508E">
            <w:rPr>
              <w:b/>
              <w:bCs/>
            </w:rPr>
            <w:fldChar w:fldCharType="end"/>
          </w:r>
        </w:del>
      </w:ins>
      <w:del w:id="3706" w:author="Prieto Bailo, León Enrique" w:date="2023-07-04T20:59:00Z">
        <w:r w:rsidDel="00E86E6E">
          <w:rPr>
            <w:b/>
            <w:bCs/>
          </w:rPr>
          <w:fldChar w:fldCharType="begin"/>
        </w:r>
        <w:r w:rsidDel="00E86E6E">
          <w:rPr>
            <w:b/>
            <w:bCs/>
          </w:rPr>
          <w:delInstrText xml:space="preserve"> STYLEREF 1 \s </w:delInstrText>
        </w:r>
        <w:r w:rsidDel="00E86E6E">
          <w:rPr>
            <w:b/>
            <w:bCs/>
          </w:rPr>
          <w:fldChar w:fldCharType="separate"/>
        </w:r>
        <w:r w:rsidDel="00E86E6E">
          <w:rPr>
            <w:b/>
            <w:bCs/>
            <w:noProof/>
          </w:rPr>
          <w:delText>4</w:delText>
        </w:r>
        <w:r w:rsidDel="00E86E6E">
          <w:rPr>
            <w:b/>
            <w:bCs/>
          </w:rPr>
          <w:fldChar w:fldCharType="end"/>
        </w:r>
        <w:r w:rsidDel="00E86E6E">
          <w:rPr>
            <w:b/>
            <w:bCs/>
          </w:rPr>
          <w:delText>.</w:delText>
        </w:r>
        <w:r w:rsidDel="00E86E6E">
          <w:rPr>
            <w:b/>
            <w:bCs/>
          </w:rPr>
          <w:fldChar w:fldCharType="begin"/>
        </w:r>
        <w:r w:rsidDel="00E86E6E">
          <w:rPr>
            <w:b/>
            <w:bCs/>
          </w:rPr>
          <w:delInstrText xml:space="preserve"> SEQ Fig. \* ARABIC \s 1 </w:delInstrText>
        </w:r>
        <w:r w:rsidDel="00E86E6E">
          <w:rPr>
            <w:b/>
            <w:bCs/>
          </w:rPr>
          <w:fldChar w:fldCharType="separate"/>
        </w:r>
        <w:r w:rsidDel="00E86E6E">
          <w:rPr>
            <w:b/>
            <w:bCs/>
            <w:noProof/>
          </w:rPr>
          <w:delText>5</w:delText>
        </w:r>
        <w:r w:rsidDel="00E86E6E">
          <w:rPr>
            <w:b/>
            <w:bCs/>
          </w:rPr>
          <w:fldChar w:fldCharType="end"/>
        </w:r>
      </w:del>
      <w:r w:rsidRPr="00AB4A2C">
        <w:rPr>
          <w:b/>
          <w:bCs/>
        </w:rPr>
        <w:t>.</w:t>
      </w:r>
      <w:r>
        <w:t xml:space="preserve"> Transición a "</w:t>
      </w:r>
      <w:proofErr w:type="spellStart"/>
      <w:r>
        <w:t>Disabled</w:t>
      </w:r>
      <w:proofErr w:type="spellEnd"/>
      <w:r>
        <w:t>".</w:t>
      </w:r>
    </w:p>
    <w:p w14:paraId="14F8EC50" w14:textId="523FD710" w:rsidR="00093233" w:rsidRDefault="00093233" w:rsidP="00C6770B"/>
    <w:p w14:paraId="762A6537" w14:textId="77777777" w:rsidR="00AB4A2C" w:rsidRDefault="00AB4A2C" w:rsidP="00C6770B"/>
    <w:p w14:paraId="2080881E" w14:textId="3D3A6D14" w:rsidR="004D22FD" w:rsidRDefault="004D22FD" w:rsidP="00C6770B">
      <w:r>
        <w:t xml:space="preserve">A continuación, </w:t>
      </w:r>
      <w:ins w:id="3707" w:author="Prieto Bailo, León Enrique" w:date="2023-07-06T00:33:00Z">
        <w:r w:rsidR="00350023">
          <w:t xml:space="preserve">en el diagrama de flujo de la </w:t>
        </w:r>
        <w:r w:rsidR="00350023" w:rsidRPr="00350023">
          <w:fldChar w:fldCharType="begin"/>
        </w:r>
        <w:r w:rsidR="00350023" w:rsidRPr="00350023">
          <w:instrText xml:space="preserve"> REF _Ref139496016 \h </w:instrText>
        </w:r>
      </w:ins>
      <w:r w:rsidR="00350023" w:rsidRPr="00350023">
        <w:rPr>
          <w:rPrChange w:id="3708" w:author="Prieto Bailo, León Enrique" w:date="2023-07-06T00:33:00Z">
            <w:rPr>
              <w:b/>
              <w:bCs/>
            </w:rPr>
          </w:rPrChange>
        </w:rPr>
        <w:instrText xml:space="preserve"> \* MERGEFORMAT </w:instrText>
      </w:r>
      <w:r w:rsidR="00350023" w:rsidRPr="00350023">
        <w:fldChar w:fldCharType="separate"/>
      </w:r>
      <w:ins w:id="3709" w:author="Prieto Bailo, León Enrique" w:date="2023-07-09T17:01:00Z">
        <w:r w:rsidR="00B055D0" w:rsidRPr="00B055D0">
          <w:rPr>
            <w:rPrChange w:id="3710" w:author="Prieto Bailo, León Enrique" w:date="2023-07-09T17:01:00Z">
              <w:rPr>
                <w:b/>
                <w:bCs/>
              </w:rPr>
            </w:rPrChange>
          </w:rPr>
          <w:t xml:space="preserve">Fig. </w:t>
        </w:r>
        <w:r w:rsidR="00B055D0" w:rsidRPr="00B055D0">
          <w:rPr>
            <w:noProof/>
            <w:rPrChange w:id="3711" w:author="Prieto Bailo, León Enrique" w:date="2023-07-09T17:01:00Z">
              <w:rPr>
                <w:b/>
                <w:bCs/>
                <w:noProof/>
              </w:rPr>
            </w:rPrChange>
          </w:rPr>
          <w:t>4</w:t>
        </w:r>
        <w:r w:rsidR="00B055D0" w:rsidRPr="00B055D0">
          <w:rPr>
            <w:noProof/>
            <w:rPrChange w:id="3712" w:author="Prieto Bailo, León Enrique" w:date="2023-07-09T17:01:00Z">
              <w:rPr>
                <w:b/>
                <w:bCs/>
              </w:rPr>
            </w:rPrChange>
          </w:rPr>
          <w:t>.</w:t>
        </w:r>
        <w:r w:rsidR="00B055D0" w:rsidRPr="00B055D0">
          <w:rPr>
            <w:noProof/>
            <w:rPrChange w:id="3713" w:author="Prieto Bailo, León Enrique" w:date="2023-07-09T17:01:00Z">
              <w:rPr>
                <w:b/>
                <w:bCs/>
                <w:noProof/>
              </w:rPr>
            </w:rPrChange>
          </w:rPr>
          <w:t>7</w:t>
        </w:r>
      </w:ins>
      <w:ins w:id="3714" w:author="Prieto Bailo, León Enrique" w:date="2023-07-06T00:33:00Z">
        <w:r w:rsidR="00350023" w:rsidRPr="00350023">
          <w:fldChar w:fldCharType="end"/>
        </w:r>
        <w:r w:rsidR="00350023">
          <w:t xml:space="preserve">, se pueden observar los </w:t>
        </w:r>
      </w:ins>
      <w:ins w:id="3715" w:author="Prieto Bailo, León Enrique" w:date="2023-07-06T00:34:00Z">
        <w:r w:rsidR="00350023">
          <w:t>diferentes</w:t>
        </w:r>
      </w:ins>
      <w:ins w:id="3716" w:author="Prieto Bailo, León Enrique" w:date="2023-07-06T00:33:00Z">
        <w:r w:rsidR="00350023">
          <w:t xml:space="preserve"> modos de vuelo del dron y sus posibles transiciones. </w:t>
        </w:r>
      </w:ins>
      <w:del w:id="3717" w:author="Prieto Bailo, León Enrique" w:date="2023-07-06T00:33:00Z">
        <w:r w:rsidDel="00350023">
          <w:delText>se puede observar el diagrama de flujo correspondiente a las transiciones de modos de vuelo:</w:delText>
        </w:r>
      </w:del>
    </w:p>
    <w:p w14:paraId="18F52BB0" w14:textId="153CFBD4" w:rsidR="004D22FD" w:rsidRDefault="004D22FD" w:rsidP="00C6770B"/>
    <w:p w14:paraId="5F95AEE8" w14:textId="77777777" w:rsidR="006E22E0" w:rsidRDefault="006E22E0" w:rsidP="00C6770B"/>
    <w:p w14:paraId="2452D8AA" w14:textId="513EBF4B" w:rsidR="00AB4A2C" w:rsidRDefault="004D22FD" w:rsidP="002E6CCE">
      <w:pPr>
        <w:keepNext/>
        <w:jc w:val="center"/>
      </w:pPr>
      <w:r w:rsidRPr="004D22FD">
        <w:rPr>
          <w:noProof/>
        </w:rPr>
        <w:drawing>
          <wp:inline distT="0" distB="0" distL="0" distR="0" wp14:anchorId="5C7B818D" wp14:editId="65B0FB7A">
            <wp:extent cx="4661152" cy="1442085"/>
            <wp:effectExtent l="0" t="0" r="635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4664708" cy="1443185"/>
                    </a:xfrm>
                    <a:prstGeom prst="rect">
                      <a:avLst/>
                    </a:prstGeom>
                  </pic:spPr>
                </pic:pic>
              </a:graphicData>
            </a:graphic>
          </wp:inline>
        </w:drawing>
      </w:r>
    </w:p>
    <w:p w14:paraId="6F3D6EEB" w14:textId="77777777" w:rsidR="00AB4A2C" w:rsidRDefault="00AB4A2C" w:rsidP="00AB4A2C">
      <w:pPr>
        <w:keepNext/>
      </w:pPr>
    </w:p>
    <w:p w14:paraId="33C26A47" w14:textId="25D9AD17" w:rsidR="004D22FD" w:rsidRDefault="00AB4A2C" w:rsidP="00AB4A2C">
      <w:pPr>
        <w:pStyle w:val="Caption"/>
        <w:jc w:val="center"/>
      </w:pPr>
      <w:bookmarkStart w:id="3718" w:name="_Ref139496016"/>
      <w:r w:rsidRPr="00AB4A2C">
        <w:rPr>
          <w:b/>
          <w:bCs/>
        </w:rPr>
        <w:t xml:space="preserve">Fig. </w:t>
      </w:r>
      <w:ins w:id="3719"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720"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721" w:author="Prieto Bailo, León Enrique" w:date="2023-07-09T17:01:00Z">
        <w:r w:rsidR="00B055D0">
          <w:rPr>
            <w:b/>
            <w:bCs/>
            <w:noProof/>
          </w:rPr>
          <w:t>7</w:t>
        </w:r>
      </w:ins>
      <w:ins w:id="3722" w:author="Prieto Bailo, León Enrique" w:date="2023-07-07T18:33:00Z">
        <w:r w:rsidR="00C03F4A">
          <w:rPr>
            <w:b/>
            <w:bCs/>
          </w:rPr>
          <w:fldChar w:fldCharType="end"/>
        </w:r>
      </w:ins>
      <w:bookmarkEnd w:id="3718"/>
      <w:ins w:id="3723" w:author="León Prieto" w:date="2023-07-05T01:21:00Z">
        <w:del w:id="3724" w:author="Prieto Bailo, León Enrique" w:date="2023-07-05T22:01:00Z">
          <w:r w:rsidR="002D6336" w:rsidDel="00FA48AA">
            <w:rPr>
              <w:b/>
              <w:bCs/>
            </w:rPr>
            <w:fldChar w:fldCharType="begin"/>
          </w:r>
          <w:r w:rsidR="002D6336" w:rsidDel="00FA48AA">
            <w:rPr>
              <w:b/>
              <w:bCs/>
            </w:rPr>
            <w:delInstrText xml:space="preserve"> STYLEREF 1 \s </w:delInstrText>
          </w:r>
        </w:del>
      </w:ins>
      <w:del w:id="3725" w:author="Prieto Bailo, León Enrique" w:date="2023-07-05T22:01:00Z">
        <w:r w:rsidR="002D6336" w:rsidDel="00FA48AA">
          <w:rPr>
            <w:b/>
            <w:bCs/>
          </w:rPr>
          <w:fldChar w:fldCharType="separate"/>
        </w:r>
        <w:r w:rsidR="002D6336" w:rsidDel="00FA48AA">
          <w:rPr>
            <w:b/>
            <w:bCs/>
            <w:noProof/>
          </w:rPr>
          <w:delText>4</w:delText>
        </w:r>
      </w:del>
      <w:ins w:id="3726" w:author="León Prieto" w:date="2023-07-05T01:21:00Z">
        <w:del w:id="3727"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728" w:author="Prieto Bailo, León Enrique" w:date="2023-07-05T22:01:00Z">
        <w:r w:rsidR="002D6336" w:rsidDel="00FA48AA">
          <w:rPr>
            <w:b/>
            <w:bCs/>
          </w:rPr>
          <w:fldChar w:fldCharType="separate"/>
        </w:r>
      </w:del>
      <w:ins w:id="3729" w:author="León Prieto" w:date="2023-07-05T01:21:00Z">
        <w:del w:id="3730" w:author="Prieto Bailo, León Enrique" w:date="2023-07-05T22:01:00Z">
          <w:r w:rsidR="002D6336" w:rsidDel="00FA48AA">
            <w:rPr>
              <w:b/>
              <w:bCs/>
              <w:noProof/>
            </w:rPr>
            <w:delText>7</w:delText>
          </w:r>
          <w:r w:rsidR="002D6336" w:rsidDel="00FA48AA">
            <w:rPr>
              <w:b/>
              <w:bCs/>
            </w:rPr>
            <w:fldChar w:fldCharType="end"/>
          </w:r>
        </w:del>
      </w:ins>
      <w:ins w:id="3731" w:author="Omega" w:date="2023-07-05T00:09:00Z">
        <w:del w:id="3732" w:author="León Prieto" w:date="2023-07-05T01:21:00Z">
          <w:r w:rsidR="00A2508E" w:rsidDel="002D6336">
            <w:rPr>
              <w:b/>
              <w:bCs/>
            </w:rPr>
            <w:fldChar w:fldCharType="begin"/>
          </w:r>
          <w:r w:rsidR="00A2508E" w:rsidDel="002D6336">
            <w:rPr>
              <w:b/>
              <w:bCs/>
            </w:rPr>
            <w:delInstrText xml:space="preserve"> STYLEREF 1 \s </w:delInstrText>
          </w:r>
        </w:del>
      </w:ins>
      <w:del w:id="3733" w:author="León Prieto" w:date="2023-07-05T01:21:00Z">
        <w:r w:rsidR="00A2508E" w:rsidDel="002D6336">
          <w:rPr>
            <w:b/>
            <w:bCs/>
          </w:rPr>
          <w:fldChar w:fldCharType="separate"/>
        </w:r>
        <w:r w:rsidR="00A2508E" w:rsidDel="002D6336">
          <w:rPr>
            <w:b/>
            <w:bCs/>
            <w:noProof/>
          </w:rPr>
          <w:delText>4</w:delText>
        </w:r>
      </w:del>
      <w:ins w:id="3734" w:author="Omega" w:date="2023-07-05T00:09:00Z">
        <w:del w:id="3735"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736" w:author="León Prieto" w:date="2023-07-05T01:21:00Z">
        <w:r w:rsidR="00A2508E" w:rsidDel="002D6336">
          <w:rPr>
            <w:b/>
            <w:bCs/>
          </w:rPr>
          <w:fldChar w:fldCharType="separate"/>
        </w:r>
      </w:del>
      <w:ins w:id="3737" w:author="Omega" w:date="2023-07-05T00:09:00Z">
        <w:del w:id="3738" w:author="León Prieto" w:date="2023-07-05T01:21:00Z">
          <w:r w:rsidR="00A2508E" w:rsidDel="002D6336">
            <w:rPr>
              <w:b/>
              <w:bCs/>
              <w:noProof/>
            </w:rPr>
            <w:delText>7</w:delText>
          </w:r>
          <w:r w:rsidR="00A2508E" w:rsidDel="002D6336">
            <w:rPr>
              <w:b/>
              <w:bCs/>
            </w:rPr>
            <w:fldChar w:fldCharType="end"/>
          </w:r>
        </w:del>
      </w:ins>
      <w:ins w:id="3739" w:author="Prieto Bailo, León Enrique" w:date="2023-07-04T22:10:00Z">
        <w:del w:id="3740" w:author="Omega" w:date="2023-07-05T00:09:00Z">
          <w:r w:rsidR="001C4FE6" w:rsidDel="00A2508E">
            <w:rPr>
              <w:b/>
              <w:bCs/>
            </w:rPr>
            <w:fldChar w:fldCharType="begin"/>
          </w:r>
          <w:r w:rsidR="001C4FE6" w:rsidDel="00A2508E">
            <w:rPr>
              <w:b/>
              <w:bCs/>
            </w:rPr>
            <w:delInstrText xml:space="preserve"> STYLEREF 1 \s </w:delInstrText>
          </w:r>
        </w:del>
      </w:ins>
      <w:del w:id="3741" w:author="Omega" w:date="2023-07-05T00:09:00Z">
        <w:r w:rsidR="001C4FE6" w:rsidDel="00A2508E">
          <w:rPr>
            <w:b/>
            <w:bCs/>
          </w:rPr>
          <w:fldChar w:fldCharType="separate"/>
        </w:r>
        <w:r w:rsidR="001C4FE6" w:rsidDel="00A2508E">
          <w:rPr>
            <w:b/>
            <w:bCs/>
            <w:noProof/>
          </w:rPr>
          <w:delText>4</w:delText>
        </w:r>
      </w:del>
      <w:ins w:id="3742" w:author="Prieto Bailo, León Enrique" w:date="2023-07-04T22:10:00Z">
        <w:del w:id="3743"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744" w:author="Omega" w:date="2023-07-05T00:09:00Z">
        <w:r w:rsidR="001C4FE6" w:rsidDel="00A2508E">
          <w:rPr>
            <w:b/>
            <w:bCs/>
          </w:rPr>
          <w:fldChar w:fldCharType="separate"/>
        </w:r>
      </w:del>
      <w:ins w:id="3745" w:author="Prieto Bailo, León Enrique" w:date="2023-07-04T22:10:00Z">
        <w:del w:id="3746" w:author="Omega" w:date="2023-07-05T00:09:00Z">
          <w:r w:rsidR="001C4FE6" w:rsidDel="00A2508E">
            <w:rPr>
              <w:b/>
              <w:bCs/>
              <w:noProof/>
            </w:rPr>
            <w:delText>7</w:delText>
          </w:r>
          <w:r w:rsidR="001C4FE6" w:rsidDel="00A2508E">
            <w:rPr>
              <w:b/>
              <w:bCs/>
            </w:rPr>
            <w:fldChar w:fldCharType="end"/>
          </w:r>
        </w:del>
      </w:ins>
      <w:del w:id="3747" w:author="Prieto Bailo, León Enrique" w:date="2023-07-04T20:59:00Z">
        <w:r w:rsidRPr="00AB4A2C" w:rsidDel="00E86E6E">
          <w:rPr>
            <w:b/>
            <w:bCs/>
          </w:rPr>
          <w:fldChar w:fldCharType="begin"/>
        </w:r>
        <w:r w:rsidRPr="00AB4A2C" w:rsidDel="00E86E6E">
          <w:rPr>
            <w:b/>
            <w:bCs/>
          </w:rPr>
          <w:delInstrText xml:space="preserve"> STYLEREF 1 \s </w:delInstrText>
        </w:r>
        <w:r w:rsidRPr="00AB4A2C" w:rsidDel="00E86E6E">
          <w:rPr>
            <w:b/>
            <w:bCs/>
          </w:rPr>
          <w:fldChar w:fldCharType="separate"/>
        </w:r>
        <w:r w:rsidRPr="00AB4A2C" w:rsidDel="00E86E6E">
          <w:rPr>
            <w:b/>
            <w:bCs/>
            <w:noProof/>
          </w:rPr>
          <w:delText>4</w:delText>
        </w:r>
        <w:r w:rsidRPr="00AB4A2C" w:rsidDel="00E86E6E">
          <w:rPr>
            <w:b/>
            <w:bCs/>
          </w:rPr>
          <w:fldChar w:fldCharType="end"/>
        </w:r>
        <w:r w:rsidRPr="00AB4A2C" w:rsidDel="00E86E6E">
          <w:rPr>
            <w:b/>
            <w:bCs/>
          </w:rPr>
          <w:delText>.</w:delText>
        </w:r>
        <w:r w:rsidRPr="00AB4A2C" w:rsidDel="00E86E6E">
          <w:rPr>
            <w:b/>
            <w:bCs/>
          </w:rPr>
          <w:fldChar w:fldCharType="begin"/>
        </w:r>
        <w:r w:rsidRPr="00AB4A2C" w:rsidDel="00E86E6E">
          <w:rPr>
            <w:b/>
            <w:bCs/>
          </w:rPr>
          <w:delInstrText xml:space="preserve"> SEQ Fig. \* ARABIC \s 1 </w:delInstrText>
        </w:r>
        <w:r w:rsidRPr="00AB4A2C" w:rsidDel="00E86E6E">
          <w:rPr>
            <w:b/>
            <w:bCs/>
          </w:rPr>
          <w:fldChar w:fldCharType="separate"/>
        </w:r>
        <w:r w:rsidRPr="00AB4A2C" w:rsidDel="00E86E6E">
          <w:rPr>
            <w:b/>
            <w:bCs/>
            <w:noProof/>
          </w:rPr>
          <w:delText>6</w:delText>
        </w:r>
        <w:r w:rsidRPr="00AB4A2C" w:rsidDel="00E86E6E">
          <w:rPr>
            <w:b/>
            <w:bCs/>
          </w:rPr>
          <w:fldChar w:fldCharType="end"/>
        </w:r>
      </w:del>
      <w:r w:rsidRPr="00AB4A2C">
        <w:rPr>
          <w:b/>
          <w:bCs/>
        </w:rPr>
        <w:t>.</w:t>
      </w:r>
      <w:r>
        <w:t xml:space="preserve"> Transiciones entre modos de vuelo.</w:t>
      </w:r>
    </w:p>
    <w:p w14:paraId="3EF90364" w14:textId="6B609F47" w:rsidR="002E6CCE" w:rsidRDefault="002E6CCE" w:rsidP="002E6CCE">
      <w:pPr>
        <w:rPr>
          <w:ins w:id="3748" w:author="Prieto Bailo, León Enrique" w:date="2023-07-04T22:10:00Z"/>
        </w:rPr>
      </w:pPr>
    </w:p>
    <w:p w14:paraId="74CB64AB" w14:textId="77777777" w:rsidR="008C3DDB" w:rsidRDefault="008C3DDB" w:rsidP="002E6CCE"/>
    <w:p w14:paraId="6842FDB6" w14:textId="0581BEEB" w:rsidR="002E6CCE" w:rsidRDefault="00D54205" w:rsidP="00D54205">
      <w:pPr>
        <w:pStyle w:val="Heading3"/>
        <w:rPr>
          <w:ins w:id="3749" w:author="Prieto Bailo, León Enrique" w:date="2023-07-04T21:03:00Z"/>
        </w:rPr>
      </w:pPr>
      <w:bookmarkStart w:id="3750" w:name="_Toc139811982"/>
      <w:ins w:id="3751" w:author="Prieto Bailo, León Enrique" w:date="2023-07-04T21:02:00Z">
        <w:r>
          <w:t>Vuelo del cuadricóptero</w:t>
        </w:r>
      </w:ins>
      <w:bookmarkEnd w:id="3750"/>
    </w:p>
    <w:p w14:paraId="5D85E0F6" w14:textId="3D3A414D" w:rsidR="00D54205" w:rsidRDefault="00D54205" w:rsidP="00D54205">
      <w:pPr>
        <w:rPr>
          <w:ins w:id="3752" w:author="Prieto Bailo, León Enrique" w:date="2023-07-04T21:03:00Z"/>
        </w:rPr>
      </w:pPr>
    </w:p>
    <w:p w14:paraId="3F244211" w14:textId="382D90A1" w:rsidR="0024425F" w:rsidRDefault="00D54205" w:rsidP="00D54205">
      <w:pPr>
        <w:rPr>
          <w:ins w:id="3753" w:author="Prieto Bailo, León Enrique" w:date="2023-07-04T21:08:00Z"/>
        </w:rPr>
      </w:pPr>
      <w:ins w:id="3754" w:author="Prieto Bailo, León Enrique" w:date="2023-07-04T21:05:00Z">
        <w:r>
          <w:t>Siguiendo las configuraciones descritas anteriormente y</w:t>
        </w:r>
      </w:ins>
      <w:ins w:id="3755" w:author="Prieto Bailo, León Enrique" w:date="2023-07-04T21:06:00Z">
        <w:r w:rsidR="0024425F">
          <w:t xml:space="preserve"> conociendo</w:t>
        </w:r>
      </w:ins>
      <w:ins w:id="3756" w:author="Prieto Bailo, León Enrique" w:date="2023-07-04T21:05:00Z">
        <w:r>
          <w:t xml:space="preserve"> los controles del </w:t>
        </w:r>
      </w:ins>
      <w:ins w:id="3757" w:author="Prieto Bailo, León Enrique" w:date="2023-07-05T22:50:00Z">
        <w:r w:rsidR="00A73910">
          <w:t>dron</w:t>
        </w:r>
      </w:ins>
      <w:ins w:id="3758" w:author="Prieto Bailo, León Enrique" w:date="2023-07-04T21:05:00Z">
        <w:r>
          <w:t xml:space="preserve"> y</w:t>
        </w:r>
      </w:ins>
      <w:ins w:id="3759" w:author="Prieto Bailo, León Enrique" w:date="2023-07-04T21:06:00Z">
        <w:r w:rsidR="0024425F">
          <w:t xml:space="preserve"> </w:t>
        </w:r>
      </w:ins>
      <w:ins w:id="3760" w:author="Prieto Bailo, León Enrique" w:date="2023-07-07T20:16:00Z">
        <w:r w:rsidR="003E7A11">
          <w:t xml:space="preserve">las transiciones </w:t>
        </w:r>
      </w:ins>
      <w:ins w:id="3761" w:author="Prieto Bailo, León Enrique" w:date="2023-07-04T21:06:00Z">
        <w:r w:rsidR="0024425F">
          <w:t xml:space="preserve">asociados a los modos de vuelo </w:t>
        </w:r>
      </w:ins>
      <w:ins w:id="3762" w:author="Prieto Bailo, León Enrique" w:date="2023-07-04T21:05:00Z">
        <w:r>
          <w:t xml:space="preserve">se han llevado a cabo las pruebas necesarias para verificar el correcto funcionamiento del sistema. </w:t>
        </w:r>
      </w:ins>
    </w:p>
    <w:p w14:paraId="15682068" w14:textId="77777777" w:rsidR="0024425F" w:rsidRDefault="0024425F" w:rsidP="00D54205">
      <w:pPr>
        <w:rPr>
          <w:ins w:id="3763" w:author="Prieto Bailo, León Enrique" w:date="2023-07-04T21:08:00Z"/>
        </w:rPr>
      </w:pPr>
    </w:p>
    <w:p w14:paraId="4BF07CB5" w14:textId="4940DD38" w:rsidR="00351808" w:rsidRDefault="00351808" w:rsidP="00D54205">
      <w:pPr>
        <w:rPr>
          <w:ins w:id="3764" w:author="Prieto Bailo, León Enrique" w:date="2023-07-04T21:59:00Z"/>
        </w:rPr>
      </w:pPr>
      <w:ins w:id="3765" w:author="Prieto Bailo, León Enrique" w:date="2023-07-04T22:02:00Z">
        <w:r w:rsidRPr="00351808">
          <w:t>El primer modo de vuelo a implementar es el modo "</w:t>
        </w:r>
        <w:proofErr w:type="spellStart"/>
        <w:r>
          <w:t>Stable</w:t>
        </w:r>
        <w:proofErr w:type="spellEnd"/>
        <w:r w:rsidRPr="00351808">
          <w:t xml:space="preserve">". Este modo se basa en las lecturas de la </w:t>
        </w:r>
        <w:r>
          <w:t>IMU</w:t>
        </w:r>
        <w:r w:rsidRPr="00351808">
          <w:t xml:space="preserve"> para corregir la posición horizontal del </w:t>
        </w:r>
      </w:ins>
      <w:ins w:id="3766" w:author="Prieto Bailo, León Enrique" w:date="2023-07-05T22:50:00Z">
        <w:r w:rsidR="00A73910">
          <w:t>dron</w:t>
        </w:r>
      </w:ins>
      <w:ins w:id="3767" w:author="Prieto Bailo, León Enrique" w:date="2023-07-04T22:02:00Z">
        <w:r w:rsidRPr="00351808">
          <w:t xml:space="preserve">, de manera que cuando se suelta el joystick, el </w:t>
        </w:r>
      </w:ins>
      <w:ins w:id="3768" w:author="Prieto Bailo, León Enrique" w:date="2023-07-05T22:50:00Z">
        <w:r w:rsidR="00A73910">
          <w:t>dron</w:t>
        </w:r>
      </w:ins>
      <w:ins w:id="3769" w:author="Prieto Bailo, León Enrique" w:date="2023-07-04T22:02:00Z">
        <w:r w:rsidRPr="00351808">
          <w:t xml:space="preserve"> se</w:t>
        </w:r>
      </w:ins>
      <w:ins w:id="3770" w:author="Prieto Bailo, León Enrique" w:date="2023-07-04T22:03:00Z">
        <w:r>
          <w:t xml:space="preserve"> mantenga</w:t>
        </w:r>
      </w:ins>
      <w:ins w:id="3771" w:author="Prieto Bailo, León Enrique" w:date="2023-07-04T22:02:00Z">
        <w:r w:rsidRPr="00351808">
          <w:t xml:space="preserve"> completamente estable. Se realizaron numerosas pruebas y ensayos para verificar el funcionamiento de este modo de vuelo en diversas condiciones atmosféricas, especialmente con </w:t>
        </w:r>
        <w:r w:rsidRPr="00351808">
          <w:lastRenderedPageBreak/>
          <w:t xml:space="preserve">viento, y se llevaron a cabo diferentes tipos de operaciones. Se ha comprobado y confirmado el correcto funcionamiento y la viabilidad de operar el </w:t>
        </w:r>
      </w:ins>
      <w:ins w:id="3772" w:author="Prieto Bailo, León Enrique" w:date="2023-07-05T22:50:00Z">
        <w:r w:rsidR="00A73910">
          <w:t>dron</w:t>
        </w:r>
      </w:ins>
      <w:ins w:id="3773" w:author="Prieto Bailo, León Enrique" w:date="2023-07-04T22:02:00Z">
        <w:r w:rsidRPr="00351808">
          <w:t xml:space="preserve"> en este modo de vuelo.</w:t>
        </w:r>
      </w:ins>
      <w:ins w:id="3774" w:author="Prieto Bailo, León Enrique" w:date="2023-07-07T21:04:00Z">
        <w:r w:rsidR="000D1FDB">
          <w:t xml:space="preserve"> En </w:t>
        </w:r>
        <w:r w:rsidR="000D1FDB" w:rsidRPr="000D1FDB">
          <w:t xml:space="preserve">la </w:t>
        </w:r>
        <w:r w:rsidR="000D1FDB" w:rsidRPr="000D1FDB">
          <w:fldChar w:fldCharType="begin"/>
        </w:r>
        <w:r w:rsidR="000D1FDB" w:rsidRPr="000D1FDB">
          <w:instrText xml:space="preserve"> REF _Ref139656296 \h </w:instrText>
        </w:r>
      </w:ins>
      <w:r w:rsidR="000D1FDB" w:rsidRPr="000D1FDB">
        <w:rPr>
          <w:rPrChange w:id="3775" w:author="Prieto Bailo, León Enrique" w:date="2023-07-07T21:04:00Z">
            <w:rPr>
              <w:b/>
              <w:bCs/>
            </w:rPr>
          </w:rPrChange>
        </w:rPr>
        <w:instrText xml:space="preserve"> \* MERGEFORMAT </w:instrText>
      </w:r>
      <w:r w:rsidR="000D1FDB" w:rsidRPr="000D1FDB">
        <w:fldChar w:fldCharType="separate"/>
      </w:r>
      <w:ins w:id="3776" w:author="Prieto Bailo, León Enrique" w:date="2023-07-09T17:01:00Z">
        <w:r w:rsidR="00B055D0" w:rsidRPr="00B055D0">
          <w:rPr>
            <w:iCs/>
            <w:szCs w:val="18"/>
          </w:rPr>
          <w:t xml:space="preserve">Fig. </w:t>
        </w:r>
        <w:r w:rsidR="00B055D0" w:rsidRPr="00B055D0">
          <w:rPr>
            <w:noProof/>
            <w:rPrChange w:id="3777" w:author="Prieto Bailo, León Enrique" w:date="2023-07-09T17:01:00Z">
              <w:rPr>
                <w:b/>
                <w:bCs/>
                <w:noProof/>
              </w:rPr>
            </w:rPrChange>
          </w:rPr>
          <w:t>4</w:t>
        </w:r>
        <w:r w:rsidR="00B055D0" w:rsidRPr="00B055D0">
          <w:rPr>
            <w:noProof/>
            <w:rPrChange w:id="3778" w:author="Prieto Bailo, León Enrique" w:date="2023-07-09T17:01:00Z">
              <w:rPr>
                <w:b/>
                <w:bCs/>
              </w:rPr>
            </w:rPrChange>
          </w:rPr>
          <w:t>.</w:t>
        </w:r>
        <w:r w:rsidR="00B055D0" w:rsidRPr="00B055D0">
          <w:rPr>
            <w:noProof/>
            <w:rPrChange w:id="3779" w:author="Prieto Bailo, León Enrique" w:date="2023-07-09T17:01:00Z">
              <w:rPr>
                <w:b/>
                <w:bCs/>
                <w:noProof/>
              </w:rPr>
            </w:rPrChange>
          </w:rPr>
          <w:t>8</w:t>
        </w:r>
      </w:ins>
      <w:ins w:id="3780" w:author="Prieto Bailo, León Enrique" w:date="2023-07-07T21:04:00Z">
        <w:r w:rsidR="000D1FDB" w:rsidRPr="000D1FDB">
          <w:fldChar w:fldCharType="end"/>
        </w:r>
        <w:r w:rsidR="000D1FDB" w:rsidRPr="000D1FDB">
          <w:t>,</w:t>
        </w:r>
        <w:r w:rsidR="000D1FDB">
          <w:t xml:space="preserve"> se puede observar al dron volando en “</w:t>
        </w:r>
        <w:proofErr w:type="spellStart"/>
        <w:r w:rsidR="000D1FDB">
          <w:t>Stable</w:t>
        </w:r>
        <w:proofErr w:type="spellEnd"/>
        <w:r w:rsidR="000D1FDB">
          <w:t>”.</w:t>
        </w:r>
      </w:ins>
    </w:p>
    <w:p w14:paraId="5AC12A17" w14:textId="73DC492A" w:rsidR="00351808" w:rsidRDefault="00351808" w:rsidP="00D54205">
      <w:pPr>
        <w:rPr>
          <w:ins w:id="3781" w:author="Prieto Bailo, León Enrique" w:date="2023-07-04T22:18:00Z"/>
        </w:rPr>
      </w:pPr>
    </w:p>
    <w:p w14:paraId="64EFB303" w14:textId="77777777" w:rsidR="002B445A" w:rsidRDefault="002B445A" w:rsidP="00D54205">
      <w:pPr>
        <w:rPr>
          <w:ins w:id="3782" w:author="Prieto Bailo, León Enrique" w:date="2023-07-04T21:58:00Z"/>
        </w:rPr>
      </w:pPr>
    </w:p>
    <w:p w14:paraId="4BE78CE4" w14:textId="28AD35FC" w:rsidR="00351808" w:rsidRDefault="00351808" w:rsidP="00351808">
      <w:pPr>
        <w:keepNext/>
        <w:jc w:val="center"/>
        <w:rPr>
          <w:ins w:id="3783" w:author="Prieto Bailo, León Enrique" w:date="2023-07-04T21:59:00Z"/>
        </w:rPr>
      </w:pPr>
      <w:ins w:id="3784" w:author="Prieto Bailo, León Enrique" w:date="2023-07-04T21:58:00Z">
        <w:r w:rsidRPr="001E6FA8">
          <w:rPr>
            <w:noProof/>
          </w:rPr>
          <w:drawing>
            <wp:inline distT="0" distB="0" distL="0" distR="0" wp14:anchorId="1EF22225" wp14:editId="4A14A79A">
              <wp:extent cx="4047214" cy="222777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1241" cy="2241002"/>
                      </a:xfrm>
                      <a:prstGeom prst="rect">
                        <a:avLst/>
                      </a:prstGeom>
                    </pic:spPr>
                  </pic:pic>
                </a:graphicData>
              </a:graphic>
            </wp:inline>
          </w:drawing>
        </w:r>
      </w:ins>
    </w:p>
    <w:p w14:paraId="17FCD28D" w14:textId="77777777" w:rsidR="00351808" w:rsidRDefault="00351808">
      <w:pPr>
        <w:keepNext/>
        <w:jc w:val="center"/>
        <w:rPr>
          <w:ins w:id="3785" w:author="Prieto Bailo, León Enrique" w:date="2023-07-04T21:59:00Z"/>
        </w:rPr>
        <w:pPrChange w:id="3786" w:author="Prieto Bailo, León Enrique" w:date="2023-07-04T21:59:00Z">
          <w:pPr>
            <w:jc w:val="center"/>
          </w:pPr>
        </w:pPrChange>
      </w:pPr>
    </w:p>
    <w:p w14:paraId="02112C27" w14:textId="02494FA1" w:rsidR="00351808" w:rsidRDefault="00351808">
      <w:pPr>
        <w:pStyle w:val="Caption"/>
        <w:jc w:val="center"/>
        <w:rPr>
          <w:ins w:id="3787" w:author="Prieto Bailo, León Enrique" w:date="2023-07-04T21:09:00Z"/>
        </w:rPr>
        <w:pPrChange w:id="3788" w:author="Prieto Bailo, León Enrique" w:date="2023-07-04T21:59:00Z">
          <w:pPr/>
        </w:pPrChange>
      </w:pPr>
      <w:bookmarkStart w:id="3789" w:name="_Ref139656296"/>
      <w:ins w:id="3790" w:author="Prieto Bailo, León Enrique" w:date="2023-07-04T21:59:00Z">
        <w:r w:rsidRPr="00351808">
          <w:rPr>
            <w:b/>
            <w:bCs/>
            <w:rPrChange w:id="3791" w:author="Prieto Bailo, León Enrique" w:date="2023-07-04T21:59:00Z">
              <w:rPr>
                <w:iCs/>
              </w:rPr>
            </w:rPrChange>
          </w:rPr>
          <w:t xml:space="preserve">Fig. </w:t>
        </w:r>
      </w:ins>
      <w:ins w:id="3792"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793"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794" w:author="Prieto Bailo, León Enrique" w:date="2023-07-09T17:01:00Z">
        <w:r w:rsidR="00B055D0">
          <w:rPr>
            <w:b/>
            <w:bCs/>
            <w:noProof/>
          </w:rPr>
          <w:t>8</w:t>
        </w:r>
      </w:ins>
      <w:ins w:id="3795" w:author="Prieto Bailo, León Enrique" w:date="2023-07-07T18:33:00Z">
        <w:r w:rsidR="00C03F4A">
          <w:rPr>
            <w:b/>
            <w:bCs/>
          </w:rPr>
          <w:fldChar w:fldCharType="end"/>
        </w:r>
      </w:ins>
      <w:bookmarkEnd w:id="3789"/>
      <w:ins w:id="3796" w:author="León Prieto" w:date="2023-07-05T01:21:00Z">
        <w:del w:id="3797" w:author="Prieto Bailo, León Enrique" w:date="2023-07-05T22:01:00Z">
          <w:r w:rsidR="002D6336" w:rsidDel="00FA48AA">
            <w:rPr>
              <w:b/>
              <w:bCs/>
            </w:rPr>
            <w:fldChar w:fldCharType="begin"/>
          </w:r>
          <w:r w:rsidR="002D6336" w:rsidDel="00FA48AA">
            <w:rPr>
              <w:b/>
              <w:bCs/>
            </w:rPr>
            <w:delInstrText xml:space="preserve"> STYLEREF 1 \s </w:delInstrText>
          </w:r>
        </w:del>
      </w:ins>
      <w:del w:id="3798" w:author="Prieto Bailo, León Enrique" w:date="2023-07-05T22:01:00Z">
        <w:r w:rsidR="002D6336" w:rsidDel="00FA48AA">
          <w:rPr>
            <w:b/>
            <w:bCs/>
          </w:rPr>
          <w:fldChar w:fldCharType="separate"/>
        </w:r>
        <w:r w:rsidR="002D6336" w:rsidDel="00FA48AA">
          <w:rPr>
            <w:b/>
            <w:bCs/>
            <w:noProof/>
          </w:rPr>
          <w:delText>4</w:delText>
        </w:r>
      </w:del>
      <w:ins w:id="3799" w:author="León Prieto" w:date="2023-07-05T01:21:00Z">
        <w:del w:id="3800"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801" w:author="Prieto Bailo, León Enrique" w:date="2023-07-05T22:01:00Z">
        <w:r w:rsidR="002D6336" w:rsidDel="00FA48AA">
          <w:rPr>
            <w:b/>
            <w:bCs/>
          </w:rPr>
          <w:fldChar w:fldCharType="separate"/>
        </w:r>
      </w:del>
      <w:ins w:id="3802" w:author="León Prieto" w:date="2023-07-05T01:21:00Z">
        <w:del w:id="3803" w:author="Prieto Bailo, León Enrique" w:date="2023-07-05T22:01:00Z">
          <w:r w:rsidR="002D6336" w:rsidDel="00FA48AA">
            <w:rPr>
              <w:b/>
              <w:bCs/>
              <w:noProof/>
            </w:rPr>
            <w:delText>8</w:delText>
          </w:r>
          <w:r w:rsidR="002D6336" w:rsidDel="00FA48AA">
            <w:rPr>
              <w:b/>
              <w:bCs/>
            </w:rPr>
            <w:fldChar w:fldCharType="end"/>
          </w:r>
        </w:del>
      </w:ins>
      <w:ins w:id="3804" w:author="Omega" w:date="2023-07-05T00:09:00Z">
        <w:del w:id="3805" w:author="León Prieto" w:date="2023-07-05T01:21:00Z">
          <w:r w:rsidR="00A2508E" w:rsidDel="002D6336">
            <w:rPr>
              <w:b/>
              <w:bCs/>
            </w:rPr>
            <w:fldChar w:fldCharType="begin"/>
          </w:r>
          <w:r w:rsidR="00A2508E" w:rsidDel="002D6336">
            <w:rPr>
              <w:b/>
              <w:bCs/>
            </w:rPr>
            <w:delInstrText xml:space="preserve"> STYLEREF 1 \s </w:delInstrText>
          </w:r>
        </w:del>
      </w:ins>
      <w:del w:id="3806" w:author="León Prieto" w:date="2023-07-05T01:21:00Z">
        <w:r w:rsidR="00A2508E" w:rsidDel="002D6336">
          <w:rPr>
            <w:b/>
            <w:bCs/>
          </w:rPr>
          <w:fldChar w:fldCharType="separate"/>
        </w:r>
        <w:r w:rsidR="00A2508E" w:rsidDel="002D6336">
          <w:rPr>
            <w:b/>
            <w:bCs/>
            <w:noProof/>
          </w:rPr>
          <w:delText>4</w:delText>
        </w:r>
      </w:del>
      <w:ins w:id="3807" w:author="Omega" w:date="2023-07-05T00:09:00Z">
        <w:del w:id="3808"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809" w:author="León Prieto" w:date="2023-07-05T01:21:00Z">
        <w:r w:rsidR="00A2508E" w:rsidDel="002D6336">
          <w:rPr>
            <w:b/>
            <w:bCs/>
          </w:rPr>
          <w:fldChar w:fldCharType="separate"/>
        </w:r>
      </w:del>
      <w:ins w:id="3810" w:author="Omega" w:date="2023-07-05T00:09:00Z">
        <w:del w:id="3811" w:author="León Prieto" w:date="2023-07-05T01:21:00Z">
          <w:r w:rsidR="00A2508E" w:rsidDel="002D6336">
            <w:rPr>
              <w:b/>
              <w:bCs/>
              <w:noProof/>
            </w:rPr>
            <w:delText>8</w:delText>
          </w:r>
          <w:r w:rsidR="00A2508E" w:rsidDel="002D6336">
            <w:rPr>
              <w:b/>
              <w:bCs/>
            </w:rPr>
            <w:fldChar w:fldCharType="end"/>
          </w:r>
        </w:del>
      </w:ins>
      <w:ins w:id="3812" w:author="Prieto Bailo, León Enrique" w:date="2023-07-04T22:10:00Z">
        <w:del w:id="3813" w:author="Omega" w:date="2023-07-05T00:09:00Z">
          <w:r w:rsidR="001C4FE6" w:rsidDel="00A2508E">
            <w:rPr>
              <w:b/>
              <w:bCs/>
            </w:rPr>
            <w:fldChar w:fldCharType="begin"/>
          </w:r>
          <w:r w:rsidR="001C4FE6" w:rsidDel="00A2508E">
            <w:rPr>
              <w:b/>
              <w:bCs/>
            </w:rPr>
            <w:delInstrText xml:space="preserve"> STYLEREF 1 \s </w:delInstrText>
          </w:r>
        </w:del>
      </w:ins>
      <w:del w:id="3814" w:author="Omega" w:date="2023-07-05T00:09:00Z">
        <w:r w:rsidR="001C4FE6" w:rsidDel="00A2508E">
          <w:rPr>
            <w:b/>
            <w:bCs/>
          </w:rPr>
          <w:fldChar w:fldCharType="separate"/>
        </w:r>
        <w:r w:rsidR="001C4FE6" w:rsidDel="00A2508E">
          <w:rPr>
            <w:b/>
            <w:bCs/>
            <w:noProof/>
          </w:rPr>
          <w:delText>4</w:delText>
        </w:r>
      </w:del>
      <w:ins w:id="3815" w:author="Prieto Bailo, León Enrique" w:date="2023-07-04T22:10:00Z">
        <w:del w:id="3816"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817" w:author="Omega" w:date="2023-07-05T00:09:00Z">
        <w:r w:rsidR="001C4FE6" w:rsidDel="00A2508E">
          <w:rPr>
            <w:b/>
            <w:bCs/>
          </w:rPr>
          <w:fldChar w:fldCharType="separate"/>
        </w:r>
      </w:del>
      <w:ins w:id="3818" w:author="Prieto Bailo, León Enrique" w:date="2023-07-04T22:10:00Z">
        <w:del w:id="3819" w:author="Omega" w:date="2023-07-05T00:09:00Z">
          <w:r w:rsidR="001C4FE6" w:rsidDel="00A2508E">
            <w:rPr>
              <w:b/>
              <w:bCs/>
              <w:noProof/>
            </w:rPr>
            <w:delText>8</w:delText>
          </w:r>
          <w:r w:rsidR="001C4FE6" w:rsidDel="00A2508E">
            <w:rPr>
              <w:b/>
              <w:bCs/>
            </w:rPr>
            <w:fldChar w:fldCharType="end"/>
          </w:r>
        </w:del>
      </w:ins>
      <w:ins w:id="3820" w:author="Prieto Bailo, León Enrique" w:date="2023-07-04T21:59:00Z">
        <w:r w:rsidRPr="00351808">
          <w:rPr>
            <w:b/>
            <w:bCs/>
            <w:rPrChange w:id="3821" w:author="Prieto Bailo, León Enrique" w:date="2023-07-04T21:59:00Z">
              <w:rPr>
                <w:iCs/>
              </w:rPr>
            </w:rPrChange>
          </w:rPr>
          <w:t>.</w:t>
        </w:r>
        <w:r>
          <w:t xml:space="preserve"> </w:t>
        </w:r>
      </w:ins>
      <w:ins w:id="3822" w:author="Prieto Bailo, León Enrique" w:date="2023-07-05T22:50:00Z">
        <w:r w:rsidR="00A73910">
          <w:t>Dron</w:t>
        </w:r>
      </w:ins>
      <w:ins w:id="3823" w:author="Prieto Bailo, León Enrique" w:date="2023-07-04T21:59:00Z">
        <w:r>
          <w:t xml:space="preserve"> volando en modo "</w:t>
        </w:r>
        <w:proofErr w:type="spellStart"/>
        <w:r>
          <w:t>Stable</w:t>
        </w:r>
        <w:proofErr w:type="spellEnd"/>
        <w:r>
          <w:t>.</w:t>
        </w:r>
      </w:ins>
    </w:p>
    <w:p w14:paraId="3867ADA7" w14:textId="696FED09" w:rsidR="0024425F" w:rsidRDefault="0024425F" w:rsidP="00D54205">
      <w:pPr>
        <w:rPr>
          <w:ins w:id="3824" w:author="Prieto Bailo, León Enrique" w:date="2023-07-04T21:59:00Z"/>
        </w:rPr>
      </w:pPr>
    </w:p>
    <w:p w14:paraId="05E5600B" w14:textId="77777777" w:rsidR="00351808" w:rsidRDefault="00351808" w:rsidP="00D54205">
      <w:pPr>
        <w:rPr>
          <w:ins w:id="3825" w:author="Prieto Bailo, León Enrique" w:date="2023-07-04T21:09:00Z"/>
        </w:rPr>
      </w:pPr>
    </w:p>
    <w:p w14:paraId="7E74A273" w14:textId="3B132D5B" w:rsidR="0024425F" w:rsidRDefault="0024425F" w:rsidP="00D54205">
      <w:pPr>
        <w:rPr>
          <w:ins w:id="3826" w:author="Prieto Bailo, León Enrique" w:date="2023-07-04T21:53:00Z"/>
        </w:rPr>
      </w:pPr>
      <w:ins w:id="3827" w:author="Prieto Bailo, León Enrique" w:date="2023-07-04T21:09:00Z">
        <w:r>
          <w:t>Posteriormente, con la llegada del modo de vuelo “</w:t>
        </w:r>
        <w:proofErr w:type="spellStart"/>
        <w:r>
          <w:t>Altitude</w:t>
        </w:r>
        <w:proofErr w:type="spellEnd"/>
        <w:r>
          <w:t xml:space="preserve"> </w:t>
        </w:r>
        <w:proofErr w:type="spellStart"/>
        <w:r>
          <w:t>Hold</w:t>
        </w:r>
        <w:proofErr w:type="spellEnd"/>
        <w:r>
          <w:t xml:space="preserve">” fue necesario probar como </w:t>
        </w:r>
      </w:ins>
      <w:ins w:id="3828" w:author="Prieto Bailo, León Enrique" w:date="2023-07-04T21:10:00Z">
        <w:r>
          <w:t xml:space="preserve">el </w:t>
        </w:r>
      </w:ins>
      <w:ins w:id="3829" w:author="Prieto Bailo, León Enrique" w:date="2023-07-05T22:50:00Z">
        <w:r w:rsidR="00A73910">
          <w:t>dron</w:t>
        </w:r>
      </w:ins>
      <w:ins w:id="3830" w:author="Prieto Bailo, León Enrique" w:date="2023-07-04T21:14:00Z">
        <w:r>
          <w:t xml:space="preserve"> era capaz de controlar su propia altitud. </w:t>
        </w:r>
      </w:ins>
      <w:ins w:id="3831" w:author="Prieto Bailo, León Enrique" w:date="2023-07-04T21:15:00Z">
        <w:r>
          <w:t xml:space="preserve">Como se ha descrito en esta memoria, cuando se controla el </w:t>
        </w:r>
      </w:ins>
      <w:ins w:id="3832" w:author="Prieto Bailo, León Enrique" w:date="2023-07-05T22:50:00Z">
        <w:r w:rsidR="00A73910">
          <w:t>dron</w:t>
        </w:r>
      </w:ins>
      <w:ins w:id="3833" w:author="Prieto Bailo, León Enrique" w:date="2023-07-04T21:15:00Z">
        <w:r>
          <w:t xml:space="preserve"> empleando el barómetro, se utiliza un throttle de equilibrio basado en una recta de regresión derivada de una prueba del modo </w:t>
        </w:r>
      </w:ins>
      <w:ins w:id="3834" w:author="Prieto Bailo, León Enrique" w:date="2023-07-07T21:05:00Z">
        <w:r w:rsidR="000D1FDB">
          <w:t>“</w:t>
        </w:r>
        <w:proofErr w:type="spellStart"/>
        <w:r w:rsidR="000D1FDB">
          <w:t>Stable</w:t>
        </w:r>
        <w:proofErr w:type="spellEnd"/>
        <w:r w:rsidR="000D1FDB">
          <w:t>”</w:t>
        </w:r>
      </w:ins>
      <w:ins w:id="3835" w:author="Prieto Bailo, León Enrique" w:date="2023-07-04T21:15:00Z">
        <w:r>
          <w:t xml:space="preserve">. </w:t>
        </w:r>
      </w:ins>
      <w:ins w:id="3836" w:author="Prieto Bailo, León Enrique" w:date="2023-07-04T21:18:00Z">
        <w:r w:rsidR="00AF2FE5">
          <w:t xml:space="preserve">Por esta cuestión </w:t>
        </w:r>
      </w:ins>
      <w:ins w:id="3837" w:author="Prieto Bailo, León Enrique" w:date="2023-07-04T21:15:00Z">
        <w:r>
          <w:t>ha sido importante realizar prue</w:t>
        </w:r>
      </w:ins>
      <w:ins w:id="3838" w:author="Prieto Bailo, León Enrique" w:date="2023-07-04T21:18:00Z">
        <w:r w:rsidR="00AF2FE5">
          <w:t>bas en diferentes condiciones</w:t>
        </w:r>
      </w:ins>
      <w:ins w:id="3839" w:author="Prieto Bailo, León Enrique" w:date="2023-07-04T21:19:00Z">
        <w:r w:rsidR="00AF2FE5">
          <w:t>, sobre todo atmosféricas</w:t>
        </w:r>
      </w:ins>
      <w:ins w:id="3840" w:author="Prieto Bailo, León Enrique" w:date="2023-07-04T21:45:00Z">
        <w:r w:rsidR="001E6FA8">
          <w:t xml:space="preserve"> ya que el throttle de equilibrio puede variar en función de la densidad del aire (a</w:t>
        </w:r>
      </w:ins>
      <w:ins w:id="3841" w:author="Prieto Bailo, León Enrique" w:date="2023-07-04T21:46:00Z">
        <w:r w:rsidR="001E6FA8">
          <w:t>fectada por la temperatura). Las pruebas se han realizado</w:t>
        </w:r>
      </w:ins>
      <w:ins w:id="3842" w:author="Prieto Bailo, León Enrique" w:date="2023-07-04T21:47:00Z">
        <w:r w:rsidR="001E6FA8">
          <w:t xml:space="preserve"> satisfactoriamente</w:t>
        </w:r>
      </w:ins>
      <w:ins w:id="3843" w:author="Prieto Bailo, León Enrique" w:date="2023-07-04T21:46:00Z">
        <w:r w:rsidR="001E6FA8">
          <w:t xml:space="preserve"> con temperaturas desde los 0ºC hasta los 30ºC</w:t>
        </w:r>
      </w:ins>
      <w:ins w:id="3844" w:author="León Prieto" w:date="2023-07-05T01:13:00Z">
        <w:r w:rsidR="002D6336">
          <w:t xml:space="preserve"> y con diferentes intensidades de viento, las cuales también afectan a la lectura del sensor.</w:t>
        </w:r>
      </w:ins>
      <w:ins w:id="3845" w:author="Prieto Bailo, León Enrique" w:date="2023-07-07T21:05:00Z">
        <w:r w:rsidR="000D1FDB">
          <w:t xml:space="preserve"> En </w:t>
        </w:r>
        <w:r w:rsidR="000D1FDB" w:rsidRPr="000D1FDB">
          <w:t xml:space="preserve">la </w:t>
        </w:r>
        <w:r w:rsidR="000D1FDB" w:rsidRPr="000D1FDB">
          <w:fldChar w:fldCharType="begin"/>
        </w:r>
        <w:r w:rsidR="000D1FDB" w:rsidRPr="000D1FDB">
          <w:instrText xml:space="preserve"> REF _Ref139656355 \h </w:instrText>
        </w:r>
      </w:ins>
      <w:r w:rsidR="000D1FDB" w:rsidRPr="000D1FDB">
        <w:rPr>
          <w:rPrChange w:id="3846" w:author="Prieto Bailo, León Enrique" w:date="2023-07-07T21:06:00Z">
            <w:rPr>
              <w:b/>
              <w:bCs/>
            </w:rPr>
          </w:rPrChange>
        </w:rPr>
        <w:instrText xml:space="preserve"> \* MERGEFORMAT </w:instrText>
      </w:r>
      <w:r w:rsidR="000D1FDB" w:rsidRPr="000D1FDB">
        <w:fldChar w:fldCharType="separate"/>
      </w:r>
      <w:ins w:id="3847" w:author="Prieto Bailo, León Enrique" w:date="2023-07-09T17:01:00Z">
        <w:r w:rsidR="00B055D0" w:rsidRPr="00B055D0">
          <w:rPr>
            <w:iCs/>
            <w:szCs w:val="18"/>
          </w:rPr>
          <w:t xml:space="preserve">Fig. </w:t>
        </w:r>
        <w:r w:rsidR="00B055D0" w:rsidRPr="00B055D0">
          <w:rPr>
            <w:noProof/>
            <w:rPrChange w:id="3848" w:author="Prieto Bailo, León Enrique" w:date="2023-07-09T17:01:00Z">
              <w:rPr>
                <w:b/>
                <w:bCs/>
                <w:noProof/>
              </w:rPr>
            </w:rPrChange>
          </w:rPr>
          <w:t>4</w:t>
        </w:r>
        <w:r w:rsidR="00B055D0" w:rsidRPr="00B055D0">
          <w:rPr>
            <w:noProof/>
            <w:rPrChange w:id="3849" w:author="Prieto Bailo, León Enrique" w:date="2023-07-09T17:01:00Z">
              <w:rPr>
                <w:b/>
                <w:bCs/>
              </w:rPr>
            </w:rPrChange>
          </w:rPr>
          <w:t>.</w:t>
        </w:r>
        <w:r w:rsidR="00B055D0" w:rsidRPr="00B055D0">
          <w:rPr>
            <w:noProof/>
            <w:rPrChange w:id="3850" w:author="Prieto Bailo, León Enrique" w:date="2023-07-09T17:01:00Z">
              <w:rPr>
                <w:b/>
                <w:bCs/>
                <w:noProof/>
              </w:rPr>
            </w:rPrChange>
          </w:rPr>
          <w:t>9</w:t>
        </w:r>
      </w:ins>
      <w:ins w:id="3851" w:author="Prieto Bailo, León Enrique" w:date="2023-07-07T21:05:00Z">
        <w:r w:rsidR="000D1FDB" w:rsidRPr="000D1FDB">
          <w:fldChar w:fldCharType="end"/>
        </w:r>
        <w:r w:rsidR="000D1FDB" w:rsidRPr="000D1FDB">
          <w:t xml:space="preserve"> se</w:t>
        </w:r>
        <w:r w:rsidR="000D1FDB">
          <w:t xml:space="preserve"> puede observar la radio en configuración “</w:t>
        </w:r>
        <w:proofErr w:type="spellStart"/>
        <w:r w:rsidR="000D1FDB">
          <w:t>Altitude</w:t>
        </w:r>
        <w:proofErr w:type="spellEnd"/>
        <w:r w:rsidR="000D1FDB">
          <w:t xml:space="preserve"> </w:t>
        </w:r>
        <w:proofErr w:type="spellStart"/>
        <w:r w:rsidR="000D1FDB">
          <w:t>Hold</w:t>
        </w:r>
        <w:proofErr w:type="spellEnd"/>
        <w:r w:rsidR="000D1FDB">
          <w:t>”</w:t>
        </w:r>
      </w:ins>
      <w:ins w:id="3852" w:author="Prieto Bailo, León Enrique" w:date="2023-07-07T21:06:00Z">
        <w:r w:rsidR="000D1FDB">
          <w:t xml:space="preserve"> (véase el switch SWD accionado). </w:t>
        </w:r>
      </w:ins>
      <w:ins w:id="3853" w:author="Prieto Bailo, León Enrique" w:date="2023-07-04T21:47:00Z">
        <w:del w:id="3854" w:author="León Prieto" w:date="2023-07-05T01:13:00Z">
          <w:r w:rsidR="001E6FA8" w:rsidDel="002D6336">
            <w:delText>.</w:delText>
          </w:r>
        </w:del>
      </w:ins>
    </w:p>
    <w:p w14:paraId="302F7228" w14:textId="792948F9" w:rsidR="001E6FA8" w:rsidRDefault="001E6FA8" w:rsidP="00D54205">
      <w:pPr>
        <w:rPr>
          <w:ins w:id="3855" w:author="Prieto Bailo, León Enrique" w:date="2023-07-04T22:11:00Z"/>
        </w:rPr>
      </w:pPr>
    </w:p>
    <w:p w14:paraId="3FE16840" w14:textId="77777777" w:rsidR="008C3DDB" w:rsidRDefault="008C3DDB" w:rsidP="00D54205">
      <w:pPr>
        <w:rPr>
          <w:ins w:id="3856" w:author="Prieto Bailo, León Enrique" w:date="2023-07-04T21:53:00Z"/>
        </w:rPr>
      </w:pPr>
    </w:p>
    <w:p w14:paraId="5A93B86A" w14:textId="77777777" w:rsidR="00351808" w:rsidRDefault="001E6FA8">
      <w:pPr>
        <w:keepNext/>
        <w:jc w:val="center"/>
        <w:rPr>
          <w:ins w:id="3857" w:author="Prieto Bailo, León Enrique" w:date="2023-07-04T22:00:00Z"/>
        </w:rPr>
        <w:pPrChange w:id="3858" w:author="Prieto Bailo, León Enrique" w:date="2023-07-04T22:00:00Z">
          <w:pPr>
            <w:jc w:val="center"/>
          </w:pPr>
        </w:pPrChange>
      </w:pPr>
      <w:ins w:id="3859" w:author="Prieto Bailo, León Enrique" w:date="2023-07-04T21:53:00Z">
        <w:r w:rsidRPr="001E6FA8">
          <w:rPr>
            <w:noProof/>
          </w:rPr>
          <w:drawing>
            <wp:inline distT="0" distB="0" distL="0" distR="0" wp14:anchorId="61864C24" wp14:editId="0465FDFB">
              <wp:extent cx="3569817" cy="19666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1693" cy="1978725"/>
                      </a:xfrm>
                      <a:prstGeom prst="rect">
                        <a:avLst/>
                      </a:prstGeom>
                    </pic:spPr>
                  </pic:pic>
                </a:graphicData>
              </a:graphic>
            </wp:inline>
          </w:drawing>
        </w:r>
      </w:ins>
    </w:p>
    <w:p w14:paraId="76CA8C9C" w14:textId="77777777" w:rsidR="00351808" w:rsidRDefault="00351808" w:rsidP="00351808">
      <w:pPr>
        <w:pStyle w:val="Caption"/>
        <w:jc w:val="center"/>
        <w:rPr>
          <w:ins w:id="3860" w:author="Prieto Bailo, León Enrique" w:date="2023-07-04T22:00:00Z"/>
        </w:rPr>
      </w:pPr>
    </w:p>
    <w:p w14:paraId="0F722FF3" w14:textId="4026BCC3" w:rsidR="001E6FA8" w:rsidRDefault="00351808">
      <w:pPr>
        <w:pStyle w:val="Caption"/>
        <w:jc w:val="center"/>
        <w:rPr>
          <w:ins w:id="3861" w:author="Prieto Bailo, León Enrique" w:date="2023-07-04T21:54:00Z"/>
        </w:rPr>
        <w:pPrChange w:id="3862" w:author="Prieto Bailo, León Enrique" w:date="2023-07-04T22:00:00Z">
          <w:pPr>
            <w:jc w:val="center"/>
          </w:pPr>
        </w:pPrChange>
      </w:pPr>
      <w:bookmarkStart w:id="3863" w:name="_Ref139656355"/>
      <w:ins w:id="3864" w:author="Prieto Bailo, León Enrique" w:date="2023-07-04T22:00:00Z">
        <w:r w:rsidRPr="00351808">
          <w:rPr>
            <w:b/>
            <w:bCs/>
            <w:rPrChange w:id="3865" w:author="Prieto Bailo, León Enrique" w:date="2023-07-04T22:00:00Z">
              <w:rPr>
                <w:iCs/>
              </w:rPr>
            </w:rPrChange>
          </w:rPr>
          <w:t xml:space="preserve">Fig. </w:t>
        </w:r>
      </w:ins>
      <w:ins w:id="3866"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867"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868" w:author="Prieto Bailo, León Enrique" w:date="2023-07-09T17:01:00Z">
        <w:r w:rsidR="00B055D0">
          <w:rPr>
            <w:b/>
            <w:bCs/>
            <w:noProof/>
          </w:rPr>
          <w:t>9</w:t>
        </w:r>
      </w:ins>
      <w:ins w:id="3869" w:author="Prieto Bailo, León Enrique" w:date="2023-07-07T18:33:00Z">
        <w:r w:rsidR="00C03F4A">
          <w:rPr>
            <w:b/>
            <w:bCs/>
          </w:rPr>
          <w:fldChar w:fldCharType="end"/>
        </w:r>
      </w:ins>
      <w:bookmarkEnd w:id="3863"/>
      <w:ins w:id="3870" w:author="León Prieto" w:date="2023-07-05T01:21:00Z">
        <w:del w:id="3871" w:author="Prieto Bailo, León Enrique" w:date="2023-07-05T22:01:00Z">
          <w:r w:rsidR="002D6336" w:rsidDel="00FA48AA">
            <w:rPr>
              <w:b/>
              <w:bCs/>
            </w:rPr>
            <w:fldChar w:fldCharType="begin"/>
          </w:r>
          <w:r w:rsidR="002D6336" w:rsidDel="00FA48AA">
            <w:rPr>
              <w:b/>
              <w:bCs/>
            </w:rPr>
            <w:delInstrText xml:space="preserve"> STYLEREF 1 \s </w:delInstrText>
          </w:r>
        </w:del>
      </w:ins>
      <w:del w:id="3872" w:author="Prieto Bailo, León Enrique" w:date="2023-07-05T22:01:00Z">
        <w:r w:rsidR="002D6336" w:rsidDel="00FA48AA">
          <w:rPr>
            <w:b/>
            <w:bCs/>
          </w:rPr>
          <w:fldChar w:fldCharType="separate"/>
        </w:r>
        <w:r w:rsidR="002D6336" w:rsidDel="00FA48AA">
          <w:rPr>
            <w:b/>
            <w:bCs/>
            <w:noProof/>
          </w:rPr>
          <w:delText>4</w:delText>
        </w:r>
      </w:del>
      <w:ins w:id="3873" w:author="León Prieto" w:date="2023-07-05T01:21:00Z">
        <w:del w:id="3874"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875" w:author="Prieto Bailo, León Enrique" w:date="2023-07-05T22:01:00Z">
        <w:r w:rsidR="002D6336" w:rsidDel="00FA48AA">
          <w:rPr>
            <w:b/>
            <w:bCs/>
          </w:rPr>
          <w:fldChar w:fldCharType="separate"/>
        </w:r>
      </w:del>
      <w:ins w:id="3876" w:author="León Prieto" w:date="2023-07-05T01:21:00Z">
        <w:del w:id="3877" w:author="Prieto Bailo, León Enrique" w:date="2023-07-05T22:01:00Z">
          <w:r w:rsidR="002D6336" w:rsidDel="00FA48AA">
            <w:rPr>
              <w:b/>
              <w:bCs/>
              <w:noProof/>
            </w:rPr>
            <w:delText>9</w:delText>
          </w:r>
          <w:r w:rsidR="002D6336" w:rsidDel="00FA48AA">
            <w:rPr>
              <w:b/>
              <w:bCs/>
            </w:rPr>
            <w:fldChar w:fldCharType="end"/>
          </w:r>
        </w:del>
      </w:ins>
      <w:ins w:id="3878" w:author="Omega" w:date="2023-07-05T00:09:00Z">
        <w:del w:id="3879" w:author="León Prieto" w:date="2023-07-05T01:21:00Z">
          <w:r w:rsidR="00A2508E" w:rsidDel="002D6336">
            <w:rPr>
              <w:b/>
              <w:bCs/>
            </w:rPr>
            <w:fldChar w:fldCharType="begin"/>
          </w:r>
          <w:r w:rsidR="00A2508E" w:rsidDel="002D6336">
            <w:rPr>
              <w:b/>
              <w:bCs/>
            </w:rPr>
            <w:delInstrText xml:space="preserve"> STYLEREF 1 \s </w:delInstrText>
          </w:r>
        </w:del>
      </w:ins>
      <w:del w:id="3880" w:author="León Prieto" w:date="2023-07-05T01:21:00Z">
        <w:r w:rsidR="00A2508E" w:rsidDel="002D6336">
          <w:rPr>
            <w:b/>
            <w:bCs/>
          </w:rPr>
          <w:fldChar w:fldCharType="separate"/>
        </w:r>
        <w:r w:rsidR="00A2508E" w:rsidDel="002D6336">
          <w:rPr>
            <w:b/>
            <w:bCs/>
            <w:noProof/>
          </w:rPr>
          <w:delText>4</w:delText>
        </w:r>
      </w:del>
      <w:ins w:id="3881" w:author="Omega" w:date="2023-07-05T00:09:00Z">
        <w:del w:id="3882"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883" w:author="León Prieto" w:date="2023-07-05T01:21:00Z">
        <w:r w:rsidR="00A2508E" w:rsidDel="002D6336">
          <w:rPr>
            <w:b/>
            <w:bCs/>
          </w:rPr>
          <w:fldChar w:fldCharType="separate"/>
        </w:r>
      </w:del>
      <w:ins w:id="3884" w:author="Omega" w:date="2023-07-05T00:09:00Z">
        <w:del w:id="3885" w:author="León Prieto" w:date="2023-07-05T01:21:00Z">
          <w:r w:rsidR="00A2508E" w:rsidDel="002D6336">
            <w:rPr>
              <w:b/>
              <w:bCs/>
              <w:noProof/>
            </w:rPr>
            <w:delText>9</w:delText>
          </w:r>
          <w:r w:rsidR="00A2508E" w:rsidDel="002D6336">
            <w:rPr>
              <w:b/>
              <w:bCs/>
            </w:rPr>
            <w:fldChar w:fldCharType="end"/>
          </w:r>
        </w:del>
      </w:ins>
      <w:ins w:id="3886" w:author="Prieto Bailo, León Enrique" w:date="2023-07-04T22:10:00Z">
        <w:del w:id="3887" w:author="Omega" w:date="2023-07-05T00:09:00Z">
          <w:r w:rsidR="001C4FE6" w:rsidDel="00A2508E">
            <w:rPr>
              <w:b/>
              <w:bCs/>
            </w:rPr>
            <w:fldChar w:fldCharType="begin"/>
          </w:r>
          <w:r w:rsidR="001C4FE6" w:rsidDel="00A2508E">
            <w:rPr>
              <w:b/>
              <w:bCs/>
            </w:rPr>
            <w:delInstrText xml:space="preserve"> STYLEREF 1 \s </w:delInstrText>
          </w:r>
        </w:del>
      </w:ins>
      <w:del w:id="3888" w:author="Omega" w:date="2023-07-05T00:09:00Z">
        <w:r w:rsidR="001C4FE6" w:rsidDel="00A2508E">
          <w:rPr>
            <w:b/>
            <w:bCs/>
          </w:rPr>
          <w:fldChar w:fldCharType="separate"/>
        </w:r>
        <w:r w:rsidR="001C4FE6" w:rsidDel="00A2508E">
          <w:rPr>
            <w:b/>
            <w:bCs/>
            <w:noProof/>
          </w:rPr>
          <w:delText>4</w:delText>
        </w:r>
      </w:del>
      <w:ins w:id="3889" w:author="Prieto Bailo, León Enrique" w:date="2023-07-04T22:10:00Z">
        <w:del w:id="3890" w:author="Omega" w:date="2023-07-05T00:09:00Z">
          <w:r w:rsidR="001C4FE6" w:rsidDel="00A2508E">
            <w:rPr>
              <w:b/>
              <w:bCs/>
            </w:rPr>
            <w:fldChar w:fldCharType="end"/>
          </w:r>
          <w:r w:rsidR="001C4FE6" w:rsidDel="00A2508E">
            <w:rPr>
              <w:b/>
              <w:bCs/>
            </w:rPr>
            <w:delText>.</w:delText>
          </w:r>
          <w:r w:rsidR="001C4FE6" w:rsidDel="00A2508E">
            <w:rPr>
              <w:b/>
              <w:bCs/>
            </w:rPr>
            <w:fldChar w:fldCharType="begin"/>
          </w:r>
          <w:r w:rsidR="001C4FE6" w:rsidDel="00A2508E">
            <w:rPr>
              <w:b/>
              <w:bCs/>
            </w:rPr>
            <w:delInstrText xml:space="preserve"> SEQ Fig. \* ARABIC \s 1 </w:delInstrText>
          </w:r>
        </w:del>
      </w:ins>
      <w:del w:id="3891" w:author="Omega" w:date="2023-07-05T00:09:00Z">
        <w:r w:rsidR="001C4FE6" w:rsidDel="00A2508E">
          <w:rPr>
            <w:b/>
            <w:bCs/>
          </w:rPr>
          <w:fldChar w:fldCharType="separate"/>
        </w:r>
      </w:del>
      <w:ins w:id="3892" w:author="Prieto Bailo, León Enrique" w:date="2023-07-04T22:10:00Z">
        <w:del w:id="3893" w:author="Omega" w:date="2023-07-05T00:09:00Z">
          <w:r w:rsidR="001C4FE6" w:rsidDel="00A2508E">
            <w:rPr>
              <w:b/>
              <w:bCs/>
              <w:noProof/>
            </w:rPr>
            <w:delText>9</w:delText>
          </w:r>
          <w:r w:rsidR="001C4FE6" w:rsidDel="00A2508E">
            <w:rPr>
              <w:b/>
              <w:bCs/>
            </w:rPr>
            <w:fldChar w:fldCharType="end"/>
          </w:r>
        </w:del>
      </w:ins>
      <w:ins w:id="3894" w:author="Prieto Bailo, León Enrique" w:date="2023-07-04T22:00:00Z">
        <w:r w:rsidRPr="00351808">
          <w:rPr>
            <w:b/>
            <w:bCs/>
            <w:rPrChange w:id="3895" w:author="Prieto Bailo, León Enrique" w:date="2023-07-04T22:00:00Z">
              <w:rPr>
                <w:iCs/>
              </w:rPr>
            </w:rPrChange>
          </w:rPr>
          <w:t>.</w:t>
        </w:r>
        <w:r>
          <w:t xml:space="preserve"> Radio en modo "</w:t>
        </w:r>
        <w:proofErr w:type="spellStart"/>
        <w:r>
          <w:t>Altitude</w:t>
        </w:r>
        <w:proofErr w:type="spellEnd"/>
        <w:r>
          <w:t xml:space="preserve"> </w:t>
        </w:r>
        <w:proofErr w:type="spellStart"/>
        <w:r>
          <w:t>Hold</w:t>
        </w:r>
      </w:ins>
      <w:proofErr w:type="spellEnd"/>
      <w:ins w:id="3896" w:author="Prieto Bailo, León Enrique" w:date="2023-07-07T21:05:00Z">
        <w:r w:rsidR="000D1FDB">
          <w:t>”</w:t>
        </w:r>
      </w:ins>
      <w:ins w:id="3897" w:author="Prieto Bailo, León Enrique" w:date="2023-07-04T22:12:00Z">
        <w:r w:rsidR="008D252E">
          <w:t>.</w:t>
        </w:r>
      </w:ins>
    </w:p>
    <w:p w14:paraId="46559A9A" w14:textId="381DAC07" w:rsidR="001E6FA8" w:rsidRDefault="00351808" w:rsidP="00D54205">
      <w:pPr>
        <w:rPr>
          <w:ins w:id="3898" w:author="Prieto Bailo, León Enrique" w:date="2023-07-04T22:08:00Z"/>
        </w:rPr>
      </w:pPr>
      <w:ins w:id="3899" w:author="Prieto Bailo, León Enrique" w:date="2023-07-04T22:05:00Z">
        <w:r>
          <w:lastRenderedPageBreak/>
          <w:t xml:space="preserve">Adicionalmente, se implementó un control de altitud basado en el </w:t>
        </w:r>
        <w:commentRangeStart w:id="3900"/>
        <w:commentRangeStart w:id="3901"/>
        <w:commentRangeStart w:id="3902"/>
        <w:r>
          <w:t>ultrasónico</w:t>
        </w:r>
      </w:ins>
      <w:commentRangeEnd w:id="3900"/>
      <w:r w:rsidR="007235CB">
        <w:rPr>
          <w:rStyle w:val="CommentReference"/>
        </w:rPr>
        <w:commentReference w:id="3900"/>
      </w:r>
      <w:commentRangeEnd w:id="3901"/>
      <w:r w:rsidR="00860882">
        <w:rPr>
          <w:rStyle w:val="CommentReference"/>
        </w:rPr>
        <w:commentReference w:id="3901"/>
      </w:r>
      <w:commentRangeEnd w:id="3902"/>
      <w:r w:rsidR="002B5A68">
        <w:rPr>
          <w:rStyle w:val="CommentReference"/>
        </w:rPr>
        <w:commentReference w:id="3902"/>
      </w:r>
      <w:ins w:id="3903" w:author="Prieto Bailo, León Enrique" w:date="2023-07-04T22:06:00Z">
        <w:r w:rsidR="001C4FE6">
          <w:t xml:space="preserve"> el cual fue discontinuado tras incorporar el </w:t>
        </w:r>
        <w:r w:rsidR="001C4FE6" w:rsidRPr="007175BF">
          <w:t>barómetro</w:t>
        </w:r>
        <w:r w:rsidR="001C4FE6">
          <w:t xml:space="preserve">. Este sensor </w:t>
        </w:r>
      </w:ins>
      <w:ins w:id="3904" w:author="Prieto Bailo, León Enrique" w:date="2023-07-04T22:07:00Z">
        <w:r w:rsidR="001C4FE6">
          <w:t xml:space="preserve">era el que se empleaba para las medidas de altitud. El modo de vuelo implementado permitía </w:t>
        </w:r>
      </w:ins>
      <w:ins w:id="3905" w:author="Prieto Bailo, León Enrique" w:date="2023-07-06T00:35:00Z">
        <w:r w:rsidR="00247CF5">
          <w:t>realizar vuelos en “</w:t>
        </w:r>
        <w:proofErr w:type="spellStart"/>
        <w:r w:rsidR="00247CF5">
          <w:t>Altitude</w:t>
        </w:r>
        <w:proofErr w:type="spellEnd"/>
        <w:r w:rsidR="00247CF5">
          <w:t xml:space="preserve"> </w:t>
        </w:r>
        <w:proofErr w:type="spellStart"/>
        <w:r w:rsidR="00247CF5">
          <w:t>Hold</w:t>
        </w:r>
        <w:proofErr w:type="spellEnd"/>
        <w:r w:rsidR="00247CF5">
          <w:t>” pero empleando referencias provenientes del sensor de ultrasonidos, a poca distancia del suelo</w:t>
        </w:r>
      </w:ins>
      <w:ins w:id="3906" w:author="Prieto Bailo, León Enrique" w:date="2023-07-04T22:08:00Z">
        <w:r w:rsidR="001C4FE6">
          <w:t>.</w:t>
        </w:r>
      </w:ins>
      <w:ins w:id="3907" w:author="Prieto Bailo, León Enrique" w:date="2023-07-06T00:34:00Z">
        <w:r w:rsidR="00247CF5">
          <w:t xml:space="preserve"> Se realizaron vuelos desde el </w:t>
        </w:r>
        <w:proofErr w:type="spellStart"/>
        <w:r w:rsidR="00247CF5">
          <w:t>Dronlab</w:t>
        </w:r>
      </w:ins>
      <w:proofErr w:type="spellEnd"/>
      <w:ins w:id="3908" w:author="Prieto Bailo, León Enrique" w:date="2023-07-07T21:07:00Z">
        <w:r w:rsidR="000D1FDB">
          <w:t xml:space="preserve"> (v</w:t>
        </w:r>
        <w:r w:rsidR="000D1FDB" w:rsidRPr="000D1FDB">
          <w:t xml:space="preserve">er </w:t>
        </w:r>
        <w:r w:rsidR="000D1FDB" w:rsidRPr="000D1FDB">
          <w:fldChar w:fldCharType="begin"/>
        </w:r>
        <w:r w:rsidR="000D1FDB" w:rsidRPr="000D1FDB">
          <w:instrText xml:space="preserve"> REF _Ref139656480 \h </w:instrText>
        </w:r>
      </w:ins>
      <w:r w:rsidR="000D1FDB" w:rsidRPr="000D1FDB">
        <w:rPr>
          <w:rPrChange w:id="3909" w:author="Prieto Bailo, León Enrique" w:date="2023-07-07T21:07:00Z">
            <w:rPr>
              <w:b/>
              <w:bCs/>
            </w:rPr>
          </w:rPrChange>
        </w:rPr>
        <w:instrText xml:space="preserve"> \* MERGEFORMAT </w:instrText>
      </w:r>
      <w:r w:rsidR="000D1FDB" w:rsidRPr="000D1FDB">
        <w:fldChar w:fldCharType="separate"/>
      </w:r>
      <w:ins w:id="3910" w:author="Prieto Bailo, León Enrique" w:date="2023-07-09T17:01:00Z">
        <w:r w:rsidR="00B055D0" w:rsidRPr="00B055D0">
          <w:rPr>
            <w:iCs/>
            <w:szCs w:val="18"/>
          </w:rPr>
          <w:t xml:space="preserve">Fig. </w:t>
        </w:r>
        <w:r w:rsidR="00B055D0" w:rsidRPr="00B055D0">
          <w:rPr>
            <w:noProof/>
            <w:rPrChange w:id="3911" w:author="Prieto Bailo, León Enrique" w:date="2023-07-09T17:01:00Z">
              <w:rPr>
                <w:b/>
                <w:bCs/>
                <w:noProof/>
              </w:rPr>
            </w:rPrChange>
          </w:rPr>
          <w:t>4</w:t>
        </w:r>
        <w:r w:rsidR="00B055D0" w:rsidRPr="00B055D0">
          <w:rPr>
            <w:noProof/>
            <w:rPrChange w:id="3912" w:author="Prieto Bailo, León Enrique" w:date="2023-07-09T17:01:00Z">
              <w:rPr>
                <w:b/>
                <w:bCs/>
              </w:rPr>
            </w:rPrChange>
          </w:rPr>
          <w:t>.</w:t>
        </w:r>
        <w:r w:rsidR="00B055D0" w:rsidRPr="00B055D0">
          <w:rPr>
            <w:noProof/>
            <w:rPrChange w:id="3913" w:author="Prieto Bailo, León Enrique" w:date="2023-07-09T17:01:00Z">
              <w:rPr>
                <w:b/>
                <w:bCs/>
                <w:noProof/>
              </w:rPr>
            </w:rPrChange>
          </w:rPr>
          <w:t>10</w:t>
        </w:r>
      </w:ins>
      <w:ins w:id="3914" w:author="Prieto Bailo, León Enrique" w:date="2023-07-07T21:07:00Z">
        <w:r w:rsidR="000D1FDB" w:rsidRPr="000D1FDB">
          <w:fldChar w:fldCharType="end"/>
        </w:r>
        <w:r w:rsidR="000D1FDB" w:rsidRPr="000D1FDB">
          <w:t xml:space="preserve">) </w:t>
        </w:r>
      </w:ins>
      <w:ins w:id="3915" w:author="Prieto Bailo, León Enrique" w:date="2023-07-06T00:34:00Z">
        <w:r w:rsidR="00247CF5">
          <w:t>para verificar la funcionalidad de este modo de vuelo.</w:t>
        </w:r>
      </w:ins>
    </w:p>
    <w:p w14:paraId="5C948FF9" w14:textId="5D7245ED" w:rsidR="001C4FE6" w:rsidRDefault="001C4FE6" w:rsidP="00D54205">
      <w:pPr>
        <w:rPr>
          <w:ins w:id="3916" w:author="Prieto Bailo, León Enrique" w:date="2023-07-04T22:08:00Z"/>
        </w:rPr>
      </w:pPr>
    </w:p>
    <w:p w14:paraId="7E1150B2" w14:textId="77777777" w:rsidR="001C4FE6" w:rsidRDefault="001C4FE6" w:rsidP="00D54205">
      <w:pPr>
        <w:rPr>
          <w:ins w:id="3917" w:author="Prieto Bailo, León Enrique" w:date="2023-07-04T22:09:00Z"/>
          <w:noProof/>
        </w:rPr>
      </w:pPr>
    </w:p>
    <w:p w14:paraId="57BE4198" w14:textId="51E44BF8" w:rsidR="001C4FE6" w:rsidRDefault="001C4FE6" w:rsidP="001C4FE6">
      <w:pPr>
        <w:keepNext/>
        <w:jc w:val="center"/>
        <w:rPr>
          <w:ins w:id="3918" w:author="Prieto Bailo, León Enrique" w:date="2023-07-04T22:10:00Z"/>
        </w:rPr>
      </w:pPr>
      <w:ins w:id="3919" w:author="Prieto Bailo, León Enrique" w:date="2023-07-04T22:09:00Z">
        <w:r>
          <w:rPr>
            <w:noProof/>
          </w:rPr>
          <w:drawing>
            <wp:inline distT="0" distB="0" distL="0" distR="0" wp14:anchorId="2567E597" wp14:editId="095A7156">
              <wp:extent cx="2852928" cy="183121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5643" b="26218"/>
                      <a:stretch/>
                    </pic:blipFill>
                    <pic:spPr bwMode="auto">
                      <a:xfrm>
                        <a:off x="0" y="0"/>
                        <a:ext cx="2968482" cy="1905381"/>
                      </a:xfrm>
                      <a:prstGeom prst="rect">
                        <a:avLst/>
                      </a:prstGeom>
                      <a:ln>
                        <a:noFill/>
                      </a:ln>
                      <a:extLst>
                        <a:ext uri="{53640926-AAD7-44D8-BBD7-CCE9431645EC}">
                          <a14:shadowObscured xmlns:a14="http://schemas.microsoft.com/office/drawing/2010/main"/>
                        </a:ext>
                      </a:extLst>
                    </pic:spPr>
                  </pic:pic>
                </a:graphicData>
              </a:graphic>
            </wp:inline>
          </w:drawing>
        </w:r>
      </w:ins>
    </w:p>
    <w:p w14:paraId="3E434C13" w14:textId="77777777" w:rsidR="001C4FE6" w:rsidRDefault="001C4FE6">
      <w:pPr>
        <w:keepNext/>
        <w:jc w:val="center"/>
        <w:rPr>
          <w:ins w:id="3920" w:author="Prieto Bailo, León Enrique" w:date="2023-07-04T22:10:00Z"/>
        </w:rPr>
        <w:pPrChange w:id="3921" w:author="Prieto Bailo, León Enrique" w:date="2023-07-04T22:10:00Z">
          <w:pPr>
            <w:jc w:val="center"/>
          </w:pPr>
        </w:pPrChange>
      </w:pPr>
    </w:p>
    <w:p w14:paraId="29207B00" w14:textId="335B9EF7" w:rsidR="001E6FA8" w:rsidRPr="00D54205" w:rsidDel="008C3DDB" w:rsidRDefault="001C4FE6">
      <w:pPr>
        <w:pStyle w:val="Caption"/>
        <w:jc w:val="center"/>
        <w:rPr>
          <w:del w:id="3922" w:author="Prieto Bailo, León Enrique" w:date="2023-07-04T22:11:00Z"/>
        </w:rPr>
        <w:pPrChange w:id="3923" w:author="Prieto Bailo, León Enrique" w:date="2023-07-04T22:11:00Z">
          <w:pPr/>
        </w:pPrChange>
      </w:pPr>
      <w:bookmarkStart w:id="3924" w:name="_Ref139656480"/>
      <w:ins w:id="3925" w:author="Prieto Bailo, León Enrique" w:date="2023-07-04T22:10:00Z">
        <w:r w:rsidRPr="001C4FE6">
          <w:rPr>
            <w:b/>
            <w:bCs/>
            <w:rPrChange w:id="3926" w:author="Prieto Bailo, León Enrique" w:date="2023-07-04T22:10:00Z">
              <w:rPr/>
            </w:rPrChange>
          </w:rPr>
          <w:t xml:space="preserve">Fig. </w:t>
        </w:r>
      </w:ins>
      <w:ins w:id="3927" w:author="Prieto Bailo, León Enrique" w:date="2023-07-07T18:33:00Z">
        <w:r w:rsidR="00C03F4A">
          <w:rPr>
            <w:b/>
            <w:bCs/>
          </w:rPr>
          <w:fldChar w:fldCharType="begin"/>
        </w:r>
        <w:r w:rsidR="00C03F4A">
          <w:rPr>
            <w:b/>
            <w:bCs/>
          </w:rPr>
          <w:instrText xml:space="preserve"> STYLEREF 1 \s </w:instrText>
        </w:r>
      </w:ins>
      <w:r w:rsidR="00C03F4A">
        <w:rPr>
          <w:b/>
          <w:bCs/>
        </w:rPr>
        <w:fldChar w:fldCharType="separate"/>
      </w:r>
      <w:r w:rsidR="00B055D0">
        <w:rPr>
          <w:b/>
          <w:bCs/>
          <w:noProof/>
        </w:rPr>
        <w:t>4</w:t>
      </w:r>
      <w:ins w:id="3928" w:author="Prieto Bailo, León Enrique" w:date="2023-07-07T18:33:00Z">
        <w:r w:rsidR="00C03F4A">
          <w:rPr>
            <w:b/>
            <w:bCs/>
          </w:rPr>
          <w:fldChar w:fldCharType="end"/>
        </w:r>
        <w:r w:rsidR="00C03F4A">
          <w:rPr>
            <w:b/>
            <w:bCs/>
          </w:rPr>
          <w:t>.</w:t>
        </w:r>
        <w:r w:rsidR="00C03F4A">
          <w:rPr>
            <w:b/>
            <w:bCs/>
          </w:rPr>
          <w:fldChar w:fldCharType="begin"/>
        </w:r>
        <w:r w:rsidR="00C03F4A">
          <w:rPr>
            <w:b/>
            <w:bCs/>
          </w:rPr>
          <w:instrText xml:space="preserve"> SEQ Fig. \* ARABIC \s 1 </w:instrText>
        </w:r>
      </w:ins>
      <w:r w:rsidR="00C03F4A">
        <w:rPr>
          <w:b/>
          <w:bCs/>
        </w:rPr>
        <w:fldChar w:fldCharType="separate"/>
      </w:r>
      <w:ins w:id="3929" w:author="Prieto Bailo, León Enrique" w:date="2023-07-09T17:01:00Z">
        <w:r w:rsidR="00B055D0">
          <w:rPr>
            <w:b/>
            <w:bCs/>
            <w:noProof/>
          </w:rPr>
          <w:t>10</w:t>
        </w:r>
      </w:ins>
      <w:ins w:id="3930" w:author="Prieto Bailo, León Enrique" w:date="2023-07-07T18:33:00Z">
        <w:r w:rsidR="00C03F4A">
          <w:rPr>
            <w:b/>
            <w:bCs/>
          </w:rPr>
          <w:fldChar w:fldCharType="end"/>
        </w:r>
      </w:ins>
      <w:bookmarkEnd w:id="3924"/>
      <w:ins w:id="3931" w:author="León Prieto" w:date="2023-07-05T01:21:00Z">
        <w:del w:id="3932" w:author="Prieto Bailo, León Enrique" w:date="2023-07-05T22:01:00Z">
          <w:r w:rsidR="002D6336" w:rsidDel="00FA48AA">
            <w:rPr>
              <w:b/>
              <w:bCs/>
            </w:rPr>
            <w:fldChar w:fldCharType="begin"/>
          </w:r>
          <w:r w:rsidR="002D6336" w:rsidDel="00FA48AA">
            <w:rPr>
              <w:b/>
              <w:bCs/>
            </w:rPr>
            <w:delInstrText xml:space="preserve"> STYLEREF 1 \s </w:delInstrText>
          </w:r>
        </w:del>
      </w:ins>
      <w:del w:id="3933" w:author="Prieto Bailo, León Enrique" w:date="2023-07-05T22:01:00Z">
        <w:r w:rsidR="002D6336" w:rsidDel="00FA48AA">
          <w:rPr>
            <w:b/>
            <w:bCs/>
          </w:rPr>
          <w:fldChar w:fldCharType="separate"/>
        </w:r>
        <w:r w:rsidR="002D6336" w:rsidDel="00FA48AA">
          <w:rPr>
            <w:b/>
            <w:bCs/>
            <w:noProof/>
          </w:rPr>
          <w:delText>4</w:delText>
        </w:r>
      </w:del>
      <w:ins w:id="3934" w:author="León Prieto" w:date="2023-07-05T01:21:00Z">
        <w:del w:id="3935" w:author="Prieto Bailo, León Enrique" w:date="2023-07-05T22:01:00Z">
          <w:r w:rsidR="002D6336" w:rsidDel="00FA48AA">
            <w:rPr>
              <w:b/>
              <w:bCs/>
            </w:rPr>
            <w:fldChar w:fldCharType="end"/>
          </w:r>
          <w:r w:rsidR="002D6336" w:rsidDel="00FA48AA">
            <w:rPr>
              <w:b/>
              <w:bCs/>
            </w:rPr>
            <w:delText>.</w:delText>
          </w:r>
          <w:r w:rsidR="002D6336" w:rsidDel="00FA48AA">
            <w:rPr>
              <w:b/>
              <w:bCs/>
            </w:rPr>
            <w:fldChar w:fldCharType="begin"/>
          </w:r>
          <w:r w:rsidR="002D6336" w:rsidDel="00FA48AA">
            <w:rPr>
              <w:b/>
              <w:bCs/>
            </w:rPr>
            <w:delInstrText xml:space="preserve"> SEQ Fig. \* ARABIC \s 1 </w:delInstrText>
          </w:r>
        </w:del>
      </w:ins>
      <w:del w:id="3936" w:author="Prieto Bailo, León Enrique" w:date="2023-07-05T22:01:00Z">
        <w:r w:rsidR="002D6336" w:rsidDel="00FA48AA">
          <w:rPr>
            <w:b/>
            <w:bCs/>
          </w:rPr>
          <w:fldChar w:fldCharType="separate"/>
        </w:r>
      </w:del>
      <w:ins w:id="3937" w:author="León Prieto" w:date="2023-07-05T01:21:00Z">
        <w:del w:id="3938" w:author="Prieto Bailo, León Enrique" w:date="2023-07-05T22:01:00Z">
          <w:r w:rsidR="002D6336" w:rsidDel="00FA48AA">
            <w:rPr>
              <w:b/>
              <w:bCs/>
              <w:noProof/>
            </w:rPr>
            <w:delText>10</w:delText>
          </w:r>
          <w:r w:rsidR="002D6336" w:rsidDel="00FA48AA">
            <w:rPr>
              <w:b/>
              <w:bCs/>
            </w:rPr>
            <w:fldChar w:fldCharType="end"/>
          </w:r>
        </w:del>
      </w:ins>
      <w:ins w:id="3939" w:author="Omega" w:date="2023-07-05T00:09:00Z">
        <w:del w:id="3940" w:author="León Prieto" w:date="2023-07-05T01:21:00Z">
          <w:r w:rsidR="00A2508E" w:rsidDel="002D6336">
            <w:rPr>
              <w:b/>
              <w:bCs/>
            </w:rPr>
            <w:fldChar w:fldCharType="begin"/>
          </w:r>
          <w:r w:rsidR="00A2508E" w:rsidDel="002D6336">
            <w:rPr>
              <w:b/>
              <w:bCs/>
            </w:rPr>
            <w:delInstrText xml:space="preserve"> STYLEREF 1 \s </w:delInstrText>
          </w:r>
        </w:del>
      </w:ins>
      <w:del w:id="3941" w:author="León Prieto" w:date="2023-07-05T01:21:00Z">
        <w:r w:rsidR="00A2508E" w:rsidDel="002D6336">
          <w:rPr>
            <w:b/>
            <w:bCs/>
          </w:rPr>
          <w:fldChar w:fldCharType="separate"/>
        </w:r>
        <w:r w:rsidR="00A2508E" w:rsidDel="002D6336">
          <w:rPr>
            <w:b/>
            <w:bCs/>
            <w:noProof/>
          </w:rPr>
          <w:delText>4</w:delText>
        </w:r>
      </w:del>
      <w:ins w:id="3942" w:author="Omega" w:date="2023-07-05T00:09:00Z">
        <w:del w:id="3943" w:author="León Prieto" w:date="2023-07-05T01:21:00Z">
          <w:r w:rsidR="00A2508E" w:rsidDel="002D6336">
            <w:rPr>
              <w:b/>
              <w:bCs/>
            </w:rPr>
            <w:fldChar w:fldCharType="end"/>
          </w:r>
          <w:r w:rsidR="00A2508E" w:rsidDel="002D6336">
            <w:rPr>
              <w:b/>
              <w:bCs/>
            </w:rPr>
            <w:delText>.</w:delText>
          </w:r>
          <w:r w:rsidR="00A2508E" w:rsidDel="002D6336">
            <w:rPr>
              <w:b/>
              <w:bCs/>
            </w:rPr>
            <w:fldChar w:fldCharType="begin"/>
          </w:r>
          <w:r w:rsidR="00A2508E" w:rsidDel="002D6336">
            <w:rPr>
              <w:b/>
              <w:bCs/>
            </w:rPr>
            <w:delInstrText xml:space="preserve"> SEQ Fig. \* ARABIC \s 1 </w:delInstrText>
          </w:r>
        </w:del>
      </w:ins>
      <w:del w:id="3944" w:author="León Prieto" w:date="2023-07-05T01:21:00Z">
        <w:r w:rsidR="00A2508E" w:rsidDel="002D6336">
          <w:rPr>
            <w:b/>
            <w:bCs/>
          </w:rPr>
          <w:fldChar w:fldCharType="separate"/>
        </w:r>
      </w:del>
      <w:ins w:id="3945" w:author="Omega" w:date="2023-07-05T00:09:00Z">
        <w:del w:id="3946" w:author="León Prieto" w:date="2023-07-05T01:21:00Z">
          <w:r w:rsidR="00A2508E" w:rsidDel="002D6336">
            <w:rPr>
              <w:b/>
              <w:bCs/>
              <w:noProof/>
            </w:rPr>
            <w:delText>10</w:delText>
          </w:r>
          <w:r w:rsidR="00A2508E" w:rsidDel="002D6336">
            <w:rPr>
              <w:b/>
              <w:bCs/>
            </w:rPr>
            <w:fldChar w:fldCharType="end"/>
          </w:r>
        </w:del>
      </w:ins>
      <w:ins w:id="3947" w:author="Prieto Bailo, León Enrique" w:date="2023-07-04T22:10:00Z">
        <w:del w:id="3948" w:author="Omega" w:date="2023-07-05T00:09:00Z">
          <w:r w:rsidRPr="001C4FE6" w:rsidDel="00A2508E">
            <w:rPr>
              <w:b/>
              <w:bCs/>
              <w:rPrChange w:id="3949" w:author="Prieto Bailo, León Enrique" w:date="2023-07-04T22:10:00Z">
                <w:rPr/>
              </w:rPrChange>
            </w:rPr>
            <w:fldChar w:fldCharType="begin"/>
          </w:r>
          <w:r w:rsidRPr="001C4FE6" w:rsidDel="00A2508E">
            <w:rPr>
              <w:b/>
              <w:bCs/>
              <w:rPrChange w:id="3950" w:author="Prieto Bailo, León Enrique" w:date="2023-07-04T22:10:00Z">
                <w:rPr/>
              </w:rPrChange>
            </w:rPr>
            <w:delInstrText xml:space="preserve"> STYLEREF 1 \s </w:delInstrText>
          </w:r>
        </w:del>
      </w:ins>
      <w:del w:id="3951" w:author="Omega" w:date="2023-07-05T00:09:00Z">
        <w:r w:rsidRPr="001C4FE6" w:rsidDel="00A2508E">
          <w:rPr>
            <w:b/>
            <w:bCs/>
            <w:rPrChange w:id="3952" w:author="Prieto Bailo, León Enrique" w:date="2023-07-04T22:10:00Z">
              <w:rPr/>
            </w:rPrChange>
          </w:rPr>
          <w:fldChar w:fldCharType="separate"/>
        </w:r>
        <w:r w:rsidRPr="001C4FE6" w:rsidDel="00A2508E">
          <w:rPr>
            <w:b/>
            <w:bCs/>
            <w:noProof/>
            <w:rPrChange w:id="3953" w:author="Prieto Bailo, León Enrique" w:date="2023-07-04T22:10:00Z">
              <w:rPr>
                <w:noProof/>
              </w:rPr>
            </w:rPrChange>
          </w:rPr>
          <w:delText>4</w:delText>
        </w:r>
      </w:del>
      <w:ins w:id="3954" w:author="Prieto Bailo, León Enrique" w:date="2023-07-04T22:10:00Z">
        <w:del w:id="3955" w:author="Omega" w:date="2023-07-05T00:09:00Z">
          <w:r w:rsidRPr="001C4FE6" w:rsidDel="00A2508E">
            <w:rPr>
              <w:b/>
              <w:bCs/>
              <w:rPrChange w:id="3956" w:author="Prieto Bailo, León Enrique" w:date="2023-07-04T22:10:00Z">
                <w:rPr/>
              </w:rPrChange>
            </w:rPr>
            <w:fldChar w:fldCharType="end"/>
          </w:r>
          <w:r w:rsidRPr="001C4FE6" w:rsidDel="00A2508E">
            <w:rPr>
              <w:b/>
              <w:bCs/>
              <w:rPrChange w:id="3957" w:author="Prieto Bailo, León Enrique" w:date="2023-07-04T22:10:00Z">
                <w:rPr/>
              </w:rPrChange>
            </w:rPr>
            <w:delText>.</w:delText>
          </w:r>
          <w:r w:rsidRPr="001C4FE6" w:rsidDel="00A2508E">
            <w:rPr>
              <w:b/>
              <w:bCs/>
              <w:rPrChange w:id="3958" w:author="Prieto Bailo, León Enrique" w:date="2023-07-04T22:10:00Z">
                <w:rPr/>
              </w:rPrChange>
            </w:rPr>
            <w:fldChar w:fldCharType="begin"/>
          </w:r>
          <w:r w:rsidRPr="001C4FE6" w:rsidDel="00A2508E">
            <w:rPr>
              <w:b/>
              <w:bCs/>
              <w:rPrChange w:id="3959" w:author="Prieto Bailo, León Enrique" w:date="2023-07-04T22:10:00Z">
                <w:rPr/>
              </w:rPrChange>
            </w:rPr>
            <w:delInstrText xml:space="preserve"> SEQ Fig. \* ARABIC \s 1 </w:delInstrText>
          </w:r>
        </w:del>
      </w:ins>
      <w:del w:id="3960" w:author="Omega" w:date="2023-07-05T00:09:00Z">
        <w:r w:rsidRPr="001C4FE6" w:rsidDel="00A2508E">
          <w:rPr>
            <w:b/>
            <w:bCs/>
            <w:rPrChange w:id="3961" w:author="Prieto Bailo, León Enrique" w:date="2023-07-04T22:10:00Z">
              <w:rPr/>
            </w:rPrChange>
          </w:rPr>
          <w:fldChar w:fldCharType="separate"/>
        </w:r>
      </w:del>
      <w:ins w:id="3962" w:author="Prieto Bailo, León Enrique" w:date="2023-07-04T22:10:00Z">
        <w:del w:id="3963" w:author="Omega" w:date="2023-07-05T00:09:00Z">
          <w:r w:rsidRPr="001C4FE6" w:rsidDel="00A2508E">
            <w:rPr>
              <w:b/>
              <w:bCs/>
              <w:noProof/>
              <w:rPrChange w:id="3964" w:author="Prieto Bailo, León Enrique" w:date="2023-07-04T22:10:00Z">
                <w:rPr>
                  <w:noProof/>
                </w:rPr>
              </w:rPrChange>
            </w:rPr>
            <w:delText>10</w:delText>
          </w:r>
          <w:r w:rsidRPr="001C4FE6" w:rsidDel="00A2508E">
            <w:rPr>
              <w:b/>
              <w:bCs/>
              <w:rPrChange w:id="3965" w:author="Prieto Bailo, León Enrique" w:date="2023-07-04T22:10:00Z">
                <w:rPr/>
              </w:rPrChange>
            </w:rPr>
            <w:fldChar w:fldCharType="end"/>
          </w:r>
        </w:del>
        <w:r w:rsidRPr="001C4FE6">
          <w:rPr>
            <w:b/>
            <w:bCs/>
            <w:rPrChange w:id="3966" w:author="Prieto Bailo, León Enrique" w:date="2023-07-04T22:10:00Z">
              <w:rPr/>
            </w:rPrChange>
          </w:rPr>
          <w:t>.</w:t>
        </w:r>
        <w:r>
          <w:t xml:space="preserve"> Prototipo en el </w:t>
        </w:r>
        <w:commentRangeStart w:id="3967"/>
        <w:del w:id="3968" w:author="ramon casanella" w:date="2023-07-05T08:35:00Z">
          <w:r w:rsidDel="00A0154D">
            <w:delText>d</w:delText>
          </w:r>
        </w:del>
      </w:ins>
      <w:proofErr w:type="spellStart"/>
      <w:ins w:id="3969" w:author="ramon casanella" w:date="2023-07-05T08:35:00Z">
        <w:r w:rsidR="00A0154D">
          <w:t>D</w:t>
        </w:r>
      </w:ins>
      <w:ins w:id="3970" w:author="Prieto Bailo, León Enrique" w:date="2023-07-04T22:10:00Z">
        <w:r>
          <w:t>ronlab</w:t>
        </w:r>
        <w:proofErr w:type="spellEnd"/>
        <w:r>
          <w:t xml:space="preserve"> </w:t>
        </w:r>
      </w:ins>
      <w:commentRangeEnd w:id="3967"/>
      <w:ins w:id="3971" w:author="Prieto Bailo, León Enrique" w:date="2023-07-04T22:18:00Z">
        <w:r w:rsidR="002B445A">
          <w:rPr>
            <w:rStyle w:val="CommentReference"/>
            <w:iCs w:val="0"/>
          </w:rPr>
          <w:commentReference w:id="3967"/>
        </w:r>
      </w:ins>
      <w:ins w:id="3972" w:author="Prieto Bailo, León Enrique" w:date="2023-07-04T22:10:00Z">
        <w:r>
          <w:rPr>
            <w:noProof/>
          </w:rPr>
          <w:t>de la UPC. A punto de realizar un vuelo basado en lecturas de altitud del HC-SR04.</w:t>
        </w:r>
      </w:ins>
    </w:p>
    <w:p w14:paraId="72F2A830" w14:textId="75A8A45D" w:rsidR="005C0E88" w:rsidRDefault="005C0E88">
      <w:pPr>
        <w:pStyle w:val="Caption"/>
        <w:jc w:val="center"/>
        <w:pPrChange w:id="3973" w:author="Prieto Bailo, León Enrique" w:date="2023-07-04T22:11:00Z">
          <w:pPr/>
        </w:pPrChange>
      </w:pPr>
      <w:r>
        <w:br w:type="page"/>
      </w:r>
      <w:commentRangeStart w:id="3974"/>
      <w:commentRangeStart w:id="3975"/>
      <w:commentRangeEnd w:id="3974"/>
      <w:r w:rsidR="00B61C98">
        <w:rPr>
          <w:rStyle w:val="CommentReference"/>
        </w:rPr>
        <w:commentReference w:id="3974"/>
      </w:r>
      <w:commentRangeEnd w:id="3975"/>
      <w:r w:rsidR="008201E8">
        <w:rPr>
          <w:rStyle w:val="CommentReference"/>
        </w:rPr>
        <w:commentReference w:id="3975"/>
      </w:r>
      <w:commentRangeStart w:id="3976"/>
      <w:commentRangeStart w:id="3977"/>
      <w:commentRangeEnd w:id="3976"/>
      <w:r w:rsidR="000B7FAB">
        <w:rPr>
          <w:rStyle w:val="CommentReference"/>
        </w:rPr>
        <w:commentReference w:id="3976"/>
      </w:r>
      <w:commentRangeEnd w:id="3977"/>
      <w:r w:rsidR="008201E8">
        <w:rPr>
          <w:rStyle w:val="CommentReference"/>
        </w:rPr>
        <w:commentReference w:id="3977"/>
      </w:r>
    </w:p>
    <w:p w14:paraId="3CC5979E" w14:textId="645630A3" w:rsidR="00336214" w:rsidRDefault="005C0E88">
      <w:pPr>
        <w:pStyle w:val="Heading1"/>
        <w:numPr>
          <w:ilvl w:val="0"/>
          <w:numId w:val="0"/>
        </w:numPr>
        <w:ind w:left="456" w:hanging="456"/>
        <w:pPrChange w:id="3978" w:author="Prieto Bailo, León Enrique" w:date="2023-07-07T22:05:00Z">
          <w:pPr>
            <w:pStyle w:val="Heading1"/>
          </w:pPr>
        </w:pPrChange>
      </w:pPr>
      <w:bookmarkStart w:id="3979" w:name="_Toc139811983"/>
      <w:r>
        <w:lastRenderedPageBreak/>
        <w:t>CONCLUSIONES</w:t>
      </w:r>
      <w:bookmarkEnd w:id="3979"/>
    </w:p>
    <w:p w14:paraId="333BEAA6" w14:textId="36424A7B" w:rsidR="00872838" w:rsidDel="00247CF5" w:rsidRDefault="00872838" w:rsidP="00872838">
      <w:pPr>
        <w:rPr>
          <w:del w:id="3980" w:author="Prieto Bailo, León Enrique" w:date="2023-07-06T00:37:00Z"/>
        </w:rPr>
      </w:pPr>
    </w:p>
    <w:p w14:paraId="511C439D" w14:textId="77777777" w:rsidR="00247CF5" w:rsidRDefault="00247CF5" w:rsidP="00872838">
      <w:pPr>
        <w:rPr>
          <w:ins w:id="3981" w:author="Prieto Bailo, León Enrique" w:date="2023-07-06T00:37:00Z"/>
        </w:rPr>
      </w:pPr>
    </w:p>
    <w:p w14:paraId="57DCFA83" w14:textId="2E7B73F5" w:rsidR="00872838" w:rsidRDefault="00872838" w:rsidP="00872838">
      <w:r>
        <w:t xml:space="preserve">Este Trabajo de Fin de Grado ha abordado el desarrollo y programación de un </w:t>
      </w:r>
      <w:del w:id="3982" w:author="Prieto Bailo, León Enrique" w:date="2023-07-05T22:50:00Z">
        <w:r w:rsidDel="00A73910">
          <w:delText>drone</w:delText>
        </w:r>
      </w:del>
      <w:ins w:id="3983" w:author="Prieto Bailo, León Enrique" w:date="2023-07-05T22:50:00Z">
        <w:r w:rsidR="00A73910">
          <w:t>dron</w:t>
        </w:r>
      </w:ins>
      <w:r>
        <w:t xml:space="preserve"> utilizando </w:t>
      </w:r>
      <w:commentRangeStart w:id="3984"/>
      <w:r>
        <w:t xml:space="preserve">el </w:t>
      </w:r>
      <w:del w:id="3985" w:author="Prieto Bailo, León Enrique" w:date="2023-07-03T21:12:00Z">
        <w:r w:rsidDel="00AA7518">
          <w:delText xml:space="preserve">Adafruit </w:delText>
        </w:r>
      </w:del>
      <w:r>
        <w:t xml:space="preserve">STM32F405 como microcontrolador </w:t>
      </w:r>
      <w:commentRangeEnd w:id="3984"/>
      <w:r w:rsidR="00B36FA4">
        <w:rPr>
          <w:rStyle w:val="CommentReference"/>
        </w:rPr>
        <w:commentReference w:id="3984"/>
      </w:r>
      <w:r>
        <w:t xml:space="preserve">integrado en el </w:t>
      </w:r>
      <w:proofErr w:type="spellStart"/>
      <w:proofErr w:type="gramStart"/>
      <w:r>
        <w:t>frame</w:t>
      </w:r>
      <w:proofErr w:type="spellEnd"/>
      <w:proofErr w:type="gramEnd"/>
      <w:r>
        <w:t xml:space="preserve"> DJI</w:t>
      </w:r>
      <w:ins w:id="3986" w:author="Prieto Bailo, León Enrique" w:date="2023-07-03T21:12:00Z">
        <w:r w:rsidR="00AA7518">
          <w:t>-</w:t>
        </w:r>
      </w:ins>
      <w:r>
        <w:t xml:space="preserve">F450. A lo largo del proyecto, se han explorado y aplicado una variedad de conocimientos y habilidades en el campo de la electrónica y la programación los cuales han confeccionado el </w:t>
      </w:r>
      <w:del w:id="3987" w:author="ramon casanella" w:date="2023-07-03T12:47:00Z">
        <w:r w:rsidDel="00C35B51">
          <w:delText xml:space="preserve">producto </w:delText>
        </w:r>
      </w:del>
      <w:ins w:id="3988" w:author="ramon casanella" w:date="2023-07-03T12:47:00Z">
        <w:r w:rsidR="00C35B51">
          <w:t xml:space="preserve">prototipo </w:t>
        </w:r>
      </w:ins>
      <w:r>
        <w:t>final.</w:t>
      </w:r>
    </w:p>
    <w:p w14:paraId="538346E9" w14:textId="77777777" w:rsidR="00872838" w:rsidRDefault="00872838" w:rsidP="00872838"/>
    <w:p w14:paraId="1F0BA72F" w14:textId="1A4674CA" w:rsidR="00872838" w:rsidRDefault="00872838" w:rsidP="00872838">
      <w:r>
        <w:t xml:space="preserve">El objetivo principal de este trabajo fue diseñar y construir un </w:t>
      </w:r>
      <w:del w:id="3989" w:author="Prieto Bailo, León Enrique" w:date="2023-07-05T22:50:00Z">
        <w:r w:rsidDel="00A73910">
          <w:delText>drone</w:delText>
        </w:r>
      </w:del>
      <w:ins w:id="3990" w:author="Prieto Bailo, León Enrique" w:date="2023-07-05T22:50:00Z">
        <w:r w:rsidR="00A73910">
          <w:t>dron</w:t>
        </w:r>
      </w:ins>
      <w:r>
        <w:t xml:space="preserve"> capaz de realizar vuelos estables y controlados, utilizando el STM32F405 como controlador de vuelo. Para hacerlo, se ha seguido la metodología basada en implementaciones modulares y pruebas exhaustivas detallada en la introducción de esta memoria. </w:t>
      </w:r>
      <w:moveFromRangeStart w:id="3991" w:author="Prieto Bailo, León Enrique" w:date="2023-07-03T23:31:00Z" w:name="move139319533"/>
      <w:commentRangeStart w:id="3992"/>
      <w:moveFrom w:id="3993" w:author="Prieto Bailo, León Enrique" w:date="2023-07-03T23:31:00Z">
        <w:r w:rsidDel="008201E8">
          <w:t>Los objetivos de este proyecto final de grado se han satisfecho satisfactoriamente e incluso se han superado implementando funcionalidades adicionales a los objetivos originales.</w:t>
        </w:r>
        <w:commentRangeEnd w:id="3992"/>
        <w:r w:rsidR="00E32F61" w:rsidDel="008201E8">
          <w:rPr>
            <w:rStyle w:val="CommentReference"/>
          </w:rPr>
          <w:commentReference w:id="3992"/>
        </w:r>
      </w:moveFrom>
      <w:moveFromRangeEnd w:id="3991"/>
    </w:p>
    <w:p w14:paraId="7D6161F5" w14:textId="77777777" w:rsidR="00872838" w:rsidRDefault="00872838" w:rsidP="00872838"/>
    <w:p w14:paraId="66F66D41" w14:textId="77777777" w:rsidR="00872838" w:rsidRDefault="00872838" w:rsidP="00872838">
      <w:r>
        <w:t xml:space="preserve">Durante el proceso de desarrollo, se ha utilizado el entorno de programación y desarrollo proporcionado por </w:t>
      </w:r>
      <w:proofErr w:type="spellStart"/>
      <w:r>
        <w:t>Adafruit</w:t>
      </w:r>
      <w:proofErr w:type="spellEnd"/>
      <w:r>
        <w:t xml:space="preserve"> para programar el STM32F405. Esto ha permitido aprovechar al máximo las características y capacidades del microcontrolador, así como la amplia gama de librerías y herramientas disponibles.</w:t>
      </w:r>
    </w:p>
    <w:p w14:paraId="16CA5625" w14:textId="77777777" w:rsidR="00872838" w:rsidRDefault="00872838" w:rsidP="00872838"/>
    <w:p w14:paraId="6B5782C2" w14:textId="1AF7D616" w:rsidR="00872838" w:rsidRDefault="00872838" w:rsidP="00872838">
      <w:r>
        <w:t xml:space="preserve">Uno de los aspectos más destacados de este proyecto ha sido el diseño e implementación del sistema de control de vuelo. Se han utilizado algoritmos de control PID (Proporcional, Integral y Derivativo) para mantener la estabilidad y controlar los movimientos del </w:t>
      </w:r>
      <w:del w:id="3994" w:author="Prieto Bailo, León Enrique" w:date="2023-07-05T22:50:00Z">
        <w:r w:rsidDel="00A73910">
          <w:delText>drone</w:delText>
        </w:r>
      </w:del>
      <w:ins w:id="3995" w:author="Prieto Bailo, León Enrique" w:date="2023-07-05T22:50:00Z">
        <w:r w:rsidR="00A73910">
          <w:t>dron</w:t>
        </w:r>
      </w:ins>
      <w:r>
        <w:t xml:space="preserve"> en tiempo real. Además, se ha integrado un sistema de control de altitud basado en un barómetro, mediante lecturas de presión.</w:t>
      </w:r>
    </w:p>
    <w:p w14:paraId="17404AF5" w14:textId="77777777" w:rsidR="00872838" w:rsidRDefault="00872838" w:rsidP="00872838"/>
    <w:p w14:paraId="188863DC" w14:textId="3C49892F" w:rsidR="00872838" w:rsidRDefault="00872838" w:rsidP="00872838">
      <w:r>
        <w:t xml:space="preserve">Otro aspecto </w:t>
      </w:r>
      <w:del w:id="3996" w:author="Prieto Bailo, León Enrique" w:date="2023-07-07T20:22:00Z">
        <w:r w:rsidDel="00752E66">
          <w:delText xml:space="preserve">clave </w:delText>
        </w:r>
      </w:del>
      <w:ins w:id="3997" w:author="Prieto Bailo, León Enrique" w:date="2023-07-07T20:22:00Z">
        <w:r w:rsidR="00752E66">
          <w:t xml:space="preserve">importante </w:t>
        </w:r>
      </w:ins>
      <w:r>
        <w:t xml:space="preserve">de este trabajo ha sido la integración </w:t>
      </w:r>
      <w:ins w:id="3998" w:author="Prieto Bailo, León Enrique" w:date="2023-07-07T20:21:00Z">
        <w:r w:rsidR="00752E66">
          <w:t xml:space="preserve">y cohesión </w:t>
        </w:r>
      </w:ins>
      <w:r>
        <w:t xml:space="preserve">de diferentes sensores y actuadores en el </w:t>
      </w:r>
      <w:del w:id="3999" w:author="Prieto Bailo, León Enrique" w:date="2023-07-05T22:50:00Z">
        <w:r w:rsidDel="007B4646">
          <w:delText>drone</w:delText>
        </w:r>
      </w:del>
      <w:ins w:id="4000" w:author="Prieto Bailo, León Enrique" w:date="2023-07-05T22:50:00Z">
        <w:r w:rsidR="007B4646">
          <w:t>dron</w:t>
        </w:r>
      </w:ins>
      <w:r>
        <w:t xml:space="preserve">. Se han utilizado sensores como acelerómetros y giroscopios para obtener datos precisos sobre la orientación y el movimiento del </w:t>
      </w:r>
      <w:del w:id="4001" w:author="Prieto Bailo, León Enrique" w:date="2023-07-05T22:50:00Z">
        <w:r w:rsidDel="007B4646">
          <w:delText>drone</w:delText>
        </w:r>
      </w:del>
      <w:ins w:id="4002" w:author="Prieto Bailo, León Enrique" w:date="2023-07-05T22:50:00Z">
        <w:r w:rsidR="007B4646">
          <w:t>dron</w:t>
        </w:r>
      </w:ins>
      <w:r>
        <w:t xml:space="preserve">. Estos datos, mediante el algoritmo de control implementado, se han utilizado para llevar a cabo el control sobre los motores del </w:t>
      </w:r>
      <w:del w:id="4003" w:author="Prieto Bailo, León Enrique" w:date="2023-07-05T22:50:00Z">
        <w:r w:rsidDel="007B4646">
          <w:delText>drone</w:delText>
        </w:r>
      </w:del>
      <w:ins w:id="4004" w:author="Prieto Bailo, León Enrique" w:date="2023-07-05T22:50:00Z">
        <w:r w:rsidR="007B4646">
          <w:t>dron</w:t>
        </w:r>
      </w:ins>
      <w:r>
        <w:t xml:space="preserve">, los cuales han servido para obtener un resultado operacional del cuadricóptero. </w:t>
      </w:r>
    </w:p>
    <w:p w14:paraId="436BB402" w14:textId="5BEC2301" w:rsidR="00872838" w:rsidRDefault="00872838" w:rsidP="00872838"/>
    <w:p w14:paraId="73D32B53" w14:textId="3387E65E" w:rsidR="008201E8" w:rsidRDefault="00872838" w:rsidP="008201E8">
      <w:pPr>
        <w:rPr>
          <w:moveTo w:id="4005" w:author="Prieto Bailo, León Enrique" w:date="2023-07-03T23:31:00Z"/>
        </w:rPr>
      </w:pPr>
      <w:r>
        <w:t xml:space="preserve">En términos de resultados, el </w:t>
      </w:r>
      <w:del w:id="4006" w:author="Prieto Bailo, León Enrique" w:date="2023-07-05T22:50:00Z">
        <w:r w:rsidDel="007B4646">
          <w:delText>drone</w:delText>
        </w:r>
      </w:del>
      <w:ins w:id="4007" w:author="Prieto Bailo, León Enrique" w:date="2023-07-05T22:50:00Z">
        <w:r w:rsidR="007B4646">
          <w:t>dron</w:t>
        </w:r>
      </w:ins>
      <w:r>
        <w:t xml:space="preserve"> desarrollado ha demostrado un rendimiento satisfactorio en las pruebas de vuelo realizadas. Ha sido capaz de mantener una estabilidad adecuada, responder correctamente a las entradas de control y cumplir con los objetivos de navegación establecidos, lo que ha permitido un funcionamiento coherente y eficiente del </w:t>
      </w:r>
      <w:del w:id="4008" w:author="Prieto Bailo, León Enrique" w:date="2023-07-05T22:50:00Z">
        <w:r w:rsidDel="007B4646">
          <w:delText>drone</w:delText>
        </w:r>
      </w:del>
      <w:ins w:id="4009" w:author="Prieto Bailo, León Enrique" w:date="2023-07-05T22:50:00Z">
        <w:r w:rsidR="007B4646">
          <w:t>dron</w:t>
        </w:r>
      </w:ins>
      <w:r>
        <w:t>.</w:t>
      </w:r>
      <w:ins w:id="4010" w:author="Prieto Bailo, León Enrique" w:date="2023-07-03T23:33:00Z">
        <w:r w:rsidR="008201E8">
          <w:t xml:space="preserve"> </w:t>
        </w:r>
      </w:ins>
      <w:moveToRangeStart w:id="4011" w:author="Prieto Bailo, León Enrique" w:date="2023-07-03T23:31:00Z" w:name="move139319533"/>
      <w:commentRangeStart w:id="4012"/>
      <w:commentRangeStart w:id="4013"/>
      <w:moveTo w:id="4014" w:author="Prieto Bailo, León Enrique" w:date="2023-07-03T23:31:00Z">
        <w:r w:rsidR="008201E8">
          <w:t xml:space="preserve">Los objetivos de este proyecto final de grado se han satisfecho satisfactoriamente e incluso se han </w:t>
        </w:r>
        <w:del w:id="4015" w:author="ramon casanella" w:date="2023-07-05T08:45:00Z">
          <w:r w:rsidR="008201E8" w:rsidDel="00C815B4">
            <w:delText>superado</w:delText>
          </w:r>
        </w:del>
      </w:moveTo>
      <w:ins w:id="4016" w:author="ramon casanella" w:date="2023-07-05T08:45:00Z">
        <w:r w:rsidR="00C815B4">
          <w:t>podido</w:t>
        </w:r>
      </w:ins>
      <w:moveTo w:id="4017" w:author="Prieto Bailo, León Enrique" w:date="2023-07-03T23:31:00Z">
        <w:r w:rsidR="008201E8">
          <w:t xml:space="preserve"> implementa</w:t>
        </w:r>
      </w:moveTo>
      <w:ins w:id="4018" w:author="ramon casanella" w:date="2023-07-05T08:45:00Z">
        <w:r w:rsidR="00C815B4">
          <w:t>r</w:t>
        </w:r>
      </w:ins>
      <w:moveTo w:id="4019" w:author="Prieto Bailo, León Enrique" w:date="2023-07-03T23:31:00Z">
        <w:del w:id="4020" w:author="ramon casanella" w:date="2023-07-05T08:45:00Z">
          <w:r w:rsidR="008201E8" w:rsidDel="00C815B4">
            <w:delText>ndo</w:delText>
          </w:r>
        </w:del>
        <w:r w:rsidR="008201E8">
          <w:t xml:space="preserve"> funcionalidades adicionales a los objetivos originales.</w:t>
        </w:r>
        <w:commentRangeEnd w:id="4012"/>
        <w:r w:rsidR="008201E8">
          <w:rPr>
            <w:rStyle w:val="CommentReference"/>
          </w:rPr>
          <w:commentReference w:id="4012"/>
        </w:r>
      </w:moveTo>
      <w:commentRangeEnd w:id="4013"/>
      <w:r w:rsidR="008201E8">
        <w:rPr>
          <w:rStyle w:val="CommentReference"/>
        </w:rPr>
        <w:commentReference w:id="4013"/>
      </w:r>
    </w:p>
    <w:moveToRangeEnd w:id="4011"/>
    <w:p w14:paraId="0565576A" w14:textId="671F043A" w:rsidR="008201E8" w:rsidDel="008201E8" w:rsidRDefault="008201E8" w:rsidP="00872838">
      <w:pPr>
        <w:rPr>
          <w:del w:id="4021" w:author="Prieto Bailo, León Enrique" w:date="2023-07-03T23:32:00Z"/>
        </w:rPr>
      </w:pPr>
    </w:p>
    <w:p w14:paraId="1EF99145" w14:textId="77777777" w:rsidR="00872838" w:rsidRDefault="00872838" w:rsidP="00872838"/>
    <w:p w14:paraId="620F7046" w14:textId="3A775B1B" w:rsidR="000C1F62" w:rsidRDefault="00872838" w:rsidP="00872838">
      <w:pPr>
        <w:rPr>
          <w:ins w:id="4022" w:author="Prieto Bailo, León Enrique" w:date="2023-07-04T01:47:00Z"/>
        </w:rPr>
      </w:pPr>
      <w:r>
        <w:t xml:space="preserve">En conclusión, este Trabajo de Fin de Grado ha sido un proyecto desafiante pero gratificante que ha permitido adquirir conocimientos profundos sobre el diseño, programación y control de drones utilizando el </w:t>
      </w:r>
      <w:del w:id="4023" w:author="Prieto Bailo, León Enrique" w:date="2023-07-03T23:32:00Z">
        <w:r w:rsidDel="008201E8">
          <w:delText xml:space="preserve">Adafruit </w:delText>
        </w:r>
      </w:del>
      <w:r>
        <w:t xml:space="preserve">STM32F405. El resultado final es </w:t>
      </w:r>
      <w:r>
        <w:lastRenderedPageBreak/>
        <w:t xml:space="preserve">un </w:t>
      </w:r>
      <w:del w:id="4024" w:author="Prieto Bailo, León Enrique" w:date="2023-07-05T22:50:00Z">
        <w:r w:rsidDel="007B4646">
          <w:delText>drone</w:delText>
        </w:r>
      </w:del>
      <w:ins w:id="4025" w:author="Prieto Bailo, León Enrique" w:date="2023-07-05T22:50:00Z">
        <w:r w:rsidR="007B4646">
          <w:t>dron</w:t>
        </w:r>
      </w:ins>
      <w:r>
        <w:t xml:space="preserve"> funcional y eficiente, capaz de llevar a cabo vuelos estables y reaccionar a los comandos provenientes del piloto. El trabajo realizado sienta las bases para futuras implementaciones y mejoras operacionales, abriendo así un amplio abanico de posibilidades para definir el camino a </w:t>
      </w:r>
      <w:commentRangeStart w:id="4026"/>
      <w:commentRangeStart w:id="4027"/>
      <w:r>
        <w:t>seguir</w:t>
      </w:r>
      <w:commentRangeEnd w:id="4026"/>
      <w:r w:rsidR="00961F40">
        <w:rPr>
          <w:rStyle w:val="CommentReference"/>
        </w:rPr>
        <w:commentReference w:id="4026"/>
      </w:r>
      <w:commentRangeEnd w:id="4027"/>
      <w:r w:rsidR="008201E8">
        <w:rPr>
          <w:rStyle w:val="CommentReference"/>
        </w:rPr>
        <w:commentReference w:id="4027"/>
      </w:r>
      <w:r>
        <w:t>.</w:t>
      </w:r>
    </w:p>
    <w:p w14:paraId="4FEB9EEE" w14:textId="77777777" w:rsidR="008533DA" w:rsidRDefault="000C1F62">
      <w:pPr>
        <w:pStyle w:val="Heading1"/>
        <w:numPr>
          <w:ilvl w:val="0"/>
          <w:numId w:val="0"/>
        </w:numPr>
        <w:ind w:left="456"/>
        <w:rPr>
          <w:ins w:id="4028" w:author="Prieto Bailo, León Enrique" w:date="2023-07-04T22:14:00Z"/>
        </w:rPr>
        <w:pPrChange w:id="4029" w:author="Prieto Bailo, León Enrique" w:date="2023-07-04T22:15:00Z">
          <w:pPr>
            <w:spacing w:after="160"/>
            <w:jc w:val="left"/>
          </w:pPr>
        </w:pPrChange>
      </w:pPr>
      <w:ins w:id="4030" w:author="Prieto Bailo, León Enrique" w:date="2023-07-04T01:47:00Z">
        <w:r>
          <w:br w:type="page"/>
        </w:r>
      </w:ins>
      <w:bookmarkStart w:id="4031" w:name="_Toc139811984"/>
      <w:ins w:id="4032" w:author="Prieto Bailo, León Enrique" w:date="2023-07-04T22:13:00Z">
        <w:r w:rsidR="008533DA" w:rsidRPr="008533DA">
          <w:lastRenderedPageBreak/>
          <w:t>BIBLIOGRAF</w:t>
        </w:r>
      </w:ins>
      <w:ins w:id="4033" w:author="Prieto Bailo, León Enrique" w:date="2023-07-04T22:14:00Z">
        <w:r w:rsidR="008533DA" w:rsidRPr="008533DA">
          <w:t>Í</w:t>
        </w:r>
      </w:ins>
      <w:ins w:id="4034" w:author="Prieto Bailo, León Enrique" w:date="2023-07-04T22:13:00Z">
        <w:r w:rsidR="008533DA" w:rsidRPr="008533DA">
          <w:t>A</w:t>
        </w:r>
      </w:ins>
      <w:bookmarkEnd w:id="4031"/>
    </w:p>
    <w:p w14:paraId="6CA2C737" w14:textId="77777777" w:rsidR="008533DA" w:rsidRDefault="008533DA">
      <w:pPr>
        <w:spacing w:after="160"/>
        <w:jc w:val="left"/>
        <w:rPr>
          <w:ins w:id="4035" w:author="León Prieto" w:date="2023-07-05T01:14:00Z"/>
        </w:rPr>
      </w:pPr>
    </w:p>
    <w:customXmlInsRangeStart w:id="4036" w:author="León Prieto" w:date="2023-07-05T01:14:00Z"/>
    <w:sdt>
      <w:sdtPr>
        <w:tag w:val="MENDELEY_BIBLIOGRAPHY"/>
        <w:id w:val="1239280542"/>
        <w:placeholder>
          <w:docPart w:val="DefaultPlaceholder_-1854013440"/>
        </w:placeholder>
      </w:sdtPr>
      <w:sdtContent>
        <w:customXmlInsRangeEnd w:id="4036"/>
        <w:p w14:paraId="38AF0526" w14:textId="77777777" w:rsidR="003E0E60" w:rsidRDefault="003E0E60">
          <w:pPr>
            <w:autoSpaceDE w:val="0"/>
            <w:autoSpaceDN w:val="0"/>
            <w:ind w:hanging="640"/>
            <w:divId w:val="803238611"/>
            <w:rPr>
              <w:ins w:id="4037" w:author="León Prieto" w:date="2023-07-07T21:44:00Z"/>
              <w:rFonts w:eastAsia="Times New Roman"/>
            </w:rPr>
          </w:pPr>
          <w:ins w:id="4038" w:author="León Prieto" w:date="2023-07-07T21:44:00Z">
            <w:r>
              <w:rPr>
                <w:rFonts w:eastAsia="Times New Roman"/>
              </w:rPr>
              <w:t>[1]</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U-</w:t>
            </w:r>
            <w:proofErr w:type="spellStart"/>
            <w:r>
              <w:rPr>
                <w:rFonts w:eastAsia="Times New Roman"/>
              </w:rPr>
              <w:t>space</w:t>
            </w:r>
            <w:proofErr w:type="spellEnd"/>
            <w:r>
              <w:rPr>
                <w:rFonts w:eastAsia="Times New Roman"/>
              </w:rPr>
              <w:t xml:space="preserve"> | EASA». https://www.easa.europa.eu/en/what-u-space (accedido 5 de julio de 2023).</w:t>
            </w:r>
          </w:ins>
        </w:p>
        <w:p w14:paraId="73111352" w14:textId="77777777" w:rsidR="003E0E60" w:rsidRDefault="003E0E60">
          <w:pPr>
            <w:autoSpaceDE w:val="0"/>
            <w:autoSpaceDN w:val="0"/>
            <w:ind w:hanging="640"/>
            <w:divId w:val="803238611"/>
            <w:rPr>
              <w:ins w:id="4039" w:author="León Prieto" w:date="2023-07-07T21:44:00Z"/>
              <w:rFonts w:eastAsia="Times New Roman"/>
              <w:szCs w:val="24"/>
            </w:rPr>
          </w:pPr>
        </w:p>
        <w:p w14:paraId="2D654904" w14:textId="77777777" w:rsidR="003E0E60" w:rsidRDefault="003E0E60">
          <w:pPr>
            <w:autoSpaceDE w:val="0"/>
            <w:autoSpaceDN w:val="0"/>
            <w:ind w:hanging="640"/>
            <w:divId w:val="1001007791"/>
            <w:rPr>
              <w:ins w:id="4040" w:author="León Prieto" w:date="2023-07-07T21:44:00Z"/>
              <w:rFonts w:eastAsia="Times New Roman"/>
              <w:lang w:val="en-US"/>
            </w:rPr>
          </w:pPr>
          <w:ins w:id="4041" w:author="León Prieto" w:date="2023-07-07T21:44:00Z">
            <w:r w:rsidRPr="003E0E60">
              <w:rPr>
                <w:rFonts w:eastAsia="Times New Roman"/>
                <w:lang w:val="en-US"/>
                <w:rPrChange w:id="4042" w:author="León Prieto" w:date="2023-07-07T21:44:00Z">
                  <w:rPr>
                    <w:rFonts w:eastAsia="Times New Roman"/>
                  </w:rPr>
                </w:rPrChange>
              </w:rPr>
              <w:t>[2]</w:t>
            </w:r>
            <w:r w:rsidRPr="003E0E60">
              <w:rPr>
                <w:rFonts w:eastAsia="Times New Roman"/>
                <w:lang w:val="en-US"/>
                <w:rPrChange w:id="4043" w:author="León Prieto" w:date="2023-07-07T21:44:00Z">
                  <w:rPr>
                    <w:rFonts w:eastAsia="Times New Roman"/>
                  </w:rPr>
                </w:rPrChange>
              </w:rPr>
              <w:tab/>
              <w:t>«Flight Controller Processors Explained: F1, F3, F4, G4, F7, H7». https://oscarliang.com/f1-f3-f4-flight-controller/#Understanding-the-Different-STM32-Processors-in-Flight-Controllers (</w:t>
            </w:r>
            <w:proofErr w:type="spellStart"/>
            <w:r w:rsidRPr="003E0E60">
              <w:rPr>
                <w:rFonts w:eastAsia="Times New Roman"/>
                <w:lang w:val="en-US"/>
                <w:rPrChange w:id="4044" w:author="León Prieto" w:date="2023-07-07T21:44:00Z">
                  <w:rPr>
                    <w:rFonts w:eastAsia="Times New Roman"/>
                  </w:rPr>
                </w:rPrChange>
              </w:rPr>
              <w:t>accedido</w:t>
            </w:r>
            <w:proofErr w:type="spellEnd"/>
            <w:r w:rsidRPr="003E0E60">
              <w:rPr>
                <w:rFonts w:eastAsia="Times New Roman"/>
                <w:lang w:val="en-US"/>
                <w:rPrChange w:id="4045" w:author="León Prieto" w:date="2023-07-07T21:44:00Z">
                  <w:rPr>
                    <w:rFonts w:eastAsia="Times New Roman"/>
                  </w:rPr>
                </w:rPrChange>
              </w:rPr>
              <w:t xml:space="preserve"> 5 de </w:t>
            </w:r>
            <w:proofErr w:type="spellStart"/>
            <w:r w:rsidRPr="003E0E60">
              <w:rPr>
                <w:rFonts w:eastAsia="Times New Roman"/>
                <w:lang w:val="en-US"/>
                <w:rPrChange w:id="4046" w:author="León Prieto" w:date="2023-07-07T21:44:00Z">
                  <w:rPr>
                    <w:rFonts w:eastAsia="Times New Roman"/>
                  </w:rPr>
                </w:rPrChange>
              </w:rPr>
              <w:t>julio</w:t>
            </w:r>
            <w:proofErr w:type="spellEnd"/>
            <w:r w:rsidRPr="003E0E60">
              <w:rPr>
                <w:rFonts w:eastAsia="Times New Roman"/>
                <w:lang w:val="en-US"/>
                <w:rPrChange w:id="4047" w:author="León Prieto" w:date="2023-07-07T21:44:00Z">
                  <w:rPr>
                    <w:rFonts w:eastAsia="Times New Roman"/>
                  </w:rPr>
                </w:rPrChange>
              </w:rPr>
              <w:t xml:space="preserve"> de 2023).</w:t>
            </w:r>
          </w:ins>
        </w:p>
        <w:p w14:paraId="2F757413" w14:textId="77777777" w:rsidR="003E0E60" w:rsidRPr="003E0E60" w:rsidRDefault="003E0E60">
          <w:pPr>
            <w:autoSpaceDE w:val="0"/>
            <w:autoSpaceDN w:val="0"/>
            <w:ind w:hanging="640"/>
            <w:divId w:val="1001007791"/>
            <w:rPr>
              <w:ins w:id="4048" w:author="León Prieto" w:date="2023-07-07T21:44:00Z"/>
              <w:rFonts w:eastAsia="Times New Roman"/>
              <w:lang w:val="en-US"/>
              <w:rPrChange w:id="4049" w:author="León Prieto" w:date="2023-07-07T21:44:00Z">
                <w:rPr>
                  <w:ins w:id="4050" w:author="León Prieto" w:date="2023-07-07T21:44:00Z"/>
                  <w:rFonts w:eastAsia="Times New Roman"/>
                </w:rPr>
              </w:rPrChange>
            </w:rPr>
          </w:pPr>
        </w:p>
        <w:p w14:paraId="21AED980" w14:textId="1A0016E3" w:rsidR="003E0E60" w:rsidRDefault="003E0E60">
          <w:pPr>
            <w:autoSpaceDE w:val="0"/>
            <w:autoSpaceDN w:val="0"/>
            <w:ind w:hanging="640"/>
            <w:divId w:val="288781027"/>
            <w:rPr>
              <w:ins w:id="4051" w:author="Prieto Bailo, León Enrique" w:date="2023-07-07T22:05:00Z"/>
              <w:rFonts w:eastAsia="Times New Roman"/>
              <w:lang w:val="en-US"/>
            </w:rPr>
          </w:pPr>
          <w:ins w:id="4052" w:author="León Prieto" w:date="2023-07-07T21:44:00Z">
            <w:r w:rsidRPr="003E0E60">
              <w:rPr>
                <w:rFonts w:eastAsia="Times New Roman"/>
                <w:lang w:val="en-US"/>
                <w:rPrChange w:id="4053" w:author="León Prieto" w:date="2023-07-07T21:44:00Z">
                  <w:rPr>
                    <w:rFonts w:eastAsia="Times New Roman"/>
                  </w:rPr>
                </w:rPrChange>
              </w:rPr>
              <w:t>[3]</w:t>
            </w:r>
            <w:r w:rsidRPr="003E0E60">
              <w:rPr>
                <w:rFonts w:eastAsia="Times New Roman"/>
                <w:lang w:val="en-US"/>
                <w:rPrChange w:id="4054" w:author="León Prieto" w:date="2023-07-07T21:44:00Z">
                  <w:rPr>
                    <w:rFonts w:eastAsia="Times New Roman"/>
                  </w:rPr>
                </w:rPrChange>
              </w:rPr>
              <w:tab/>
              <w:t>«</w:t>
            </w:r>
            <w:proofErr w:type="spellStart"/>
            <w:r w:rsidRPr="003E0E60">
              <w:rPr>
                <w:rFonts w:eastAsia="Times New Roman"/>
                <w:lang w:val="en-US"/>
                <w:rPrChange w:id="4055" w:author="León Prieto" w:date="2023-07-07T21:44:00Z">
                  <w:rPr>
                    <w:rFonts w:eastAsia="Times New Roman"/>
                  </w:rPr>
                </w:rPrChange>
              </w:rPr>
              <w:t>Betaflight</w:t>
            </w:r>
            <w:proofErr w:type="spellEnd"/>
            <w:r w:rsidRPr="003E0E60">
              <w:rPr>
                <w:rFonts w:eastAsia="Times New Roman"/>
                <w:lang w:val="en-US"/>
                <w:rPrChange w:id="4056" w:author="León Prieto" w:date="2023-07-07T21:44:00Z">
                  <w:rPr>
                    <w:rFonts w:eastAsia="Times New Roman"/>
                  </w:rPr>
                </w:rPrChange>
              </w:rPr>
              <w:t xml:space="preserve"> - Pushing the Limits of UAV Performance». https://betaflight.com/ (</w:t>
            </w:r>
            <w:proofErr w:type="spellStart"/>
            <w:r w:rsidRPr="003E0E60">
              <w:rPr>
                <w:rFonts w:eastAsia="Times New Roman"/>
                <w:lang w:val="en-US"/>
                <w:rPrChange w:id="4057" w:author="León Prieto" w:date="2023-07-07T21:44:00Z">
                  <w:rPr>
                    <w:rFonts w:eastAsia="Times New Roman"/>
                  </w:rPr>
                </w:rPrChange>
              </w:rPr>
              <w:t>accedido</w:t>
            </w:r>
            <w:proofErr w:type="spellEnd"/>
            <w:r w:rsidRPr="003E0E60">
              <w:rPr>
                <w:rFonts w:eastAsia="Times New Roman"/>
                <w:lang w:val="en-US"/>
                <w:rPrChange w:id="4058" w:author="León Prieto" w:date="2023-07-07T21:44:00Z">
                  <w:rPr>
                    <w:rFonts w:eastAsia="Times New Roman"/>
                  </w:rPr>
                </w:rPrChange>
              </w:rPr>
              <w:t xml:space="preserve"> 5 de </w:t>
            </w:r>
            <w:proofErr w:type="spellStart"/>
            <w:r w:rsidRPr="003E0E60">
              <w:rPr>
                <w:rFonts w:eastAsia="Times New Roman"/>
                <w:lang w:val="en-US"/>
                <w:rPrChange w:id="4059" w:author="León Prieto" w:date="2023-07-07T21:44:00Z">
                  <w:rPr>
                    <w:rFonts w:eastAsia="Times New Roman"/>
                  </w:rPr>
                </w:rPrChange>
              </w:rPr>
              <w:t>julio</w:t>
            </w:r>
            <w:proofErr w:type="spellEnd"/>
            <w:r w:rsidRPr="003E0E60">
              <w:rPr>
                <w:rFonts w:eastAsia="Times New Roman"/>
                <w:lang w:val="en-US"/>
                <w:rPrChange w:id="4060" w:author="León Prieto" w:date="2023-07-07T21:44:00Z">
                  <w:rPr>
                    <w:rFonts w:eastAsia="Times New Roman"/>
                  </w:rPr>
                </w:rPrChange>
              </w:rPr>
              <w:t xml:space="preserve"> de 2023).</w:t>
            </w:r>
          </w:ins>
        </w:p>
        <w:p w14:paraId="107AC920" w14:textId="77777777" w:rsidR="002B36D3" w:rsidRPr="003E0E60" w:rsidRDefault="002B36D3">
          <w:pPr>
            <w:autoSpaceDE w:val="0"/>
            <w:autoSpaceDN w:val="0"/>
            <w:ind w:hanging="640"/>
            <w:divId w:val="288781027"/>
            <w:rPr>
              <w:ins w:id="4061" w:author="León Prieto" w:date="2023-07-07T21:44:00Z"/>
              <w:rFonts w:eastAsia="Times New Roman"/>
              <w:lang w:val="en-US"/>
              <w:rPrChange w:id="4062" w:author="León Prieto" w:date="2023-07-07T21:44:00Z">
                <w:rPr>
                  <w:ins w:id="4063" w:author="León Prieto" w:date="2023-07-07T21:44:00Z"/>
                  <w:rFonts w:eastAsia="Times New Roman"/>
                </w:rPr>
              </w:rPrChange>
            </w:rPr>
          </w:pPr>
        </w:p>
        <w:p w14:paraId="4BDABC12" w14:textId="77777777" w:rsidR="003E0E60" w:rsidRDefault="003E0E60">
          <w:pPr>
            <w:autoSpaceDE w:val="0"/>
            <w:autoSpaceDN w:val="0"/>
            <w:ind w:hanging="640"/>
            <w:divId w:val="386610008"/>
            <w:rPr>
              <w:ins w:id="4064" w:author="León Prieto" w:date="2023-07-07T21:44:00Z"/>
              <w:rFonts w:eastAsia="Times New Roman"/>
            </w:rPr>
          </w:pPr>
          <w:ins w:id="4065" w:author="León Prieto" w:date="2023-07-07T21:44:00Z">
            <w:r>
              <w:rPr>
                <w:rFonts w:eastAsia="Times New Roman"/>
              </w:rPr>
              <w:t>[4]</w:t>
            </w:r>
            <w:r>
              <w:rPr>
                <w:rFonts w:eastAsia="Times New Roman"/>
              </w:rPr>
              <w:tab/>
              <w:t>«</w:t>
            </w:r>
            <w:proofErr w:type="spellStart"/>
            <w:r>
              <w:rPr>
                <w:rFonts w:eastAsia="Times New Roman"/>
              </w:rPr>
              <w:t>ArduPilot</w:t>
            </w:r>
            <w:proofErr w:type="spellEnd"/>
            <w:r>
              <w:rPr>
                <w:rFonts w:eastAsia="Times New Roman"/>
              </w:rPr>
              <w:t xml:space="preserve"> - </w:t>
            </w:r>
            <w:proofErr w:type="spellStart"/>
            <w:r>
              <w:rPr>
                <w:rFonts w:eastAsia="Times New Roman"/>
              </w:rPr>
              <w:t>Versatile</w:t>
            </w:r>
            <w:proofErr w:type="spellEnd"/>
            <w:r>
              <w:rPr>
                <w:rFonts w:eastAsia="Times New Roman"/>
              </w:rPr>
              <w:t xml:space="preserve">, </w:t>
            </w:r>
            <w:proofErr w:type="spellStart"/>
            <w:r>
              <w:rPr>
                <w:rFonts w:eastAsia="Times New Roman"/>
              </w:rPr>
              <w:t>Trusted</w:t>
            </w:r>
            <w:proofErr w:type="spellEnd"/>
            <w:r>
              <w:rPr>
                <w:rFonts w:eastAsia="Times New Roman"/>
              </w:rPr>
              <w:t>, Open». https://ardupilot.org/ (accedido 5 de julio de 2023).</w:t>
            </w:r>
          </w:ins>
        </w:p>
        <w:p w14:paraId="773CCB4D" w14:textId="77777777" w:rsidR="003E0E60" w:rsidRDefault="003E0E60">
          <w:pPr>
            <w:autoSpaceDE w:val="0"/>
            <w:autoSpaceDN w:val="0"/>
            <w:ind w:hanging="640"/>
            <w:divId w:val="386610008"/>
            <w:rPr>
              <w:ins w:id="4066" w:author="León Prieto" w:date="2023-07-07T21:44:00Z"/>
              <w:rFonts w:eastAsia="Times New Roman"/>
            </w:rPr>
          </w:pPr>
        </w:p>
        <w:p w14:paraId="216DDDB3" w14:textId="77777777" w:rsidR="003E0E60" w:rsidRDefault="003E0E60">
          <w:pPr>
            <w:autoSpaceDE w:val="0"/>
            <w:autoSpaceDN w:val="0"/>
            <w:ind w:hanging="640"/>
            <w:divId w:val="1098401701"/>
            <w:rPr>
              <w:ins w:id="4067" w:author="León Prieto" w:date="2023-07-07T21:44:00Z"/>
              <w:rFonts w:eastAsia="Times New Roman"/>
            </w:rPr>
          </w:pPr>
          <w:ins w:id="4068" w:author="León Prieto" w:date="2023-07-07T21:44:00Z">
            <w:r>
              <w:rPr>
                <w:rFonts w:eastAsia="Times New Roman"/>
              </w:rPr>
              <w:t>[5]</w:t>
            </w:r>
            <w:r>
              <w:rPr>
                <w:rFonts w:eastAsia="Times New Roman"/>
              </w:rPr>
              <w:tab/>
              <w:t>«Drone Arduino». https://arduproject.es/conceptos-generales-sobre-drones/ (accedido 5 de julio de 2023).</w:t>
            </w:r>
          </w:ins>
        </w:p>
        <w:p w14:paraId="21A371D5" w14:textId="77777777" w:rsidR="003E0E60" w:rsidRDefault="003E0E60">
          <w:pPr>
            <w:autoSpaceDE w:val="0"/>
            <w:autoSpaceDN w:val="0"/>
            <w:ind w:hanging="640"/>
            <w:divId w:val="1098401701"/>
            <w:rPr>
              <w:ins w:id="4069" w:author="León Prieto" w:date="2023-07-07T21:44:00Z"/>
              <w:rFonts w:eastAsia="Times New Roman"/>
            </w:rPr>
          </w:pPr>
        </w:p>
        <w:p w14:paraId="0EDEE9BB" w14:textId="77777777" w:rsidR="003E0E60" w:rsidRDefault="003E0E60">
          <w:pPr>
            <w:autoSpaceDE w:val="0"/>
            <w:autoSpaceDN w:val="0"/>
            <w:ind w:hanging="640"/>
            <w:divId w:val="781414369"/>
            <w:rPr>
              <w:ins w:id="4070" w:author="León Prieto" w:date="2023-07-07T21:44:00Z"/>
              <w:rFonts w:eastAsia="Times New Roman"/>
            </w:rPr>
          </w:pPr>
          <w:ins w:id="4071" w:author="León Prieto" w:date="2023-07-07T21:44:00Z">
            <w:r>
              <w:rPr>
                <w:rFonts w:eastAsia="Times New Roman"/>
              </w:rPr>
              <w:t>[6]</w:t>
            </w:r>
            <w:r>
              <w:rPr>
                <w:rFonts w:eastAsia="Times New Roman"/>
              </w:rPr>
              <w:tab/>
              <w:t xml:space="preserve">«Project YMFC-32 </w:t>
            </w:r>
            <w:proofErr w:type="spellStart"/>
            <w:r>
              <w:rPr>
                <w:rFonts w:eastAsia="Times New Roman"/>
              </w:rPr>
              <w:t>autonomous</w:t>
            </w:r>
            <w:proofErr w:type="spellEnd"/>
            <w:r>
              <w:rPr>
                <w:rFonts w:eastAsia="Times New Roman"/>
              </w:rPr>
              <w:t xml:space="preserve"> - The STM32 Arduino </w:t>
            </w:r>
            <w:proofErr w:type="spellStart"/>
            <w:r>
              <w:rPr>
                <w:rFonts w:eastAsia="Times New Roman"/>
              </w:rPr>
              <w:t>autonomous</w:t>
            </w:r>
            <w:proofErr w:type="spellEnd"/>
            <w:r>
              <w:rPr>
                <w:rFonts w:eastAsia="Times New Roman"/>
              </w:rPr>
              <w:t xml:space="preserve"> </w:t>
            </w:r>
            <w:proofErr w:type="spellStart"/>
            <w:r>
              <w:rPr>
                <w:rFonts w:eastAsia="Times New Roman"/>
              </w:rPr>
              <w:t>quadcopter</w:t>
            </w:r>
            <w:proofErr w:type="spellEnd"/>
            <w:r>
              <w:rPr>
                <w:rFonts w:eastAsia="Times New Roman"/>
              </w:rPr>
              <w:t>.» http://www.brokking.net/ymfc-32_auto_main.html (accedido 5 de julio de 2023).</w:t>
            </w:r>
          </w:ins>
        </w:p>
        <w:p w14:paraId="53865F18" w14:textId="77777777" w:rsidR="003E0E60" w:rsidRDefault="003E0E60">
          <w:pPr>
            <w:autoSpaceDE w:val="0"/>
            <w:autoSpaceDN w:val="0"/>
            <w:ind w:hanging="640"/>
            <w:divId w:val="781414369"/>
            <w:rPr>
              <w:ins w:id="4072" w:author="León Prieto" w:date="2023-07-07T21:44:00Z"/>
              <w:rFonts w:eastAsia="Times New Roman"/>
            </w:rPr>
          </w:pPr>
        </w:p>
        <w:p w14:paraId="18B96C46" w14:textId="77777777" w:rsidR="003E0E60" w:rsidRDefault="003E0E60">
          <w:pPr>
            <w:autoSpaceDE w:val="0"/>
            <w:autoSpaceDN w:val="0"/>
            <w:ind w:hanging="640"/>
            <w:divId w:val="1144543188"/>
            <w:rPr>
              <w:ins w:id="4073" w:author="León Prieto" w:date="2023-07-07T21:44:00Z"/>
              <w:rFonts w:eastAsia="Times New Roman"/>
            </w:rPr>
          </w:pPr>
          <w:ins w:id="4074" w:author="León Prieto" w:date="2023-07-07T21:44:00Z">
            <w:r>
              <w:rPr>
                <w:rFonts w:eastAsia="Times New Roman"/>
              </w:rPr>
              <w:t>[7]</w:t>
            </w:r>
            <w:r>
              <w:rPr>
                <w:rFonts w:eastAsia="Times New Roman"/>
              </w:rPr>
              <w:tab/>
              <w:t>«Arduino». https://www.arduino.cc/ (accedido 5 de julio de 2023).</w:t>
            </w:r>
          </w:ins>
        </w:p>
        <w:p w14:paraId="0013B691" w14:textId="77777777" w:rsidR="003E0E60" w:rsidRDefault="003E0E60">
          <w:pPr>
            <w:autoSpaceDE w:val="0"/>
            <w:autoSpaceDN w:val="0"/>
            <w:ind w:hanging="640"/>
            <w:divId w:val="1144543188"/>
            <w:rPr>
              <w:ins w:id="4075" w:author="León Prieto" w:date="2023-07-07T21:44:00Z"/>
              <w:rFonts w:eastAsia="Times New Roman"/>
            </w:rPr>
          </w:pPr>
        </w:p>
        <w:p w14:paraId="1C7B7BE5" w14:textId="77777777" w:rsidR="003E0E60" w:rsidRDefault="003E0E60">
          <w:pPr>
            <w:autoSpaceDE w:val="0"/>
            <w:autoSpaceDN w:val="0"/>
            <w:ind w:hanging="640"/>
            <w:divId w:val="300615708"/>
            <w:rPr>
              <w:ins w:id="4076" w:author="León Prieto" w:date="2023-07-07T21:45:00Z"/>
              <w:rFonts w:eastAsia="Times New Roman"/>
            </w:rPr>
          </w:pPr>
          <w:ins w:id="4077" w:author="León Prieto" w:date="2023-07-07T21:44:00Z">
            <w:r>
              <w:rPr>
                <w:rFonts w:eastAsia="Times New Roman"/>
              </w:rPr>
              <w:t>[8]</w:t>
            </w:r>
            <w:r>
              <w:rPr>
                <w:rFonts w:eastAsia="Times New Roman"/>
              </w:rPr>
              <w:tab/>
              <w:t>«</w:t>
            </w:r>
            <w:proofErr w:type="spellStart"/>
            <w:r>
              <w:rPr>
                <w:rFonts w:eastAsia="Times New Roman"/>
              </w:rPr>
              <w:t>Flame</w:t>
            </w:r>
            <w:proofErr w:type="spellEnd"/>
            <w:r>
              <w:rPr>
                <w:rFonts w:eastAsia="Times New Roman"/>
              </w:rPr>
              <w:t xml:space="preserve"> Wheel ARF KIT - </w:t>
            </w:r>
            <w:proofErr w:type="spellStart"/>
            <w:r>
              <w:rPr>
                <w:rFonts w:eastAsia="Times New Roman"/>
              </w:rPr>
              <w:t>Features</w:t>
            </w:r>
            <w:proofErr w:type="spellEnd"/>
            <w:r>
              <w:rPr>
                <w:rFonts w:eastAsia="Times New Roman"/>
              </w:rPr>
              <w:t xml:space="preserve"> | DJI». https://www-v1.dji.com/flame-wheel-arf/feature.html (accedido 5 de julio de 2023).</w:t>
            </w:r>
          </w:ins>
        </w:p>
        <w:p w14:paraId="7CA769AE" w14:textId="77777777" w:rsidR="003E0E60" w:rsidRDefault="003E0E60">
          <w:pPr>
            <w:autoSpaceDE w:val="0"/>
            <w:autoSpaceDN w:val="0"/>
            <w:ind w:hanging="640"/>
            <w:divId w:val="300615708"/>
            <w:rPr>
              <w:ins w:id="4078" w:author="León Prieto" w:date="2023-07-07T21:44:00Z"/>
              <w:rFonts w:eastAsia="Times New Roman"/>
            </w:rPr>
          </w:pPr>
        </w:p>
        <w:p w14:paraId="484CB816" w14:textId="77777777" w:rsidR="003E0E60" w:rsidRDefault="003E0E60">
          <w:pPr>
            <w:autoSpaceDE w:val="0"/>
            <w:autoSpaceDN w:val="0"/>
            <w:ind w:hanging="640"/>
            <w:divId w:val="747732327"/>
            <w:rPr>
              <w:ins w:id="4079" w:author="León Prieto" w:date="2023-07-07T21:45:00Z"/>
              <w:rFonts w:eastAsia="Times New Roman"/>
            </w:rPr>
          </w:pPr>
          <w:ins w:id="4080" w:author="León Prieto" w:date="2023-07-07T21:44:00Z">
            <w:r>
              <w:rPr>
                <w:rFonts w:eastAsia="Times New Roman"/>
              </w:rPr>
              <w:t>[9]</w:t>
            </w:r>
            <w:r>
              <w:rPr>
                <w:rFonts w:eastAsia="Times New Roman"/>
              </w:rPr>
              <w:tab/>
              <w:t>«</w:t>
            </w:r>
            <w:proofErr w:type="spellStart"/>
            <w:r>
              <w:rPr>
                <w:rFonts w:eastAsia="Times New Roman"/>
              </w:rPr>
              <w:t>Adafruit</w:t>
            </w:r>
            <w:proofErr w:type="spellEnd"/>
            <w:r>
              <w:rPr>
                <w:rFonts w:eastAsia="Times New Roman"/>
              </w:rPr>
              <w:t xml:space="preserve"> STM32F405 </w:t>
            </w:r>
            <w:proofErr w:type="spellStart"/>
            <w:r>
              <w:rPr>
                <w:rFonts w:eastAsia="Times New Roman"/>
              </w:rPr>
              <w:t>Feather</w:t>
            </w:r>
            <w:proofErr w:type="spellEnd"/>
            <w:r>
              <w:rPr>
                <w:rFonts w:eastAsia="Times New Roman"/>
              </w:rPr>
              <w:t xml:space="preserve"> Express». https://learn.adafruit.com/adafruit-stm32f405-feather-express/overview (accedido 5 de julio de 2023).</w:t>
            </w:r>
          </w:ins>
        </w:p>
        <w:p w14:paraId="7CF88447" w14:textId="77777777" w:rsidR="003E0E60" w:rsidRDefault="003E0E60">
          <w:pPr>
            <w:autoSpaceDE w:val="0"/>
            <w:autoSpaceDN w:val="0"/>
            <w:ind w:hanging="640"/>
            <w:divId w:val="747732327"/>
            <w:rPr>
              <w:ins w:id="4081" w:author="León Prieto" w:date="2023-07-07T21:44:00Z"/>
              <w:rFonts w:eastAsia="Times New Roman"/>
            </w:rPr>
          </w:pPr>
        </w:p>
        <w:p w14:paraId="423F112A" w14:textId="77777777" w:rsidR="003E0E60" w:rsidRDefault="003E0E60">
          <w:pPr>
            <w:autoSpaceDE w:val="0"/>
            <w:autoSpaceDN w:val="0"/>
            <w:ind w:hanging="640"/>
            <w:divId w:val="322928532"/>
            <w:rPr>
              <w:ins w:id="4082" w:author="León Prieto" w:date="2023-07-07T21:45:00Z"/>
              <w:rFonts w:eastAsia="Times New Roman"/>
            </w:rPr>
          </w:pPr>
          <w:ins w:id="4083" w:author="León Prieto" w:date="2023-07-07T21:44:00Z">
            <w:r>
              <w:rPr>
                <w:rFonts w:eastAsia="Times New Roman"/>
              </w:rPr>
              <w:t>[10]</w:t>
            </w:r>
            <w:r>
              <w:rPr>
                <w:rFonts w:eastAsia="Times New Roman"/>
              </w:rPr>
              <w:tab/>
              <w:t xml:space="preserve">«MPU-6050 | TDK </w:t>
            </w:r>
            <w:proofErr w:type="spellStart"/>
            <w:r>
              <w:rPr>
                <w:rFonts w:eastAsia="Times New Roman"/>
              </w:rPr>
              <w:t>InvenSense</w:t>
            </w:r>
            <w:proofErr w:type="spellEnd"/>
            <w:r>
              <w:rPr>
                <w:rFonts w:eastAsia="Times New Roman"/>
              </w:rPr>
              <w:t>». https://invensense.tdk.com/products/motion-tracking/6-axis/mpu-6050/ (accedido 5 de julio de 2023).</w:t>
            </w:r>
          </w:ins>
        </w:p>
        <w:p w14:paraId="388D76C0" w14:textId="77777777" w:rsidR="003E0E60" w:rsidRDefault="003E0E60">
          <w:pPr>
            <w:autoSpaceDE w:val="0"/>
            <w:autoSpaceDN w:val="0"/>
            <w:ind w:hanging="640"/>
            <w:divId w:val="322928532"/>
            <w:rPr>
              <w:ins w:id="4084" w:author="León Prieto" w:date="2023-07-07T21:44:00Z"/>
              <w:rFonts w:eastAsia="Times New Roman"/>
            </w:rPr>
          </w:pPr>
        </w:p>
        <w:p w14:paraId="088244B0" w14:textId="77777777" w:rsidR="003E0E60" w:rsidRDefault="003E0E60">
          <w:pPr>
            <w:autoSpaceDE w:val="0"/>
            <w:autoSpaceDN w:val="0"/>
            <w:ind w:hanging="640"/>
            <w:divId w:val="1936160239"/>
            <w:rPr>
              <w:ins w:id="4085" w:author="León Prieto" w:date="2023-07-07T21:45:00Z"/>
              <w:rFonts w:eastAsia="Times New Roman"/>
            </w:rPr>
          </w:pPr>
          <w:ins w:id="4086" w:author="León Prieto" w:date="2023-07-07T21:44:00Z">
            <w:r>
              <w:rPr>
                <w:rFonts w:eastAsia="Times New Roman"/>
              </w:rPr>
              <w:t>[11]</w:t>
            </w:r>
            <w:r>
              <w:rPr>
                <w:rFonts w:eastAsia="Times New Roman"/>
              </w:rPr>
              <w:tab/>
              <w:t>«</w:t>
            </w:r>
            <w:proofErr w:type="spellStart"/>
            <w:r>
              <w:rPr>
                <w:rFonts w:eastAsia="Times New Roman"/>
              </w:rPr>
              <w:t>Pressure</w:t>
            </w:r>
            <w:proofErr w:type="spellEnd"/>
            <w:r>
              <w:rPr>
                <w:rFonts w:eastAsia="Times New Roman"/>
              </w:rPr>
              <w:t xml:space="preserve"> Sensor BMP280». https://www.bosch-sensortec.com/products/environmental-sensors/pressure-sensors/bmp280/ (accedido 5 de julio de 2023).</w:t>
            </w:r>
          </w:ins>
        </w:p>
        <w:p w14:paraId="74574690" w14:textId="77777777" w:rsidR="003E0E60" w:rsidRDefault="003E0E60">
          <w:pPr>
            <w:autoSpaceDE w:val="0"/>
            <w:autoSpaceDN w:val="0"/>
            <w:ind w:hanging="640"/>
            <w:divId w:val="1936160239"/>
            <w:rPr>
              <w:ins w:id="4087" w:author="León Prieto" w:date="2023-07-07T21:44:00Z"/>
              <w:rFonts w:eastAsia="Times New Roman"/>
            </w:rPr>
          </w:pPr>
        </w:p>
        <w:p w14:paraId="0891D1E8" w14:textId="77777777" w:rsidR="003E0E60" w:rsidRDefault="003E0E60">
          <w:pPr>
            <w:autoSpaceDE w:val="0"/>
            <w:autoSpaceDN w:val="0"/>
            <w:ind w:hanging="640"/>
            <w:divId w:val="139198980"/>
            <w:rPr>
              <w:ins w:id="4088" w:author="León Prieto" w:date="2023-07-07T21:45:00Z"/>
              <w:rFonts w:eastAsia="Times New Roman"/>
            </w:rPr>
          </w:pPr>
          <w:ins w:id="4089" w:author="León Prieto" w:date="2023-07-07T21:44:00Z">
            <w:r>
              <w:rPr>
                <w:rFonts w:eastAsia="Times New Roman"/>
              </w:rPr>
              <w:t>[12]</w:t>
            </w:r>
            <w:r>
              <w:rPr>
                <w:rFonts w:eastAsia="Times New Roman"/>
              </w:rPr>
              <w:tab/>
              <w:t>«</w:t>
            </w:r>
            <w:proofErr w:type="spellStart"/>
            <w:r>
              <w:rPr>
                <w:rFonts w:eastAsia="Times New Roman"/>
              </w:rPr>
              <w:t>Ultrasonic</w:t>
            </w:r>
            <w:proofErr w:type="spellEnd"/>
            <w:r>
              <w:rPr>
                <w:rFonts w:eastAsia="Times New Roman"/>
              </w:rPr>
              <w:t xml:space="preserve"> </w:t>
            </w:r>
            <w:proofErr w:type="spellStart"/>
            <w:r>
              <w:rPr>
                <w:rFonts w:eastAsia="Times New Roman"/>
              </w:rPr>
              <w:t>Ranging</w:t>
            </w:r>
            <w:proofErr w:type="spellEnd"/>
            <w:r>
              <w:rPr>
                <w:rFonts w:eastAsia="Times New Roman"/>
              </w:rPr>
              <w:t xml:space="preserve"> Module HC-SR04». www.Elecfreaks.com (accedido 7 de julio de 2023).</w:t>
            </w:r>
          </w:ins>
        </w:p>
        <w:p w14:paraId="16FF910C" w14:textId="77777777" w:rsidR="003E0E60" w:rsidRDefault="003E0E60">
          <w:pPr>
            <w:autoSpaceDE w:val="0"/>
            <w:autoSpaceDN w:val="0"/>
            <w:ind w:hanging="640"/>
            <w:divId w:val="139198980"/>
            <w:rPr>
              <w:ins w:id="4090" w:author="León Prieto" w:date="2023-07-07T21:44:00Z"/>
              <w:rFonts w:eastAsia="Times New Roman"/>
            </w:rPr>
          </w:pPr>
        </w:p>
        <w:p w14:paraId="5D2E6D13" w14:textId="77777777" w:rsidR="003E0E60" w:rsidRDefault="003E0E60">
          <w:pPr>
            <w:autoSpaceDE w:val="0"/>
            <w:autoSpaceDN w:val="0"/>
            <w:ind w:hanging="640"/>
            <w:divId w:val="1786535463"/>
            <w:rPr>
              <w:ins w:id="4091" w:author="León Prieto" w:date="2023-07-07T21:45:00Z"/>
              <w:rFonts w:eastAsia="Times New Roman"/>
            </w:rPr>
          </w:pPr>
          <w:ins w:id="4092" w:author="León Prieto" w:date="2023-07-07T21:44:00Z">
            <w:r>
              <w:rPr>
                <w:rFonts w:eastAsia="Times New Roman"/>
              </w:rPr>
              <w:t>[13]</w:t>
            </w:r>
            <w:r>
              <w:rPr>
                <w:rFonts w:eastAsia="Times New Roman"/>
              </w:rPr>
              <w:tab/>
              <w:t>«FS-i6». https://www.flysky-cn.com/fsi6 (accedido 5 de julio de 2023).</w:t>
            </w:r>
          </w:ins>
        </w:p>
        <w:p w14:paraId="0B69541D" w14:textId="77777777" w:rsidR="003E0E60" w:rsidRDefault="003E0E60">
          <w:pPr>
            <w:autoSpaceDE w:val="0"/>
            <w:autoSpaceDN w:val="0"/>
            <w:ind w:hanging="640"/>
            <w:divId w:val="1786535463"/>
            <w:rPr>
              <w:ins w:id="4093" w:author="León Prieto" w:date="2023-07-07T21:44:00Z"/>
              <w:rFonts w:eastAsia="Times New Roman"/>
            </w:rPr>
          </w:pPr>
        </w:p>
        <w:p w14:paraId="591B49CB" w14:textId="77777777" w:rsidR="003E0E60" w:rsidRDefault="003E0E60">
          <w:pPr>
            <w:autoSpaceDE w:val="0"/>
            <w:autoSpaceDN w:val="0"/>
            <w:ind w:hanging="640"/>
            <w:divId w:val="297610863"/>
            <w:rPr>
              <w:ins w:id="4094" w:author="León Prieto" w:date="2023-07-07T21:45:00Z"/>
              <w:rFonts w:eastAsia="Times New Roman"/>
            </w:rPr>
          </w:pPr>
          <w:ins w:id="4095" w:author="León Prieto" w:date="2023-07-07T21:44:00Z">
            <w:r>
              <w:rPr>
                <w:rFonts w:eastAsia="Times New Roman"/>
              </w:rPr>
              <w:lastRenderedPageBreak/>
              <w:t>[14]</w:t>
            </w:r>
            <w:r>
              <w:rPr>
                <w:rFonts w:eastAsia="Times New Roman"/>
              </w:rPr>
              <w:tab/>
              <w:t xml:space="preserve">«PDB-XT60 – </w:t>
            </w:r>
            <w:proofErr w:type="spellStart"/>
            <w:r>
              <w:rPr>
                <w:rFonts w:eastAsia="Times New Roman"/>
              </w:rPr>
              <w:t>Matek</w:t>
            </w:r>
            <w:proofErr w:type="spellEnd"/>
            <w:r>
              <w:rPr>
                <w:rFonts w:eastAsia="Times New Roman"/>
              </w:rPr>
              <w:t xml:space="preserve"> </w:t>
            </w:r>
            <w:proofErr w:type="spellStart"/>
            <w:r>
              <w:rPr>
                <w:rFonts w:eastAsia="Times New Roman"/>
              </w:rPr>
              <w:t>Systems</w:t>
            </w:r>
            <w:proofErr w:type="spellEnd"/>
            <w:r>
              <w:rPr>
                <w:rFonts w:eastAsia="Times New Roman"/>
              </w:rPr>
              <w:t>». http://www.mateksys.com/?portfolio=pdb-xt60 (accedido 7 de julio de 2023).</w:t>
            </w:r>
          </w:ins>
        </w:p>
        <w:p w14:paraId="03490C9D" w14:textId="77777777" w:rsidR="003E0E60" w:rsidRDefault="003E0E60">
          <w:pPr>
            <w:autoSpaceDE w:val="0"/>
            <w:autoSpaceDN w:val="0"/>
            <w:ind w:hanging="640"/>
            <w:divId w:val="297610863"/>
            <w:rPr>
              <w:ins w:id="4096" w:author="León Prieto" w:date="2023-07-07T21:44:00Z"/>
              <w:rFonts w:eastAsia="Times New Roman"/>
            </w:rPr>
          </w:pPr>
        </w:p>
        <w:p w14:paraId="06EACD10" w14:textId="77777777" w:rsidR="003E0E60" w:rsidRDefault="003E0E60">
          <w:pPr>
            <w:autoSpaceDE w:val="0"/>
            <w:autoSpaceDN w:val="0"/>
            <w:ind w:hanging="640"/>
            <w:divId w:val="1618098259"/>
            <w:rPr>
              <w:ins w:id="4097" w:author="León Prieto" w:date="2023-07-07T21:45:00Z"/>
              <w:rFonts w:eastAsia="Times New Roman"/>
            </w:rPr>
          </w:pPr>
          <w:ins w:id="4098" w:author="León Prieto" w:date="2023-07-07T21:44:00Z">
            <w:r>
              <w:rPr>
                <w:rFonts w:eastAsia="Times New Roman"/>
              </w:rPr>
              <w:t>[15]</w:t>
            </w:r>
            <w:r>
              <w:rPr>
                <w:rFonts w:eastAsia="Times New Roman"/>
              </w:rPr>
              <w:tab/>
              <w:t>«T-Motor AIR GEAR 350 Set</w:t>
            </w:r>
            <w:r>
              <w:rPr>
                <w:rFonts w:ascii="Segoe UI Symbol" w:eastAsia="Times New Roman" w:hAnsi="Segoe UI Symbol" w:cs="Segoe UI Symbol"/>
              </w:rPr>
              <w:t>⠀</w:t>
            </w:r>
            <w:r>
              <w:rPr>
                <w:rFonts w:eastAsia="Times New Roman"/>
              </w:rPr>
              <w:t>». https://rc-innovations.es/shop/motores-T-motor-air-gear-350-pack-esc-20A-helices-phantom-F450#attr= (accedido 5 de julio de 2023).</w:t>
            </w:r>
          </w:ins>
        </w:p>
        <w:p w14:paraId="3B97D79C" w14:textId="77777777" w:rsidR="003E0E60" w:rsidRDefault="003E0E60">
          <w:pPr>
            <w:autoSpaceDE w:val="0"/>
            <w:autoSpaceDN w:val="0"/>
            <w:ind w:hanging="640"/>
            <w:divId w:val="1618098259"/>
            <w:rPr>
              <w:ins w:id="4099" w:author="León Prieto" w:date="2023-07-07T21:44:00Z"/>
              <w:rFonts w:eastAsia="Times New Roman"/>
            </w:rPr>
          </w:pPr>
        </w:p>
        <w:p w14:paraId="78C989E5" w14:textId="77777777" w:rsidR="003E0E60" w:rsidRPr="003E0E60" w:rsidRDefault="003E0E60">
          <w:pPr>
            <w:autoSpaceDE w:val="0"/>
            <w:autoSpaceDN w:val="0"/>
            <w:ind w:hanging="640"/>
            <w:divId w:val="1820607961"/>
            <w:rPr>
              <w:ins w:id="4100" w:author="León Prieto" w:date="2023-07-07T21:45:00Z"/>
              <w:rFonts w:eastAsia="Times New Roman"/>
              <w:lang w:val="en-US"/>
              <w:rPrChange w:id="4101" w:author="León Prieto" w:date="2023-07-07T21:45:00Z">
                <w:rPr>
                  <w:ins w:id="4102" w:author="León Prieto" w:date="2023-07-07T21:45:00Z"/>
                  <w:rFonts w:eastAsia="Times New Roman"/>
                </w:rPr>
              </w:rPrChange>
            </w:rPr>
          </w:pPr>
          <w:ins w:id="4103" w:author="León Prieto" w:date="2023-07-07T21:44:00Z">
            <w:r w:rsidRPr="003E0E60">
              <w:rPr>
                <w:rFonts w:eastAsia="Times New Roman"/>
                <w:lang w:val="en-US"/>
                <w:rPrChange w:id="4104" w:author="León Prieto" w:date="2023-07-07T21:45:00Z">
                  <w:rPr>
                    <w:rFonts w:eastAsia="Times New Roman"/>
                  </w:rPr>
                </w:rPrChange>
              </w:rPr>
              <w:t>[16]</w:t>
            </w:r>
            <w:r w:rsidRPr="003E0E60">
              <w:rPr>
                <w:rFonts w:eastAsia="Times New Roman"/>
                <w:lang w:val="en-US"/>
                <w:rPrChange w:id="4105" w:author="León Prieto" w:date="2023-07-07T21:45:00Z">
                  <w:rPr>
                    <w:rFonts w:eastAsia="Times New Roman"/>
                  </w:rPr>
                </w:rPrChange>
              </w:rPr>
              <w:tab/>
              <w:t xml:space="preserve">«GitHub - </w:t>
            </w:r>
            <w:proofErr w:type="spellStart"/>
            <w:r w:rsidRPr="003E0E60">
              <w:rPr>
                <w:rFonts w:eastAsia="Times New Roman"/>
                <w:lang w:val="en-US"/>
                <w:rPrChange w:id="4106" w:author="León Prieto" w:date="2023-07-07T21:45:00Z">
                  <w:rPr>
                    <w:rFonts w:eastAsia="Times New Roman"/>
                  </w:rPr>
                </w:rPrChange>
              </w:rPr>
              <w:t>adafruit</w:t>
            </w:r>
            <w:proofErr w:type="spellEnd"/>
            <w:r w:rsidRPr="003E0E60">
              <w:rPr>
                <w:rFonts w:eastAsia="Times New Roman"/>
                <w:lang w:val="en-US"/>
                <w:rPrChange w:id="4107" w:author="León Prieto" w:date="2023-07-07T21:45:00Z">
                  <w:rPr>
                    <w:rFonts w:eastAsia="Times New Roman"/>
                  </w:rPr>
                </w:rPrChange>
              </w:rPr>
              <w:t>/</w:t>
            </w:r>
            <w:proofErr w:type="spellStart"/>
            <w:r w:rsidRPr="003E0E60">
              <w:rPr>
                <w:rFonts w:eastAsia="Times New Roman"/>
                <w:lang w:val="en-US"/>
                <w:rPrChange w:id="4108" w:author="León Prieto" w:date="2023-07-07T21:45:00Z">
                  <w:rPr>
                    <w:rFonts w:eastAsia="Times New Roman"/>
                  </w:rPr>
                </w:rPrChange>
              </w:rPr>
              <w:t>Adafruit_SPIFlash</w:t>
            </w:r>
            <w:proofErr w:type="spellEnd"/>
            <w:r w:rsidRPr="003E0E60">
              <w:rPr>
                <w:rFonts w:eastAsia="Times New Roman"/>
                <w:lang w:val="en-US"/>
                <w:rPrChange w:id="4109" w:author="León Prieto" w:date="2023-07-07T21:45:00Z">
                  <w:rPr>
                    <w:rFonts w:eastAsia="Times New Roman"/>
                  </w:rPr>
                </w:rPrChange>
              </w:rPr>
              <w:t>: Arduino library for external (Q)SPI flash device». https://github.com/adafruit/Adafruit_SPIFlash (</w:t>
            </w:r>
            <w:proofErr w:type="spellStart"/>
            <w:r w:rsidRPr="003E0E60">
              <w:rPr>
                <w:rFonts w:eastAsia="Times New Roman"/>
                <w:lang w:val="en-US"/>
                <w:rPrChange w:id="4110" w:author="León Prieto" w:date="2023-07-07T21:45:00Z">
                  <w:rPr>
                    <w:rFonts w:eastAsia="Times New Roman"/>
                  </w:rPr>
                </w:rPrChange>
              </w:rPr>
              <w:t>accedido</w:t>
            </w:r>
            <w:proofErr w:type="spellEnd"/>
            <w:r w:rsidRPr="003E0E60">
              <w:rPr>
                <w:rFonts w:eastAsia="Times New Roman"/>
                <w:lang w:val="en-US"/>
                <w:rPrChange w:id="4111" w:author="León Prieto" w:date="2023-07-07T21:45:00Z">
                  <w:rPr>
                    <w:rFonts w:eastAsia="Times New Roman"/>
                  </w:rPr>
                </w:rPrChange>
              </w:rPr>
              <w:t xml:space="preserve"> 5 de </w:t>
            </w:r>
            <w:proofErr w:type="spellStart"/>
            <w:r w:rsidRPr="003E0E60">
              <w:rPr>
                <w:rFonts w:eastAsia="Times New Roman"/>
                <w:lang w:val="en-US"/>
                <w:rPrChange w:id="4112" w:author="León Prieto" w:date="2023-07-07T21:45:00Z">
                  <w:rPr>
                    <w:rFonts w:eastAsia="Times New Roman"/>
                  </w:rPr>
                </w:rPrChange>
              </w:rPr>
              <w:t>julio</w:t>
            </w:r>
            <w:proofErr w:type="spellEnd"/>
            <w:r w:rsidRPr="003E0E60">
              <w:rPr>
                <w:rFonts w:eastAsia="Times New Roman"/>
                <w:lang w:val="en-US"/>
                <w:rPrChange w:id="4113" w:author="León Prieto" w:date="2023-07-07T21:45:00Z">
                  <w:rPr>
                    <w:rFonts w:eastAsia="Times New Roman"/>
                  </w:rPr>
                </w:rPrChange>
              </w:rPr>
              <w:t xml:space="preserve"> de 2023).</w:t>
            </w:r>
          </w:ins>
        </w:p>
        <w:p w14:paraId="06E8C19D" w14:textId="77777777" w:rsidR="003E0E60" w:rsidRPr="003E0E60" w:rsidRDefault="003E0E60">
          <w:pPr>
            <w:autoSpaceDE w:val="0"/>
            <w:autoSpaceDN w:val="0"/>
            <w:ind w:hanging="640"/>
            <w:divId w:val="1820607961"/>
            <w:rPr>
              <w:ins w:id="4114" w:author="León Prieto" w:date="2023-07-07T21:44:00Z"/>
              <w:rFonts w:eastAsia="Times New Roman"/>
              <w:lang w:val="en-US"/>
              <w:rPrChange w:id="4115" w:author="León Prieto" w:date="2023-07-07T21:45:00Z">
                <w:rPr>
                  <w:ins w:id="4116" w:author="León Prieto" w:date="2023-07-07T21:44:00Z"/>
                  <w:rFonts w:eastAsia="Times New Roman"/>
                </w:rPr>
              </w:rPrChange>
            </w:rPr>
          </w:pPr>
        </w:p>
        <w:p w14:paraId="66BC010A" w14:textId="77777777" w:rsidR="003E0E60" w:rsidRDefault="003E0E60">
          <w:pPr>
            <w:autoSpaceDE w:val="0"/>
            <w:autoSpaceDN w:val="0"/>
            <w:ind w:hanging="640"/>
            <w:divId w:val="879588001"/>
            <w:rPr>
              <w:ins w:id="4117" w:author="León Prieto" w:date="2023-07-07T21:45:00Z"/>
              <w:rFonts w:eastAsia="Times New Roman"/>
            </w:rPr>
          </w:pPr>
          <w:ins w:id="4118" w:author="León Prieto" w:date="2023-07-07T21:44:00Z">
            <w:r>
              <w:rPr>
                <w:rFonts w:eastAsia="Times New Roman"/>
              </w:rPr>
              <w:t>[17]</w:t>
            </w:r>
            <w:r>
              <w:rPr>
                <w:rFonts w:eastAsia="Times New Roman"/>
              </w:rPr>
              <w:tab/>
              <w:t>«</w:t>
            </w:r>
            <w:proofErr w:type="spellStart"/>
            <w:r>
              <w:rPr>
                <w:rFonts w:eastAsia="Times New Roman"/>
              </w:rPr>
              <w:t>HardwareTimer</w:t>
            </w:r>
            <w:proofErr w:type="spellEnd"/>
            <w:r>
              <w:rPr>
                <w:rFonts w:eastAsia="Times New Roman"/>
              </w:rPr>
              <w:t xml:space="preserve"> </w:t>
            </w:r>
            <w:proofErr w:type="spellStart"/>
            <w:r>
              <w:rPr>
                <w:rFonts w:eastAsia="Times New Roman"/>
              </w:rPr>
              <w:t>library</w:t>
            </w:r>
            <w:proofErr w:type="spellEnd"/>
            <w:r>
              <w:rPr>
                <w:rFonts w:eastAsia="Times New Roman"/>
              </w:rPr>
              <w:t xml:space="preserve"> · stm32duino/Arduino_Core_STM32». https://github.com/stm32duino/Arduino_Core_STM32/wiki/HardwareTimer-library (accedido 5 de julio de 2023).</w:t>
            </w:r>
          </w:ins>
        </w:p>
        <w:p w14:paraId="2DC1E6ED" w14:textId="77777777" w:rsidR="003E0E60" w:rsidRDefault="003E0E60">
          <w:pPr>
            <w:autoSpaceDE w:val="0"/>
            <w:autoSpaceDN w:val="0"/>
            <w:ind w:hanging="640"/>
            <w:divId w:val="879588001"/>
            <w:rPr>
              <w:ins w:id="4119" w:author="León Prieto" w:date="2023-07-07T21:44:00Z"/>
              <w:rFonts w:eastAsia="Times New Roman"/>
            </w:rPr>
          </w:pPr>
        </w:p>
        <w:p w14:paraId="5580B75F" w14:textId="77777777" w:rsidR="003E0E60" w:rsidRDefault="003E0E60">
          <w:pPr>
            <w:autoSpaceDE w:val="0"/>
            <w:autoSpaceDN w:val="0"/>
            <w:ind w:hanging="640"/>
            <w:divId w:val="813957679"/>
            <w:rPr>
              <w:ins w:id="4120" w:author="León Prieto" w:date="2023-07-07T21:45:00Z"/>
              <w:rFonts w:eastAsia="Times New Roman"/>
            </w:rPr>
          </w:pPr>
          <w:ins w:id="4121" w:author="León Prieto" w:date="2023-07-07T21:44:00Z">
            <w:r>
              <w:rPr>
                <w:rFonts w:eastAsia="Times New Roman"/>
              </w:rPr>
              <w:t>[18]</w:t>
            </w:r>
            <w:r>
              <w:rPr>
                <w:rFonts w:eastAsia="Times New Roman"/>
              </w:rPr>
              <w:tab/>
              <w:t>«Wire - Arduino Reference». https://www.arduino.cc/reference/en/language/functions/communication/wire/ (accedido 5 de julio de 2023).</w:t>
            </w:r>
          </w:ins>
        </w:p>
        <w:p w14:paraId="31021D5B" w14:textId="77777777" w:rsidR="003E0E60" w:rsidRDefault="003E0E60">
          <w:pPr>
            <w:autoSpaceDE w:val="0"/>
            <w:autoSpaceDN w:val="0"/>
            <w:ind w:hanging="640"/>
            <w:divId w:val="813957679"/>
            <w:rPr>
              <w:ins w:id="4122" w:author="León Prieto" w:date="2023-07-07T21:44:00Z"/>
              <w:rFonts w:eastAsia="Times New Roman"/>
            </w:rPr>
          </w:pPr>
        </w:p>
        <w:p w14:paraId="46079014" w14:textId="77777777" w:rsidR="003E0E60" w:rsidRPr="003E0E60" w:rsidRDefault="003E0E60">
          <w:pPr>
            <w:autoSpaceDE w:val="0"/>
            <w:autoSpaceDN w:val="0"/>
            <w:ind w:hanging="640"/>
            <w:divId w:val="1415515701"/>
            <w:rPr>
              <w:ins w:id="4123" w:author="León Prieto" w:date="2023-07-07T21:45:00Z"/>
              <w:rFonts w:eastAsia="Times New Roman"/>
              <w:lang w:val="en-US"/>
              <w:rPrChange w:id="4124" w:author="León Prieto" w:date="2023-07-07T21:45:00Z">
                <w:rPr>
                  <w:ins w:id="4125" w:author="León Prieto" w:date="2023-07-07T21:45:00Z"/>
                  <w:rFonts w:eastAsia="Times New Roman"/>
                </w:rPr>
              </w:rPrChange>
            </w:rPr>
          </w:pPr>
          <w:ins w:id="4126" w:author="León Prieto" w:date="2023-07-07T21:44:00Z">
            <w:r w:rsidRPr="003E0E60">
              <w:rPr>
                <w:rFonts w:eastAsia="Times New Roman"/>
                <w:lang w:val="en-US"/>
                <w:rPrChange w:id="4127" w:author="León Prieto" w:date="2023-07-07T21:45:00Z">
                  <w:rPr>
                    <w:rFonts w:eastAsia="Times New Roman"/>
                  </w:rPr>
                </w:rPrChange>
              </w:rPr>
              <w:t>[19]</w:t>
            </w:r>
            <w:r w:rsidRPr="003E0E60">
              <w:rPr>
                <w:rFonts w:eastAsia="Times New Roman"/>
                <w:lang w:val="en-US"/>
                <w:rPrChange w:id="4128" w:author="León Prieto" w:date="2023-07-07T21:45:00Z">
                  <w:rPr>
                    <w:rFonts w:eastAsia="Times New Roman"/>
                  </w:rPr>
                </w:rPrChange>
              </w:rPr>
              <w:tab/>
              <w:t>«MPU-6000 and MPU-6050 Register Map and Descriptions Revision 4.2 MPU-6000/MPU-6050 Register Map and Descriptions», 2013.</w:t>
            </w:r>
          </w:ins>
        </w:p>
        <w:p w14:paraId="6CAE1B2A" w14:textId="77777777" w:rsidR="003E0E60" w:rsidRPr="003E0E60" w:rsidRDefault="003E0E60">
          <w:pPr>
            <w:autoSpaceDE w:val="0"/>
            <w:autoSpaceDN w:val="0"/>
            <w:ind w:hanging="640"/>
            <w:divId w:val="1415515701"/>
            <w:rPr>
              <w:ins w:id="4129" w:author="León Prieto" w:date="2023-07-07T21:44:00Z"/>
              <w:rFonts w:eastAsia="Times New Roman"/>
              <w:lang w:val="en-US"/>
              <w:rPrChange w:id="4130" w:author="León Prieto" w:date="2023-07-07T21:45:00Z">
                <w:rPr>
                  <w:ins w:id="4131" w:author="León Prieto" w:date="2023-07-07T21:44:00Z"/>
                  <w:rFonts w:eastAsia="Times New Roman"/>
                </w:rPr>
              </w:rPrChange>
            </w:rPr>
          </w:pPr>
        </w:p>
        <w:p w14:paraId="2B2F1D91" w14:textId="77777777" w:rsidR="003E0E60" w:rsidRDefault="003E0E60">
          <w:pPr>
            <w:autoSpaceDE w:val="0"/>
            <w:autoSpaceDN w:val="0"/>
            <w:ind w:hanging="640"/>
            <w:divId w:val="79497270"/>
            <w:rPr>
              <w:ins w:id="4132" w:author="León Prieto" w:date="2023-07-07T21:45:00Z"/>
              <w:rFonts w:eastAsia="Times New Roman"/>
            </w:rPr>
          </w:pPr>
          <w:ins w:id="4133" w:author="León Prieto" w:date="2023-07-07T21:44:00Z">
            <w:r>
              <w:rPr>
                <w:rFonts w:eastAsia="Times New Roman"/>
              </w:rPr>
              <w:t>[20]</w:t>
            </w:r>
            <w:r>
              <w:rPr>
                <w:rFonts w:eastAsia="Times New Roman"/>
              </w:rPr>
              <w:tab/>
              <w:t xml:space="preserve">«BMP280 - Digital </w:t>
            </w:r>
            <w:proofErr w:type="spellStart"/>
            <w:r>
              <w:rPr>
                <w:rFonts w:eastAsia="Times New Roman"/>
              </w:rPr>
              <w:t>Pressure</w:t>
            </w:r>
            <w:proofErr w:type="spellEnd"/>
            <w:r>
              <w:rPr>
                <w:rFonts w:eastAsia="Times New Roman"/>
              </w:rPr>
              <w:t xml:space="preserve"> Sensor». https://www.bosch-sensortec.com/media/boschsensortec/downloads/datasheets/bst-bmp280-ds001.pdf (accedido 5 de julio de 2023).</w:t>
            </w:r>
          </w:ins>
        </w:p>
        <w:p w14:paraId="316AA2E3" w14:textId="77777777" w:rsidR="003E0E60" w:rsidRDefault="003E0E60">
          <w:pPr>
            <w:autoSpaceDE w:val="0"/>
            <w:autoSpaceDN w:val="0"/>
            <w:ind w:hanging="640"/>
            <w:divId w:val="79497270"/>
            <w:rPr>
              <w:ins w:id="4134" w:author="León Prieto" w:date="2023-07-07T21:44:00Z"/>
              <w:rFonts w:eastAsia="Times New Roman"/>
            </w:rPr>
          </w:pPr>
        </w:p>
        <w:p w14:paraId="498E1665" w14:textId="77777777" w:rsidR="003E0E60" w:rsidRDefault="003E0E60">
          <w:pPr>
            <w:autoSpaceDE w:val="0"/>
            <w:autoSpaceDN w:val="0"/>
            <w:ind w:hanging="640"/>
            <w:divId w:val="247429934"/>
            <w:rPr>
              <w:ins w:id="4135" w:author="León Prieto" w:date="2023-07-07T21:44:00Z"/>
              <w:rFonts w:eastAsia="Times New Roman"/>
            </w:rPr>
          </w:pPr>
          <w:ins w:id="4136" w:author="León Prieto" w:date="2023-07-07T21:44:00Z">
            <w:r>
              <w:rPr>
                <w:rFonts w:eastAsia="Times New Roman"/>
              </w:rPr>
              <w:t>[21]</w:t>
            </w:r>
            <w:r>
              <w:rPr>
                <w:rFonts w:eastAsia="Times New Roman"/>
              </w:rPr>
              <w:tab/>
              <w:t xml:space="preserve">«YMFC-3D – </w:t>
            </w:r>
            <w:proofErr w:type="spellStart"/>
            <w:r>
              <w:rPr>
                <w:rFonts w:eastAsia="Times New Roman"/>
              </w:rPr>
              <w:t>Quadcopter</w:t>
            </w:r>
            <w:proofErr w:type="spellEnd"/>
            <w:r>
              <w:rPr>
                <w:rFonts w:eastAsia="Times New Roman"/>
              </w:rPr>
              <w:t xml:space="preserve"> PID </w:t>
            </w:r>
            <w:proofErr w:type="spellStart"/>
            <w:r>
              <w:rPr>
                <w:rFonts w:eastAsia="Times New Roman"/>
              </w:rPr>
              <w:t>controller</w:t>
            </w:r>
            <w:proofErr w:type="spellEnd"/>
            <w:r>
              <w:rPr>
                <w:rFonts w:eastAsia="Times New Roman"/>
              </w:rPr>
              <w:t xml:space="preserve"> and PID </w:t>
            </w:r>
            <w:proofErr w:type="spellStart"/>
            <w:r>
              <w:rPr>
                <w:rFonts w:eastAsia="Times New Roman"/>
              </w:rPr>
              <w:t>tuning</w:t>
            </w:r>
            <w:proofErr w:type="spellEnd"/>
            <w:r>
              <w:rPr>
                <w:rFonts w:eastAsia="Times New Roman"/>
              </w:rPr>
              <w:t>.» https://www.youtube.com/watch?v=JBvnB0279-Q (accedido 5 de julio de 2023).</w:t>
            </w:r>
          </w:ins>
        </w:p>
        <w:p w14:paraId="5F0C4F8C" w14:textId="6AFE0EE9" w:rsidR="002D6336" w:rsidRDefault="003E0E60">
          <w:pPr>
            <w:spacing w:after="160"/>
            <w:jc w:val="left"/>
            <w:rPr>
              <w:ins w:id="4137" w:author="Prieto Bailo, León Enrique" w:date="2023-07-04T22:14:00Z"/>
            </w:rPr>
          </w:pPr>
          <w:ins w:id="4138" w:author="León Prieto" w:date="2023-07-07T21:44:00Z">
            <w:r>
              <w:rPr>
                <w:rFonts w:eastAsia="Times New Roman"/>
              </w:rPr>
              <w:t> </w:t>
            </w:r>
          </w:ins>
          <w:ins w:id="4139" w:author="Prieto Bailo, León Enrique" w:date="2023-07-06T00:36:00Z">
            <w:del w:id="4140" w:author="León Prieto" w:date="2023-07-07T21:40:00Z">
              <w:r w:rsidR="00247CF5" w:rsidDel="003E0E60">
                <w:rPr>
                  <w:rFonts w:eastAsia="Times New Roman"/>
                </w:rPr>
                <w:delText>U-SPACEENAIRE</w:delText>
              </w:r>
              <w:r w:rsidR="00247CF5" w:rsidRPr="00247CF5" w:rsidDel="003E0E60">
                <w:rPr>
                  <w:rFonts w:eastAsia="Times New Roman"/>
                </w:rPr>
                <w:delText>https://www.enaire.es/servicios/drones/todo_lo_necesario_para_volar_tu_dron/uspace_y_el_rol_de_enaire</w:delText>
              </w:r>
              <w:r w:rsidR="00247CF5" w:rsidDel="003E0E60">
                <w:rPr>
                  <w:rFonts w:eastAsia="Times New Roman"/>
                </w:rPr>
                <w:delText xml:space="preserve"> </w:delText>
              </w:r>
            </w:del>
          </w:ins>
        </w:p>
        <w:customXmlInsRangeStart w:id="4141" w:author="León Prieto" w:date="2023-07-05T01:14:00Z"/>
      </w:sdtContent>
    </w:sdt>
    <w:customXmlInsRangeEnd w:id="4141"/>
    <w:p w14:paraId="201ABDCF" w14:textId="186BCA1F" w:rsidR="008533DA" w:rsidRDefault="008533DA">
      <w:pPr>
        <w:spacing w:after="160"/>
        <w:jc w:val="left"/>
        <w:rPr>
          <w:ins w:id="4142" w:author="Prieto Bailo, León Enrique" w:date="2023-07-04T22:15:00Z"/>
        </w:rPr>
      </w:pPr>
      <w:ins w:id="4143" w:author="Prieto Bailo, León Enrique" w:date="2023-07-04T22:15:00Z">
        <w:r>
          <w:br w:type="page"/>
        </w:r>
      </w:ins>
    </w:p>
    <w:p w14:paraId="1054AF72" w14:textId="060E2A9B" w:rsidR="008533DA" w:rsidRDefault="008533DA">
      <w:pPr>
        <w:rPr>
          <w:ins w:id="4144" w:author="Prieto Bailo, León Enrique" w:date="2023-07-04T22:16:00Z"/>
        </w:rPr>
        <w:pPrChange w:id="4145" w:author="Prieto Bailo, León Enrique" w:date="2023-07-04T22:18:00Z">
          <w:pPr>
            <w:pStyle w:val="Heading1"/>
            <w:numPr>
              <w:numId w:val="0"/>
            </w:numPr>
            <w:ind w:left="0" w:firstLine="0"/>
          </w:pPr>
        </w:pPrChange>
      </w:pPr>
    </w:p>
    <w:p w14:paraId="3705D42E" w14:textId="44FD06A8" w:rsidR="002B445A" w:rsidRDefault="002B445A" w:rsidP="002B445A">
      <w:pPr>
        <w:rPr>
          <w:ins w:id="4146" w:author="Prieto Bailo, León Enrique" w:date="2023-07-04T22:16:00Z"/>
        </w:rPr>
      </w:pPr>
    </w:p>
    <w:p w14:paraId="39F52C2E" w14:textId="352AA8B9" w:rsidR="002B445A" w:rsidRDefault="002B445A" w:rsidP="002B445A">
      <w:pPr>
        <w:rPr>
          <w:ins w:id="4147" w:author="Prieto Bailo, León Enrique" w:date="2023-07-04T22:16:00Z"/>
        </w:rPr>
      </w:pPr>
    </w:p>
    <w:p w14:paraId="40979726" w14:textId="1CFDD493" w:rsidR="002B445A" w:rsidRDefault="002B445A" w:rsidP="002B445A">
      <w:pPr>
        <w:rPr>
          <w:ins w:id="4148" w:author="Prieto Bailo, León Enrique" w:date="2023-07-04T22:16:00Z"/>
        </w:rPr>
      </w:pPr>
    </w:p>
    <w:p w14:paraId="50D0BF7A" w14:textId="25DCA4C1" w:rsidR="002B445A" w:rsidRDefault="002B445A" w:rsidP="002B445A">
      <w:pPr>
        <w:rPr>
          <w:ins w:id="4149" w:author="Prieto Bailo, León Enrique" w:date="2023-07-04T22:16:00Z"/>
        </w:rPr>
      </w:pPr>
    </w:p>
    <w:p w14:paraId="1CA9365D" w14:textId="28563260" w:rsidR="002B445A" w:rsidRDefault="002B445A" w:rsidP="002B445A">
      <w:pPr>
        <w:rPr>
          <w:ins w:id="4150" w:author="Prieto Bailo, León Enrique" w:date="2023-07-04T22:16:00Z"/>
        </w:rPr>
      </w:pPr>
    </w:p>
    <w:p w14:paraId="0DD74FDD" w14:textId="551279F0" w:rsidR="002B445A" w:rsidRDefault="002B445A" w:rsidP="002B445A">
      <w:pPr>
        <w:rPr>
          <w:ins w:id="4151" w:author="Prieto Bailo, León Enrique" w:date="2023-07-04T22:16:00Z"/>
        </w:rPr>
      </w:pPr>
    </w:p>
    <w:p w14:paraId="40DCC7E6" w14:textId="5FC8D842" w:rsidR="002B445A" w:rsidRDefault="002B445A" w:rsidP="002B445A">
      <w:pPr>
        <w:rPr>
          <w:ins w:id="4152" w:author="Prieto Bailo, León Enrique" w:date="2023-07-04T22:16:00Z"/>
        </w:rPr>
      </w:pPr>
    </w:p>
    <w:p w14:paraId="73AC1B2B" w14:textId="4A687C94" w:rsidR="002B445A" w:rsidRDefault="002B445A" w:rsidP="002B445A">
      <w:pPr>
        <w:rPr>
          <w:ins w:id="4153" w:author="Prieto Bailo, León Enrique" w:date="2023-07-04T22:16:00Z"/>
        </w:rPr>
      </w:pPr>
    </w:p>
    <w:p w14:paraId="25800E70" w14:textId="71DF969F" w:rsidR="002B445A" w:rsidRDefault="002B445A" w:rsidP="002B445A">
      <w:pPr>
        <w:rPr>
          <w:ins w:id="4154" w:author="Prieto Bailo, León Enrique" w:date="2023-07-04T22:16:00Z"/>
        </w:rPr>
      </w:pPr>
    </w:p>
    <w:p w14:paraId="29A2351E" w14:textId="53C593E5" w:rsidR="002B445A" w:rsidRDefault="002B445A" w:rsidP="002B445A">
      <w:pPr>
        <w:rPr>
          <w:ins w:id="4155" w:author="Prieto Bailo, León Enrique" w:date="2023-07-04T22:16:00Z"/>
        </w:rPr>
      </w:pPr>
    </w:p>
    <w:p w14:paraId="5DC7AA28" w14:textId="476EE845" w:rsidR="002B445A" w:rsidRDefault="002B445A" w:rsidP="002B445A">
      <w:pPr>
        <w:rPr>
          <w:ins w:id="4156" w:author="Prieto Bailo, León Enrique" w:date="2023-07-04T22:16:00Z"/>
        </w:rPr>
      </w:pPr>
    </w:p>
    <w:p w14:paraId="04D17DB4" w14:textId="77777777" w:rsidR="002B445A" w:rsidRDefault="002B445A" w:rsidP="002B445A">
      <w:pPr>
        <w:rPr>
          <w:ins w:id="4157" w:author="Prieto Bailo, León Enrique" w:date="2023-07-04T22:16:00Z"/>
        </w:rPr>
      </w:pPr>
    </w:p>
    <w:p w14:paraId="68506FDF" w14:textId="568B94F4" w:rsidR="002B445A" w:rsidRDefault="002B445A" w:rsidP="002B445A">
      <w:pPr>
        <w:rPr>
          <w:ins w:id="4158" w:author="Prieto Bailo, León Enrique" w:date="2023-07-04T22:16:00Z"/>
        </w:rPr>
      </w:pPr>
    </w:p>
    <w:p w14:paraId="43DE3B38" w14:textId="4047BBC3" w:rsidR="002B445A" w:rsidRDefault="002B445A" w:rsidP="002B445A">
      <w:pPr>
        <w:rPr>
          <w:ins w:id="4159" w:author="Prieto Bailo, León Enrique" w:date="2023-07-04T22:16:00Z"/>
        </w:rPr>
      </w:pPr>
    </w:p>
    <w:p w14:paraId="1AFB0EB8" w14:textId="2014897F" w:rsidR="002B445A" w:rsidRDefault="002B445A" w:rsidP="002B445A">
      <w:pPr>
        <w:rPr>
          <w:ins w:id="4160" w:author="Prieto Bailo, León Enrique" w:date="2023-07-04T22:17:00Z"/>
        </w:rPr>
      </w:pPr>
    </w:p>
    <w:p w14:paraId="4EEB88DB" w14:textId="5E410217" w:rsidR="002B445A" w:rsidRDefault="002B445A" w:rsidP="002B445A">
      <w:pPr>
        <w:rPr>
          <w:ins w:id="4161" w:author="Prieto Bailo, León Enrique" w:date="2023-07-04T22:17:00Z"/>
        </w:rPr>
      </w:pPr>
    </w:p>
    <w:p w14:paraId="7EFA19E6" w14:textId="69296458" w:rsidR="002B445A" w:rsidRDefault="002B445A" w:rsidP="002B445A">
      <w:pPr>
        <w:rPr>
          <w:ins w:id="4162" w:author="Prieto Bailo, León Enrique" w:date="2023-07-07T22:05:00Z"/>
        </w:rPr>
      </w:pPr>
    </w:p>
    <w:p w14:paraId="73FB71F6" w14:textId="77777777" w:rsidR="002B36D3" w:rsidRDefault="002B36D3" w:rsidP="002B445A">
      <w:pPr>
        <w:rPr>
          <w:ins w:id="4163" w:author="Prieto Bailo, León Enrique" w:date="2023-07-04T22:17:00Z"/>
        </w:rPr>
      </w:pPr>
    </w:p>
    <w:p w14:paraId="76F93C3A" w14:textId="14179B3D" w:rsidR="002B445A" w:rsidRDefault="002B445A" w:rsidP="002B445A">
      <w:pPr>
        <w:rPr>
          <w:ins w:id="4164" w:author="Prieto Bailo, León Enrique" w:date="2023-07-04T22:17:00Z"/>
        </w:rPr>
      </w:pPr>
    </w:p>
    <w:p w14:paraId="68AB3B64" w14:textId="331A21D1" w:rsidR="002B445A" w:rsidRDefault="002B445A" w:rsidP="002B445A">
      <w:pPr>
        <w:rPr>
          <w:ins w:id="4165" w:author="Prieto Bailo, León Enrique" w:date="2023-07-04T22:17:00Z"/>
        </w:rPr>
      </w:pPr>
    </w:p>
    <w:p w14:paraId="0C900AB9" w14:textId="0E1FDFDD" w:rsidR="002B445A" w:rsidRDefault="002B445A" w:rsidP="002B445A">
      <w:pPr>
        <w:rPr>
          <w:ins w:id="4166" w:author="Prieto Bailo, León Enrique" w:date="2023-07-04T22:17:00Z"/>
        </w:rPr>
      </w:pPr>
    </w:p>
    <w:p w14:paraId="77DBDBA7" w14:textId="5A98B26F" w:rsidR="002B445A" w:rsidRDefault="002B445A" w:rsidP="002B445A">
      <w:pPr>
        <w:rPr>
          <w:ins w:id="4167" w:author="Prieto Bailo, León Enrique" w:date="2023-07-04T22:17:00Z"/>
        </w:rPr>
      </w:pPr>
    </w:p>
    <w:p w14:paraId="2F024004" w14:textId="77777777" w:rsidR="002B445A" w:rsidRDefault="002B445A">
      <w:pPr>
        <w:rPr>
          <w:ins w:id="4168" w:author="Prieto Bailo, León Enrique" w:date="2023-07-04T22:16:00Z"/>
        </w:rPr>
        <w:pPrChange w:id="4169" w:author="Prieto Bailo, León Enrique" w:date="2023-07-04T22:16:00Z">
          <w:pPr>
            <w:pStyle w:val="Heading1"/>
            <w:numPr>
              <w:numId w:val="0"/>
            </w:numPr>
            <w:ind w:left="0" w:firstLine="0"/>
          </w:pPr>
        </w:pPrChange>
      </w:pPr>
    </w:p>
    <w:p w14:paraId="5368038B" w14:textId="6022EDB3" w:rsidR="008533DA" w:rsidRPr="00E56F09" w:rsidRDefault="008533DA" w:rsidP="008533DA">
      <w:pPr>
        <w:pStyle w:val="Heading1"/>
        <w:numPr>
          <w:ilvl w:val="0"/>
          <w:numId w:val="0"/>
        </w:numPr>
        <w:ind w:left="456"/>
        <w:rPr>
          <w:ins w:id="4170" w:author="Prieto Bailo, León Enrique" w:date="2023-07-04T22:16:00Z"/>
        </w:rPr>
      </w:pPr>
      <w:bookmarkStart w:id="4171" w:name="_Toc139811985"/>
      <w:ins w:id="4172" w:author="Prieto Bailo, León Enrique" w:date="2023-07-04T22:15:00Z">
        <w:r w:rsidRPr="00E56F09">
          <w:t>ANEXOS</w:t>
        </w:r>
      </w:ins>
      <w:bookmarkEnd w:id="4171"/>
    </w:p>
    <w:p w14:paraId="7A4C5106" w14:textId="77777777" w:rsidR="002B445A" w:rsidRPr="00E56F09" w:rsidRDefault="002B445A" w:rsidP="002B445A">
      <w:pPr>
        <w:rPr>
          <w:ins w:id="4173" w:author="Prieto Bailo, León Enrique" w:date="2023-07-04T22:17:00Z"/>
        </w:rPr>
      </w:pPr>
    </w:p>
    <w:p w14:paraId="5CCD5ED8" w14:textId="77777777" w:rsidR="002B445A" w:rsidRPr="00E56F09" w:rsidRDefault="002B445A" w:rsidP="002B445A">
      <w:pPr>
        <w:rPr>
          <w:ins w:id="4174" w:author="Prieto Bailo, León Enrique" w:date="2023-07-04T22:17:00Z"/>
        </w:rPr>
      </w:pPr>
    </w:p>
    <w:p w14:paraId="4DBC747C" w14:textId="77777777" w:rsidR="002B445A" w:rsidRPr="00E56F09" w:rsidRDefault="002B445A" w:rsidP="002B445A">
      <w:pPr>
        <w:rPr>
          <w:ins w:id="4175" w:author="Prieto Bailo, León Enrique" w:date="2023-07-04T22:17:00Z"/>
        </w:rPr>
      </w:pPr>
    </w:p>
    <w:p w14:paraId="51CDA817" w14:textId="77777777" w:rsidR="002B445A" w:rsidRPr="00E56F09" w:rsidRDefault="002B445A" w:rsidP="002B445A">
      <w:pPr>
        <w:rPr>
          <w:ins w:id="4176" w:author="Prieto Bailo, León Enrique" w:date="2023-07-04T22:17:00Z"/>
        </w:rPr>
      </w:pPr>
    </w:p>
    <w:p w14:paraId="59B65B89" w14:textId="77777777" w:rsidR="002B445A" w:rsidRPr="00E56F09" w:rsidRDefault="002B445A" w:rsidP="002B445A">
      <w:pPr>
        <w:rPr>
          <w:ins w:id="4177" w:author="Prieto Bailo, León Enrique" w:date="2023-07-04T22:17:00Z"/>
        </w:rPr>
      </w:pPr>
    </w:p>
    <w:p w14:paraId="43E28729" w14:textId="77777777" w:rsidR="002B445A" w:rsidRPr="00E56F09" w:rsidRDefault="002B445A" w:rsidP="002B445A">
      <w:pPr>
        <w:rPr>
          <w:ins w:id="4178" w:author="Prieto Bailo, León Enrique" w:date="2023-07-04T22:17:00Z"/>
        </w:rPr>
      </w:pPr>
    </w:p>
    <w:p w14:paraId="64681B6A" w14:textId="77777777" w:rsidR="002B445A" w:rsidRPr="00E56F09" w:rsidRDefault="002B445A" w:rsidP="002B445A">
      <w:pPr>
        <w:rPr>
          <w:ins w:id="4179" w:author="Prieto Bailo, León Enrique" w:date="2023-07-04T22:17:00Z"/>
        </w:rPr>
      </w:pPr>
    </w:p>
    <w:p w14:paraId="08F0A474" w14:textId="77777777" w:rsidR="002B445A" w:rsidRPr="00E56F09" w:rsidRDefault="002B445A" w:rsidP="002B445A">
      <w:pPr>
        <w:rPr>
          <w:ins w:id="4180" w:author="Prieto Bailo, León Enrique" w:date="2023-07-04T22:17:00Z"/>
        </w:rPr>
      </w:pPr>
    </w:p>
    <w:p w14:paraId="12E19BAF" w14:textId="77777777" w:rsidR="002B445A" w:rsidRPr="00E56F09" w:rsidRDefault="002B445A" w:rsidP="002B445A">
      <w:pPr>
        <w:rPr>
          <w:ins w:id="4181" w:author="Prieto Bailo, León Enrique" w:date="2023-07-04T22:17:00Z"/>
        </w:rPr>
      </w:pPr>
    </w:p>
    <w:p w14:paraId="741E3C1F" w14:textId="77777777" w:rsidR="002B445A" w:rsidRPr="00E56F09" w:rsidRDefault="002B445A" w:rsidP="002B445A">
      <w:pPr>
        <w:rPr>
          <w:ins w:id="4182" w:author="Prieto Bailo, León Enrique" w:date="2023-07-04T22:17:00Z"/>
        </w:rPr>
      </w:pPr>
    </w:p>
    <w:p w14:paraId="46F57044" w14:textId="77777777" w:rsidR="002B445A" w:rsidRPr="00E56F09" w:rsidRDefault="002B445A" w:rsidP="002B445A">
      <w:pPr>
        <w:rPr>
          <w:ins w:id="4183" w:author="Prieto Bailo, León Enrique" w:date="2023-07-04T22:17:00Z"/>
        </w:rPr>
      </w:pPr>
    </w:p>
    <w:p w14:paraId="50E0B60C" w14:textId="77777777" w:rsidR="002B445A" w:rsidRPr="00E56F09" w:rsidRDefault="002B445A" w:rsidP="002B445A">
      <w:pPr>
        <w:rPr>
          <w:ins w:id="4184" w:author="Prieto Bailo, León Enrique" w:date="2023-07-04T22:17:00Z"/>
        </w:rPr>
      </w:pPr>
    </w:p>
    <w:p w14:paraId="57B4BFED" w14:textId="77777777" w:rsidR="002B445A" w:rsidRPr="00E56F09" w:rsidRDefault="002B445A" w:rsidP="002B445A">
      <w:pPr>
        <w:rPr>
          <w:ins w:id="4185" w:author="Prieto Bailo, León Enrique" w:date="2023-07-04T22:17:00Z"/>
        </w:rPr>
      </w:pPr>
    </w:p>
    <w:p w14:paraId="4C33D192" w14:textId="77777777" w:rsidR="002B445A" w:rsidRPr="00E56F09" w:rsidRDefault="002B445A" w:rsidP="002B445A">
      <w:pPr>
        <w:rPr>
          <w:ins w:id="4186" w:author="Prieto Bailo, León Enrique" w:date="2023-07-04T22:17:00Z"/>
        </w:rPr>
      </w:pPr>
    </w:p>
    <w:p w14:paraId="7AFBAC25" w14:textId="40C9BC2E" w:rsidR="002B445A" w:rsidRPr="00E56F09" w:rsidRDefault="002B445A" w:rsidP="002B445A">
      <w:pPr>
        <w:rPr>
          <w:ins w:id="4187" w:author="Prieto Bailo, León Enrique" w:date="2023-07-04T22:17:00Z"/>
        </w:rPr>
      </w:pPr>
    </w:p>
    <w:p w14:paraId="24080D0A" w14:textId="77777777" w:rsidR="002B445A" w:rsidRPr="00E56F09" w:rsidRDefault="002B445A" w:rsidP="002B445A">
      <w:pPr>
        <w:rPr>
          <w:ins w:id="4188" w:author="Prieto Bailo, León Enrique" w:date="2023-07-04T22:17:00Z"/>
        </w:rPr>
      </w:pPr>
    </w:p>
    <w:p w14:paraId="63E90D60" w14:textId="77777777" w:rsidR="002B445A" w:rsidRPr="00E56F09" w:rsidRDefault="002B445A" w:rsidP="002B445A">
      <w:pPr>
        <w:rPr>
          <w:ins w:id="4189" w:author="Prieto Bailo, León Enrique" w:date="2023-07-04T22:17:00Z"/>
        </w:rPr>
      </w:pPr>
    </w:p>
    <w:p w14:paraId="7EB3066B" w14:textId="77777777" w:rsidR="002B445A" w:rsidRPr="00E56F09" w:rsidRDefault="002B445A" w:rsidP="002B445A">
      <w:pPr>
        <w:rPr>
          <w:ins w:id="4190" w:author="Prieto Bailo, León Enrique" w:date="2023-07-04T22:17:00Z"/>
        </w:rPr>
      </w:pPr>
    </w:p>
    <w:p w14:paraId="350A4250" w14:textId="77777777" w:rsidR="002B445A" w:rsidRPr="00E56F09" w:rsidRDefault="002B445A" w:rsidP="002B445A">
      <w:pPr>
        <w:rPr>
          <w:ins w:id="4191" w:author="Prieto Bailo, León Enrique" w:date="2023-07-04T22:17:00Z"/>
        </w:rPr>
      </w:pPr>
    </w:p>
    <w:p w14:paraId="659ED240" w14:textId="77777777" w:rsidR="002B445A" w:rsidRPr="00E56F09" w:rsidRDefault="002B445A" w:rsidP="002B445A">
      <w:pPr>
        <w:rPr>
          <w:ins w:id="4192" w:author="Prieto Bailo, León Enrique" w:date="2023-07-04T22:17:00Z"/>
        </w:rPr>
      </w:pPr>
    </w:p>
    <w:p w14:paraId="42A86F5D" w14:textId="77777777" w:rsidR="00AC5D96" w:rsidRPr="00E56F09" w:rsidRDefault="00AC5D96">
      <w:pPr>
        <w:spacing w:after="160"/>
        <w:jc w:val="left"/>
        <w:rPr>
          <w:ins w:id="4193" w:author="Prieto Bailo, León Enrique" w:date="2023-07-06T00:51:00Z"/>
        </w:rPr>
      </w:pPr>
      <w:ins w:id="4194" w:author="Prieto Bailo, León Enrique" w:date="2023-07-06T00:51:00Z">
        <w:r w:rsidRPr="00E56F09">
          <w:br w:type="page"/>
        </w:r>
      </w:ins>
    </w:p>
    <w:p w14:paraId="7DADB5FA" w14:textId="3FDB5F19" w:rsidR="00752E66" w:rsidRDefault="00752E66" w:rsidP="00752E66">
      <w:pPr>
        <w:pStyle w:val="Heading2"/>
        <w:numPr>
          <w:ilvl w:val="0"/>
          <w:numId w:val="0"/>
        </w:numPr>
        <w:ind w:left="720" w:hanging="720"/>
        <w:rPr>
          <w:ins w:id="4195" w:author="Prieto Bailo, León Enrique" w:date="2023-07-07T20:24:00Z"/>
        </w:rPr>
      </w:pPr>
      <w:bookmarkStart w:id="4196" w:name="_Toc139811986"/>
      <w:ins w:id="4197" w:author="Prieto Bailo, León Enrique" w:date="2023-07-07T20:24:00Z">
        <w:r w:rsidRPr="00752E66">
          <w:rPr>
            <w:rPrChange w:id="4198" w:author="Prieto Bailo, León Enrique" w:date="2023-07-07T20:24:00Z">
              <w:rPr>
                <w:rFonts w:ascii="Courier New" w:hAnsi="Courier New" w:cs="Courier New"/>
                <w:b w:val="0"/>
                <w:bCs/>
                <w:lang w:val="en-US"/>
              </w:rPr>
            </w:rPrChange>
          </w:rPr>
          <w:lastRenderedPageBreak/>
          <w:t>Anexo 1: Código implementado</w:t>
        </w:r>
        <w:bookmarkEnd w:id="4196"/>
      </w:ins>
    </w:p>
    <w:p w14:paraId="5DDC1B2C" w14:textId="4E08FE86" w:rsidR="00752E66" w:rsidRPr="00A320D4" w:rsidRDefault="00752E66" w:rsidP="00752E66">
      <w:pPr>
        <w:rPr>
          <w:ins w:id="4199" w:author="León Prieto" w:date="2023-07-09T11:15:00Z"/>
          <w:u w:val="single"/>
          <w:rPrChange w:id="4200" w:author="León Prieto" w:date="2023-07-09T16:28:00Z">
            <w:rPr>
              <w:ins w:id="4201" w:author="León Prieto" w:date="2023-07-09T11:15:00Z"/>
            </w:rPr>
          </w:rPrChange>
        </w:rPr>
      </w:pPr>
    </w:p>
    <w:p w14:paraId="780335F7" w14:textId="5C98D402" w:rsidR="00B65004" w:rsidRDefault="00B65004" w:rsidP="00752E66">
      <w:pPr>
        <w:rPr>
          <w:ins w:id="4202" w:author="León Prieto" w:date="2023-07-09T11:16:00Z"/>
        </w:rPr>
      </w:pPr>
      <w:ins w:id="4203" w:author="León Prieto" w:date="2023-07-09T11:16:00Z">
        <w:r>
          <w:t xml:space="preserve">El repositorio de código del proyecto se puede encontrar en línea en el siguiente enlace: </w:t>
        </w:r>
      </w:ins>
      <w:ins w:id="4204" w:author="León Prieto" w:date="2023-07-09T11:17:00Z">
        <w:r>
          <w:fldChar w:fldCharType="begin"/>
        </w:r>
        <w:r>
          <w:instrText>HYPERLINK "</w:instrText>
        </w:r>
        <w:r w:rsidRPr="00B65004">
          <w:instrText>https://github.com/leonprietobailo/DroneSTM32F405</w:instrText>
        </w:r>
        <w:r>
          <w:instrText>"</w:instrText>
        </w:r>
        <w:r>
          <w:fldChar w:fldCharType="separate"/>
        </w:r>
        <w:r w:rsidRPr="007A48AA">
          <w:rPr>
            <w:rStyle w:val="Hyperlink"/>
          </w:rPr>
          <w:t>https://github.com/leonprietobailo/DroneSTM32F405</w:t>
        </w:r>
        <w:r>
          <w:fldChar w:fldCharType="end"/>
        </w:r>
        <w:r>
          <w:t>.</w:t>
        </w:r>
      </w:ins>
    </w:p>
    <w:p w14:paraId="05569063" w14:textId="77777777" w:rsidR="00B65004" w:rsidRPr="00752E66" w:rsidRDefault="00B65004" w:rsidP="00752E66">
      <w:pPr>
        <w:rPr>
          <w:ins w:id="4205" w:author="Prieto Bailo, León Enrique" w:date="2023-07-07T20:24:00Z"/>
          <w:rPrChange w:id="4206" w:author="Prieto Bailo, León Enrique" w:date="2023-07-07T20:24:00Z">
            <w:rPr>
              <w:ins w:id="4207" w:author="Prieto Bailo, León Enrique" w:date="2023-07-07T20:24:00Z"/>
              <w:rFonts w:ascii="Courier New" w:hAnsi="Courier New" w:cs="Courier New"/>
              <w:b/>
              <w:bCs/>
              <w:lang w:val="en-US"/>
            </w:rPr>
          </w:rPrChange>
        </w:rPr>
      </w:pPr>
    </w:p>
    <w:p w14:paraId="102D38CA" w14:textId="6CE2DC59" w:rsidR="008533DA" w:rsidRPr="00B65004" w:rsidDel="007312CF" w:rsidRDefault="00AC5D96">
      <w:pPr>
        <w:rPr>
          <w:del w:id="4208" w:author="León Prieto" w:date="2023-07-05T01:16:00Z"/>
          <w:rFonts w:ascii="Courier New" w:hAnsi="Courier New" w:cs="Courier New"/>
          <w:lang w:val="en-US"/>
          <w:rPrChange w:id="4209" w:author="León Prieto" w:date="2023-07-09T11:15:00Z">
            <w:rPr>
              <w:del w:id="4210" w:author="León Prieto" w:date="2023-07-05T01:16:00Z"/>
              <w:rFonts w:ascii="Courier New" w:hAnsi="Courier New" w:cs="Courier New"/>
            </w:rPr>
          </w:rPrChange>
        </w:rPr>
      </w:pPr>
      <w:proofErr w:type="spellStart"/>
      <w:ins w:id="4211" w:author="Prieto Bailo, León Enrique" w:date="2023-07-06T00:51:00Z">
        <w:r w:rsidRPr="00B65004">
          <w:rPr>
            <w:rFonts w:ascii="Courier New" w:hAnsi="Courier New" w:cs="Courier New"/>
            <w:lang w:val="en-US"/>
            <w:rPrChange w:id="4212" w:author="León Prieto" w:date="2023-07-09T11:15:00Z">
              <w:rPr/>
            </w:rPrChange>
          </w:rPr>
          <w:t>main.</w:t>
        </w:r>
        <w:commentRangeStart w:id="4213"/>
        <w:r w:rsidRPr="00B65004">
          <w:rPr>
            <w:rFonts w:ascii="Courier New" w:hAnsi="Courier New" w:cs="Courier New"/>
            <w:lang w:val="en-US"/>
            <w:rPrChange w:id="4214" w:author="León Prieto" w:date="2023-07-09T11:15:00Z">
              <w:rPr/>
            </w:rPrChange>
          </w:rPr>
          <w:t>ino</w:t>
        </w:r>
      </w:ins>
      <w:commentRangeEnd w:id="4213"/>
      <w:proofErr w:type="spellEnd"/>
      <w:r w:rsidR="002B5A68" w:rsidRPr="00752E66">
        <w:rPr>
          <w:rStyle w:val="CommentReference"/>
        </w:rPr>
        <w:commentReference w:id="4213"/>
      </w:r>
      <w:ins w:id="4215" w:author="Prieto Bailo, León Enrique" w:date="2023-07-07T20:24:00Z">
        <w:r w:rsidR="00752E66" w:rsidRPr="00B65004">
          <w:rPr>
            <w:rFonts w:ascii="Courier New" w:hAnsi="Courier New" w:cs="Courier New"/>
            <w:lang w:val="en-US"/>
            <w:rPrChange w:id="4216" w:author="León Prieto" w:date="2023-07-09T11:15:00Z">
              <w:rPr>
                <w:rFonts w:ascii="Courier New" w:hAnsi="Courier New" w:cs="Courier New"/>
              </w:rPr>
            </w:rPrChange>
          </w:rPr>
          <w:t>:</w:t>
        </w:r>
      </w:ins>
      <w:ins w:id="4217" w:author="Prieto Bailo, León Enrique" w:date="2023-07-04T22:15:00Z">
        <w:del w:id="4218" w:author="León Prieto" w:date="2023-07-05T01:17:00Z">
          <w:r w:rsidR="008533DA" w:rsidRPr="00B65004" w:rsidDel="002D6336">
            <w:rPr>
              <w:rFonts w:ascii="Courier New" w:hAnsi="Courier New" w:cs="Courier New"/>
              <w:lang w:val="en-US"/>
              <w:rPrChange w:id="4219" w:author="León Prieto" w:date="2023-07-09T11:15:00Z">
                <w:rPr/>
              </w:rPrChange>
            </w:rPr>
            <w:br w:type="page"/>
          </w:r>
        </w:del>
      </w:ins>
    </w:p>
    <w:p w14:paraId="6ECFAD74" w14:textId="77777777" w:rsidR="007312CF" w:rsidRPr="00B65004" w:rsidRDefault="007312CF" w:rsidP="002D6336">
      <w:pPr>
        <w:rPr>
          <w:ins w:id="4220" w:author="León Prieto" w:date="2023-07-07T22:45:00Z"/>
          <w:rFonts w:ascii="Courier New" w:hAnsi="Courier New" w:cs="Courier New"/>
          <w:lang w:val="en-US"/>
          <w:rPrChange w:id="4221" w:author="León Prieto" w:date="2023-07-09T11:15:00Z">
            <w:rPr>
              <w:ins w:id="4222" w:author="León Prieto" w:date="2023-07-07T22:45:00Z"/>
              <w:rFonts w:ascii="Courier New" w:hAnsi="Courier New" w:cs="Courier New"/>
            </w:rPr>
          </w:rPrChange>
        </w:rPr>
      </w:pPr>
    </w:p>
    <w:p w14:paraId="295B8CAA" w14:textId="77777777" w:rsidR="007312CF" w:rsidRPr="00B65004" w:rsidRDefault="007312CF" w:rsidP="002D6336">
      <w:pPr>
        <w:rPr>
          <w:ins w:id="4223" w:author="León Prieto" w:date="2023-07-07T22:45:00Z"/>
          <w:rFonts w:ascii="Courier New" w:hAnsi="Courier New" w:cs="Courier New"/>
          <w:lang w:val="en-US"/>
          <w:rPrChange w:id="4224" w:author="León Prieto" w:date="2023-07-09T11:15:00Z">
            <w:rPr>
              <w:ins w:id="4225" w:author="León Prieto" w:date="2023-07-07T22:45:00Z"/>
            </w:rPr>
          </w:rPrChange>
        </w:rPr>
      </w:pPr>
    </w:p>
    <w:p w14:paraId="2133E36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26" w:author="León Prieto" w:date="2023-07-07T22:45:00Z"/>
          <w:rFonts w:ascii="Consolas" w:hAnsi="Consolas" w:cs="Courier New"/>
          <w:sz w:val="17"/>
          <w:szCs w:val="17"/>
          <w:lang w:val="en-US"/>
          <w:rPrChange w:id="4227" w:author="León Prieto" w:date="2023-07-07T22:45:00Z">
            <w:rPr>
              <w:ins w:id="4228" w:author="León Prieto" w:date="2023-07-07T22:45:00Z"/>
              <w:rFonts w:ascii="Consolas" w:hAnsi="Consolas" w:cs="Courier New"/>
              <w:sz w:val="17"/>
              <w:szCs w:val="17"/>
            </w:rPr>
          </w:rPrChange>
        </w:rPr>
      </w:pPr>
      <w:ins w:id="4229" w:author="León Prieto" w:date="2023-07-07T22:45:00Z">
        <w:r w:rsidRPr="00B65004">
          <w:rPr>
            <w:rFonts w:ascii="Consolas" w:hAnsi="Consolas" w:cs="Courier New"/>
            <w:sz w:val="17"/>
            <w:szCs w:val="17"/>
            <w:lang w:val="en-US"/>
            <w:rPrChange w:id="4230" w:author="León Prieto" w:date="2023-07-09T11:15:00Z">
              <w:rPr>
                <w:rFonts w:ascii="Consolas" w:hAnsi="Consolas" w:cs="Courier New"/>
                <w:sz w:val="17"/>
                <w:szCs w:val="17"/>
              </w:rPr>
            </w:rPrChange>
          </w:rPr>
          <w:t xml:space="preserve">  </w:t>
        </w:r>
        <w:r w:rsidRPr="007312CF">
          <w:rPr>
            <w:rFonts w:ascii="Consolas" w:hAnsi="Consolas" w:cs="Courier New"/>
            <w:sz w:val="17"/>
            <w:szCs w:val="17"/>
            <w:lang w:val="en-US"/>
            <w:rPrChange w:id="4231" w:author="León Prieto" w:date="2023-07-07T22:45:00Z">
              <w:rPr>
                <w:rFonts w:ascii="Consolas" w:hAnsi="Consolas" w:cs="Courier New"/>
                <w:sz w:val="17"/>
                <w:szCs w:val="17"/>
              </w:rPr>
            </w:rPrChange>
          </w:rPr>
          <w:t xml:space="preserve">1. </w:t>
        </w:r>
        <w:r w:rsidRPr="007312CF">
          <w:rPr>
            <w:rFonts w:ascii="Consolas" w:hAnsi="Consolas" w:cs="Courier New"/>
            <w:color w:val="880000"/>
            <w:sz w:val="17"/>
            <w:szCs w:val="17"/>
            <w:lang w:val="en-US"/>
            <w:rPrChange w:id="4232" w:author="León Prieto" w:date="2023-07-07T22:45:00Z">
              <w:rPr>
                <w:rFonts w:ascii="Consolas" w:hAnsi="Consolas" w:cs="Courier New"/>
                <w:color w:val="880000"/>
                <w:sz w:val="17"/>
                <w:szCs w:val="17"/>
              </w:rPr>
            </w:rPrChange>
          </w:rPr>
          <w:t>#include</w:t>
        </w:r>
        <w:r w:rsidRPr="007312CF">
          <w:rPr>
            <w:rFonts w:ascii="Consolas" w:hAnsi="Consolas" w:cs="Courier New"/>
            <w:color w:val="000000"/>
            <w:sz w:val="17"/>
            <w:szCs w:val="17"/>
            <w:lang w:val="en-US"/>
            <w:rPrChange w:id="4233" w:author="León Prieto" w:date="2023-07-07T22:45:00Z">
              <w:rPr>
                <w:rFonts w:ascii="Consolas" w:hAnsi="Consolas" w:cs="Courier New"/>
                <w:color w:val="000000"/>
                <w:sz w:val="17"/>
                <w:szCs w:val="17"/>
              </w:rPr>
            </w:rPrChange>
          </w:rPr>
          <w:t xml:space="preserve"> </w:t>
        </w:r>
        <w:r w:rsidRPr="007312CF">
          <w:rPr>
            <w:rFonts w:ascii="Consolas" w:hAnsi="Consolas" w:cs="Courier New"/>
            <w:color w:val="008800"/>
            <w:sz w:val="17"/>
            <w:szCs w:val="17"/>
            <w:lang w:val="en-US"/>
            <w:rPrChange w:id="4234" w:author="León Prieto" w:date="2023-07-07T22:45:00Z">
              <w:rPr>
                <w:rFonts w:ascii="Consolas" w:hAnsi="Consolas" w:cs="Courier New"/>
                <w:color w:val="008800"/>
                <w:sz w:val="17"/>
                <w:szCs w:val="17"/>
              </w:rPr>
            </w:rPrChange>
          </w:rPr>
          <w:t>&lt;</w:t>
        </w:r>
        <w:proofErr w:type="spellStart"/>
        <w:r w:rsidRPr="007312CF">
          <w:rPr>
            <w:rFonts w:ascii="Consolas" w:hAnsi="Consolas" w:cs="Courier New"/>
            <w:color w:val="008800"/>
            <w:sz w:val="17"/>
            <w:szCs w:val="17"/>
            <w:lang w:val="en-US"/>
            <w:rPrChange w:id="4235" w:author="León Prieto" w:date="2023-07-07T22:45:00Z">
              <w:rPr>
                <w:rFonts w:ascii="Consolas" w:hAnsi="Consolas" w:cs="Courier New"/>
                <w:color w:val="008800"/>
                <w:sz w:val="17"/>
                <w:szCs w:val="17"/>
              </w:rPr>
            </w:rPrChange>
          </w:rPr>
          <w:t>Wire.h</w:t>
        </w:r>
        <w:proofErr w:type="spellEnd"/>
        <w:r w:rsidRPr="007312CF">
          <w:rPr>
            <w:rFonts w:ascii="Consolas" w:hAnsi="Consolas" w:cs="Courier New"/>
            <w:color w:val="008800"/>
            <w:sz w:val="17"/>
            <w:szCs w:val="17"/>
            <w:lang w:val="en-US"/>
            <w:rPrChange w:id="4236" w:author="León Prieto" w:date="2023-07-07T22:45:00Z">
              <w:rPr>
                <w:rFonts w:ascii="Consolas" w:hAnsi="Consolas" w:cs="Courier New"/>
                <w:color w:val="008800"/>
                <w:sz w:val="17"/>
                <w:szCs w:val="17"/>
              </w:rPr>
            </w:rPrChange>
          </w:rPr>
          <w:t>&gt;</w:t>
        </w:r>
      </w:ins>
    </w:p>
    <w:p w14:paraId="5EA8AEA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37" w:author="León Prieto" w:date="2023-07-07T22:45:00Z"/>
          <w:rFonts w:ascii="Consolas" w:hAnsi="Consolas" w:cs="Courier New"/>
          <w:sz w:val="17"/>
          <w:szCs w:val="17"/>
          <w:lang w:val="en-US"/>
          <w:rPrChange w:id="4238" w:author="León Prieto" w:date="2023-07-07T22:45:00Z">
            <w:rPr>
              <w:ins w:id="4239" w:author="León Prieto" w:date="2023-07-07T22:45:00Z"/>
              <w:rFonts w:ascii="Consolas" w:hAnsi="Consolas" w:cs="Courier New"/>
              <w:sz w:val="17"/>
              <w:szCs w:val="17"/>
            </w:rPr>
          </w:rPrChange>
        </w:rPr>
      </w:pPr>
      <w:ins w:id="4240" w:author="León Prieto" w:date="2023-07-07T22:45:00Z">
        <w:r w:rsidRPr="007312CF">
          <w:rPr>
            <w:rFonts w:ascii="Consolas" w:hAnsi="Consolas" w:cs="Courier New"/>
            <w:sz w:val="17"/>
            <w:szCs w:val="17"/>
            <w:lang w:val="en-US"/>
            <w:rPrChange w:id="4241" w:author="León Prieto" w:date="2023-07-07T22:45:00Z">
              <w:rPr>
                <w:rFonts w:ascii="Consolas" w:hAnsi="Consolas" w:cs="Courier New"/>
                <w:sz w:val="17"/>
                <w:szCs w:val="17"/>
              </w:rPr>
            </w:rPrChange>
          </w:rPr>
          <w:t xml:space="preserve">  2. </w:t>
        </w:r>
        <w:r w:rsidRPr="007312CF">
          <w:rPr>
            <w:rFonts w:ascii="Consolas" w:hAnsi="Consolas" w:cs="Courier New"/>
            <w:color w:val="880000"/>
            <w:sz w:val="17"/>
            <w:szCs w:val="17"/>
            <w:lang w:val="en-US"/>
            <w:rPrChange w:id="4242" w:author="León Prieto" w:date="2023-07-07T22:45:00Z">
              <w:rPr>
                <w:rFonts w:ascii="Consolas" w:hAnsi="Consolas" w:cs="Courier New"/>
                <w:color w:val="880000"/>
                <w:sz w:val="17"/>
                <w:szCs w:val="17"/>
              </w:rPr>
            </w:rPrChange>
          </w:rPr>
          <w:t>#include</w:t>
        </w:r>
        <w:r w:rsidRPr="007312CF">
          <w:rPr>
            <w:rFonts w:ascii="Consolas" w:hAnsi="Consolas" w:cs="Courier New"/>
            <w:color w:val="000000"/>
            <w:sz w:val="17"/>
            <w:szCs w:val="17"/>
            <w:lang w:val="en-US"/>
            <w:rPrChange w:id="4243" w:author="León Prieto" w:date="2023-07-07T22:45:00Z">
              <w:rPr>
                <w:rFonts w:ascii="Consolas" w:hAnsi="Consolas" w:cs="Courier New"/>
                <w:color w:val="000000"/>
                <w:sz w:val="17"/>
                <w:szCs w:val="17"/>
              </w:rPr>
            </w:rPrChange>
          </w:rPr>
          <w:t xml:space="preserve"> </w:t>
        </w:r>
        <w:r w:rsidRPr="007312CF">
          <w:rPr>
            <w:rFonts w:ascii="Consolas" w:hAnsi="Consolas" w:cs="Courier New"/>
            <w:color w:val="008800"/>
            <w:sz w:val="17"/>
            <w:szCs w:val="17"/>
            <w:lang w:val="en-US"/>
            <w:rPrChange w:id="4244" w:author="León Prieto" w:date="2023-07-07T22:45:00Z">
              <w:rPr>
                <w:rFonts w:ascii="Consolas" w:hAnsi="Consolas" w:cs="Courier New"/>
                <w:color w:val="008800"/>
                <w:sz w:val="17"/>
                <w:szCs w:val="17"/>
              </w:rPr>
            </w:rPrChange>
          </w:rPr>
          <w:t>"</w:t>
        </w:r>
        <w:proofErr w:type="spellStart"/>
        <w:r w:rsidRPr="007312CF">
          <w:rPr>
            <w:rFonts w:ascii="Consolas" w:hAnsi="Consolas" w:cs="Courier New"/>
            <w:color w:val="008800"/>
            <w:sz w:val="17"/>
            <w:szCs w:val="17"/>
            <w:lang w:val="en-US"/>
            <w:rPrChange w:id="4245" w:author="León Prieto" w:date="2023-07-07T22:45:00Z">
              <w:rPr>
                <w:rFonts w:ascii="Consolas" w:hAnsi="Consolas" w:cs="Courier New"/>
                <w:color w:val="008800"/>
                <w:sz w:val="17"/>
                <w:szCs w:val="17"/>
              </w:rPr>
            </w:rPrChange>
          </w:rPr>
          <w:t>LowPass.h</w:t>
        </w:r>
        <w:proofErr w:type="spellEnd"/>
        <w:r w:rsidRPr="007312CF">
          <w:rPr>
            <w:rFonts w:ascii="Consolas" w:hAnsi="Consolas" w:cs="Courier New"/>
            <w:color w:val="008800"/>
            <w:sz w:val="17"/>
            <w:szCs w:val="17"/>
            <w:lang w:val="en-US"/>
            <w:rPrChange w:id="4246" w:author="León Prieto" w:date="2023-07-07T22:45:00Z">
              <w:rPr>
                <w:rFonts w:ascii="Consolas" w:hAnsi="Consolas" w:cs="Courier New"/>
                <w:color w:val="008800"/>
                <w:sz w:val="17"/>
                <w:szCs w:val="17"/>
              </w:rPr>
            </w:rPrChange>
          </w:rPr>
          <w:t>"</w:t>
        </w:r>
      </w:ins>
    </w:p>
    <w:p w14:paraId="08421A2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47" w:author="León Prieto" w:date="2023-07-07T22:45:00Z"/>
          <w:rFonts w:ascii="Consolas" w:hAnsi="Consolas" w:cs="Courier New"/>
          <w:sz w:val="17"/>
          <w:szCs w:val="17"/>
          <w:lang w:val="en-US"/>
          <w:rPrChange w:id="4248" w:author="León Prieto" w:date="2023-07-07T22:45:00Z">
            <w:rPr>
              <w:ins w:id="4249" w:author="León Prieto" w:date="2023-07-07T22:45:00Z"/>
              <w:rFonts w:ascii="Consolas" w:hAnsi="Consolas" w:cs="Courier New"/>
              <w:sz w:val="17"/>
              <w:szCs w:val="17"/>
            </w:rPr>
          </w:rPrChange>
        </w:rPr>
      </w:pPr>
      <w:ins w:id="4250" w:author="León Prieto" w:date="2023-07-07T22:45:00Z">
        <w:r w:rsidRPr="007312CF">
          <w:rPr>
            <w:rFonts w:ascii="Consolas" w:hAnsi="Consolas" w:cs="Courier New"/>
            <w:sz w:val="17"/>
            <w:szCs w:val="17"/>
            <w:lang w:val="en-US"/>
            <w:rPrChange w:id="4251" w:author="León Prieto" w:date="2023-07-07T22:45:00Z">
              <w:rPr>
                <w:rFonts w:ascii="Consolas" w:hAnsi="Consolas" w:cs="Courier New"/>
                <w:sz w:val="17"/>
                <w:szCs w:val="17"/>
              </w:rPr>
            </w:rPrChange>
          </w:rPr>
          <w:t xml:space="preserve">  3. </w:t>
        </w:r>
        <w:r w:rsidRPr="007312CF">
          <w:rPr>
            <w:rFonts w:ascii="Consolas" w:hAnsi="Consolas" w:cs="Courier New"/>
            <w:color w:val="000000"/>
            <w:sz w:val="17"/>
            <w:szCs w:val="17"/>
            <w:lang w:val="en-US"/>
            <w:rPrChange w:id="4252" w:author="León Prieto" w:date="2023-07-07T22:45:00Z">
              <w:rPr>
                <w:rFonts w:ascii="Consolas" w:hAnsi="Consolas" w:cs="Courier New"/>
                <w:color w:val="000000"/>
                <w:sz w:val="17"/>
                <w:szCs w:val="17"/>
              </w:rPr>
            </w:rPrChange>
          </w:rPr>
          <w:t> </w:t>
        </w:r>
      </w:ins>
    </w:p>
    <w:p w14:paraId="6AF16AC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53" w:author="León Prieto" w:date="2023-07-07T22:45:00Z"/>
          <w:rFonts w:ascii="Consolas" w:hAnsi="Consolas" w:cs="Courier New"/>
          <w:sz w:val="17"/>
          <w:szCs w:val="17"/>
          <w:lang w:val="en-US"/>
          <w:rPrChange w:id="4254" w:author="León Prieto" w:date="2023-07-07T22:45:00Z">
            <w:rPr>
              <w:ins w:id="4255" w:author="León Prieto" w:date="2023-07-07T22:45:00Z"/>
              <w:rFonts w:ascii="Consolas" w:hAnsi="Consolas" w:cs="Courier New"/>
              <w:sz w:val="17"/>
              <w:szCs w:val="17"/>
            </w:rPr>
          </w:rPrChange>
        </w:rPr>
      </w:pPr>
      <w:ins w:id="4256" w:author="León Prieto" w:date="2023-07-07T22:45:00Z">
        <w:r w:rsidRPr="007312CF">
          <w:rPr>
            <w:rFonts w:ascii="Consolas" w:hAnsi="Consolas" w:cs="Courier New"/>
            <w:sz w:val="17"/>
            <w:szCs w:val="17"/>
            <w:lang w:val="en-US"/>
            <w:rPrChange w:id="4257" w:author="León Prieto" w:date="2023-07-07T22:45:00Z">
              <w:rPr>
                <w:rFonts w:ascii="Consolas" w:hAnsi="Consolas" w:cs="Courier New"/>
                <w:sz w:val="17"/>
                <w:szCs w:val="17"/>
              </w:rPr>
            </w:rPrChange>
          </w:rPr>
          <w:t xml:space="preserve">  4. </w:t>
        </w:r>
        <w:r w:rsidRPr="007312CF">
          <w:rPr>
            <w:rFonts w:ascii="Consolas" w:hAnsi="Consolas" w:cs="Courier New"/>
            <w:color w:val="880000"/>
            <w:sz w:val="17"/>
            <w:szCs w:val="17"/>
            <w:lang w:val="en-US"/>
            <w:rPrChange w:id="4258" w:author="León Prieto" w:date="2023-07-07T22:45:00Z">
              <w:rPr>
                <w:rFonts w:ascii="Consolas" w:hAnsi="Consolas" w:cs="Courier New"/>
                <w:color w:val="880000"/>
                <w:sz w:val="17"/>
                <w:szCs w:val="17"/>
              </w:rPr>
            </w:rPrChange>
          </w:rPr>
          <w:t>// Flight Mode Enumeration and Initialization</w:t>
        </w:r>
      </w:ins>
    </w:p>
    <w:p w14:paraId="4A9A721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59" w:author="León Prieto" w:date="2023-07-07T22:45:00Z"/>
          <w:rFonts w:ascii="Consolas" w:hAnsi="Consolas" w:cs="Courier New"/>
          <w:sz w:val="17"/>
          <w:szCs w:val="17"/>
          <w:lang w:val="en-US"/>
          <w:rPrChange w:id="4260" w:author="León Prieto" w:date="2023-07-07T22:45:00Z">
            <w:rPr>
              <w:ins w:id="4261" w:author="León Prieto" w:date="2023-07-07T22:45:00Z"/>
              <w:rFonts w:ascii="Consolas" w:hAnsi="Consolas" w:cs="Courier New"/>
              <w:sz w:val="17"/>
              <w:szCs w:val="17"/>
            </w:rPr>
          </w:rPrChange>
        </w:rPr>
      </w:pPr>
      <w:ins w:id="4262" w:author="León Prieto" w:date="2023-07-07T22:45:00Z">
        <w:r w:rsidRPr="007312CF">
          <w:rPr>
            <w:rFonts w:ascii="Consolas" w:hAnsi="Consolas" w:cs="Courier New"/>
            <w:sz w:val="17"/>
            <w:szCs w:val="17"/>
            <w:lang w:val="en-US"/>
            <w:rPrChange w:id="4263" w:author="León Prieto" w:date="2023-07-07T22:45:00Z">
              <w:rPr>
                <w:rFonts w:ascii="Consolas" w:hAnsi="Consolas" w:cs="Courier New"/>
                <w:sz w:val="17"/>
                <w:szCs w:val="17"/>
              </w:rPr>
            </w:rPrChange>
          </w:rPr>
          <w:t xml:space="preserve">  5. </w:t>
        </w:r>
        <w:proofErr w:type="spellStart"/>
        <w:r w:rsidRPr="007312CF">
          <w:rPr>
            <w:rFonts w:ascii="Consolas" w:hAnsi="Consolas" w:cs="Courier New"/>
            <w:color w:val="000088"/>
            <w:sz w:val="17"/>
            <w:szCs w:val="17"/>
            <w:lang w:val="en-US"/>
            <w:rPrChange w:id="4264" w:author="León Prieto" w:date="2023-07-07T22:45:00Z">
              <w:rPr>
                <w:rFonts w:ascii="Consolas" w:hAnsi="Consolas" w:cs="Courier New"/>
                <w:color w:val="000088"/>
                <w:sz w:val="17"/>
                <w:szCs w:val="17"/>
              </w:rPr>
            </w:rPrChange>
          </w:rPr>
          <w:t>enum</w:t>
        </w:r>
        <w:proofErr w:type="spellEnd"/>
        <w:r w:rsidRPr="007312CF">
          <w:rPr>
            <w:rFonts w:ascii="Consolas" w:hAnsi="Consolas" w:cs="Courier New"/>
            <w:color w:val="000000"/>
            <w:sz w:val="17"/>
            <w:szCs w:val="17"/>
            <w:lang w:val="en-US"/>
            <w:rPrChange w:id="4265" w:author="León Prieto" w:date="2023-07-07T22:45:00Z">
              <w:rPr>
                <w:rFonts w:ascii="Consolas" w:hAnsi="Consolas" w:cs="Courier New"/>
                <w:color w:val="000000"/>
                <w:sz w:val="17"/>
                <w:szCs w:val="17"/>
              </w:rPr>
            </w:rPrChange>
          </w:rPr>
          <w:t xml:space="preserve"> </w:t>
        </w:r>
        <w:proofErr w:type="spellStart"/>
        <w:proofErr w:type="gramStart"/>
        <w:r w:rsidRPr="007312CF">
          <w:rPr>
            <w:rFonts w:ascii="Consolas" w:hAnsi="Consolas" w:cs="Courier New"/>
            <w:color w:val="660066"/>
            <w:sz w:val="17"/>
            <w:szCs w:val="17"/>
            <w:lang w:val="en-US"/>
            <w:rPrChange w:id="4266" w:author="León Prieto" w:date="2023-07-07T22:45:00Z">
              <w:rPr>
                <w:rFonts w:ascii="Consolas" w:hAnsi="Consolas" w:cs="Courier New"/>
                <w:color w:val="660066"/>
                <w:sz w:val="17"/>
                <w:szCs w:val="17"/>
              </w:rPr>
            </w:rPrChange>
          </w:rPr>
          <w:t>FlightMode</w:t>
        </w:r>
        <w:proofErr w:type="spellEnd"/>
        <w:r w:rsidRPr="007312CF">
          <w:rPr>
            <w:rFonts w:ascii="Consolas" w:hAnsi="Consolas" w:cs="Courier New"/>
            <w:color w:val="666600"/>
            <w:sz w:val="17"/>
            <w:szCs w:val="17"/>
            <w:lang w:val="en-US"/>
            <w:rPrChange w:id="4267" w:author="León Prieto" w:date="2023-07-07T22:45:00Z">
              <w:rPr>
                <w:rFonts w:ascii="Consolas" w:hAnsi="Consolas" w:cs="Courier New"/>
                <w:color w:val="666600"/>
                <w:sz w:val="17"/>
                <w:szCs w:val="17"/>
              </w:rPr>
            </w:rPrChange>
          </w:rPr>
          <w:t>{</w:t>
        </w:r>
        <w:proofErr w:type="gramEnd"/>
      </w:ins>
    </w:p>
    <w:p w14:paraId="2217CAE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68" w:author="León Prieto" w:date="2023-07-07T22:45:00Z"/>
          <w:rFonts w:ascii="Consolas" w:hAnsi="Consolas" w:cs="Courier New"/>
          <w:sz w:val="17"/>
          <w:szCs w:val="17"/>
          <w:lang w:val="en-US"/>
          <w:rPrChange w:id="4269" w:author="León Prieto" w:date="2023-07-07T22:45:00Z">
            <w:rPr>
              <w:ins w:id="4270" w:author="León Prieto" w:date="2023-07-07T22:45:00Z"/>
              <w:rFonts w:ascii="Consolas" w:hAnsi="Consolas" w:cs="Courier New"/>
              <w:sz w:val="17"/>
              <w:szCs w:val="17"/>
            </w:rPr>
          </w:rPrChange>
        </w:rPr>
      </w:pPr>
      <w:ins w:id="4271" w:author="León Prieto" w:date="2023-07-07T22:45:00Z">
        <w:r w:rsidRPr="007312CF">
          <w:rPr>
            <w:rFonts w:ascii="Consolas" w:hAnsi="Consolas" w:cs="Courier New"/>
            <w:sz w:val="17"/>
            <w:szCs w:val="17"/>
            <w:lang w:val="en-US"/>
            <w:rPrChange w:id="4272" w:author="León Prieto" w:date="2023-07-07T22:45:00Z">
              <w:rPr>
                <w:rFonts w:ascii="Consolas" w:hAnsi="Consolas" w:cs="Courier New"/>
                <w:sz w:val="17"/>
                <w:szCs w:val="17"/>
              </w:rPr>
            </w:rPrChange>
          </w:rPr>
          <w:t xml:space="preserve">  6. </w:t>
        </w:r>
        <w:r w:rsidRPr="007312CF">
          <w:rPr>
            <w:rFonts w:ascii="Consolas" w:hAnsi="Consolas" w:cs="Courier New"/>
            <w:color w:val="000000"/>
            <w:sz w:val="17"/>
            <w:szCs w:val="17"/>
            <w:lang w:val="en-US"/>
            <w:rPrChange w:id="4273"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274" w:author="León Prieto" w:date="2023-07-07T22:45:00Z">
              <w:rPr>
                <w:rFonts w:ascii="Consolas" w:hAnsi="Consolas" w:cs="Courier New"/>
                <w:color w:val="000000"/>
                <w:sz w:val="17"/>
                <w:szCs w:val="17"/>
              </w:rPr>
            </w:rPrChange>
          </w:rPr>
          <w:t>FM_disabled</w:t>
        </w:r>
        <w:proofErr w:type="spellEnd"/>
        <w:r w:rsidRPr="007312CF">
          <w:rPr>
            <w:rFonts w:ascii="Consolas" w:hAnsi="Consolas" w:cs="Courier New"/>
            <w:color w:val="666600"/>
            <w:sz w:val="17"/>
            <w:szCs w:val="17"/>
            <w:lang w:val="en-US"/>
            <w:rPrChange w:id="4275" w:author="León Prieto" w:date="2023-07-07T22:45:00Z">
              <w:rPr>
                <w:rFonts w:ascii="Consolas" w:hAnsi="Consolas" w:cs="Courier New"/>
                <w:color w:val="666600"/>
                <w:sz w:val="17"/>
                <w:szCs w:val="17"/>
              </w:rPr>
            </w:rPrChange>
          </w:rPr>
          <w:t>,</w:t>
        </w:r>
      </w:ins>
    </w:p>
    <w:p w14:paraId="05CECA25"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76" w:author="León Prieto" w:date="2023-07-07T22:45:00Z"/>
          <w:rFonts w:ascii="Consolas" w:hAnsi="Consolas" w:cs="Courier New"/>
          <w:sz w:val="17"/>
          <w:szCs w:val="17"/>
          <w:lang w:val="en-US"/>
          <w:rPrChange w:id="4277" w:author="León Prieto" w:date="2023-07-07T22:45:00Z">
            <w:rPr>
              <w:ins w:id="4278" w:author="León Prieto" w:date="2023-07-07T22:45:00Z"/>
              <w:rFonts w:ascii="Consolas" w:hAnsi="Consolas" w:cs="Courier New"/>
              <w:sz w:val="17"/>
              <w:szCs w:val="17"/>
            </w:rPr>
          </w:rPrChange>
        </w:rPr>
      </w:pPr>
      <w:ins w:id="4279" w:author="León Prieto" w:date="2023-07-07T22:45:00Z">
        <w:r w:rsidRPr="007312CF">
          <w:rPr>
            <w:rFonts w:ascii="Consolas" w:hAnsi="Consolas" w:cs="Courier New"/>
            <w:sz w:val="17"/>
            <w:szCs w:val="17"/>
            <w:lang w:val="en-US"/>
            <w:rPrChange w:id="4280" w:author="León Prieto" w:date="2023-07-07T22:45:00Z">
              <w:rPr>
                <w:rFonts w:ascii="Consolas" w:hAnsi="Consolas" w:cs="Courier New"/>
                <w:sz w:val="17"/>
                <w:szCs w:val="17"/>
              </w:rPr>
            </w:rPrChange>
          </w:rPr>
          <w:t xml:space="preserve">  7. </w:t>
        </w:r>
        <w:r w:rsidRPr="007312CF">
          <w:rPr>
            <w:rFonts w:ascii="Consolas" w:hAnsi="Consolas" w:cs="Courier New"/>
            <w:color w:val="000000"/>
            <w:sz w:val="17"/>
            <w:szCs w:val="17"/>
            <w:lang w:val="en-US"/>
            <w:rPrChange w:id="4281"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282" w:author="León Prieto" w:date="2023-07-07T22:45:00Z">
              <w:rPr>
                <w:rFonts w:ascii="Consolas" w:hAnsi="Consolas" w:cs="Courier New"/>
                <w:color w:val="000000"/>
                <w:sz w:val="17"/>
                <w:szCs w:val="17"/>
              </w:rPr>
            </w:rPrChange>
          </w:rPr>
          <w:t>FM_mounting</w:t>
        </w:r>
        <w:proofErr w:type="spellEnd"/>
        <w:r w:rsidRPr="007312CF">
          <w:rPr>
            <w:rFonts w:ascii="Consolas" w:hAnsi="Consolas" w:cs="Courier New"/>
            <w:color w:val="666600"/>
            <w:sz w:val="17"/>
            <w:szCs w:val="17"/>
            <w:lang w:val="en-US"/>
            <w:rPrChange w:id="4283" w:author="León Prieto" w:date="2023-07-07T22:45:00Z">
              <w:rPr>
                <w:rFonts w:ascii="Consolas" w:hAnsi="Consolas" w:cs="Courier New"/>
                <w:color w:val="666600"/>
                <w:sz w:val="17"/>
                <w:szCs w:val="17"/>
              </w:rPr>
            </w:rPrChange>
          </w:rPr>
          <w:t>,</w:t>
        </w:r>
      </w:ins>
    </w:p>
    <w:p w14:paraId="692DADF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84" w:author="León Prieto" w:date="2023-07-07T22:45:00Z"/>
          <w:rFonts w:ascii="Consolas" w:hAnsi="Consolas" w:cs="Courier New"/>
          <w:sz w:val="17"/>
          <w:szCs w:val="17"/>
          <w:lang w:val="en-US"/>
          <w:rPrChange w:id="4285" w:author="León Prieto" w:date="2023-07-07T22:45:00Z">
            <w:rPr>
              <w:ins w:id="4286" w:author="León Prieto" w:date="2023-07-07T22:45:00Z"/>
              <w:rFonts w:ascii="Consolas" w:hAnsi="Consolas" w:cs="Courier New"/>
              <w:sz w:val="17"/>
              <w:szCs w:val="17"/>
            </w:rPr>
          </w:rPrChange>
        </w:rPr>
      </w:pPr>
      <w:ins w:id="4287" w:author="León Prieto" w:date="2023-07-07T22:45:00Z">
        <w:r w:rsidRPr="007312CF">
          <w:rPr>
            <w:rFonts w:ascii="Consolas" w:hAnsi="Consolas" w:cs="Courier New"/>
            <w:sz w:val="17"/>
            <w:szCs w:val="17"/>
            <w:lang w:val="en-US"/>
            <w:rPrChange w:id="4288" w:author="León Prieto" w:date="2023-07-07T22:45:00Z">
              <w:rPr>
                <w:rFonts w:ascii="Consolas" w:hAnsi="Consolas" w:cs="Courier New"/>
                <w:sz w:val="17"/>
                <w:szCs w:val="17"/>
              </w:rPr>
            </w:rPrChange>
          </w:rPr>
          <w:t xml:space="preserve">  8. </w:t>
        </w:r>
        <w:r w:rsidRPr="007312CF">
          <w:rPr>
            <w:rFonts w:ascii="Consolas" w:hAnsi="Consolas" w:cs="Courier New"/>
            <w:color w:val="000000"/>
            <w:sz w:val="17"/>
            <w:szCs w:val="17"/>
            <w:lang w:val="en-US"/>
            <w:rPrChange w:id="4289"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290" w:author="León Prieto" w:date="2023-07-07T22:45:00Z">
              <w:rPr>
                <w:rFonts w:ascii="Consolas" w:hAnsi="Consolas" w:cs="Courier New"/>
                <w:color w:val="000000"/>
                <w:sz w:val="17"/>
                <w:szCs w:val="17"/>
              </w:rPr>
            </w:rPrChange>
          </w:rPr>
          <w:t>FM_stable</w:t>
        </w:r>
        <w:proofErr w:type="spellEnd"/>
        <w:r w:rsidRPr="007312CF">
          <w:rPr>
            <w:rFonts w:ascii="Consolas" w:hAnsi="Consolas" w:cs="Courier New"/>
            <w:color w:val="666600"/>
            <w:sz w:val="17"/>
            <w:szCs w:val="17"/>
            <w:lang w:val="en-US"/>
            <w:rPrChange w:id="4291" w:author="León Prieto" w:date="2023-07-07T22:45:00Z">
              <w:rPr>
                <w:rFonts w:ascii="Consolas" w:hAnsi="Consolas" w:cs="Courier New"/>
                <w:color w:val="666600"/>
                <w:sz w:val="17"/>
                <w:szCs w:val="17"/>
              </w:rPr>
            </w:rPrChange>
          </w:rPr>
          <w:t>,</w:t>
        </w:r>
      </w:ins>
    </w:p>
    <w:p w14:paraId="1877528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92" w:author="León Prieto" w:date="2023-07-07T22:45:00Z"/>
          <w:rFonts w:ascii="Consolas" w:hAnsi="Consolas" w:cs="Courier New"/>
          <w:sz w:val="17"/>
          <w:szCs w:val="17"/>
          <w:lang w:val="en-US"/>
          <w:rPrChange w:id="4293" w:author="León Prieto" w:date="2023-07-07T22:45:00Z">
            <w:rPr>
              <w:ins w:id="4294" w:author="León Prieto" w:date="2023-07-07T22:45:00Z"/>
              <w:rFonts w:ascii="Consolas" w:hAnsi="Consolas" w:cs="Courier New"/>
              <w:sz w:val="17"/>
              <w:szCs w:val="17"/>
            </w:rPr>
          </w:rPrChange>
        </w:rPr>
      </w:pPr>
      <w:ins w:id="4295" w:author="León Prieto" w:date="2023-07-07T22:45:00Z">
        <w:r w:rsidRPr="007312CF">
          <w:rPr>
            <w:rFonts w:ascii="Consolas" w:hAnsi="Consolas" w:cs="Courier New"/>
            <w:sz w:val="17"/>
            <w:szCs w:val="17"/>
            <w:lang w:val="en-US"/>
            <w:rPrChange w:id="4296" w:author="León Prieto" w:date="2023-07-07T22:45:00Z">
              <w:rPr>
                <w:rFonts w:ascii="Consolas" w:hAnsi="Consolas" w:cs="Courier New"/>
                <w:sz w:val="17"/>
                <w:szCs w:val="17"/>
              </w:rPr>
            </w:rPrChange>
          </w:rPr>
          <w:t xml:space="preserve">  9. </w:t>
        </w:r>
        <w:r w:rsidRPr="007312CF">
          <w:rPr>
            <w:rFonts w:ascii="Consolas" w:hAnsi="Consolas" w:cs="Courier New"/>
            <w:color w:val="000000"/>
            <w:sz w:val="17"/>
            <w:szCs w:val="17"/>
            <w:lang w:val="en-US"/>
            <w:rPrChange w:id="4297"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298" w:author="León Prieto" w:date="2023-07-07T22:45:00Z">
              <w:rPr>
                <w:rFonts w:ascii="Consolas" w:hAnsi="Consolas" w:cs="Courier New"/>
                <w:color w:val="000000"/>
                <w:sz w:val="17"/>
                <w:szCs w:val="17"/>
              </w:rPr>
            </w:rPrChange>
          </w:rPr>
          <w:t>FM_alt_hold</w:t>
        </w:r>
        <w:proofErr w:type="spellEnd"/>
      </w:ins>
    </w:p>
    <w:p w14:paraId="34A65D5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299" w:author="León Prieto" w:date="2023-07-07T22:45:00Z"/>
          <w:rFonts w:ascii="Consolas" w:hAnsi="Consolas" w:cs="Courier New"/>
          <w:sz w:val="17"/>
          <w:szCs w:val="17"/>
          <w:lang w:val="en-US"/>
          <w:rPrChange w:id="4300" w:author="León Prieto" w:date="2023-07-07T22:45:00Z">
            <w:rPr>
              <w:ins w:id="4301" w:author="León Prieto" w:date="2023-07-07T22:45:00Z"/>
              <w:rFonts w:ascii="Consolas" w:hAnsi="Consolas" w:cs="Courier New"/>
              <w:sz w:val="17"/>
              <w:szCs w:val="17"/>
            </w:rPr>
          </w:rPrChange>
        </w:rPr>
      </w:pPr>
      <w:ins w:id="4302" w:author="León Prieto" w:date="2023-07-07T22:45:00Z">
        <w:r w:rsidRPr="007312CF">
          <w:rPr>
            <w:rFonts w:ascii="Consolas" w:hAnsi="Consolas" w:cs="Courier New"/>
            <w:sz w:val="17"/>
            <w:szCs w:val="17"/>
            <w:lang w:val="en-US"/>
            <w:rPrChange w:id="4303" w:author="León Prieto" w:date="2023-07-07T22:45:00Z">
              <w:rPr>
                <w:rFonts w:ascii="Consolas" w:hAnsi="Consolas" w:cs="Courier New"/>
                <w:sz w:val="17"/>
                <w:szCs w:val="17"/>
              </w:rPr>
            </w:rPrChange>
          </w:rPr>
          <w:t xml:space="preserve"> </w:t>
        </w:r>
        <w:proofErr w:type="gramStart"/>
        <w:r w:rsidRPr="007312CF">
          <w:rPr>
            <w:rFonts w:ascii="Consolas" w:hAnsi="Consolas" w:cs="Courier New"/>
            <w:sz w:val="17"/>
            <w:szCs w:val="17"/>
            <w:lang w:val="en-US"/>
            <w:rPrChange w:id="4304" w:author="León Prieto" w:date="2023-07-07T22:45:00Z">
              <w:rPr>
                <w:rFonts w:ascii="Consolas" w:hAnsi="Consolas" w:cs="Courier New"/>
                <w:sz w:val="17"/>
                <w:szCs w:val="17"/>
              </w:rPr>
            </w:rPrChange>
          </w:rPr>
          <w:t xml:space="preserve">10. </w:t>
        </w:r>
        <w:r w:rsidRPr="007312CF">
          <w:rPr>
            <w:rFonts w:ascii="Consolas" w:hAnsi="Consolas" w:cs="Courier New"/>
            <w:color w:val="666600"/>
            <w:sz w:val="17"/>
            <w:szCs w:val="17"/>
            <w:lang w:val="en-US"/>
            <w:rPrChange w:id="4305" w:author="León Prieto" w:date="2023-07-07T22:45: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4306" w:author="León Prieto" w:date="2023-07-07T22:45:00Z">
              <w:rPr>
                <w:rFonts w:ascii="Consolas" w:hAnsi="Consolas" w:cs="Courier New"/>
                <w:color w:val="666600"/>
                <w:sz w:val="17"/>
                <w:szCs w:val="17"/>
              </w:rPr>
            </w:rPrChange>
          </w:rPr>
          <w:t>;</w:t>
        </w:r>
      </w:ins>
    </w:p>
    <w:p w14:paraId="6D587B7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07" w:author="León Prieto" w:date="2023-07-07T22:45:00Z"/>
          <w:rFonts w:ascii="Consolas" w:hAnsi="Consolas" w:cs="Courier New"/>
          <w:sz w:val="17"/>
          <w:szCs w:val="17"/>
          <w:lang w:val="en-US"/>
          <w:rPrChange w:id="4308" w:author="León Prieto" w:date="2023-07-07T22:45:00Z">
            <w:rPr>
              <w:ins w:id="4309" w:author="León Prieto" w:date="2023-07-07T22:45:00Z"/>
              <w:rFonts w:ascii="Consolas" w:hAnsi="Consolas" w:cs="Courier New"/>
              <w:sz w:val="17"/>
              <w:szCs w:val="17"/>
            </w:rPr>
          </w:rPrChange>
        </w:rPr>
      </w:pPr>
      <w:ins w:id="4310" w:author="León Prieto" w:date="2023-07-07T22:45:00Z">
        <w:r w:rsidRPr="007312CF">
          <w:rPr>
            <w:rFonts w:ascii="Consolas" w:hAnsi="Consolas" w:cs="Courier New"/>
            <w:sz w:val="17"/>
            <w:szCs w:val="17"/>
            <w:lang w:val="en-US"/>
            <w:rPrChange w:id="4311" w:author="León Prieto" w:date="2023-07-07T22:45:00Z">
              <w:rPr>
                <w:rFonts w:ascii="Consolas" w:hAnsi="Consolas" w:cs="Courier New"/>
                <w:sz w:val="17"/>
                <w:szCs w:val="17"/>
              </w:rPr>
            </w:rPrChange>
          </w:rPr>
          <w:t xml:space="preserve"> 11. </w:t>
        </w:r>
        <w:r w:rsidRPr="007312CF">
          <w:rPr>
            <w:rFonts w:ascii="Consolas" w:hAnsi="Consolas" w:cs="Courier New"/>
            <w:color w:val="000000"/>
            <w:sz w:val="17"/>
            <w:szCs w:val="17"/>
            <w:lang w:val="en-US"/>
            <w:rPrChange w:id="4312" w:author="León Prieto" w:date="2023-07-07T22:45:00Z">
              <w:rPr>
                <w:rFonts w:ascii="Consolas" w:hAnsi="Consolas" w:cs="Courier New"/>
                <w:color w:val="000000"/>
                <w:sz w:val="17"/>
                <w:szCs w:val="17"/>
              </w:rPr>
            </w:rPrChange>
          </w:rPr>
          <w:t> </w:t>
        </w:r>
      </w:ins>
    </w:p>
    <w:p w14:paraId="76859DC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13" w:author="León Prieto" w:date="2023-07-07T22:45:00Z"/>
          <w:rFonts w:ascii="Consolas" w:hAnsi="Consolas" w:cs="Courier New"/>
          <w:sz w:val="17"/>
          <w:szCs w:val="17"/>
          <w:lang w:val="en-US"/>
          <w:rPrChange w:id="4314" w:author="León Prieto" w:date="2023-07-07T22:45:00Z">
            <w:rPr>
              <w:ins w:id="4315" w:author="León Prieto" w:date="2023-07-07T22:45:00Z"/>
              <w:rFonts w:ascii="Consolas" w:hAnsi="Consolas" w:cs="Courier New"/>
              <w:sz w:val="17"/>
              <w:szCs w:val="17"/>
            </w:rPr>
          </w:rPrChange>
        </w:rPr>
      </w:pPr>
      <w:ins w:id="4316" w:author="León Prieto" w:date="2023-07-07T22:45:00Z">
        <w:r w:rsidRPr="007312CF">
          <w:rPr>
            <w:rFonts w:ascii="Consolas" w:hAnsi="Consolas" w:cs="Courier New"/>
            <w:sz w:val="17"/>
            <w:szCs w:val="17"/>
            <w:lang w:val="en-US"/>
            <w:rPrChange w:id="4317" w:author="León Prieto" w:date="2023-07-07T22:45:00Z">
              <w:rPr>
                <w:rFonts w:ascii="Consolas" w:hAnsi="Consolas" w:cs="Courier New"/>
                <w:sz w:val="17"/>
                <w:szCs w:val="17"/>
              </w:rPr>
            </w:rPrChange>
          </w:rPr>
          <w:t xml:space="preserve"> 12. </w:t>
        </w:r>
        <w:proofErr w:type="spellStart"/>
        <w:r w:rsidRPr="007312CF">
          <w:rPr>
            <w:rFonts w:ascii="Consolas" w:hAnsi="Consolas" w:cs="Courier New"/>
            <w:color w:val="660066"/>
            <w:sz w:val="17"/>
            <w:szCs w:val="17"/>
            <w:lang w:val="en-US"/>
            <w:rPrChange w:id="4318" w:author="León Prieto" w:date="2023-07-07T22:45:00Z">
              <w:rPr>
                <w:rFonts w:ascii="Consolas" w:hAnsi="Consolas" w:cs="Courier New"/>
                <w:color w:val="660066"/>
                <w:sz w:val="17"/>
                <w:szCs w:val="17"/>
              </w:rPr>
            </w:rPrChange>
          </w:rPr>
          <w:t>FlightMode</w:t>
        </w:r>
        <w:proofErr w:type="spellEnd"/>
        <w:r w:rsidRPr="007312CF">
          <w:rPr>
            <w:rFonts w:ascii="Consolas" w:hAnsi="Consolas" w:cs="Courier New"/>
            <w:color w:val="000000"/>
            <w:sz w:val="17"/>
            <w:szCs w:val="17"/>
            <w:lang w:val="en-US"/>
            <w:rPrChange w:id="4319"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320" w:author="León Prieto" w:date="2023-07-07T22:45:00Z">
              <w:rPr>
                <w:rFonts w:ascii="Consolas" w:hAnsi="Consolas" w:cs="Courier New"/>
                <w:color w:val="000000"/>
                <w:sz w:val="17"/>
                <w:szCs w:val="17"/>
              </w:rPr>
            </w:rPrChange>
          </w:rPr>
          <w:t>fm</w:t>
        </w:r>
        <w:proofErr w:type="spellEnd"/>
        <w:r w:rsidRPr="007312CF">
          <w:rPr>
            <w:rFonts w:ascii="Consolas" w:hAnsi="Consolas" w:cs="Courier New"/>
            <w:color w:val="000000"/>
            <w:sz w:val="17"/>
            <w:szCs w:val="17"/>
            <w:lang w:val="en-US"/>
            <w:rPrChange w:id="4321" w:author="León Prieto" w:date="2023-07-07T22:45: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4322" w:author="León Prieto" w:date="2023-07-07T22:45: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4323" w:author="León Prieto" w:date="2023-07-07T22:45: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324" w:author="León Prieto" w:date="2023-07-07T22:45:00Z">
              <w:rPr>
                <w:rFonts w:ascii="Consolas" w:hAnsi="Consolas" w:cs="Courier New"/>
                <w:color w:val="000000"/>
                <w:sz w:val="17"/>
                <w:szCs w:val="17"/>
              </w:rPr>
            </w:rPrChange>
          </w:rPr>
          <w:t>FM_</w:t>
        </w:r>
        <w:proofErr w:type="gramStart"/>
        <w:r w:rsidRPr="007312CF">
          <w:rPr>
            <w:rFonts w:ascii="Consolas" w:hAnsi="Consolas" w:cs="Courier New"/>
            <w:color w:val="000000"/>
            <w:sz w:val="17"/>
            <w:szCs w:val="17"/>
            <w:lang w:val="en-US"/>
            <w:rPrChange w:id="4325" w:author="León Prieto" w:date="2023-07-07T22:45:00Z">
              <w:rPr>
                <w:rFonts w:ascii="Consolas" w:hAnsi="Consolas" w:cs="Courier New"/>
                <w:color w:val="000000"/>
                <w:sz w:val="17"/>
                <w:szCs w:val="17"/>
              </w:rPr>
            </w:rPrChange>
          </w:rPr>
          <w:t>disabled</w:t>
        </w:r>
        <w:proofErr w:type="spellEnd"/>
        <w:r w:rsidRPr="007312CF">
          <w:rPr>
            <w:rFonts w:ascii="Consolas" w:hAnsi="Consolas" w:cs="Courier New"/>
            <w:color w:val="666600"/>
            <w:sz w:val="17"/>
            <w:szCs w:val="17"/>
            <w:lang w:val="en-US"/>
            <w:rPrChange w:id="4326" w:author="León Prieto" w:date="2023-07-07T22:45:00Z">
              <w:rPr>
                <w:rFonts w:ascii="Consolas" w:hAnsi="Consolas" w:cs="Courier New"/>
                <w:color w:val="666600"/>
                <w:sz w:val="17"/>
                <w:szCs w:val="17"/>
              </w:rPr>
            </w:rPrChange>
          </w:rPr>
          <w:t>;</w:t>
        </w:r>
        <w:proofErr w:type="gramEnd"/>
      </w:ins>
    </w:p>
    <w:p w14:paraId="7F01FC5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27" w:author="León Prieto" w:date="2023-07-07T22:45:00Z"/>
          <w:rFonts w:ascii="Consolas" w:hAnsi="Consolas" w:cs="Courier New"/>
          <w:sz w:val="17"/>
          <w:szCs w:val="17"/>
          <w:lang w:val="en-US"/>
          <w:rPrChange w:id="4328" w:author="León Prieto" w:date="2023-07-07T22:45:00Z">
            <w:rPr>
              <w:ins w:id="4329" w:author="León Prieto" w:date="2023-07-07T22:45:00Z"/>
              <w:rFonts w:ascii="Consolas" w:hAnsi="Consolas" w:cs="Courier New"/>
              <w:sz w:val="17"/>
              <w:szCs w:val="17"/>
            </w:rPr>
          </w:rPrChange>
        </w:rPr>
      </w:pPr>
      <w:ins w:id="4330" w:author="León Prieto" w:date="2023-07-07T22:45:00Z">
        <w:r w:rsidRPr="007312CF">
          <w:rPr>
            <w:rFonts w:ascii="Consolas" w:hAnsi="Consolas" w:cs="Courier New"/>
            <w:sz w:val="17"/>
            <w:szCs w:val="17"/>
            <w:lang w:val="en-US"/>
            <w:rPrChange w:id="4331" w:author="León Prieto" w:date="2023-07-07T22:45:00Z">
              <w:rPr>
                <w:rFonts w:ascii="Consolas" w:hAnsi="Consolas" w:cs="Courier New"/>
                <w:sz w:val="17"/>
                <w:szCs w:val="17"/>
              </w:rPr>
            </w:rPrChange>
          </w:rPr>
          <w:t xml:space="preserve"> 13. </w:t>
        </w:r>
        <w:r w:rsidRPr="007312CF">
          <w:rPr>
            <w:rFonts w:ascii="Consolas" w:hAnsi="Consolas" w:cs="Courier New"/>
            <w:color w:val="000000"/>
            <w:sz w:val="17"/>
            <w:szCs w:val="17"/>
            <w:lang w:val="en-US"/>
            <w:rPrChange w:id="4332" w:author="León Prieto" w:date="2023-07-07T22:45:00Z">
              <w:rPr>
                <w:rFonts w:ascii="Consolas" w:hAnsi="Consolas" w:cs="Courier New"/>
                <w:color w:val="000000"/>
                <w:sz w:val="17"/>
                <w:szCs w:val="17"/>
              </w:rPr>
            </w:rPrChange>
          </w:rPr>
          <w:t> </w:t>
        </w:r>
      </w:ins>
    </w:p>
    <w:p w14:paraId="0A3B2A05"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33" w:author="León Prieto" w:date="2023-07-07T22:45:00Z"/>
          <w:rFonts w:ascii="Consolas" w:hAnsi="Consolas" w:cs="Courier New"/>
          <w:sz w:val="17"/>
          <w:szCs w:val="17"/>
          <w:lang w:val="en-US"/>
          <w:rPrChange w:id="4334" w:author="León Prieto" w:date="2023-07-07T22:45:00Z">
            <w:rPr>
              <w:ins w:id="4335" w:author="León Prieto" w:date="2023-07-07T22:45:00Z"/>
              <w:rFonts w:ascii="Consolas" w:hAnsi="Consolas" w:cs="Courier New"/>
              <w:sz w:val="17"/>
              <w:szCs w:val="17"/>
            </w:rPr>
          </w:rPrChange>
        </w:rPr>
      </w:pPr>
      <w:ins w:id="4336" w:author="León Prieto" w:date="2023-07-07T22:45:00Z">
        <w:r w:rsidRPr="007312CF">
          <w:rPr>
            <w:rFonts w:ascii="Consolas" w:hAnsi="Consolas" w:cs="Courier New"/>
            <w:sz w:val="17"/>
            <w:szCs w:val="17"/>
            <w:lang w:val="en-US"/>
            <w:rPrChange w:id="4337" w:author="León Prieto" w:date="2023-07-07T22:45:00Z">
              <w:rPr>
                <w:rFonts w:ascii="Consolas" w:hAnsi="Consolas" w:cs="Courier New"/>
                <w:sz w:val="17"/>
                <w:szCs w:val="17"/>
              </w:rPr>
            </w:rPrChange>
          </w:rPr>
          <w:t xml:space="preserve"> 14. </w:t>
        </w:r>
        <w:r w:rsidRPr="007312CF">
          <w:rPr>
            <w:rFonts w:ascii="Consolas" w:hAnsi="Consolas" w:cs="Courier New"/>
            <w:color w:val="880000"/>
            <w:sz w:val="17"/>
            <w:szCs w:val="17"/>
            <w:lang w:val="en-US"/>
            <w:rPrChange w:id="4338" w:author="León Prieto" w:date="2023-07-07T22:45:00Z">
              <w:rPr>
                <w:rFonts w:ascii="Consolas" w:hAnsi="Consolas" w:cs="Courier New"/>
                <w:color w:val="880000"/>
                <w:sz w:val="17"/>
                <w:szCs w:val="17"/>
              </w:rPr>
            </w:rPrChange>
          </w:rPr>
          <w:t xml:space="preserve">// BMP280: </w:t>
        </w:r>
        <w:proofErr w:type="spellStart"/>
        <w:r w:rsidRPr="007312CF">
          <w:rPr>
            <w:rFonts w:ascii="Consolas" w:hAnsi="Consolas" w:cs="Courier New"/>
            <w:color w:val="880000"/>
            <w:sz w:val="17"/>
            <w:szCs w:val="17"/>
            <w:lang w:val="en-US"/>
            <w:rPrChange w:id="4339" w:author="León Prieto" w:date="2023-07-07T22:45:00Z">
              <w:rPr>
                <w:rFonts w:ascii="Consolas" w:hAnsi="Consolas" w:cs="Courier New"/>
                <w:color w:val="880000"/>
                <w:sz w:val="17"/>
                <w:szCs w:val="17"/>
              </w:rPr>
            </w:rPrChange>
          </w:rPr>
          <w:t>Adresses</w:t>
        </w:r>
        <w:proofErr w:type="spellEnd"/>
      </w:ins>
    </w:p>
    <w:p w14:paraId="1AC7B82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40" w:author="León Prieto" w:date="2023-07-07T22:45:00Z"/>
          <w:rFonts w:ascii="Consolas" w:hAnsi="Consolas" w:cs="Courier New"/>
          <w:sz w:val="17"/>
          <w:szCs w:val="17"/>
          <w:lang w:val="en-US"/>
          <w:rPrChange w:id="4341" w:author="León Prieto" w:date="2023-07-07T22:45:00Z">
            <w:rPr>
              <w:ins w:id="4342" w:author="León Prieto" w:date="2023-07-07T22:45:00Z"/>
              <w:rFonts w:ascii="Consolas" w:hAnsi="Consolas" w:cs="Courier New"/>
              <w:sz w:val="17"/>
              <w:szCs w:val="17"/>
            </w:rPr>
          </w:rPrChange>
        </w:rPr>
      </w:pPr>
      <w:ins w:id="4343" w:author="León Prieto" w:date="2023-07-07T22:45:00Z">
        <w:r w:rsidRPr="007312CF">
          <w:rPr>
            <w:rFonts w:ascii="Consolas" w:hAnsi="Consolas" w:cs="Courier New"/>
            <w:sz w:val="17"/>
            <w:szCs w:val="17"/>
            <w:lang w:val="en-US"/>
            <w:rPrChange w:id="4344" w:author="León Prieto" w:date="2023-07-07T22:45:00Z">
              <w:rPr>
                <w:rFonts w:ascii="Consolas" w:hAnsi="Consolas" w:cs="Courier New"/>
                <w:sz w:val="17"/>
                <w:szCs w:val="17"/>
              </w:rPr>
            </w:rPrChange>
          </w:rPr>
          <w:t xml:space="preserve"> 15. </w:t>
        </w:r>
        <w:r w:rsidRPr="007312CF">
          <w:rPr>
            <w:rFonts w:ascii="Consolas" w:hAnsi="Consolas" w:cs="Courier New"/>
            <w:color w:val="880000"/>
            <w:sz w:val="17"/>
            <w:szCs w:val="17"/>
            <w:lang w:val="en-US"/>
            <w:rPrChange w:id="4345"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46" w:author="León Prieto" w:date="2023-07-07T22:45:00Z">
              <w:rPr>
                <w:rFonts w:ascii="Consolas" w:hAnsi="Consolas" w:cs="Courier New"/>
                <w:color w:val="000000"/>
                <w:sz w:val="17"/>
                <w:szCs w:val="17"/>
              </w:rPr>
            </w:rPrChange>
          </w:rPr>
          <w:t xml:space="preserve"> BMP280_ADDRESS </w:t>
        </w:r>
        <w:r w:rsidRPr="007312CF">
          <w:rPr>
            <w:rFonts w:ascii="Consolas" w:hAnsi="Consolas" w:cs="Courier New"/>
            <w:color w:val="006666"/>
            <w:sz w:val="17"/>
            <w:szCs w:val="17"/>
            <w:lang w:val="en-US"/>
            <w:rPrChange w:id="4347" w:author="León Prieto" w:date="2023-07-07T22:45:00Z">
              <w:rPr>
                <w:rFonts w:ascii="Consolas" w:hAnsi="Consolas" w:cs="Courier New"/>
                <w:color w:val="006666"/>
                <w:sz w:val="17"/>
                <w:szCs w:val="17"/>
              </w:rPr>
            </w:rPrChange>
          </w:rPr>
          <w:t>0x76</w:t>
        </w:r>
        <w:r w:rsidRPr="007312CF">
          <w:rPr>
            <w:rFonts w:ascii="Consolas" w:hAnsi="Consolas" w:cs="Courier New"/>
            <w:color w:val="000000"/>
            <w:sz w:val="17"/>
            <w:szCs w:val="17"/>
            <w:lang w:val="en-US"/>
            <w:rPrChange w:id="4348" w:author="León Prieto" w:date="2023-07-07T22:45:00Z">
              <w:rPr>
                <w:rFonts w:ascii="Consolas" w:hAnsi="Consolas" w:cs="Courier New"/>
                <w:color w:val="000000"/>
                <w:sz w:val="17"/>
                <w:szCs w:val="17"/>
              </w:rPr>
            </w:rPrChange>
          </w:rPr>
          <w:t xml:space="preserve">                   </w:t>
        </w:r>
      </w:ins>
    </w:p>
    <w:p w14:paraId="7AF00B0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49" w:author="León Prieto" w:date="2023-07-07T22:45:00Z"/>
          <w:rFonts w:ascii="Consolas" w:hAnsi="Consolas" w:cs="Courier New"/>
          <w:sz w:val="17"/>
          <w:szCs w:val="17"/>
          <w:lang w:val="en-US"/>
          <w:rPrChange w:id="4350" w:author="León Prieto" w:date="2023-07-07T22:45:00Z">
            <w:rPr>
              <w:ins w:id="4351" w:author="León Prieto" w:date="2023-07-07T22:45:00Z"/>
              <w:rFonts w:ascii="Consolas" w:hAnsi="Consolas" w:cs="Courier New"/>
              <w:sz w:val="17"/>
              <w:szCs w:val="17"/>
            </w:rPr>
          </w:rPrChange>
        </w:rPr>
      </w:pPr>
      <w:ins w:id="4352" w:author="León Prieto" w:date="2023-07-07T22:45:00Z">
        <w:r w:rsidRPr="007312CF">
          <w:rPr>
            <w:rFonts w:ascii="Consolas" w:hAnsi="Consolas" w:cs="Courier New"/>
            <w:sz w:val="17"/>
            <w:szCs w:val="17"/>
            <w:lang w:val="en-US"/>
            <w:rPrChange w:id="4353" w:author="León Prieto" w:date="2023-07-07T22:45:00Z">
              <w:rPr>
                <w:rFonts w:ascii="Consolas" w:hAnsi="Consolas" w:cs="Courier New"/>
                <w:sz w:val="17"/>
                <w:szCs w:val="17"/>
              </w:rPr>
            </w:rPrChange>
          </w:rPr>
          <w:t xml:space="preserve"> 16. </w:t>
        </w:r>
        <w:r w:rsidRPr="007312CF">
          <w:rPr>
            <w:rFonts w:ascii="Consolas" w:hAnsi="Consolas" w:cs="Courier New"/>
            <w:color w:val="880000"/>
            <w:sz w:val="17"/>
            <w:szCs w:val="17"/>
            <w:lang w:val="en-US"/>
            <w:rPrChange w:id="4354"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55" w:author="León Prieto" w:date="2023-07-07T22:45:00Z">
              <w:rPr>
                <w:rFonts w:ascii="Consolas" w:hAnsi="Consolas" w:cs="Courier New"/>
                <w:color w:val="000000"/>
                <w:sz w:val="17"/>
                <w:szCs w:val="17"/>
              </w:rPr>
            </w:rPrChange>
          </w:rPr>
          <w:t xml:space="preserve"> BMP280_REGISTER_PRESSURE_MSB </w:t>
        </w:r>
        <w:r w:rsidRPr="007312CF">
          <w:rPr>
            <w:rFonts w:ascii="Consolas" w:hAnsi="Consolas" w:cs="Courier New"/>
            <w:color w:val="006666"/>
            <w:sz w:val="17"/>
            <w:szCs w:val="17"/>
            <w:lang w:val="en-US"/>
            <w:rPrChange w:id="4356" w:author="León Prieto" w:date="2023-07-07T22:45:00Z">
              <w:rPr>
                <w:rFonts w:ascii="Consolas" w:hAnsi="Consolas" w:cs="Courier New"/>
                <w:color w:val="006666"/>
                <w:sz w:val="17"/>
                <w:szCs w:val="17"/>
              </w:rPr>
            </w:rPrChange>
          </w:rPr>
          <w:t>0xF7</w:t>
        </w:r>
      </w:ins>
    </w:p>
    <w:p w14:paraId="65E2FB9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57" w:author="León Prieto" w:date="2023-07-07T22:45:00Z"/>
          <w:rFonts w:ascii="Consolas" w:hAnsi="Consolas" w:cs="Courier New"/>
          <w:sz w:val="17"/>
          <w:szCs w:val="17"/>
          <w:lang w:val="en-US"/>
          <w:rPrChange w:id="4358" w:author="León Prieto" w:date="2023-07-07T22:45:00Z">
            <w:rPr>
              <w:ins w:id="4359" w:author="León Prieto" w:date="2023-07-07T22:45:00Z"/>
              <w:rFonts w:ascii="Consolas" w:hAnsi="Consolas" w:cs="Courier New"/>
              <w:sz w:val="17"/>
              <w:szCs w:val="17"/>
            </w:rPr>
          </w:rPrChange>
        </w:rPr>
      </w:pPr>
      <w:ins w:id="4360" w:author="León Prieto" w:date="2023-07-07T22:45:00Z">
        <w:r w:rsidRPr="007312CF">
          <w:rPr>
            <w:rFonts w:ascii="Consolas" w:hAnsi="Consolas" w:cs="Courier New"/>
            <w:sz w:val="17"/>
            <w:szCs w:val="17"/>
            <w:lang w:val="en-US"/>
            <w:rPrChange w:id="4361" w:author="León Prieto" w:date="2023-07-07T22:45:00Z">
              <w:rPr>
                <w:rFonts w:ascii="Consolas" w:hAnsi="Consolas" w:cs="Courier New"/>
                <w:sz w:val="17"/>
                <w:szCs w:val="17"/>
              </w:rPr>
            </w:rPrChange>
          </w:rPr>
          <w:t xml:space="preserve"> 17. </w:t>
        </w:r>
        <w:r w:rsidRPr="007312CF">
          <w:rPr>
            <w:rFonts w:ascii="Consolas" w:hAnsi="Consolas" w:cs="Courier New"/>
            <w:color w:val="880000"/>
            <w:sz w:val="17"/>
            <w:szCs w:val="17"/>
            <w:lang w:val="en-US"/>
            <w:rPrChange w:id="4362"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63" w:author="León Prieto" w:date="2023-07-07T22:45:00Z">
              <w:rPr>
                <w:rFonts w:ascii="Consolas" w:hAnsi="Consolas" w:cs="Courier New"/>
                <w:color w:val="000000"/>
                <w:sz w:val="17"/>
                <w:szCs w:val="17"/>
              </w:rPr>
            </w:rPrChange>
          </w:rPr>
          <w:t xml:space="preserve"> BMP280_REGISTER_PRESSURE_LSB </w:t>
        </w:r>
        <w:r w:rsidRPr="007312CF">
          <w:rPr>
            <w:rFonts w:ascii="Consolas" w:hAnsi="Consolas" w:cs="Courier New"/>
            <w:color w:val="006666"/>
            <w:sz w:val="17"/>
            <w:szCs w:val="17"/>
            <w:lang w:val="en-US"/>
            <w:rPrChange w:id="4364" w:author="León Prieto" w:date="2023-07-07T22:45:00Z">
              <w:rPr>
                <w:rFonts w:ascii="Consolas" w:hAnsi="Consolas" w:cs="Courier New"/>
                <w:color w:val="006666"/>
                <w:sz w:val="17"/>
                <w:szCs w:val="17"/>
              </w:rPr>
            </w:rPrChange>
          </w:rPr>
          <w:t>0xF8</w:t>
        </w:r>
      </w:ins>
    </w:p>
    <w:p w14:paraId="4FDB45D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65" w:author="León Prieto" w:date="2023-07-07T22:45:00Z"/>
          <w:rFonts w:ascii="Consolas" w:hAnsi="Consolas" w:cs="Courier New"/>
          <w:sz w:val="17"/>
          <w:szCs w:val="17"/>
          <w:lang w:val="en-US"/>
          <w:rPrChange w:id="4366" w:author="León Prieto" w:date="2023-07-07T22:45:00Z">
            <w:rPr>
              <w:ins w:id="4367" w:author="León Prieto" w:date="2023-07-07T22:45:00Z"/>
              <w:rFonts w:ascii="Consolas" w:hAnsi="Consolas" w:cs="Courier New"/>
              <w:sz w:val="17"/>
              <w:szCs w:val="17"/>
            </w:rPr>
          </w:rPrChange>
        </w:rPr>
      </w:pPr>
      <w:ins w:id="4368" w:author="León Prieto" w:date="2023-07-07T22:45:00Z">
        <w:r w:rsidRPr="007312CF">
          <w:rPr>
            <w:rFonts w:ascii="Consolas" w:hAnsi="Consolas" w:cs="Courier New"/>
            <w:sz w:val="17"/>
            <w:szCs w:val="17"/>
            <w:lang w:val="en-US"/>
            <w:rPrChange w:id="4369" w:author="León Prieto" w:date="2023-07-07T22:45:00Z">
              <w:rPr>
                <w:rFonts w:ascii="Consolas" w:hAnsi="Consolas" w:cs="Courier New"/>
                <w:sz w:val="17"/>
                <w:szCs w:val="17"/>
              </w:rPr>
            </w:rPrChange>
          </w:rPr>
          <w:t xml:space="preserve"> 18. </w:t>
        </w:r>
        <w:r w:rsidRPr="007312CF">
          <w:rPr>
            <w:rFonts w:ascii="Consolas" w:hAnsi="Consolas" w:cs="Courier New"/>
            <w:color w:val="880000"/>
            <w:sz w:val="17"/>
            <w:szCs w:val="17"/>
            <w:lang w:val="en-US"/>
            <w:rPrChange w:id="4370"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71" w:author="León Prieto" w:date="2023-07-07T22:45:00Z">
              <w:rPr>
                <w:rFonts w:ascii="Consolas" w:hAnsi="Consolas" w:cs="Courier New"/>
                <w:color w:val="000000"/>
                <w:sz w:val="17"/>
                <w:szCs w:val="17"/>
              </w:rPr>
            </w:rPrChange>
          </w:rPr>
          <w:t xml:space="preserve"> BMP280_REGISTER_PRESSURE_XLSB </w:t>
        </w:r>
        <w:r w:rsidRPr="007312CF">
          <w:rPr>
            <w:rFonts w:ascii="Consolas" w:hAnsi="Consolas" w:cs="Courier New"/>
            <w:color w:val="006666"/>
            <w:sz w:val="17"/>
            <w:szCs w:val="17"/>
            <w:lang w:val="en-US"/>
            <w:rPrChange w:id="4372" w:author="León Prieto" w:date="2023-07-07T22:45:00Z">
              <w:rPr>
                <w:rFonts w:ascii="Consolas" w:hAnsi="Consolas" w:cs="Courier New"/>
                <w:color w:val="006666"/>
                <w:sz w:val="17"/>
                <w:szCs w:val="17"/>
              </w:rPr>
            </w:rPrChange>
          </w:rPr>
          <w:t>0xF9</w:t>
        </w:r>
      </w:ins>
    </w:p>
    <w:p w14:paraId="2A1355D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73" w:author="León Prieto" w:date="2023-07-07T22:45:00Z"/>
          <w:rFonts w:ascii="Consolas" w:hAnsi="Consolas" w:cs="Courier New"/>
          <w:sz w:val="17"/>
          <w:szCs w:val="17"/>
          <w:lang w:val="en-US"/>
          <w:rPrChange w:id="4374" w:author="León Prieto" w:date="2023-07-07T22:45:00Z">
            <w:rPr>
              <w:ins w:id="4375" w:author="León Prieto" w:date="2023-07-07T22:45:00Z"/>
              <w:rFonts w:ascii="Consolas" w:hAnsi="Consolas" w:cs="Courier New"/>
              <w:sz w:val="17"/>
              <w:szCs w:val="17"/>
            </w:rPr>
          </w:rPrChange>
        </w:rPr>
      </w:pPr>
      <w:ins w:id="4376" w:author="León Prieto" w:date="2023-07-07T22:45:00Z">
        <w:r w:rsidRPr="007312CF">
          <w:rPr>
            <w:rFonts w:ascii="Consolas" w:hAnsi="Consolas" w:cs="Courier New"/>
            <w:sz w:val="17"/>
            <w:szCs w:val="17"/>
            <w:lang w:val="en-US"/>
            <w:rPrChange w:id="4377" w:author="León Prieto" w:date="2023-07-07T22:45:00Z">
              <w:rPr>
                <w:rFonts w:ascii="Consolas" w:hAnsi="Consolas" w:cs="Courier New"/>
                <w:sz w:val="17"/>
                <w:szCs w:val="17"/>
              </w:rPr>
            </w:rPrChange>
          </w:rPr>
          <w:t xml:space="preserve"> 19. </w:t>
        </w:r>
        <w:r w:rsidRPr="007312CF">
          <w:rPr>
            <w:rFonts w:ascii="Consolas" w:hAnsi="Consolas" w:cs="Courier New"/>
            <w:color w:val="880000"/>
            <w:sz w:val="17"/>
            <w:szCs w:val="17"/>
            <w:lang w:val="en-US"/>
            <w:rPrChange w:id="4378"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79" w:author="León Prieto" w:date="2023-07-07T22:45:00Z">
              <w:rPr>
                <w:rFonts w:ascii="Consolas" w:hAnsi="Consolas" w:cs="Courier New"/>
                <w:color w:val="000000"/>
                <w:sz w:val="17"/>
                <w:szCs w:val="17"/>
              </w:rPr>
            </w:rPrChange>
          </w:rPr>
          <w:t xml:space="preserve"> BMP280_REGISTER_TEMPERATURE_MSB </w:t>
        </w:r>
        <w:r w:rsidRPr="007312CF">
          <w:rPr>
            <w:rFonts w:ascii="Consolas" w:hAnsi="Consolas" w:cs="Courier New"/>
            <w:color w:val="006666"/>
            <w:sz w:val="17"/>
            <w:szCs w:val="17"/>
            <w:lang w:val="en-US"/>
            <w:rPrChange w:id="4380" w:author="León Prieto" w:date="2023-07-07T22:45:00Z">
              <w:rPr>
                <w:rFonts w:ascii="Consolas" w:hAnsi="Consolas" w:cs="Courier New"/>
                <w:color w:val="006666"/>
                <w:sz w:val="17"/>
                <w:szCs w:val="17"/>
              </w:rPr>
            </w:rPrChange>
          </w:rPr>
          <w:t>0xFA</w:t>
        </w:r>
      </w:ins>
    </w:p>
    <w:p w14:paraId="42D037C6"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81" w:author="León Prieto" w:date="2023-07-07T22:45:00Z"/>
          <w:rFonts w:ascii="Consolas" w:hAnsi="Consolas" w:cs="Courier New"/>
          <w:sz w:val="17"/>
          <w:szCs w:val="17"/>
          <w:lang w:val="en-US"/>
          <w:rPrChange w:id="4382" w:author="León Prieto" w:date="2023-07-07T22:45:00Z">
            <w:rPr>
              <w:ins w:id="4383" w:author="León Prieto" w:date="2023-07-07T22:45:00Z"/>
              <w:rFonts w:ascii="Consolas" w:hAnsi="Consolas" w:cs="Courier New"/>
              <w:sz w:val="17"/>
              <w:szCs w:val="17"/>
            </w:rPr>
          </w:rPrChange>
        </w:rPr>
      </w:pPr>
      <w:ins w:id="4384" w:author="León Prieto" w:date="2023-07-07T22:45:00Z">
        <w:r w:rsidRPr="007312CF">
          <w:rPr>
            <w:rFonts w:ascii="Consolas" w:hAnsi="Consolas" w:cs="Courier New"/>
            <w:sz w:val="17"/>
            <w:szCs w:val="17"/>
            <w:lang w:val="en-US"/>
            <w:rPrChange w:id="4385" w:author="León Prieto" w:date="2023-07-07T22:45:00Z">
              <w:rPr>
                <w:rFonts w:ascii="Consolas" w:hAnsi="Consolas" w:cs="Courier New"/>
                <w:sz w:val="17"/>
                <w:szCs w:val="17"/>
              </w:rPr>
            </w:rPrChange>
          </w:rPr>
          <w:t xml:space="preserve"> 20. </w:t>
        </w:r>
        <w:r w:rsidRPr="007312CF">
          <w:rPr>
            <w:rFonts w:ascii="Consolas" w:hAnsi="Consolas" w:cs="Courier New"/>
            <w:color w:val="880000"/>
            <w:sz w:val="17"/>
            <w:szCs w:val="17"/>
            <w:lang w:val="en-US"/>
            <w:rPrChange w:id="4386"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87" w:author="León Prieto" w:date="2023-07-07T22:45:00Z">
              <w:rPr>
                <w:rFonts w:ascii="Consolas" w:hAnsi="Consolas" w:cs="Courier New"/>
                <w:color w:val="000000"/>
                <w:sz w:val="17"/>
                <w:szCs w:val="17"/>
              </w:rPr>
            </w:rPrChange>
          </w:rPr>
          <w:t xml:space="preserve"> BMP280_REGISTER_TEMPERATURE_LSB </w:t>
        </w:r>
        <w:r w:rsidRPr="007312CF">
          <w:rPr>
            <w:rFonts w:ascii="Consolas" w:hAnsi="Consolas" w:cs="Courier New"/>
            <w:color w:val="006666"/>
            <w:sz w:val="17"/>
            <w:szCs w:val="17"/>
            <w:lang w:val="en-US"/>
            <w:rPrChange w:id="4388" w:author="León Prieto" w:date="2023-07-07T22:45:00Z">
              <w:rPr>
                <w:rFonts w:ascii="Consolas" w:hAnsi="Consolas" w:cs="Courier New"/>
                <w:color w:val="006666"/>
                <w:sz w:val="17"/>
                <w:szCs w:val="17"/>
              </w:rPr>
            </w:rPrChange>
          </w:rPr>
          <w:t>0xFB</w:t>
        </w:r>
      </w:ins>
    </w:p>
    <w:p w14:paraId="48F882A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89" w:author="León Prieto" w:date="2023-07-07T22:45:00Z"/>
          <w:rFonts w:ascii="Consolas" w:hAnsi="Consolas" w:cs="Courier New"/>
          <w:sz w:val="17"/>
          <w:szCs w:val="17"/>
          <w:lang w:val="en-US"/>
          <w:rPrChange w:id="4390" w:author="León Prieto" w:date="2023-07-07T22:45:00Z">
            <w:rPr>
              <w:ins w:id="4391" w:author="León Prieto" w:date="2023-07-07T22:45:00Z"/>
              <w:rFonts w:ascii="Consolas" w:hAnsi="Consolas" w:cs="Courier New"/>
              <w:sz w:val="17"/>
              <w:szCs w:val="17"/>
            </w:rPr>
          </w:rPrChange>
        </w:rPr>
      </w:pPr>
      <w:ins w:id="4392" w:author="León Prieto" w:date="2023-07-07T22:45:00Z">
        <w:r w:rsidRPr="007312CF">
          <w:rPr>
            <w:rFonts w:ascii="Consolas" w:hAnsi="Consolas" w:cs="Courier New"/>
            <w:sz w:val="17"/>
            <w:szCs w:val="17"/>
            <w:lang w:val="en-US"/>
            <w:rPrChange w:id="4393" w:author="León Prieto" w:date="2023-07-07T22:45:00Z">
              <w:rPr>
                <w:rFonts w:ascii="Consolas" w:hAnsi="Consolas" w:cs="Courier New"/>
                <w:sz w:val="17"/>
                <w:szCs w:val="17"/>
              </w:rPr>
            </w:rPrChange>
          </w:rPr>
          <w:t xml:space="preserve"> 21. </w:t>
        </w:r>
        <w:r w:rsidRPr="007312CF">
          <w:rPr>
            <w:rFonts w:ascii="Consolas" w:hAnsi="Consolas" w:cs="Courier New"/>
            <w:color w:val="880000"/>
            <w:sz w:val="17"/>
            <w:szCs w:val="17"/>
            <w:lang w:val="en-US"/>
            <w:rPrChange w:id="4394" w:author="León Prieto" w:date="2023-07-07T22:45:00Z">
              <w:rPr>
                <w:rFonts w:ascii="Consolas" w:hAnsi="Consolas" w:cs="Courier New"/>
                <w:color w:val="880000"/>
                <w:sz w:val="17"/>
                <w:szCs w:val="17"/>
              </w:rPr>
            </w:rPrChange>
          </w:rPr>
          <w:t>#define</w:t>
        </w:r>
        <w:r w:rsidRPr="007312CF">
          <w:rPr>
            <w:rFonts w:ascii="Consolas" w:hAnsi="Consolas" w:cs="Courier New"/>
            <w:color w:val="000000"/>
            <w:sz w:val="17"/>
            <w:szCs w:val="17"/>
            <w:lang w:val="en-US"/>
            <w:rPrChange w:id="4395" w:author="León Prieto" w:date="2023-07-07T22:45:00Z">
              <w:rPr>
                <w:rFonts w:ascii="Consolas" w:hAnsi="Consolas" w:cs="Courier New"/>
                <w:color w:val="000000"/>
                <w:sz w:val="17"/>
                <w:szCs w:val="17"/>
              </w:rPr>
            </w:rPrChange>
          </w:rPr>
          <w:t xml:space="preserve"> BMP280_REGISTER_TEMPERATURE_XLSB </w:t>
        </w:r>
        <w:r w:rsidRPr="007312CF">
          <w:rPr>
            <w:rFonts w:ascii="Consolas" w:hAnsi="Consolas" w:cs="Courier New"/>
            <w:color w:val="006666"/>
            <w:sz w:val="17"/>
            <w:szCs w:val="17"/>
            <w:lang w:val="en-US"/>
            <w:rPrChange w:id="4396" w:author="León Prieto" w:date="2023-07-07T22:45:00Z">
              <w:rPr>
                <w:rFonts w:ascii="Consolas" w:hAnsi="Consolas" w:cs="Courier New"/>
                <w:color w:val="006666"/>
                <w:sz w:val="17"/>
                <w:szCs w:val="17"/>
              </w:rPr>
            </w:rPrChange>
          </w:rPr>
          <w:t>0xFC</w:t>
        </w:r>
      </w:ins>
    </w:p>
    <w:p w14:paraId="00B8B402"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397" w:author="León Prieto" w:date="2023-07-07T22:45:00Z"/>
          <w:rFonts w:ascii="Consolas" w:hAnsi="Consolas" w:cs="Courier New"/>
          <w:sz w:val="17"/>
          <w:szCs w:val="17"/>
          <w:lang w:val="en-US"/>
          <w:rPrChange w:id="4398" w:author="León Prieto" w:date="2023-07-07T22:45:00Z">
            <w:rPr>
              <w:ins w:id="4399" w:author="León Prieto" w:date="2023-07-07T22:45:00Z"/>
              <w:rFonts w:ascii="Consolas" w:hAnsi="Consolas" w:cs="Courier New"/>
              <w:sz w:val="17"/>
              <w:szCs w:val="17"/>
            </w:rPr>
          </w:rPrChange>
        </w:rPr>
      </w:pPr>
      <w:ins w:id="4400" w:author="León Prieto" w:date="2023-07-07T22:45:00Z">
        <w:r w:rsidRPr="007312CF">
          <w:rPr>
            <w:rFonts w:ascii="Consolas" w:hAnsi="Consolas" w:cs="Courier New"/>
            <w:sz w:val="17"/>
            <w:szCs w:val="17"/>
            <w:lang w:val="en-US"/>
            <w:rPrChange w:id="4401" w:author="León Prieto" w:date="2023-07-07T22:45:00Z">
              <w:rPr>
                <w:rFonts w:ascii="Consolas" w:hAnsi="Consolas" w:cs="Courier New"/>
                <w:sz w:val="17"/>
                <w:szCs w:val="17"/>
              </w:rPr>
            </w:rPrChange>
          </w:rPr>
          <w:t xml:space="preserve"> 22. </w:t>
        </w:r>
        <w:r w:rsidRPr="007312CF">
          <w:rPr>
            <w:rFonts w:ascii="Consolas" w:hAnsi="Consolas" w:cs="Courier New"/>
            <w:color w:val="000000"/>
            <w:sz w:val="17"/>
            <w:szCs w:val="17"/>
            <w:lang w:val="en-US"/>
            <w:rPrChange w:id="4402" w:author="León Prieto" w:date="2023-07-07T22:45:00Z">
              <w:rPr>
                <w:rFonts w:ascii="Consolas" w:hAnsi="Consolas" w:cs="Courier New"/>
                <w:color w:val="000000"/>
                <w:sz w:val="17"/>
                <w:szCs w:val="17"/>
              </w:rPr>
            </w:rPrChange>
          </w:rPr>
          <w:t> </w:t>
        </w:r>
      </w:ins>
    </w:p>
    <w:p w14:paraId="48DE6FD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03" w:author="León Prieto" w:date="2023-07-07T22:45:00Z"/>
          <w:rFonts w:ascii="Consolas" w:hAnsi="Consolas" w:cs="Courier New"/>
          <w:sz w:val="17"/>
          <w:szCs w:val="17"/>
          <w:lang w:val="en-US"/>
          <w:rPrChange w:id="4404" w:author="León Prieto" w:date="2023-07-07T22:45:00Z">
            <w:rPr>
              <w:ins w:id="4405" w:author="León Prieto" w:date="2023-07-07T22:45:00Z"/>
              <w:rFonts w:ascii="Consolas" w:hAnsi="Consolas" w:cs="Courier New"/>
              <w:sz w:val="17"/>
              <w:szCs w:val="17"/>
            </w:rPr>
          </w:rPrChange>
        </w:rPr>
      </w:pPr>
      <w:ins w:id="4406" w:author="León Prieto" w:date="2023-07-07T22:45:00Z">
        <w:r w:rsidRPr="007312CF">
          <w:rPr>
            <w:rFonts w:ascii="Consolas" w:hAnsi="Consolas" w:cs="Courier New"/>
            <w:sz w:val="17"/>
            <w:szCs w:val="17"/>
            <w:lang w:val="en-US"/>
            <w:rPrChange w:id="4407" w:author="León Prieto" w:date="2023-07-07T22:45:00Z">
              <w:rPr>
                <w:rFonts w:ascii="Consolas" w:hAnsi="Consolas" w:cs="Courier New"/>
                <w:sz w:val="17"/>
                <w:szCs w:val="17"/>
              </w:rPr>
            </w:rPrChange>
          </w:rPr>
          <w:t xml:space="preserve"> 23. </w:t>
        </w:r>
        <w:r w:rsidRPr="007312CF">
          <w:rPr>
            <w:rFonts w:ascii="Consolas" w:hAnsi="Consolas" w:cs="Courier New"/>
            <w:color w:val="880000"/>
            <w:sz w:val="17"/>
            <w:szCs w:val="17"/>
            <w:lang w:val="en-US"/>
            <w:rPrChange w:id="4408" w:author="León Prieto" w:date="2023-07-07T22:45:00Z">
              <w:rPr>
                <w:rFonts w:ascii="Consolas" w:hAnsi="Consolas" w:cs="Courier New"/>
                <w:color w:val="880000"/>
                <w:sz w:val="17"/>
                <w:szCs w:val="17"/>
              </w:rPr>
            </w:rPrChange>
          </w:rPr>
          <w:t>// BMP280: Compensation Parameters</w:t>
        </w:r>
      </w:ins>
    </w:p>
    <w:p w14:paraId="18747C85"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09" w:author="León Prieto" w:date="2023-07-07T22:45:00Z"/>
          <w:rFonts w:ascii="Consolas" w:hAnsi="Consolas" w:cs="Courier New"/>
          <w:sz w:val="17"/>
          <w:szCs w:val="17"/>
          <w:lang w:val="en-US"/>
          <w:rPrChange w:id="4410" w:author="León Prieto" w:date="2023-07-07T22:45:00Z">
            <w:rPr>
              <w:ins w:id="4411" w:author="León Prieto" w:date="2023-07-07T22:45:00Z"/>
              <w:rFonts w:ascii="Consolas" w:hAnsi="Consolas" w:cs="Courier New"/>
              <w:sz w:val="17"/>
              <w:szCs w:val="17"/>
            </w:rPr>
          </w:rPrChange>
        </w:rPr>
      </w:pPr>
      <w:ins w:id="4412" w:author="León Prieto" w:date="2023-07-07T22:45:00Z">
        <w:r w:rsidRPr="007312CF">
          <w:rPr>
            <w:rFonts w:ascii="Consolas" w:hAnsi="Consolas" w:cs="Courier New"/>
            <w:sz w:val="17"/>
            <w:szCs w:val="17"/>
            <w:lang w:val="en-US"/>
            <w:rPrChange w:id="4413" w:author="León Prieto" w:date="2023-07-07T22:45:00Z">
              <w:rPr>
                <w:rFonts w:ascii="Consolas" w:hAnsi="Consolas" w:cs="Courier New"/>
                <w:sz w:val="17"/>
                <w:szCs w:val="17"/>
              </w:rPr>
            </w:rPrChange>
          </w:rPr>
          <w:t xml:space="preserve"> 24. </w:t>
        </w:r>
        <w:r w:rsidRPr="007312CF">
          <w:rPr>
            <w:rFonts w:ascii="Consolas" w:hAnsi="Consolas" w:cs="Courier New"/>
            <w:color w:val="660066"/>
            <w:sz w:val="17"/>
            <w:szCs w:val="17"/>
            <w:lang w:val="en-US"/>
            <w:rPrChange w:id="4414" w:author="León Prieto" w:date="2023-07-07T22:45:00Z">
              <w:rPr>
                <w:rFonts w:ascii="Consolas" w:hAnsi="Consolas" w:cs="Courier New"/>
                <w:color w:val="660066"/>
                <w:sz w:val="17"/>
                <w:szCs w:val="17"/>
              </w:rPr>
            </w:rPrChange>
          </w:rPr>
          <w:t>uint16_t</w:t>
        </w:r>
        <w:r w:rsidRPr="007312CF">
          <w:rPr>
            <w:rFonts w:ascii="Consolas" w:hAnsi="Consolas" w:cs="Courier New"/>
            <w:color w:val="000000"/>
            <w:sz w:val="17"/>
            <w:szCs w:val="17"/>
            <w:lang w:val="en-US"/>
            <w:rPrChange w:id="4415"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16" w:author="León Prieto" w:date="2023-07-07T22:45:00Z">
              <w:rPr>
                <w:rFonts w:ascii="Consolas" w:hAnsi="Consolas" w:cs="Courier New"/>
                <w:color w:val="000000"/>
                <w:sz w:val="17"/>
                <w:szCs w:val="17"/>
              </w:rPr>
            </w:rPrChange>
          </w:rPr>
          <w:t>T1</w:t>
        </w:r>
        <w:r w:rsidRPr="007312CF">
          <w:rPr>
            <w:rFonts w:ascii="Consolas" w:hAnsi="Consolas" w:cs="Courier New"/>
            <w:color w:val="666600"/>
            <w:sz w:val="17"/>
            <w:szCs w:val="17"/>
            <w:lang w:val="en-US"/>
            <w:rPrChange w:id="4417" w:author="León Prieto" w:date="2023-07-07T22:45:00Z">
              <w:rPr>
                <w:rFonts w:ascii="Consolas" w:hAnsi="Consolas" w:cs="Courier New"/>
                <w:color w:val="666600"/>
                <w:sz w:val="17"/>
                <w:szCs w:val="17"/>
              </w:rPr>
            </w:rPrChange>
          </w:rPr>
          <w:t>;</w:t>
        </w:r>
        <w:proofErr w:type="gramEnd"/>
      </w:ins>
    </w:p>
    <w:p w14:paraId="47D9C63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18" w:author="León Prieto" w:date="2023-07-07T22:45:00Z"/>
          <w:rFonts w:ascii="Consolas" w:hAnsi="Consolas" w:cs="Courier New"/>
          <w:sz w:val="17"/>
          <w:szCs w:val="17"/>
          <w:lang w:val="en-US"/>
          <w:rPrChange w:id="4419" w:author="León Prieto" w:date="2023-07-07T22:45:00Z">
            <w:rPr>
              <w:ins w:id="4420" w:author="León Prieto" w:date="2023-07-07T22:45:00Z"/>
              <w:rFonts w:ascii="Consolas" w:hAnsi="Consolas" w:cs="Courier New"/>
              <w:sz w:val="17"/>
              <w:szCs w:val="17"/>
            </w:rPr>
          </w:rPrChange>
        </w:rPr>
      </w:pPr>
      <w:ins w:id="4421" w:author="León Prieto" w:date="2023-07-07T22:45:00Z">
        <w:r w:rsidRPr="007312CF">
          <w:rPr>
            <w:rFonts w:ascii="Consolas" w:hAnsi="Consolas" w:cs="Courier New"/>
            <w:sz w:val="17"/>
            <w:szCs w:val="17"/>
            <w:lang w:val="en-US"/>
            <w:rPrChange w:id="4422" w:author="León Prieto" w:date="2023-07-07T22:45:00Z">
              <w:rPr>
                <w:rFonts w:ascii="Consolas" w:hAnsi="Consolas" w:cs="Courier New"/>
                <w:sz w:val="17"/>
                <w:szCs w:val="17"/>
              </w:rPr>
            </w:rPrChange>
          </w:rPr>
          <w:t xml:space="preserve"> 25. </w:t>
        </w:r>
        <w:r w:rsidRPr="007312CF">
          <w:rPr>
            <w:rFonts w:ascii="Consolas" w:hAnsi="Consolas" w:cs="Courier New"/>
            <w:color w:val="660066"/>
            <w:sz w:val="17"/>
            <w:szCs w:val="17"/>
            <w:lang w:val="en-US"/>
            <w:rPrChange w:id="4423"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24"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25" w:author="León Prieto" w:date="2023-07-07T22:45:00Z">
              <w:rPr>
                <w:rFonts w:ascii="Consolas" w:hAnsi="Consolas" w:cs="Courier New"/>
                <w:color w:val="000000"/>
                <w:sz w:val="17"/>
                <w:szCs w:val="17"/>
              </w:rPr>
            </w:rPrChange>
          </w:rPr>
          <w:t>T2</w:t>
        </w:r>
        <w:r w:rsidRPr="007312CF">
          <w:rPr>
            <w:rFonts w:ascii="Consolas" w:hAnsi="Consolas" w:cs="Courier New"/>
            <w:color w:val="666600"/>
            <w:sz w:val="17"/>
            <w:szCs w:val="17"/>
            <w:lang w:val="en-US"/>
            <w:rPrChange w:id="4426" w:author="León Prieto" w:date="2023-07-07T22:45:00Z">
              <w:rPr>
                <w:rFonts w:ascii="Consolas" w:hAnsi="Consolas" w:cs="Courier New"/>
                <w:color w:val="666600"/>
                <w:sz w:val="17"/>
                <w:szCs w:val="17"/>
              </w:rPr>
            </w:rPrChange>
          </w:rPr>
          <w:t>;</w:t>
        </w:r>
        <w:proofErr w:type="gramEnd"/>
      </w:ins>
    </w:p>
    <w:p w14:paraId="08962C4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27" w:author="León Prieto" w:date="2023-07-07T22:45:00Z"/>
          <w:rFonts w:ascii="Consolas" w:hAnsi="Consolas" w:cs="Courier New"/>
          <w:sz w:val="17"/>
          <w:szCs w:val="17"/>
          <w:lang w:val="en-US"/>
          <w:rPrChange w:id="4428" w:author="León Prieto" w:date="2023-07-07T22:45:00Z">
            <w:rPr>
              <w:ins w:id="4429" w:author="León Prieto" w:date="2023-07-07T22:45:00Z"/>
              <w:rFonts w:ascii="Consolas" w:hAnsi="Consolas" w:cs="Courier New"/>
              <w:sz w:val="17"/>
              <w:szCs w:val="17"/>
            </w:rPr>
          </w:rPrChange>
        </w:rPr>
      </w:pPr>
      <w:ins w:id="4430" w:author="León Prieto" w:date="2023-07-07T22:45:00Z">
        <w:r w:rsidRPr="007312CF">
          <w:rPr>
            <w:rFonts w:ascii="Consolas" w:hAnsi="Consolas" w:cs="Courier New"/>
            <w:sz w:val="17"/>
            <w:szCs w:val="17"/>
            <w:lang w:val="en-US"/>
            <w:rPrChange w:id="4431" w:author="León Prieto" w:date="2023-07-07T22:45:00Z">
              <w:rPr>
                <w:rFonts w:ascii="Consolas" w:hAnsi="Consolas" w:cs="Courier New"/>
                <w:sz w:val="17"/>
                <w:szCs w:val="17"/>
              </w:rPr>
            </w:rPrChange>
          </w:rPr>
          <w:t xml:space="preserve"> 26. </w:t>
        </w:r>
        <w:r w:rsidRPr="007312CF">
          <w:rPr>
            <w:rFonts w:ascii="Consolas" w:hAnsi="Consolas" w:cs="Courier New"/>
            <w:color w:val="660066"/>
            <w:sz w:val="17"/>
            <w:szCs w:val="17"/>
            <w:lang w:val="en-US"/>
            <w:rPrChange w:id="4432"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33"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34" w:author="León Prieto" w:date="2023-07-07T22:45:00Z">
              <w:rPr>
                <w:rFonts w:ascii="Consolas" w:hAnsi="Consolas" w:cs="Courier New"/>
                <w:color w:val="000000"/>
                <w:sz w:val="17"/>
                <w:szCs w:val="17"/>
              </w:rPr>
            </w:rPrChange>
          </w:rPr>
          <w:t>T3</w:t>
        </w:r>
        <w:r w:rsidRPr="007312CF">
          <w:rPr>
            <w:rFonts w:ascii="Consolas" w:hAnsi="Consolas" w:cs="Courier New"/>
            <w:color w:val="666600"/>
            <w:sz w:val="17"/>
            <w:szCs w:val="17"/>
            <w:lang w:val="en-US"/>
            <w:rPrChange w:id="4435" w:author="León Prieto" w:date="2023-07-07T22:45:00Z">
              <w:rPr>
                <w:rFonts w:ascii="Consolas" w:hAnsi="Consolas" w:cs="Courier New"/>
                <w:color w:val="666600"/>
                <w:sz w:val="17"/>
                <w:szCs w:val="17"/>
              </w:rPr>
            </w:rPrChange>
          </w:rPr>
          <w:t>;</w:t>
        </w:r>
        <w:proofErr w:type="gramEnd"/>
      </w:ins>
    </w:p>
    <w:p w14:paraId="042CB89F"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36" w:author="León Prieto" w:date="2023-07-07T22:45:00Z"/>
          <w:rFonts w:ascii="Consolas" w:hAnsi="Consolas" w:cs="Courier New"/>
          <w:sz w:val="17"/>
          <w:szCs w:val="17"/>
          <w:lang w:val="en-US"/>
          <w:rPrChange w:id="4437" w:author="León Prieto" w:date="2023-07-07T22:45:00Z">
            <w:rPr>
              <w:ins w:id="4438" w:author="León Prieto" w:date="2023-07-07T22:45:00Z"/>
              <w:rFonts w:ascii="Consolas" w:hAnsi="Consolas" w:cs="Courier New"/>
              <w:sz w:val="17"/>
              <w:szCs w:val="17"/>
            </w:rPr>
          </w:rPrChange>
        </w:rPr>
      </w:pPr>
      <w:ins w:id="4439" w:author="León Prieto" w:date="2023-07-07T22:45:00Z">
        <w:r w:rsidRPr="007312CF">
          <w:rPr>
            <w:rFonts w:ascii="Consolas" w:hAnsi="Consolas" w:cs="Courier New"/>
            <w:sz w:val="17"/>
            <w:szCs w:val="17"/>
            <w:lang w:val="en-US"/>
            <w:rPrChange w:id="4440" w:author="León Prieto" w:date="2023-07-07T22:45:00Z">
              <w:rPr>
                <w:rFonts w:ascii="Consolas" w:hAnsi="Consolas" w:cs="Courier New"/>
                <w:sz w:val="17"/>
                <w:szCs w:val="17"/>
              </w:rPr>
            </w:rPrChange>
          </w:rPr>
          <w:t xml:space="preserve"> 27. </w:t>
        </w:r>
        <w:r w:rsidRPr="007312CF">
          <w:rPr>
            <w:rFonts w:ascii="Consolas" w:hAnsi="Consolas" w:cs="Courier New"/>
            <w:color w:val="660066"/>
            <w:sz w:val="17"/>
            <w:szCs w:val="17"/>
            <w:lang w:val="en-US"/>
            <w:rPrChange w:id="4441" w:author="León Prieto" w:date="2023-07-07T22:45:00Z">
              <w:rPr>
                <w:rFonts w:ascii="Consolas" w:hAnsi="Consolas" w:cs="Courier New"/>
                <w:color w:val="660066"/>
                <w:sz w:val="17"/>
                <w:szCs w:val="17"/>
              </w:rPr>
            </w:rPrChange>
          </w:rPr>
          <w:t>uint16_t</w:t>
        </w:r>
        <w:r w:rsidRPr="007312CF">
          <w:rPr>
            <w:rFonts w:ascii="Consolas" w:hAnsi="Consolas" w:cs="Courier New"/>
            <w:color w:val="000000"/>
            <w:sz w:val="17"/>
            <w:szCs w:val="17"/>
            <w:lang w:val="en-US"/>
            <w:rPrChange w:id="4442"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43" w:author="León Prieto" w:date="2023-07-07T22:45:00Z">
              <w:rPr>
                <w:rFonts w:ascii="Consolas" w:hAnsi="Consolas" w:cs="Courier New"/>
                <w:color w:val="000000"/>
                <w:sz w:val="17"/>
                <w:szCs w:val="17"/>
              </w:rPr>
            </w:rPrChange>
          </w:rPr>
          <w:t>P1</w:t>
        </w:r>
        <w:r w:rsidRPr="007312CF">
          <w:rPr>
            <w:rFonts w:ascii="Consolas" w:hAnsi="Consolas" w:cs="Courier New"/>
            <w:color w:val="666600"/>
            <w:sz w:val="17"/>
            <w:szCs w:val="17"/>
            <w:lang w:val="en-US"/>
            <w:rPrChange w:id="4444" w:author="León Prieto" w:date="2023-07-07T22:45:00Z">
              <w:rPr>
                <w:rFonts w:ascii="Consolas" w:hAnsi="Consolas" w:cs="Courier New"/>
                <w:color w:val="666600"/>
                <w:sz w:val="17"/>
                <w:szCs w:val="17"/>
              </w:rPr>
            </w:rPrChange>
          </w:rPr>
          <w:t>;</w:t>
        </w:r>
        <w:proofErr w:type="gramEnd"/>
      </w:ins>
    </w:p>
    <w:p w14:paraId="42B35AA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45" w:author="León Prieto" w:date="2023-07-07T22:45:00Z"/>
          <w:rFonts w:ascii="Consolas" w:hAnsi="Consolas" w:cs="Courier New"/>
          <w:sz w:val="17"/>
          <w:szCs w:val="17"/>
          <w:lang w:val="en-US"/>
          <w:rPrChange w:id="4446" w:author="León Prieto" w:date="2023-07-07T22:45:00Z">
            <w:rPr>
              <w:ins w:id="4447" w:author="León Prieto" w:date="2023-07-07T22:45:00Z"/>
              <w:rFonts w:ascii="Consolas" w:hAnsi="Consolas" w:cs="Courier New"/>
              <w:sz w:val="17"/>
              <w:szCs w:val="17"/>
            </w:rPr>
          </w:rPrChange>
        </w:rPr>
      </w:pPr>
      <w:ins w:id="4448" w:author="León Prieto" w:date="2023-07-07T22:45:00Z">
        <w:r w:rsidRPr="007312CF">
          <w:rPr>
            <w:rFonts w:ascii="Consolas" w:hAnsi="Consolas" w:cs="Courier New"/>
            <w:sz w:val="17"/>
            <w:szCs w:val="17"/>
            <w:lang w:val="en-US"/>
            <w:rPrChange w:id="4449" w:author="León Prieto" w:date="2023-07-07T22:45:00Z">
              <w:rPr>
                <w:rFonts w:ascii="Consolas" w:hAnsi="Consolas" w:cs="Courier New"/>
                <w:sz w:val="17"/>
                <w:szCs w:val="17"/>
              </w:rPr>
            </w:rPrChange>
          </w:rPr>
          <w:t xml:space="preserve"> 28. </w:t>
        </w:r>
        <w:r w:rsidRPr="007312CF">
          <w:rPr>
            <w:rFonts w:ascii="Consolas" w:hAnsi="Consolas" w:cs="Courier New"/>
            <w:color w:val="660066"/>
            <w:sz w:val="17"/>
            <w:szCs w:val="17"/>
            <w:lang w:val="en-US"/>
            <w:rPrChange w:id="4450"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51"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52" w:author="León Prieto" w:date="2023-07-07T22:45:00Z">
              <w:rPr>
                <w:rFonts w:ascii="Consolas" w:hAnsi="Consolas" w:cs="Courier New"/>
                <w:color w:val="000000"/>
                <w:sz w:val="17"/>
                <w:szCs w:val="17"/>
              </w:rPr>
            </w:rPrChange>
          </w:rPr>
          <w:t>P2</w:t>
        </w:r>
        <w:r w:rsidRPr="007312CF">
          <w:rPr>
            <w:rFonts w:ascii="Consolas" w:hAnsi="Consolas" w:cs="Courier New"/>
            <w:color w:val="666600"/>
            <w:sz w:val="17"/>
            <w:szCs w:val="17"/>
            <w:lang w:val="en-US"/>
            <w:rPrChange w:id="4453" w:author="León Prieto" w:date="2023-07-07T22:45:00Z">
              <w:rPr>
                <w:rFonts w:ascii="Consolas" w:hAnsi="Consolas" w:cs="Courier New"/>
                <w:color w:val="666600"/>
                <w:sz w:val="17"/>
                <w:szCs w:val="17"/>
              </w:rPr>
            </w:rPrChange>
          </w:rPr>
          <w:t>;</w:t>
        </w:r>
        <w:proofErr w:type="gramEnd"/>
      </w:ins>
    </w:p>
    <w:p w14:paraId="75AA20B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54" w:author="León Prieto" w:date="2023-07-07T22:45:00Z"/>
          <w:rFonts w:ascii="Consolas" w:hAnsi="Consolas" w:cs="Courier New"/>
          <w:sz w:val="17"/>
          <w:szCs w:val="17"/>
          <w:lang w:val="en-US"/>
          <w:rPrChange w:id="4455" w:author="León Prieto" w:date="2023-07-07T22:45:00Z">
            <w:rPr>
              <w:ins w:id="4456" w:author="León Prieto" w:date="2023-07-07T22:45:00Z"/>
              <w:rFonts w:ascii="Consolas" w:hAnsi="Consolas" w:cs="Courier New"/>
              <w:sz w:val="17"/>
              <w:szCs w:val="17"/>
            </w:rPr>
          </w:rPrChange>
        </w:rPr>
      </w:pPr>
      <w:ins w:id="4457" w:author="León Prieto" w:date="2023-07-07T22:45:00Z">
        <w:r w:rsidRPr="007312CF">
          <w:rPr>
            <w:rFonts w:ascii="Consolas" w:hAnsi="Consolas" w:cs="Courier New"/>
            <w:sz w:val="17"/>
            <w:szCs w:val="17"/>
            <w:lang w:val="en-US"/>
            <w:rPrChange w:id="4458" w:author="León Prieto" w:date="2023-07-07T22:45:00Z">
              <w:rPr>
                <w:rFonts w:ascii="Consolas" w:hAnsi="Consolas" w:cs="Courier New"/>
                <w:sz w:val="17"/>
                <w:szCs w:val="17"/>
              </w:rPr>
            </w:rPrChange>
          </w:rPr>
          <w:t xml:space="preserve"> 29. </w:t>
        </w:r>
        <w:r w:rsidRPr="007312CF">
          <w:rPr>
            <w:rFonts w:ascii="Consolas" w:hAnsi="Consolas" w:cs="Courier New"/>
            <w:color w:val="660066"/>
            <w:sz w:val="17"/>
            <w:szCs w:val="17"/>
            <w:lang w:val="en-US"/>
            <w:rPrChange w:id="4459"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60"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61" w:author="León Prieto" w:date="2023-07-07T22:45:00Z">
              <w:rPr>
                <w:rFonts w:ascii="Consolas" w:hAnsi="Consolas" w:cs="Courier New"/>
                <w:color w:val="000000"/>
                <w:sz w:val="17"/>
                <w:szCs w:val="17"/>
              </w:rPr>
            </w:rPrChange>
          </w:rPr>
          <w:t>P3</w:t>
        </w:r>
        <w:r w:rsidRPr="007312CF">
          <w:rPr>
            <w:rFonts w:ascii="Consolas" w:hAnsi="Consolas" w:cs="Courier New"/>
            <w:color w:val="666600"/>
            <w:sz w:val="17"/>
            <w:szCs w:val="17"/>
            <w:lang w:val="en-US"/>
            <w:rPrChange w:id="4462" w:author="León Prieto" w:date="2023-07-07T22:45:00Z">
              <w:rPr>
                <w:rFonts w:ascii="Consolas" w:hAnsi="Consolas" w:cs="Courier New"/>
                <w:color w:val="666600"/>
                <w:sz w:val="17"/>
                <w:szCs w:val="17"/>
              </w:rPr>
            </w:rPrChange>
          </w:rPr>
          <w:t>;</w:t>
        </w:r>
        <w:proofErr w:type="gramEnd"/>
      </w:ins>
    </w:p>
    <w:p w14:paraId="1AB6217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63" w:author="León Prieto" w:date="2023-07-07T22:45:00Z"/>
          <w:rFonts w:ascii="Consolas" w:hAnsi="Consolas" w:cs="Courier New"/>
          <w:sz w:val="17"/>
          <w:szCs w:val="17"/>
          <w:lang w:val="en-US"/>
          <w:rPrChange w:id="4464" w:author="León Prieto" w:date="2023-07-07T22:45:00Z">
            <w:rPr>
              <w:ins w:id="4465" w:author="León Prieto" w:date="2023-07-07T22:45:00Z"/>
              <w:rFonts w:ascii="Consolas" w:hAnsi="Consolas" w:cs="Courier New"/>
              <w:sz w:val="17"/>
              <w:szCs w:val="17"/>
            </w:rPr>
          </w:rPrChange>
        </w:rPr>
      </w:pPr>
      <w:ins w:id="4466" w:author="León Prieto" w:date="2023-07-07T22:45:00Z">
        <w:r w:rsidRPr="007312CF">
          <w:rPr>
            <w:rFonts w:ascii="Consolas" w:hAnsi="Consolas" w:cs="Courier New"/>
            <w:sz w:val="17"/>
            <w:szCs w:val="17"/>
            <w:lang w:val="en-US"/>
            <w:rPrChange w:id="4467" w:author="León Prieto" w:date="2023-07-07T22:45:00Z">
              <w:rPr>
                <w:rFonts w:ascii="Consolas" w:hAnsi="Consolas" w:cs="Courier New"/>
                <w:sz w:val="17"/>
                <w:szCs w:val="17"/>
              </w:rPr>
            </w:rPrChange>
          </w:rPr>
          <w:t xml:space="preserve"> 30. </w:t>
        </w:r>
        <w:r w:rsidRPr="007312CF">
          <w:rPr>
            <w:rFonts w:ascii="Consolas" w:hAnsi="Consolas" w:cs="Courier New"/>
            <w:color w:val="660066"/>
            <w:sz w:val="17"/>
            <w:szCs w:val="17"/>
            <w:lang w:val="en-US"/>
            <w:rPrChange w:id="4468"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69"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70" w:author="León Prieto" w:date="2023-07-07T22:45:00Z">
              <w:rPr>
                <w:rFonts w:ascii="Consolas" w:hAnsi="Consolas" w:cs="Courier New"/>
                <w:color w:val="000000"/>
                <w:sz w:val="17"/>
                <w:szCs w:val="17"/>
              </w:rPr>
            </w:rPrChange>
          </w:rPr>
          <w:t>P4</w:t>
        </w:r>
        <w:r w:rsidRPr="007312CF">
          <w:rPr>
            <w:rFonts w:ascii="Consolas" w:hAnsi="Consolas" w:cs="Courier New"/>
            <w:color w:val="666600"/>
            <w:sz w:val="17"/>
            <w:szCs w:val="17"/>
            <w:lang w:val="en-US"/>
            <w:rPrChange w:id="4471" w:author="León Prieto" w:date="2023-07-07T22:45:00Z">
              <w:rPr>
                <w:rFonts w:ascii="Consolas" w:hAnsi="Consolas" w:cs="Courier New"/>
                <w:color w:val="666600"/>
                <w:sz w:val="17"/>
                <w:szCs w:val="17"/>
              </w:rPr>
            </w:rPrChange>
          </w:rPr>
          <w:t>;</w:t>
        </w:r>
        <w:proofErr w:type="gramEnd"/>
      </w:ins>
    </w:p>
    <w:p w14:paraId="582DA36C"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72" w:author="León Prieto" w:date="2023-07-07T22:45:00Z"/>
          <w:rFonts w:ascii="Consolas" w:hAnsi="Consolas" w:cs="Courier New"/>
          <w:sz w:val="17"/>
          <w:szCs w:val="17"/>
          <w:lang w:val="en-US"/>
          <w:rPrChange w:id="4473" w:author="León Prieto" w:date="2023-07-07T22:45:00Z">
            <w:rPr>
              <w:ins w:id="4474" w:author="León Prieto" w:date="2023-07-07T22:45:00Z"/>
              <w:rFonts w:ascii="Consolas" w:hAnsi="Consolas" w:cs="Courier New"/>
              <w:sz w:val="17"/>
              <w:szCs w:val="17"/>
            </w:rPr>
          </w:rPrChange>
        </w:rPr>
      </w:pPr>
      <w:ins w:id="4475" w:author="León Prieto" w:date="2023-07-07T22:45:00Z">
        <w:r w:rsidRPr="007312CF">
          <w:rPr>
            <w:rFonts w:ascii="Consolas" w:hAnsi="Consolas" w:cs="Courier New"/>
            <w:sz w:val="17"/>
            <w:szCs w:val="17"/>
            <w:lang w:val="en-US"/>
            <w:rPrChange w:id="4476" w:author="León Prieto" w:date="2023-07-07T22:45:00Z">
              <w:rPr>
                <w:rFonts w:ascii="Consolas" w:hAnsi="Consolas" w:cs="Courier New"/>
                <w:sz w:val="17"/>
                <w:szCs w:val="17"/>
              </w:rPr>
            </w:rPrChange>
          </w:rPr>
          <w:t xml:space="preserve"> 31. </w:t>
        </w:r>
        <w:r w:rsidRPr="007312CF">
          <w:rPr>
            <w:rFonts w:ascii="Consolas" w:hAnsi="Consolas" w:cs="Courier New"/>
            <w:color w:val="660066"/>
            <w:sz w:val="17"/>
            <w:szCs w:val="17"/>
            <w:lang w:val="en-US"/>
            <w:rPrChange w:id="4477"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78"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79" w:author="León Prieto" w:date="2023-07-07T22:45:00Z">
              <w:rPr>
                <w:rFonts w:ascii="Consolas" w:hAnsi="Consolas" w:cs="Courier New"/>
                <w:color w:val="000000"/>
                <w:sz w:val="17"/>
                <w:szCs w:val="17"/>
              </w:rPr>
            </w:rPrChange>
          </w:rPr>
          <w:t>P5</w:t>
        </w:r>
        <w:r w:rsidRPr="007312CF">
          <w:rPr>
            <w:rFonts w:ascii="Consolas" w:hAnsi="Consolas" w:cs="Courier New"/>
            <w:color w:val="666600"/>
            <w:sz w:val="17"/>
            <w:szCs w:val="17"/>
            <w:lang w:val="en-US"/>
            <w:rPrChange w:id="4480" w:author="León Prieto" w:date="2023-07-07T22:45:00Z">
              <w:rPr>
                <w:rFonts w:ascii="Consolas" w:hAnsi="Consolas" w:cs="Courier New"/>
                <w:color w:val="666600"/>
                <w:sz w:val="17"/>
                <w:szCs w:val="17"/>
              </w:rPr>
            </w:rPrChange>
          </w:rPr>
          <w:t>;</w:t>
        </w:r>
        <w:proofErr w:type="gramEnd"/>
      </w:ins>
    </w:p>
    <w:p w14:paraId="69E348F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81" w:author="León Prieto" w:date="2023-07-07T22:45:00Z"/>
          <w:rFonts w:ascii="Consolas" w:hAnsi="Consolas" w:cs="Courier New"/>
          <w:sz w:val="17"/>
          <w:szCs w:val="17"/>
          <w:lang w:val="en-US"/>
          <w:rPrChange w:id="4482" w:author="León Prieto" w:date="2023-07-07T22:45:00Z">
            <w:rPr>
              <w:ins w:id="4483" w:author="León Prieto" w:date="2023-07-07T22:45:00Z"/>
              <w:rFonts w:ascii="Consolas" w:hAnsi="Consolas" w:cs="Courier New"/>
              <w:sz w:val="17"/>
              <w:szCs w:val="17"/>
            </w:rPr>
          </w:rPrChange>
        </w:rPr>
      </w:pPr>
      <w:ins w:id="4484" w:author="León Prieto" w:date="2023-07-07T22:45:00Z">
        <w:r w:rsidRPr="007312CF">
          <w:rPr>
            <w:rFonts w:ascii="Consolas" w:hAnsi="Consolas" w:cs="Courier New"/>
            <w:sz w:val="17"/>
            <w:szCs w:val="17"/>
            <w:lang w:val="en-US"/>
            <w:rPrChange w:id="4485" w:author="León Prieto" w:date="2023-07-07T22:45:00Z">
              <w:rPr>
                <w:rFonts w:ascii="Consolas" w:hAnsi="Consolas" w:cs="Courier New"/>
                <w:sz w:val="17"/>
                <w:szCs w:val="17"/>
              </w:rPr>
            </w:rPrChange>
          </w:rPr>
          <w:t xml:space="preserve"> 32. </w:t>
        </w:r>
        <w:r w:rsidRPr="007312CF">
          <w:rPr>
            <w:rFonts w:ascii="Consolas" w:hAnsi="Consolas" w:cs="Courier New"/>
            <w:color w:val="660066"/>
            <w:sz w:val="17"/>
            <w:szCs w:val="17"/>
            <w:lang w:val="en-US"/>
            <w:rPrChange w:id="4486" w:author="León Prieto" w:date="2023-07-07T22:45: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87" w:author="León Prieto" w:date="2023-07-07T22:45: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88" w:author="León Prieto" w:date="2023-07-07T22:45:00Z">
              <w:rPr>
                <w:rFonts w:ascii="Consolas" w:hAnsi="Consolas" w:cs="Courier New"/>
                <w:color w:val="000000"/>
                <w:sz w:val="17"/>
                <w:szCs w:val="17"/>
              </w:rPr>
            </w:rPrChange>
          </w:rPr>
          <w:t>P6</w:t>
        </w:r>
        <w:r w:rsidRPr="007312CF">
          <w:rPr>
            <w:rFonts w:ascii="Consolas" w:hAnsi="Consolas" w:cs="Courier New"/>
            <w:color w:val="666600"/>
            <w:sz w:val="17"/>
            <w:szCs w:val="17"/>
            <w:lang w:val="en-US"/>
            <w:rPrChange w:id="4489" w:author="León Prieto" w:date="2023-07-07T22:45:00Z">
              <w:rPr>
                <w:rFonts w:ascii="Consolas" w:hAnsi="Consolas" w:cs="Courier New"/>
                <w:color w:val="666600"/>
                <w:sz w:val="17"/>
                <w:szCs w:val="17"/>
              </w:rPr>
            </w:rPrChange>
          </w:rPr>
          <w:t>;</w:t>
        </w:r>
        <w:proofErr w:type="gramEnd"/>
      </w:ins>
    </w:p>
    <w:p w14:paraId="4F73FB2F"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490" w:author="León Prieto" w:date="2023-07-07T22:45:00Z"/>
          <w:rFonts w:ascii="Consolas" w:hAnsi="Consolas" w:cs="Courier New"/>
          <w:sz w:val="17"/>
          <w:szCs w:val="17"/>
          <w:lang w:val="en-US"/>
          <w:rPrChange w:id="4491" w:author="León Prieto" w:date="2023-07-07T22:46:00Z">
            <w:rPr>
              <w:ins w:id="4492" w:author="León Prieto" w:date="2023-07-07T22:45:00Z"/>
              <w:rFonts w:ascii="Consolas" w:hAnsi="Consolas" w:cs="Courier New"/>
              <w:sz w:val="17"/>
              <w:szCs w:val="17"/>
            </w:rPr>
          </w:rPrChange>
        </w:rPr>
      </w:pPr>
      <w:ins w:id="4493" w:author="León Prieto" w:date="2023-07-07T22:45:00Z">
        <w:r w:rsidRPr="007312CF">
          <w:rPr>
            <w:rFonts w:ascii="Consolas" w:hAnsi="Consolas" w:cs="Courier New"/>
            <w:sz w:val="17"/>
            <w:szCs w:val="17"/>
            <w:lang w:val="en-US"/>
            <w:rPrChange w:id="4494" w:author="León Prieto" w:date="2023-07-07T22:45:00Z">
              <w:rPr>
                <w:rFonts w:ascii="Consolas" w:hAnsi="Consolas" w:cs="Courier New"/>
                <w:sz w:val="17"/>
                <w:szCs w:val="17"/>
              </w:rPr>
            </w:rPrChange>
          </w:rPr>
          <w:t xml:space="preserve"> </w:t>
        </w:r>
        <w:r w:rsidRPr="007312CF">
          <w:rPr>
            <w:rFonts w:ascii="Consolas" w:hAnsi="Consolas" w:cs="Courier New"/>
            <w:sz w:val="17"/>
            <w:szCs w:val="17"/>
            <w:lang w:val="en-US"/>
            <w:rPrChange w:id="4495" w:author="León Prieto" w:date="2023-07-07T22:46:00Z">
              <w:rPr>
                <w:rFonts w:ascii="Consolas" w:hAnsi="Consolas" w:cs="Courier New"/>
                <w:sz w:val="17"/>
                <w:szCs w:val="17"/>
              </w:rPr>
            </w:rPrChange>
          </w:rPr>
          <w:t xml:space="preserve">33. </w:t>
        </w:r>
        <w:r w:rsidRPr="007312CF">
          <w:rPr>
            <w:rFonts w:ascii="Consolas" w:hAnsi="Consolas" w:cs="Courier New"/>
            <w:color w:val="660066"/>
            <w:sz w:val="17"/>
            <w:szCs w:val="17"/>
            <w:lang w:val="en-US"/>
            <w:rPrChange w:id="4496" w:author="León Prieto" w:date="2023-07-07T22:46: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497" w:author="León Prieto" w:date="2023-07-07T22:46: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498" w:author="León Prieto" w:date="2023-07-07T22:46:00Z">
              <w:rPr>
                <w:rFonts w:ascii="Consolas" w:hAnsi="Consolas" w:cs="Courier New"/>
                <w:color w:val="000000"/>
                <w:sz w:val="17"/>
                <w:szCs w:val="17"/>
              </w:rPr>
            </w:rPrChange>
          </w:rPr>
          <w:t>P7</w:t>
        </w:r>
        <w:r w:rsidRPr="007312CF">
          <w:rPr>
            <w:rFonts w:ascii="Consolas" w:hAnsi="Consolas" w:cs="Courier New"/>
            <w:color w:val="666600"/>
            <w:sz w:val="17"/>
            <w:szCs w:val="17"/>
            <w:lang w:val="en-US"/>
            <w:rPrChange w:id="4499" w:author="León Prieto" w:date="2023-07-07T22:46:00Z">
              <w:rPr>
                <w:rFonts w:ascii="Consolas" w:hAnsi="Consolas" w:cs="Courier New"/>
                <w:color w:val="666600"/>
                <w:sz w:val="17"/>
                <w:szCs w:val="17"/>
              </w:rPr>
            </w:rPrChange>
          </w:rPr>
          <w:t>;</w:t>
        </w:r>
        <w:proofErr w:type="gramEnd"/>
      </w:ins>
    </w:p>
    <w:p w14:paraId="2F781BC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00" w:author="León Prieto" w:date="2023-07-07T22:45:00Z"/>
          <w:rFonts w:ascii="Consolas" w:hAnsi="Consolas" w:cs="Courier New"/>
          <w:sz w:val="17"/>
          <w:szCs w:val="17"/>
          <w:lang w:val="en-US"/>
          <w:rPrChange w:id="4501" w:author="León Prieto" w:date="2023-07-07T22:46:00Z">
            <w:rPr>
              <w:ins w:id="4502" w:author="León Prieto" w:date="2023-07-07T22:45:00Z"/>
              <w:rFonts w:ascii="Consolas" w:hAnsi="Consolas" w:cs="Courier New"/>
              <w:sz w:val="17"/>
              <w:szCs w:val="17"/>
            </w:rPr>
          </w:rPrChange>
        </w:rPr>
      </w:pPr>
      <w:ins w:id="4503" w:author="León Prieto" w:date="2023-07-07T22:45:00Z">
        <w:r w:rsidRPr="007312CF">
          <w:rPr>
            <w:rFonts w:ascii="Consolas" w:hAnsi="Consolas" w:cs="Courier New"/>
            <w:sz w:val="17"/>
            <w:szCs w:val="17"/>
            <w:lang w:val="en-US"/>
            <w:rPrChange w:id="4504" w:author="León Prieto" w:date="2023-07-07T22:46:00Z">
              <w:rPr>
                <w:rFonts w:ascii="Consolas" w:hAnsi="Consolas" w:cs="Courier New"/>
                <w:sz w:val="17"/>
                <w:szCs w:val="17"/>
              </w:rPr>
            </w:rPrChange>
          </w:rPr>
          <w:t xml:space="preserve"> 34. </w:t>
        </w:r>
        <w:r w:rsidRPr="007312CF">
          <w:rPr>
            <w:rFonts w:ascii="Consolas" w:hAnsi="Consolas" w:cs="Courier New"/>
            <w:color w:val="660066"/>
            <w:sz w:val="17"/>
            <w:szCs w:val="17"/>
            <w:lang w:val="en-US"/>
            <w:rPrChange w:id="4505" w:author="León Prieto" w:date="2023-07-07T22:46: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506" w:author="León Prieto" w:date="2023-07-07T22:46: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507" w:author="León Prieto" w:date="2023-07-07T22:46:00Z">
              <w:rPr>
                <w:rFonts w:ascii="Consolas" w:hAnsi="Consolas" w:cs="Courier New"/>
                <w:color w:val="000000"/>
                <w:sz w:val="17"/>
                <w:szCs w:val="17"/>
              </w:rPr>
            </w:rPrChange>
          </w:rPr>
          <w:t>P8</w:t>
        </w:r>
        <w:r w:rsidRPr="007312CF">
          <w:rPr>
            <w:rFonts w:ascii="Consolas" w:hAnsi="Consolas" w:cs="Courier New"/>
            <w:color w:val="666600"/>
            <w:sz w:val="17"/>
            <w:szCs w:val="17"/>
            <w:lang w:val="en-US"/>
            <w:rPrChange w:id="4508" w:author="León Prieto" w:date="2023-07-07T22:46:00Z">
              <w:rPr>
                <w:rFonts w:ascii="Consolas" w:hAnsi="Consolas" w:cs="Courier New"/>
                <w:color w:val="666600"/>
                <w:sz w:val="17"/>
                <w:szCs w:val="17"/>
              </w:rPr>
            </w:rPrChange>
          </w:rPr>
          <w:t>;</w:t>
        </w:r>
        <w:proofErr w:type="gramEnd"/>
      </w:ins>
    </w:p>
    <w:p w14:paraId="2DCE9C1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09" w:author="León Prieto" w:date="2023-07-07T22:45:00Z"/>
          <w:rFonts w:ascii="Consolas" w:hAnsi="Consolas" w:cs="Courier New"/>
          <w:sz w:val="17"/>
          <w:szCs w:val="17"/>
          <w:lang w:val="en-US"/>
          <w:rPrChange w:id="4510" w:author="León Prieto" w:date="2023-07-07T22:46:00Z">
            <w:rPr>
              <w:ins w:id="4511" w:author="León Prieto" w:date="2023-07-07T22:45:00Z"/>
              <w:rFonts w:ascii="Consolas" w:hAnsi="Consolas" w:cs="Courier New"/>
              <w:sz w:val="17"/>
              <w:szCs w:val="17"/>
            </w:rPr>
          </w:rPrChange>
        </w:rPr>
      </w:pPr>
      <w:ins w:id="4512" w:author="León Prieto" w:date="2023-07-07T22:45:00Z">
        <w:r w:rsidRPr="007312CF">
          <w:rPr>
            <w:rFonts w:ascii="Consolas" w:hAnsi="Consolas" w:cs="Courier New"/>
            <w:sz w:val="17"/>
            <w:szCs w:val="17"/>
            <w:lang w:val="en-US"/>
            <w:rPrChange w:id="4513" w:author="León Prieto" w:date="2023-07-07T22:46:00Z">
              <w:rPr>
                <w:rFonts w:ascii="Consolas" w:hAnsi="Consolas" w:cs="Courier New"/>
                <w:sz w:val="17"/>
                <w:szCs w:val="17"/>
              </w:rPr>
            </w:rPrChange>
          </w:rPr>
          <w:t xml:space="preserve"> 35. </w:t>
        </w:r>
        <w:r w:rsidRPr="007312CF">
          <w:rPr>
            <w:rFonts w:ascii="Consolas" w:hAnsi="Consolas" w:cs="Courier New"/>
            <w:color w:val="660066"/>
            <w:sz w:val="17"/>
            <w:szCs w:val="17"/>
            <w:lang w:val="en-US"/>
            <w:rPrChange w:id="4514" w:author="León Prieto" w:date="2023-07-07T22:46:00Z">
              <w:rPr>
                <w:rFonts w:ascii="Consolas" w:hAnsi="Consolas" w:cs="Courier New"/>
                <w:color w:val="660066"/>
                <w:sz w:val="17"/>
                <w:szCs w:val="17"/>
              </w:rPr>
            </w:rPrChange>
          </w:rPr>
          <w:t>int16_t</w:t>
        </w:r>
        <w:r w:rsidRPr="007312CF">
          <w:rPr>
            <w:rFonts w:ascii="Consolas" w:hAnsi="Consolas" w:cs="Courier New"/>
            <w:color w:val="000000"/>
            <w:sz w:val="17"/>
            <w:szCs w:val="17"/>
            <w:lang w:val="en-US"/>
            <w:rPrChange w:id="4515" w:author="León Prieto" w:date="2023-07-07T22:46:00Z">
              <w:rPr>
                <w:rFonts w:ascii="Consolas" w:hAnsi="Consolas" w:cs="Courier New"/>
                <w:color w:val="000000"/>
                <w:sz w:val="17"/>
                <w:szCs w:val="17"/>
              </w:rPr>
            </w:rPrChange>
          </w:rPr>
          <w:t xml:space="preserve"> dig_</w:t>
        </w:r>
        <w:proofErr w:type="gramStart"/>
        <w:r w:rsidRPr="007312CF">
          <w:rPr>
            <w:rFonts w:ascii="Consolas" w:hAnsi="Consolas" w:cs="Courier New"/>
            <w:color w:val="000000"/>
            <w:sz w:val="17"/>
            <w:szCs w:val="17"/>
            <w:lang w:val="en-US"/>
            <w:rPrChange w:id="4516" w:author="León Prieto" w:date="2023-07-07T22:46:00Z">
              <w:rPr>
                <w:rFonts w:ascii="Consolas" w:hAnsi="Consolas" w:cs="Courier New"/>
                <w:color w:val="000000"/>
                <w:sz w:val="17"/>
                <w:szCs w:val="17"/>
              </w:rPr>
            </w:rPrChange>
          </w:rPr>
          <w:t>P9</w:t>
        </w:r>
        <w:r w:rsidRPr="007312CF">
          <w:rPr>
            <w:rFonts w:ascii="Consolas" w:hAnsi="Consolas" w:cs="Courier New"/>
            <w:color w:val="666600"/>
            <w:sz w:val="17"/>
            <w:szCs w:val="17"/>
            <w:lang w:val="en-US"/>
            <w:rPrChange w:id="4517" w:author="León Prieto" w:date="2023-07-07T22:46:00Z">
              <w:rPr>
                <w:rFonts w:ascii="Consolas" w:hAnsi="Consolas" w:cs="Courier New"/>
                <w:color w:val="666600"/>
                <w:sz w:val="17"/>
                <w:szCs w:val="17"/>
              </w:rPr>
            </w:rPrChange>
          </w:rPr>
          <w:t>;</w:t>
        </w:r>
        <w:proofErr w:type="gramEnd"/>
      </w:ins>
    </w:p>
    <w:p w14:paraId="6A47601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18" w:author="León Prieto" w:date="2023-07-07T22:45:00Z"/>
          <w:rFonts w:ascii="Consolas" w:hAnsi="Consolas" w:cs="Courier New"/>
          <w:sz w:val="17"/>
          <w:szCs w:val="17"/>
          <w:lang w:val="en-US"/>
          <w:rPrChange w:id="4519" w:author="León Prieto" w:date="2023-07-07T22:46:00Z">
            <w:rPr>
              <w:ins w:id="4520" w:author="León Prieto" w:date="2023-07-07T22:45:00Z"/>
              <w:rFonts w:ascii="Consolas" w:hAnsi="Consolas" w:cs="Courier New"/>
              <w:sz w:val="17"/>
              <w:szCs w:val="17"/>
            </w:rPr>
          </w:rPrChange>
        </w:rPr>
      </w:pPr>
      <w:ins w:id="4521" w:author="León Prieto" w:date="2023-07-07T22:45:00Z">
        <w:r w:rsidRPr="007312CF">
          <w:rPr>
            <w:rFonts w:ascii="Consolas" w:hAnsi="Consolas" w:cs="Courier New"/>
            <w:sz w:val="17"/>
            <w:szCs w:val="17"/>
            <w:lang w:val="en-US"/>
            <w:rPrChange w:id="4522" w:author="León Prieto" w:date="2023-07-07T22:46:00Z">
              <w:rPr>
                <w:rFonts w:ascii="Consolas" w:hAnsi="Consolas" w:cs="Courier New"/>
                <w:sz w:val="17"/>
                <w:szCs w:val="17"/>
              </w:rPr>
            </w:rPrChange>
          </w:rPr>
          <w:t xml:space="preserve"> 36. </w:t>
        </w:r>
        <w:r w:rsidRPr="007312CF">
          <w:rPr>
            <w:rFonts w:ascii="Consolas" w:hAnsi="Consolas" w:cs="Courier New"/>
            <w:color w:val="000000"/>
            <w:sz w:val="17"/>
            <w:szCs w:val="17"/>
            <w:lang w:val="en-US"/>
            <w:rPrChange w:id="4523" w:author="León Prieto" w:date="2023-07-07T22:46:00Z">
              <w:rPr>
                <w:rFonts w:ascii="Consolas" w:hAnsi="Consolas" w:cs="Courier New"/>
                <w:color w:val="000000"/>
                <w:sz w:val="17"/>
                <w:szCs w:val="17"/>
              </w:rPr>
            </w:rPrChange>
          </w:rPr>
          <w:t> </w:t>
        </w:r>
      </w:ins>
    </w:p>
    <w:p w14:paraId="4F3F5476" w14:textId="77777777" w:rsidR="007312CF" w:rsidRPr="00435B3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24" w:author="León Prieto" w:date="2023-07-07T22:45:00Z"/>
          <w:rFonts w:ascii="Consolas" w:hAnsi="Consolas" w:cs="Courier New"/>
          <w:sz w:val="17"/>
          <w:szCs w:val="17"/>
          <w:lang w:val="en-US"/>
          <w:rPrChange w:id="4525" w:author="León Prieto" w:date="2023-07-09T11:49:00Z">
            <w:rPr>
              <w:ins w:id="4526" w:author="León Prieto" w:date="2023-07-07T22:45:00Z"/>
              <w:rFonts w:ascii="Consolas" w:hAnsi="Consolas" w:cs="Courier New"/>
              <w:sz w:val="17"/>
              <w:szCs w:val="17"/>
            </w:rPr>
          </w:rPrChange>
        </w:rPr>
      </w:pPr>
      <w:ins w:id="4527" w:author="León Prieto" w:date="2023-07-07T22:45:00Z">
        <w:r w:rsidRPr="007312CF">
          <w:rPr>
            <w:rFonts w:ascii="Consolas" w:hAnsi="Consolas" w:cs="Courier New"/>
            <w:sz w:val="17"/>
            <w:szCs w:val="17"/>
            <w:lang w:val="en-US"/>
            <w:rPrChange w:id="4528" w:author="León Prieto" w:date="2023-07-07T22:46:00Z">
              <w:rPr>
                <w:rFonts w:ascii="Consolas" w:hAnsi="Consolas" w:cs="Courier New"/>
                <w:sz w:val="17"/>
                <w:szCs w:val="17"/>
              </w:rPr>
            </w:rPrChange>
          </w:rPr>
          <w:t xml:space="preserve"> </w:t>
        </w:r>
        <w:r w:rsidRPr="00435B3F">
          <w:rPr>
            <w:rFonts w:ascii="Consolas" w:hAnsi="Consolas" w:cs="Courier New"/>
            <w:sz w:val="17"/>
            <w:szCs w:val="17"/>
            <w:lang w:val="en-US"/>
            <w:rPrChange w:id="4529" w:author="León Prieto" w:date="2023-07-09T11:49:00Z">
              <w:rPr>
                <w:rFonts w:ascii="Consolas" w:hAnsi="Consolas" w:cs="Courier New"/>
                <w:sz w:val="17"/>
                <w:szCs w:val="17"/>
              </w:rPr>
            </w:rPrChange>
          </w:rPr>
          <w:t xml:space="preserve">37. </w:t>
        </w:r>
        <w:r w:rsidRPr="00435B3F">
          <w:rPr>
            <w:rFonts w:ascii="Consolas" w:hAnsi="Consolas" w:cs="Courier New"/>
            <w:color w:val="660066"/>
            <w:sz w:val="17"/>
            <w:szCs w:val="17"/>
            <w:lang w:val="en-US"/>
            <w:rPrChange w:id="4530" w:author="León Prieto" w:date="2023-07-09T11:49:00Z">
              <w:rPr>
                <w:rFonts w:ascii="Consolas" w:hAnsi="Consolas" w:cs="Courier New"/>
                <w:color w:val="660066"/>
                <w:sz w:val="17"/>
                <w:szCs w:val="17"/>
              </w:rPr>
            </w:rPrChange>
          </w:rPr>
          <w:t>int64_t</w:t>
        </w:r>
        <w:r w:rsidRPr="00435B3F">
          <w:rPr>
            <w:rFonts w:ascii="Consolas" w:hAnsi="Consolas" w:cs="Courier New"/>
            <w:color w:val="000000"/>
            <w:sz w:val="17"/>
            <w:szCs w:val="17"/>
            <w:lang w:val="en-US"/>
            <w:rPrChange w:id="4531" w:author="León Prieto" w:date="2023-07-09T11:49:00Z">
              <w:rPr>
                <w:rFonts w:ascii="Consolas" w:hAnsi="Consolas" w:cs="Courier New"/>
                <w:color w:val="000000"/>
                <w:sz w:val="17"/>
                <w:szCs w:val="17"/>
              </w:rPr>
            </w:rPrChange>
          </w:rPr>
          <w:t xml:space="preserve"> var1</w:t>
        </w:r>
        <w:r w:rsidRPr="00435B3F">
          <w:rPr>
            <w:rFonts w:ascii="Consolas" w:hAnsi="Consolas" w:cs="Courier New"/>
            <w:color w:val="666600"/>
            <w:sz w:val="17"/>
            <w:szCs w:val="17"/>
            <w:lang w:val="en-US"/>
            <w:rPrChange w:id="4532" w:author="León Prieto" w:date="2023-07-09T11:49:00Z">
              <w:rPr>
                <w:rFonts w:ascii="Consolas" w:hAnsi="Consolas" w:cs="Courier New"/>
                <w:color w:val="666600"/>
                <w:sz w:val="17"/>
                <w:szCs w:val="17"/>
              </w:rPr>
            </w:rPrChange>
          </w:rPr>
          <w:t>,</w:t>
        </w:r>
        <w:r w:rsidRPr="00435B3F">
          <w:rPr>
            <w:rFonts w:ascii="Consolas" w:hAnsi="Consolas" w:cs="Courier New"/>
            <w:color w:val="000000"/>
            <w:sz w:val="17"/>
            <w:szCs w:val="17"/>
            <w:lang w:val="en-US"/>
            <w:rPrChange w:id="4533" w:author="León Prieto" w:date="2023-07-09T11:49:00Z">
              <w:rPr>
                <w:rFonts w:ascii="Consolas" w:hAnsi="Consolas" w:cs="Courier New"/>
                <w:color w:val="000000"/>
                <w:sz w:val="17"/>
                <w:szCs w:val="17"/>
              </w:rPr>
            </w:rPrChange>
          </w:rPr>
          <w:t xml:space="preserve"> var2</w:t>
        </w:r>
        <w:r w:rsidRPr="00435B3F">
          <w:rPr>
            <w:rFonts w:ascii="Consolas" w:hAnsi="Consolas" w:cs="Courier New"/>
            <w:color w:val="666600"/>
            <w:sz w:val="17"/>
            <w:szCs w:val="17"/>
            <w:lang w:val="en-US"/>
            <w:rPrChange w:id="4534" w:author="León Prieto" w:date="2023-07-09T11:49:00Z">
              <w:rPr>
                <w:rFonts w:ascii="Consolas" w:hAnsi="Consolas" w:cs="Courier New"/>
                <w:color w:val="666600"/>
                <w:sz w:val="17"/>
                <w:szCs w:val="17"/>
              </w:rPr>
            </w:rPrChange>
          </w:rPr>
          <w:t>,</w:t>
        </w:r>
        <w:r w:rsidRPr="00435B3F">
          <w:rPr>
            <w:rFonts w:ascii="Consolas" w:hAnsi="Consolas" w:cs="Courier New"/>
            <w:color w:val="000000"/>
            <w:sz w:val="17"/>
            <w:szCs w:val="17"/>
            <w:lang w:val="en-US"/>
            <w:rPrChange w:id="4535" w:author="León Prieto" w:date="2023-07-09T11:49:00Z">
              <w:rPr>
                <w:rFonts w:ascii="Consolas" w:hAnsi="Consolas" w:cs="Courier New"/>
                <w:color w:val="000000"/>
                <w:sz w:val="17"/>
                <w:szCs w:val="17"/>
              </w:rPr>
            </w:rPrChange>
          </w:rPr>
          <w:t xml:space="preserve"> </w:t>
        </w:r>
        <w:proofErr w:type="gramStart"/>
        <w:r w:rsidRPr="00435B3F">
          <w:rPr>
            <w:rFonts w:ascii="Consolas" w:hAnsi="Consolas" w:cs="Courier New"/>
            <w:color w:val="000000"/>
            <w:sz w:val="17"/>
            <w:szCs w:val="17"/>
            <w:lang w:val="en-US"/>
            <w:rPrChange w:id="4536" w:author="León Prieto" w:date="2023-07-09T11:49:00Z">
              <w:rPr>
                <w:rFonts w:ascii="Consolas" w:hAnsi="Consolas" w:cs="Courier New"/>
                <w:color w:val="000000"/>
                <w:sz w:val="17"/>
                <w:szCs w:val="17"/>
              </w:rPr>
            </w:rPrChange>
          </w:rPr>
          <w:t>p</w:t>
        </w:r>
        <w:r w:rsidRPr="00435B3F">
          <w:rPr>
            <w:rFonts w:ascii="Consolas" w:hAnsi="Consolas" w:cs="Courier New"/>
            <w:color w:val="666600"/>
            <w:sz w:val="17"/>
            <w:szCs w:val="17"/>
            <w:lang w:val="en-US"/>
            <w:rPrChange w:id="4537" w:author="León Prieto" w:date="2023-07-09T11:49:00Z">
              <w:rPr>
                <w:rFonts w:ascii="Consolas" w:hAnsi="Consolas" w:cs="Courier New"/>
                <w:color w:val="666600"/>
                <w:sz w:val="17"/>
                <w:szCs w:val="17"/>
              </w:rPr>
            </w:rPrChange>
          </w:rPr>
          <w:t>;</w:t>
        </w:r>
        <w:proofErr w:type="gramEnd"/>
      </w:ins>
    </w:p>
    <w:p w14:paraId="4B980C7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38" w:author="León Prieto" w:date="2023-07-07T22:45:00Z"/>
          <w:rFonts w:ascii="Consolas" w:hAnsi="Consolas" w:cs="Courier New"/>
          <w:sz w:val="17"/>
          <w:szCs w:val="17"/>
          <w:lang w:val="en-US"/>
          <w:rPrChange w:id="4539" w:author="León Prieto" w:date="2023-07-07T22:46:00Z">
            <w:rPr>
              <w:ins w:id="4540" w:author="León Prieto" w:date="2023-07-07T22:45:00Z"/>
              <w:rFonts w:ascii="Consolas" w:hAnsi="Consolas" w:cs="Courier New"/>
              <w:sz w:val="17"/>
              <w:szCs w:val="17"/>
            </w:rPr>
          </w:rPrChange>
        </w:rPr>
      </w:pPr>
      <w:ins w:id="4541" w:author="León Prieto" w:date="2023-07-07T22:45:00Z">
        <w:r w:rsidRPr="00435B3F">
          <w:rPr>
            <w:rFonts w:ascii="Consolas" w:hAnsi="Consolas" w:cs="Courier New"/>
            <w:sz w:val="17"/>
            <w:szCs w:val="17"/>
            <w:lang w:val="en-US"/>
            <w:rPrChange w:id="4542" w:author="León Prieto" w:date="2023-07-09T11:49:00Z">
              <w:rPr>
                <w:rFonts w:ascii="Consolas" w:hAnsi="Consolas" w:cs="Courier New"/>
                <w:sz w:val="17"/>
                <w:szCs w:val="17"/>
              </w:rPr>
            </w:rPrChange>
          </w:rPr>
          <w:t xml:space="preserve"> </w:t>
        </w:r>
        <w:r w:rsidRPr="007312CF">
          <w:rPr>
            <w:rFonts w:ascii="Consolas" w:hAnsi="Consolas" w:cs="Courier New"/>
            <w:sz w:val="17"/>
            <w:szCs w:val="17"/>
            <w:lang w:val="en-US"/>
            <w:rPrChange w:id="4543" w:author="León Prieto" w:date="2023-07-07T22:46:00Z">
              <w:rPr>
                <w:rFonts w:ascii="Consolas" w:hAnsi="Consolas" w:cs="Courier New"/>
                <w:sz w:val="17"/>
                <w:szCs w:val="17"/>
              </w:rPr>
            </w:rPrChange>
          </w:rPr>
          <w:t xml:space="preserve">38. </w:t>
        </w:r>
        <w:r w:rsidRPr="007312CF">
          <w:rPr>
            <w:rFonts w:ascii="Consolas" w:hAnsi="Consolas" w:cs="Courier New"/>
            <w:color w:val="660066"/>
            <w:sz w:val="17"/>
            <w:szCs w:val="17"/>
            <w:lang w:val="en-US"/>
            <w:rPrChange w:id="4544" w:author="León Prieto" w:date="2023-07-07T22:46:00Z">
              <w:rPr>
                <w:rFonts w:ascii="Consolas" w:hAnsi="Consolas" w:cs="Courier New"/>
                <w:color w:val="660066"/>
                <w:sz w:val="17"/>
                <w:szCs w:val="17"/>
              </w:rPr>
            </w:rPrChange>
          </w:rPr>
          <w:t>int32_t</w:t>
        </w:r>
        <w:r w:rsidRPr="007312CF">
          <w:rPr>
            <w:rFonts w:ascii="Consolas" w:hAnsi="Consolas" w:cs="Courier New"/>
            <w:color w:val="000000"/>
            <w:sz w:val="17"/>
            <w:szCs w:val="17"/>
            <w:lang w:val="en-US"/>
            <w:rPrChange w:id="4545" w:author="León Prieto" w:date="2023-07-07T22:46:00Z">
              <w:rPr>
                <w:rFonts w:ascii="Consolas" w:hAnsi="Consolas" w:cs="Courier New"/>
                <w:color w:val="000000"/>
                <w:sz w:val="17"/>
                <w:szCs w:val="17"/>
              </w:rPr>
            </w:rPrChange>
          </w:rPr>
          <w:t xml:space="preserve"> p_</w:t>
        </w:r>
        <w:proofErr w:type="gramStart"/>
        <w:r w:rsidRPr="007312CF">
          <w:rPr>
            <w:rFonts w:ascii="Consolas" w:hAnsi="Consolas" w:cs="Courier New"/>
            <w:color w:val="000000"/>
            <w:sz w:val="17"/>
            <w:szCs w:val="17"/>
            <w:lang w:val="en-US"/>
            <w:rPrChange w:id="4546" w:author="León Prieto" w:date="2023-07-07T22:46:00Z">
              <w:rPr>
                <w:rFonts w:ascii="Consolas" w:hAnsi="Consolas" w:cs="Courier New"/>
                <w:color w:val="000000"/>
                <w:sz w:val="17"/>
                <w:szCs w:val="17"/>
              </w:rPr>
            </w:rPrChange>
          </w:rPr>
          <w:t>32</w:t>
        </w:r>
        <w:r w:rsidRPr="007312CF">
          <w:rPr>
            <w:rFonts w:ascii="Consolas" w:hAnsi="Consolas" w:cs="Courier New"/>
            <w:color w:val="666600"/>
            <w:sz w:val="17"/>
            <w:szCs w:val="17"/>
            <w:lang w:val="en-US"/>
            <w:rPrChange w:id="4547" w:author="León Prieto" w:date="2023-07-07T22:46:00Z">
              <w:rPr>
                <w:rFonts w:ascii="Consolas" w:hAnsi="Consolas" w:cs="Courier New"/>
                <w:color w:val="666600"/>
                <w:sz w:val="17"/>
                <w:szCs w:val="17"/>
              </w:rPr>
            </w:rPrChange>
          </w:rPr>
          <w:t>;</w:t>
        </w:r>
        <w:proofErr w:type="gramEnd"/>
      </w:ins>
    </w:p>
    <w:p w14:paraId="2323ADD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48" w:author="León Prieto" w:date="2023-07-07T22:45:00Z"/>
          <w:rFonts w:ascii="Consolas" w:hAnsi="Consolas" w:cs="Courier New"/>
          <w:sz w:val="17"/>
          <w:szCs w:val="17"/>
          <w:lang w:val="en-US"/>
          <w:rPrChange w:id="4549" w:author="León Prieto" w:date="2023-07-07T22:46:00Z">
            <w:rPr>
              <w:ins w:id="4550" w:author="León Prieto" w:date="2023-07-07T22:45:00Z"/>
              <w:rFonts w:ascii="Consolas" w:hAnsi="Consolas" w:cs="Courier New"/>
              <w:sz w:val="17"/>
              <w:szCs w:val="17"/>
            </w:rPr>
          </w:rPrChange>
        </w:rPr>
      </w:pPr>
      <w:ins w:id="4551" w:author="León Prieto" w:date="2023-07-07T22:45:00Z">
        <w:r w:rsidRPr="007312CF">
          <w:rPr>
            <w:rFonts w:ascii="Consolas" w:hAnsi="Consolas" w:cs="Courier New"/>
            <w:sz w:val="17"/>
            <w:szCs w:val="17"/>
            <w:lang w:val="en-US"/>
            <w:rPrChange w:id="4552" w:author="León Prieto" w:date="2023-07-07T22:46:00Z">
              <w:rPr>
                <w:rFonts w:ascii="Consolas" w:hAnsi="Consolas" w:cs="Courier New"/>
                <w:sz w:val="17"/>
                <w:szCs w:val="17"/>
              </w:rPr>
            </w:rPrChange>
          </w:rPr>
          <w:t xml:space="preserve"> 39. </w:t>
        </w:r>
        <w:r w:rsidRPr="007312CF">
          <w:rPr>
            <w:rFonts w:ascii="Consolas" w:hAnsi="Consolas" w:cs="Courier New"/>
            <w:color w:val="660066"/>
            <w:sz w:val="17"/>
            <w:szCs w:val="17"/>
            <w:lang w:val="en-US"/>
            <w:rPrChange w:id="4553" w:author="León Prieto" w:date="2023-07-07T22:46:00Z">
              <w:rPr>
                <w:rFonts w:ascii="Consolas" w:hAnsi="Consolas" w:cs="Courier New"/>
                <w:color w:val="660066"/>
                <w:sz w:val="17"/>
                <w:szCs w:val="17"/>
              </w:rPr>
            </w:rPrChange>
          </w:rPr>
          <w:t>int32_t</w:t>
        </w:r>
        <w:r w:rsidRPr="007312CF">
          <w:rPr>
            <w:rFonts w:ascii="Consolas" w:hAnsi="Consolas" w:cs="Courier New"/>
            <w:color w:val="000000"/>
            <w:sz w:val="17"/>
            <w:szCs w:val="17"/>
            <w:lang w:val="en-US"/>
            <w:rPrChange w:id="4554" w:author="León Prieto" w:date="2023-07-07T22:46:00Z">
              <w:rPr>
                <w:rFonts w:ascii="Consolas" w:hAnsi="Consolas" w:cs="Courier New"/>
                <w:color w:val="000000"/>
                <w:sz w:val="17"/>
                <w:szCs w:val="17"/>
              </w:rPr>
            </w:rPrChange>
          </w:rPr>
          <w:t xml:space="preserve"> var1_32</w:t>
        </w:r>
        <w:r w:rsidRPr="007312CF">
          <w:rPr>
            <w:rFonts w:ascii="Consolas" w:hAnsi="Consolas" w:cs="Courier New"/>
            <w:color w:val="666600"/>
            <w:sz w:val="17"/>
            <w:szCs w:val="17"/>
            <w:lang w:val="en-US"/>
            <w:rPrChange w:id="4555" w:author="León Prieto" w:date="2023-07-07T22:46: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4556" w:author="León Prieto" w:date="2023-07-07T22:46:00Z">
              <w:rPr>
                <w:rFonts w:ascii="Consolas" w:hAnsi="Consolas" w:cs="Courier New"/>
                <w:color w:val="000000"/>
                <w:sz w:val="17"/>
                <w:szCs w:val="17"/>
              </w:rPr>
            </w:rPrChange>
          </w:rPr>
          <w:t xml:space="preserve"> var2_</w:t>
        </w:r>
        <w:proofErr w:type="gramStart"/>
        <w:r w:rsidRPr="007312CF">
          <w:rPr>
            <w:rFonts w:ascii="Consolas" w:hAnsi="Consolas" w:cs="Courier New"/>
            <w:color w:val="000000"/>
            <w:sz w:val="17"/>
            <w:szCs w:val="17"/>
            <w:lang w:val="en-US"/>
            <w:rPrChange w:id="4557" w:author="León Prieto" w:date="2023-07-07T22:46:00Z">
              <w:rPr>
                <w:rFonts w:ascii="Consolas" w:hAnsi="Consolas" w:cs="Courier New"/>
                <w:color w:val="000000"/>
                <w:sz w:val="17"/>
                <w:szCs w:val="17"/>
              </w:rPr>
            </w:rPrChange>
          </w:rPr>
          <w:t>32</w:t>
        </w:r>
        <w:r w:rsidRPr="007312CF">
          <w:rPr>
            <w:rFonts w:ascii="Consolas" w:hAnsi="Consolas" w:cs="Courier New"/>
            <w:color w:val="666600"/>
            <w:sz w:val="17"/>
            <w:szCs w:val="17"/>
            <w:lang w:val="en-US"/>
            <w:rPrChange w:id="4558" w:author="León Prieto" w:date="2023-07-07T22:46:00Z">
              <w:rPr>
                <w:rFonts w:ascii="Consolas" w:hAnsi="Consolas" w:cs="Courier New"/>
                <w:color w:val="666600"/>
                <w:sz w:val="17"/>
                <w:szCs w:val="17"/>
              </w:rPr>
            </w:rPrChange>
          </w:rPr>
          <w:t>;</w:t>
        </w:r>
        <w:proofErr w:type="gramEnd"/>
      </w:ins>
    </w:p>
    <w:p w14:paraId="2ACFEA5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59" w:author="León Prieto" w:date="2023-07-07T22:45:00Z"/>
          <w:rFonts w:ascii="Consolas" w:hAnsi="Consolas" w:cs="Courier New"/>
          <w:sz w:val="17"/>
          <w:szCs w:val="17"/>
          <w:lang w:val="en-US"/>
          <w:rPrChange w:id="4560" w:author="León Prieto" w:date="2023-07-07T22:46:00Z">
            <w:rPr>
              <w:ins w:id="4561" w:author="León Prieto" w:date="2023-07-07T22:45:00Z"/>
              <w:rFonts w:ascii="Consolas" w:hAnsi="Consolas" w:cs="Courier New"/>
              <w:sz w:val="17"/>
              <w:szCs w:val="17"/>
            </w:rPr>
          </w:rPrChange>
        </w:rPr>
      </w:pPr>
      <w:ins w:id="4562" w:author="León Prieto" w:date="2023-07-07T22:45:00Z">
        <w:r w:rsidRPr="007312CF">
          <w:rPr>
            <w:rFonts w:ascii="Consolas" w:hAnsi="Consolas" w:cs="Courier New"/>
            <w:sz w:val="17"/>
            <w:szCs w:val="17"/>
            <w:lang w:val="en-US"/>
            <w:rPrChange w:id="4563" w:author="León Prieto" w:date="2023-07-07T22:46:00Z">
              <w:rPr>
                <w:rFonts w:ascii="Consolas" w:hAnsi="Consolas" w:cs="Courier New"/>
                <w:sz w:val="17"/>
                <w:szCs w:val="17"/>
              </w:rPr>
            </w:rPrChange>
          </w:rPr>
          <w:t xml:space="preserve"> 40. </w:t>
        </w:r>
        <w:r w:rsidRPr="007312CF">
          <w:rPr>
            <w:rFonts w:ascii="Consolas" w:hAnsi="Consolas" w:cs="Courier New"/>
            <w:color w:val="660066"/>
            <w:sz w:val="17"/>
            <w:szCs w:val="17"/>
            <w:lang w:val="en-US"/>
            <w:rPrChange w:id="4564" w:author="León Prieto" w:date="2023-07-07T22:46:00Z">
              <w:rPr>
                <w:rFonts w:ascii="Consolas" w:hAnsi="Consolas" w:cs="Courier New"/>
                <w:color w:val="660066"/>
                <w:sz w:val="17"/>
                <w:szCs w:val="17"/>
              </w:rPr>
            </w:rPrChange>
          </w:rPr>
          <w:t>int32_t</w:t>
        </w:r>
        <w:r w:rsidRPr="007312CF">
          <w:rPr>
            <w:rFonts w:ascii="Consolas" w:hAnsi="Consolas" w:cs="Courier New"/>
            <w:color w:val="000000"/>
            <w:sz w:val="17"/>
            <w:szCs w:val="17"/>
            <w:lang w:val="en-US"/>
            <w:rPrChange w:id="4565" w:author="León Prieto" w:date="2023-07-07T22:46: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4566" w:author="León Prieto" w:date="2023-07-07T22:46:00Z">
              <w:rPr>
                <w:rFonts w:ascii="Consolas" w:hAnsi="Consolas" w:cs="Courier New"/>
                <w:color w:val="000000"/>
                <w:sz w:val="17"/>
                <w:szCs w:val="17"/>
              </w:rPr>
            </w:rPrChange>
          </w:rPr>
          <w:t>t_</w:t>
        </w:r>
        <w:proofErr w:type="gramStart"/>
        <w:r w:rsidRPr="007312CF">
          <w:rPr>
            <w:rFonts w:ascii="Consolas" w:hAnsi="Consolas" w:cs="Courier New"/>
            <w:color w:val="000000"/>
            <w:sz w:val="17"/>
            <w:szCs w:val="17"/>
            <w:lang w:val="en-US"/>
            <w:rPrChange w:id="4567" w:author="León Prieto" w:date="2023-07-07T22:46:00Z">
              <w:rPr>
                <w:rFonts w:ascii="Consolas" w:hAnsi="Consolas" w:cs="Courier New"/>
                <w:color w:val="000000"/>
                <w:sz w:val="17"/>
                <w:szCs w:val="17"/>
              </w:rPr>
            </w:rPrChange>
          </w:rPr>
          <w:t>fine</w:t>
        </w:r>
        <w:proofErr w:type="spellEnd"/>
        <w:r w:rsidRPr="007312CF">
          <w:rPr>
            <w:rFonts w:ascii="Consolas" w:hAnsi="Consolas" w:cs="Courier New"/>
            <w:color w:val="666600"/>
            <w:sz w:val="17"/>
            <w:szCs w:val="17"/>
            <w:lang w:val="en-US"/>
            <w:rPrChange w:id="4568" w:author="León Prieto" w:date="2023-07-07T22:46:00Z">
              <w:rPr>
                <w:rFonts w:ascii="Consolas" w:hAnsi="Consolas" w:cs="Courier New"/>
                <w:color w:val="666600"/>
                <w:sz w:val="17"/>
                <w:szCs w:val="17"/>
              </w:rPr>
            </w:rPrChange>
          </w:rPr>
          <w:t>;</w:t>
        </w:r>
        <w:proofErr w:type="gramEnd"/>
      </w:ins>
    </w:p>
    <w:p w14:paraId="055CF28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69" w:author="León Prieto" w:date="2023-07-07T22:45:00Z"/>
          <w:rFonts w:ascii="Consolas" w:hAnsi="Consolas" w:cs="Courier New"/>
          <w:sz w:val="17"/>
          <w:szCs w:val="17"/>
          <w:lang w:val="en-US"/>
          <w:rPrChange w:id="4570" w:author="León Prieto" w:date="2023-07-07T22:46:00Z">
            <w:rPr>
              <w:ins w:id="4571" w:author="León Prieto" w:date="2023-07-07T22:45:00Z"/>
              <w:rFonts w:ascii="Consolas" w:hAnsi="Consolas" w:cs="Courier New"/>
              <w:sz w:val="17"/>
              <w:szCs w:val="17"/>
            </w:rPr>
          </w:rPrChange>
        </w:rPr>
      </w:pPr>
      <w:ins w:id="4572" w:author="León Prieto" w:date="2023-07-07T22:45:00Z">
        <w:r w:rsidRPr="007312CF">
          <w:rPr>
            <w:rFonts w:ascii="Consolas" w:hAnsi="Consolas" w:cs="Courier New"/>
            <w:sz w:val="17"/>
            <w:szCs w:val="17"/>
            <w:lang w:val="en-US"/>
            <w:rPrChange w:id="4573" w:author="León Prieto" w:date="2023-07-07T22:46:00Z">
              <w:rPr>
                <w:rFonts w:ascii="Consolas" w:hAnsi="Consolas" w:cs="Courier New"/>
                <w:sz w:val="17"/>
                <w:szCs w:val="17"/>
              </w:rPr>
            </w:rPrChange>
          </w:rPr>
          <w:t xml:space="preserve"> 41. </w:t>
        </w:r>
        <w:r w:rsidRPr="007312CF">
          <w:rPr>
            <w:rFonts w:ascii="Consolas" w:hAnsi="Consolas" w:cs="Courier New"/>
            <w:color w:val="000000"/>
            <w:sz w:val="17"/>
            <w:szCs w:val="17"/>
            <w:lang w:val="en-US"/>
            <w:rPrChange w:id="4574" w:author="León Prieto" w:date="2023-07-07T22:46:00Z">
              <w:rPr>
                <w:rFonts w:ascii="Consolas" w:hAnsi="Consolas" w:cs="Courier New"/>
                <w:color w:val="000000"/>
                <w:sz w:val="17"/>
                <w:szCs w:val="17"/>
              </w:rPr>
            </w:rPrChange>
          </w:rPr>
          <w:t> </w:t>
        </w:r>
      </w:ins>
    </w:p>
    <w:p w14:paraId="59D0FB5C"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75" w:author="León Prieto" w:date="2023-07-07T22:45:00Z"/>
          <w:rFonts w:ascii="Consolas" w:hAnsi="Consolas" w:cs="Courier New"/>
          <w:sz w:val="17"/>
          <w:szCs w:val="17"/>
          <w:lang w:val="en-US"/>
          <w:rPrChange w:id="4576" w:author="León Prieto" w:date="2023-07-07T22:46:00Z">
            <w:rPr>
              <w:ins w:id="4577" w:author="León Prieto" w:date="2023-07-07T22:45:00Z"/>
              <w:rFonts w:ascii="Consolas" w:hAnsi="Consolas" w:cs="Courier New"/>
              <w:sz w:val="17"/>
              <w:szCs w:val="17"/>
            </w:rPr>
          </w:rPrChange>
        </w:rPr>
      </w:pPr>
      <w:ins w:id="4578" w:author="León Prieto" w:date="2023-07-07T22:45:00Z">
        <w:r w:rsidRPr="007312CF">
          <w:rPr>
            <w:rFonts w:ascii="Consolas" w:hAnsi="Consolas" w:cs="Courier New"/>
            <w:sz w:val="17"/>
            <w:szCs w:val="17"/>
            <w:lang w:val="en-US"/>
            <w:rPrChange w:id="4579" w:author="León Prieto" w:date="2023-07-07T22:46:00Z">
              <w:rPr>
                <w:rFonts w:ascii="Consolas" w:hAnsi="Consolas" w:cs="Courier New"/>
                <w:sz w:val="17"/>
                <w:szCs w:val="17"/>
              </w:rPr>
            </w:rPrChange>
          </w:rPr>
          <w:t xml:space="preserve"> 42. </w:t>
        </w:r>
        <w:r w:rsidRPr="007312CF">
          <w:rPr>
            <w:rFonts w:ascii="Consolas" w:hAnsi="Consolas" w:cs="Courier New"/>
            <w:color w:val="880000"/>
            <w:sz w:val="17"/>
            <w:szCs w:val="17"/>
            <w:lang w:val="en-US"/>
            <w:rPrChange w:id="4580" w:author="León Prieto" w:date="2023-07-07T22:46:00Z">
              <w:rPr>
                <w:rFonts w:ascii="Consolas" w:hAnsi="Consolas" w:cs="Courier New"/>
                <w:color w:val="880000"/>
                <w:sz w:val="17"/>
                <w:szCs w:val="17"/>
              </w:rPr>
            </w:rPrChange>
          </w:rPr>
          <w:t>// BMP280: Temperature and pressure variables</w:t>
        </w:r>
      </w:ins>
    </w:p>
    <w:p w14:paraId="4147DB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581" w:author="León Prieto" w:date="2023-07-07T22:45:00Z"/>
          <w:rFonts w:ascii="Consolas" w:hAnsi="Consolas" w:cs="Courier New"/>
          <w:sz w:val="17"/>
          <w:szCs w:val="17"/>
          <w:lang w:val="en-US"/>
          <w:rPrChange w:id="4582" w:author="Prieto Bailo, León Enrique" w:date="2023-07-07T22:58:00Z">
            <w:rPr>
              <w:ins w:id="4583" w:author="León Prieto" w:date="2023-07-07T22:45:00Z"/>
              <w:rFonts w:ascii="Consolas" w:hAnsi="Consolas" w:cs="Courier New"/>
              <w:sz w:val="17"/>
              <w:szCs w:val="17"/>
            </w:rPr>
          </w:rPrChange>
        </w:rPr>
      </w:pPr>
      <w:ins w:id="4584" w:author="León Prieto" w:date="2023-07-07T22:45:00Z">
        <w:r w:rsidRPr="007312CF">
          <w:rPr>
            <w:rFonts w:ascii="Consolas" w:hAnsi="Consolas" w:cs="Courier New"/>
            <w:sz w:val="17"/>
            <w:szCs w:val="17"/>
            <w:lang w:val="en-US"/>
            <w:rPrChange w:id="4585" w:author="León Prieto" w:date="2023-07-07T22:46:00Z">
              <w:rPr>
                <w:rFonts w:ascii="Consolas" w:hAnsi="Consolas" w:cs="Courier New"/>
                <w:sz w:val="17"/>
                <w:szCs w:val="17"/>
              </w:rPr>
            </w:rPrChange>
          </w:rPr>
          <w:t xml:space="preserve"> </w:t>
        </w:r>
        <w:r w:rsidRPr="00454AE3">
          <w:rPr>
            <w:rFonts w:ascii="Consolas" w:hAnsi="Consolas" w:cs="Courier New"/>
            <w:sz w:val="17"/>
            <w:szCs w:val="17"/>
            <w:lang w:val="en-US"/>
            <w:rPrChange w:id="4586" w:author="Prieto Bailo, León Enrique" w:date="2023-07-07T22:58:00Z">
              <w:rPr>
                <w:rFonts w:ascii="Consolas" w:hAnsi="Consolas" w:cs="Courier New"/>
                <w:sz w:val="17"/>
                <w:szCs w:val="17"/>
              </w:rPr>
            </w:rPrChange>
          </w:rPr>
          <w:t xml:space="preserve">43. </w:t>
        </w:r>
        <w:r w:rsidRPr="00454AE3">
          <w:rPr>
            <w:rFonts w:ascii="Consolas" w:hAnsi="Consolas" w:cs="Courier New"/>
            <w:color w:val="660066"/>
            <w:sz w:val="17"/>
            <w:szCs w:val="17"/>
            <w:lang w:val="en-US"/>
            <w:rPrChange w:id="4587" w:author="Prieto Bailo, León Enrique" w:date="2023-07-07T22:58: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458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589" w:author="Prieto Bailo, León Enrique" w:date="2023-07-07T22:58:00Z">
              <w:rPr>
                <w:rFonts w:ascii="Consolas" w:hAnsi="Consolas" w:cs="Courier New"/>
                <w:color w:val="000000"/>
                <w:sz w:val="17"/>
                <w:szCs w:val="17"/>
              </w:rPr>
            </w:rPrChange>
          </w:rPr>
          <w:t>temperature_msb</w:t>
        </w:r>
        <w:proofErr w:type="spellEnd"/>
        <w:r w:rsidRPr="00454AE3">
          <w:rPr>
            <w:rFonts w:ascii="Consolas" w:hAnsi="Consolas" w:cs="Courier New"/>
            <w:color w:val="666600"/>
            <w:sz w:val="17"/>
            <w:szCs w:val="17"/>
            <w:lang w:val="en-US"/>
            <w:rPrChange w:id="459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59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592" w:author="Prieto Bailo, León Enrique" w:date="2023-07-07T22:58:00Z">
              <w:rPr>
                <w:rFonts w:ascii="Consolas" w:hAnsi="Consolas" w:cs="Courier New"/>
                <w:color w:val="000000"/>
                <w:sz w:val="17"/>
                <w:szCs w:val="17"/>
              </w:rPr>
            </w:rPrChange>
          </w:rPr>
          <w:t>temperature_lsb</w:t>
        </w:r>
        <w:proofErr w:type="spellEnd"/>
        <w:r w:rsidRPr="00454AE3">
          <w:rPr>
            <w:rFonts w:ascii="Consolas" w:hAnsi="Consolas" w:cs="Courier New"/>
            <w:color w:val="666600"/>
            <w:sz w:val="17"/>
            <w:szCs w:val="17"/>
            <w:lang w:val="en-US"/>
            <w:rPrChange w:id="459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59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595" w:author="Prieto Bailo, León Enrique" w:date="2023-07-07T22:58:00Z">
              <w:rPr>
                <w:rFonts w:ascii="Consolas" w:hAnsi="Consolas" w:cs="Courier New"/>
                <w:color w:val="000000"/>
                <w:sz w:val="17"/>
                <w:szCs w:val="17"/>
              </w:rPr>
            </w:rPrChange>
          </w:rPr>
          <w:t>temperature_xlsb</w:t>
        </w:r>
        <w:proofErr w:type="spellEnd"/>
        <w:r w:rsidRPr="00454AE3">
          <w:rPr>
            <w:rFonts w:ascii="Consolas" w:hAnsi="Consolas" w:cs="Courier New"/>
            <w:color w:val="666600"/>
            <w:sz w:val="17"/>
            <w:szCs w:val="17"/>
            <w:lang w:val="en-US"/>
            <w:rPrChange w:id="459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59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598" w:author="Prieto Bailo, León Enrique" w:date="2023-07-07T22:58:00Z">
              <w:rPr>
                <w:rFonts w:ascii="Consolas" w:hAnsi="Consolas" w:cs="Courier New"/>
                <w:color w:val="000000"/>
                <w:sz w:val="17"/>
                <w:szCs w:val="17"/>
              </w:rPr>
            </w:rPrChange>
          </w:rPr>
          <w:t>adc_T</w:t>
        </w:r>
        <w:proofErr w:type="spellEnd"/>
        <w:r w:rsidRPr="00454AE3">
          <w:rPr>
            <w:rFonts w:ascii="Consolas" w:hAnsi="Consolas" w:cs="Courier New"/>
            <w:color w:val="666600"/>
            <w:sz w:val="17"/>
            <w:szCs w:val="17"/>
            <w:lang w:val="en-US"/>
            <w:rPrChange w:id="459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0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01" w:author="Prieto Bailo, León Enrique" w:date="2023-07-07T22:58:00Z">
              <w:rPr>
                <w:rFonts w:ascii="Consolas" w:hAnsi="Consolas" w:cs="Courier New"/>
                <w:color w:val="000000"/>
                <w:sz w:val="17"/>
                <w:szCs w:val="17"/>
              </w:rPr>
            </w:rPrChange>
          </w:rPr>
          <w:t>t_</w:t>
        </w:r>
        <w:proofErr w:type="gramStart"/>
        <w:r w:rsidRPr="00454AE3">
          <w:rPr>
            <w:rFonts w:ascii="Consolas" w:hAnsi="Consolas" w:cs="Courier New"/>
            <w:color w:val="000000"/>
            <w:sz w:val="17"/>
            <w:szCs w:val="17"/>
            <w:lang w:val="en-US"/>
            <w:rPrChange w:id="4602" w:author="Prieto Bailo, León Enrique" w:date="2023-07-07T22:58: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4603" w:author="Prieto Bailo, León Enrique" w:date="2023-07-07T22:58:00Z">
              <w:rPr>
                <w:rFonts w:ascii="Consolas" w:hAnsi="Consolas" w:cs="Courier New"/>
                <w:color w:val="666600"/>
                <w:sz w:val="17"/>
                <w:szCs w:val="17"/>
              </w:rPr>
            </w:rPrChange>
          </w:rPr>
          <w:t>;</w:t>
        </w:r>
        <w:proofErr w:type="gramEnd"/>
      </w:ins>
    </w:p>
    <w:p w14:paraId="7CCA157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04" w:author="León Prieto" w:date="2023-07-07T22:45:00Z"/>
          <w:rFonts w:ascii="Consolas" w:hAnsi="Consolas" w:cs="Courier New"/>
          <w:sz w:val="17"/>
          <w:szCs w:val="17"/>
          <w:lang w:val="en-US"/>
          <w:rPrChange w:id="4605" w:author="Prieto Bailo, León Enrique" w:date="2023-07-07T22:58:00Z">
            <w:rPr>
              <w:ins w:id="4606" w:author="León Prieto" w:date="2023-07-07T22:45:00Z"/>
              <w:rFonts w:ascii="Consolas" w:hAnsi="Consolas" w:cs="Courier New"/>
              <w:sz w:val="17"/>
              <w:szCs w:val="17"/>
            </w:rPr>
          </w:rPrChange>
        </w:rPr>
      </w:pPr>
      <w:ins w:id="4607" w:author="León Prieto" w:date="2023-07-07T22:45:00Z">
        <w:r w:rsidRPr="00454AE3">
          <w:rPr>
            <w:rFonts w:ascii="Consolas" w:hAnsi="Consolas" w:cs="Courier New"/>
            <w:sz w:val="17"/>
            <w:szCs w:val="17"/>
            <w:lang w:val="en-US"/>
            <w:rPrChange w:id="4608" w:author="Prieto Bailo, León Enrique" w:date="2023-07-07T22:58:00Z">
              <w:rPr>
                <w:rFonts w:ascii="Consolas" w:hAnsi="Consolas" w:cs="Courier New"/>
                <w:sz w:val="17"/>
                <w:szCs w:val="17"/>
              </w:rPr>
            </w:rPrChange>
          </w:rPr>
          <w:t xml:space="preserve"> 44. </w:t>
        </w:r>
        <w:r w:rsidRPr="00454AE3">
          <w:rPr>
            <w:rFonts w:ascii="Consolas" w:hAnsi="Consolas" w:cs="Courier New"/>
            <w:color w:val="000088"/>
            <w:sz w:val="17"/>
            <w:szCs w:val="17"/>
            <w:lang w:val="en-US"/>
            <w:rPrChange w:id="4609"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610" w:author="Prieto Bailo, León Enrique" w:date="2023-07-07T22:58:00Z">
              <w:rPr>
                <w:rFonts w:ascii="Consolas" w:hAnsi="Consolas" w:cs="Courier New"/>
                <w:color w:val="000000"/>
                <w:sz w:val="17"/>
                <w:szCs w:val="17"/>
              </w:rPr>
            </w:rPrChange>
          </w:rPr>
          <w:t xml:space="preserve"> T</w:t>
        </w:r>
        <w:r w:rsidRPr="00454AE3">
          <w:rPr>
            <w:rFonts w:ascii="Consolas" w:hAnsi="Consolas" w:cs="Courier New"/>
            <w:color w:val="666600"/>
            <w:sz w:val="17"/>
            <w:szCs w:val="17"/>
            <w:lang w:val="en-US"/>
            <w:rPrChange w:id="461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12" w:author="Prieto Bailo, León Enrique" w:date="2023-07-07T22:58:00Z">
              <w:rPr>
                <w:rFonts w:ascii="Consolas" w:hAnsi="Consolas" w:cs="Courier New"/>
                <w:color w:val="000000"/>
                <w:sz w:val="17"/>
                <w:szCs w:val="17"/>
              </w:rPr>
            </w:rPrChange>
          </w:rPr>
          <w:t xml:space="preserve"> P</w:t>
        </w:r>
        <w:r w:rsidRPr="00454AE3">
          <w:rPr>
            <w:rFonts w:ascii="Consolas" w:hAnsi="Consolas" w:cs="Courier New"/>
            <w:color w:val="666600"/>
            <w:sz w:val="17"/>
            <w:szCs w:val="17"/>
            <w:lang w:val="en-US"/>
            <w:rPrChange w:id="461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1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15" w:author="Prieto Bailo, León Enrique" w:date="2023-07-07T22:58:00Z">
              <w:rPr>
                <w:rFonts w:ascii="Consolas" w:hAnsi="Consolas" w:cs="Courier New"/>
                <w:color w:val="000000"/>
                <w:sz w:val="17"/>
                <w:szCs w:val="17"/>
              </w:rPr>
            </w:rPrChange>
          </w:rPr>
          <w:t>P_</w:t>
        </w:r>
        <w:proofErr w:type="gramStart"/>
        <w:r w:rsidRPr="00454AE3">
          <w:rPr>
            <w:rFonts w:ascii="Consolas" w:hAnsi="Consolas" w:cs="Courier New"/>
            <w:color w:val="000000"/>
            <w:sz w:val="17"/>
            <w:szCs w:val="17"/>
            <w:lang w:val="en-US"/>
            <w:rPrChange w:id="4616" w:author="Prieto Bailo, León Enrique" w:date="2023-07-07T22:58:00Z">
              <w:rPr>
                <w:rFonts w:ascii="Consolas" w:hAnsi="Consolas" w:cs="Courier New"/>
                <w:color w:val="000000"/>
                <w:sz w:val="17"/>
                <w:szCs w:val="17"/>
              </w:rPr>
            </w:rPrChange>
          </w:rPr>
          <w:t>filt</w:t>
        </w:r>
        <w:proofErr w:type="spellEnd"/>
        <w:r w:rsidRPr="00454AE3">
          <w:rPr>
            <w:rFonts w:ascii="Consolas" w:hAnsi="Consolas" w:cs="Courier New"/>
            <w:color w:val="666600"/>
            <w:sz w:val="17"/>
            <w:szCs w:val="17"/>
            <w:lang w:val="en-US"/>
            <w:rPrChange w:id="4617" w:author="Prieto Bailo, León Enrique" w:date="2023-07-07T22:58:00Z">
              <w:rPr>
                <w:rFonts w:ascii="Consolas" w:hAnsi="Consolas" w:cs="Courier New"/>
                <w:color w:val="666600"/>
                <w:sz w:val="17"/>
                <w:szCs w:val="17"/>
              </w:rPr>
            </w:rPrChange>
          </w:rPr>
          <w:t>;</w:t>
        </w:r>
        <w:proofErr w:type="gramEnd"/>
      </w:ins>
    </w:p>
    <w:p w14:paraId="6FA60C7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18" w:author="León Prieto" w:date="2023-07-07T22:45:00Z"/>
          <w:rFonts w:ascii="Consolas" w:hAnsi="Consolas" w:cs="Courier New"/>
          <w:sz w:val="17"/>
          <w:szCs w:val="17"/>
          <w:lang w:val="en-US"/>
          <w:rPrChange w:id="4619" w:author="Prieto Bailo, León Enrique" w:date="2023-07-07T22:58:00Z">
            <w:rPr>
              <w:ins w:id="4620" w:author="León Prieto" w:date="2023-07-07T22:45:00Z"/>
              <w:rFonts w:ascii="Consolas" w:hAnsi="Consolas" w:cs="Courier New"/>
              <w:sz w:val="17"/>
              <w:szCs w:val="17"/>
            </w:rPr>
          </w:rPrChange>
        </w:rPr>
      </w:pPr>
      <w:ins w:id="4621" w:author="León Prieto" w:date="2023-07-07T22:45:00Z">
        <w:r w:rsidRPr="00454AE3">
          <w:rPr>
            <w:rFonts w:ascii="Consolas" w:hAnsi="Consolas" w:cs="Courier New"/>
            <w:sz w:val="17"/>
            <w:szCs w:val="17"/>
            <w:lang w:val="en-US"/>
            <w:rPrChange w:id="4622" w:author="Prieto Bailo, León Enrique" w:date="2023-07-07T22:58:00Z">
              <w:rPr>
                <w:rFonts w:ascii="Consolas" w:hAnsi="Consolas" w:cs="Courier New"/>
                <w:sz w:val="17"/>
                <w:szCs w:val="17"/>
              </w:rPr>
            </w:rPrChange>
          </w:rPr>
          <w:t xml:space="preserve"> 45. </w:t>
        </w:r>
        <w:r w:rsidRPr="00454AE3">
          <w:rPr>
            <w:rFonts w:ascii="Consolas" w:hAnsi="Consolas" w:cs="Courier New"/>
            <w:color w:val="660066"/>
            <w:sz w:val="17"/>
            <w:szCs w:val="17"/>
            <w:lang w:val="en-US"/>
            <w:rPrChange w:id="4623" w:author="Prieto Bailo, León Enrique" w:date="2023-07-07T22:58: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462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25" w:author="Prieto Bailo, León Enrique" w:date="2023-07-07T22:58:00Z">
              <w:rPr>
                <w:rFonts w:ascii="Consolas" w:hAnsi="Consolas" w:cs="Courier New"/>
                <w:color w:val="000000"/>
                <w:sz w:val="17"/>
                <w:szCs w:val="17"/>
              </w:rPr>
            </w:rPrChange>
          </w:rPr>
          <w:t>pressure_msb</w:t>
        </w:r>
        <w:proofErr w:type="spellEnd"/>
        <w:r w:rsidRPr="00454AE3">
          <w:rPr>
            <w:rFonts w:ascii="Consolas" w:hAnsi="Consolas" w:cs="Courier New"/>
            <w:color w:val="666600"/>
            <w:sz w:val="17"/>
            <w:szCs w:val="17"/>
            <w:lang w:val="en-US"/>
            <w:rPrChange w:id="462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2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28" w:author="Prieto Bailo, León Enrique" w:date="2023-07-07T22:58:00Z">
              <w:rPr>
                <w:rFonts w:ascii="Consolas" w:hAnsi="Consolas" w:cs="Courier New"/>
                <w:color w:val="000000"/>
                <w:sz w:val="17"/>
                <w:szCs w:val="17"/>
              </w:rPr>
            </w:rPrChange>
          </w:rPr>
          <w:t>pressure_lsb</w:t>
        </w:r>
        <w:proofErr w:type="spellEnd"/>
        <w:r w:rsidRPr="00454AE3">
          <w:rPr>
            <w:rFonts w:ascii="Consolas" w:hAnsi="Consolas" w:cs="Courier New"/>
            <w:color w:val="666600"/>
            <w:sz w:val="17"/>
            <w:szCs w:val="17"/>
            <w:lang w:val="en-US"/>
            <w:rPrChange w:id="462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3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31" w:author="Prieto Bailo, León Enrique" w:date="2023-07-07T22:58:00Z">
              <w:rPr>
                <w:rFonts w:ascii="Consolas" w:hAnsi="Consolas" w:cs="Courier New"/>
                <w:color w:val="000000"/>
                <w:sz w:val="17"/>
                <w:szCs w:val="17"/>
              </w:rPr>
            </w:rPrChange>
          </w:rPr>
          <w:t>pressure_xlsb</w:t>
        </w:r>
        <w:proofErr w:type="spellEnd"/>
        <w:r w:rsidRPr="00454AE3">
          <w:rPr>
            <w:rFonts w:ascii="Consolas" w:hAnsi="Consolas" w:cs="Courier New"/>
            <w:color w:val="666600"/>
            <w:sz w:val="17"/>
            <w:szCs w:val="17"/>
            <w:lang w:val="en-US"/>
            <w:rPrChange w:id="463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3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34" w:author="Prieto Bailo, León Enrique" w:date="2023-07-07T22:58:00Z">
              <w:rPr>
                <w:rFonts w:ascii="Consolas" w:hAnsi="Consolas" w:cs="Courier New"/>
                <w:color w:val="000000"/>
                <w:sz w:val="17"/>
                <w:szCs w:val="17"/>
              </w:rPr>
            </w:rPrChange>
          </w:rPr>
          <w:t>adc_</w:t>
        </w:r>
        <w:proofErr w:type="gramStart"/>
        <w:r w:rsidRPr="00454AE3">
          <w:rPr>
            <w:rFonts w:ascii="Consolas" w:hAnsi="Consolas" w:cs="Courier New"/>
            <w:color w:val="000000"/>
            <w:sz w:val="17"/>
            <w:szCs w:val="17"/>
            <w:lang w:val="en-US"/>
            <w:rPrChange w:id="4635" w:author="Prieto Bailo, León Enrique" w:date="2023-07-07T22:58:00Z">
              <w:rPr>
                <w:rFonts w:ascii="Consolas" w:hAnsi="Consolas" w:cs="Courier New"/>
                <w:color w:val="000000"/>
                <w:sz w:val="17"/>
                <w:szCs w:val="17"/>
              </w:rPr>
            </w:rPrChange>
          </w:rPr>
          <w:t>P</w:t>
        </w:r>
        <w:proofErr w:type="spellEnd"/>
        <w:r w:rsidRPr="00454AE3">
          <w:rPr>
            <w:rFonts w:ascii="Consolas" w:hAnsi="Consolas" w:cs="Courier New"/>
            <w:color w:val="666600"/>
            <w:sz w:val="17"/>
            <w:szCs w:val="17"/>
            <w:lang w:val="en-US"/>
            <w:rPrChange w:id="4636" w:author="Prieto Bailo, León Enrique" w:date="2023-07-07T22:58:00Z">
              <w:rPr>
                <w:rFonts w:ascii="Consolas" w:hAnsi="Consolas" w:cs="Courier New"/>
                <w:color w:val="666600"/>
                <w:sz w:val="17"/>
                <w:szCs w:val="17"/>
              </w:rPr>
            </w:rPrChange>
          </w:rPr>
          <w:t>;</w:t>
        </w:r>
        <w:proofErr w:type="gramEnd"/>
      </w:ins>
    </w:p>
    <w:p w14:paraId="5039C8F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37" w:author="León Prieto" w:date="2023-07-07T22:45:00Z"/>
          <w:rFonts w:ascii="Consolas" w:hAnsi="Consolas" w:cs="Courier New"/>
          <w:sz w:val="17"/>
          <w:szCs w:val="17"/>
          <w:lang w:val="en-US"/>
          <w:rPrChange w:id="4638" w:author="Prieto Bailo, León Enrique" w:date="2023-07-07T22:58:00Z">
            <w:rPr>
              <w:ins w:id="4639" w:author="León Prieto" w:date="2023-07-07T22:45:00Z"/>
              <w:rFonts w:ascii="Consolas" w:hAnsi="Consolas" w:cs="Courier New"/>
              <w:sz w:val="17"/>
              <w:szCs w:val="17"/>
            </w:rPr>
          </w:rPrChange>
        </w:rPr>
      </w:pPr>
      <w:ins w:id="4640" w:author="León Prieto" w:date="2023-07-07T22:45:00Z">
        <w:r w:rsidRPr="00454AE3">
          <w:rPr>
            <w:rFonts w:ascii="Consolas" w:hAnsi="Consolas" w:cs="Courier New"/>
            <w:sz w:val="17"/>
            <w:szCs w:val="17"/>
            <w:lang w:val="en-US"/>
            <w:rPrChange w:id="4641" w:author="Prieto Bailo, León Enrique" w:date="2023-07-07T22:58:00Z">
              <w:rPr>
                <w:rFonts w:ascii="Consolas" w:hAnsi="Consolas" w:cs="Courier New"/>
                <w:sz w:val="17"/>
                <w:szCs w:val="17"/>
              </w:rPr>
            </w:rPrChange>
          </w:rPr>
          <w:t xml:space="preserve"> 46. </w:t>
        </w:r>
        <w:r w:rsidRPr="00454AE3">
          <w:rPr>
            <w:rFonts w:ascii="Consolas" w:hAnsi="Consolas" w:cs="Courier New"/>
            <w:color w:val="000000"/>
            <w:sz w:val="17"/>
            <w:szCs w:val="17"/>
            <w:lang w:val="en-US"/>
            <w:rPrChange w:id="4642" w:author="Prieto Bailo, León Enrique" w:date="2023-07-07T22:58:00Z">
              <w:rPr>
                <w:rFonts w:ascii="Consolas" w:hAnsi="Consolas" w:cs="Courier New"/>
                <w:color w:val="000000"/>
                <w:sz w:val="17"/>
                <w:szCs w:val="17"/>
              </w:rPr>
            </w:rPrChange>
          </w:rPr>
          <w:t> </w:t>
        </w:r>
      </w:ins>
    </w:p>
    <w:p w14:paraId="53DE7B9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43" w:author="León Prieto" w:date="2023-07-07T22:45:00Z"/>
          <w:rFonts w:ascii="Consolas" w:hAnsi="Consolas" w:cs="Courier New"/>
          <w:sz w:val="17"/>
          <w:szCs w:val="17"/>
          <w:lang w:val="en-US"/>
          <w:rPrChange w:id="4644" w:author="Prieto Bailo, León Enrique" w:date="2023-07-07T22:58:00Z">
            <w:rPr>
              <w:ins w:id="4645" w:author="León Prieto" w:date="2023-07-07T22:45:00Z"/>
              <w:rFonts w:ascii="Consolas" w:hAnsi="Consolas" w:cs="Courier New"/>
              <w:sz w:val="17"/>
              <w:szCs w:val="17"/>
            </w:rPr>
          </w:rPrChange>
        </w:rPr>
      </w:pPr>
      <w:ins w:id="4646" w:author="León Prieto" w:date="2023-07-07T22:45:00Z">
        <w:r w:rsidRPr="00454AE3">
          <w:rPr>
            <w:rFonts w:ascii="Consolas" w:hAnsi="Consolas" w:cs="Courier New"/>
            <w:sz w:val="17"/>
            <w:szCs w:val="17"/>
            <w:lang w:val="en-US"/>
            <w:rPrChange w:id="4647" w:author="Prieto Bailo, León Enrique" w:date="2023-07-07T22:58:00Z">
              <w:rPr>
                <w:rFonts w:ascii="Consolas" w:hAnsi="Consolas" w:cs="Courier New"/>
                <w:sz w:val="17"/>
                <w:szCs w:val="17"/>
              </w:rPr>
            </w:rPrChange>
          </w:rPr>
          <w:t xml:space="preserve"> 47. </w:t>
        </w:r>
        <w:r w:rsidRPr="00454AE3">
          <w:rPr>
            <w:rFonts w:ascii="Consolas" w:hAnsi="Consolas" w:cs="Courier New"/>
            <w:color w:val="880000"/>
            <w:sz w:val="17"/>
            <w:szCs w:val="17"/>
            <w:lang w:val="en-US"/>
            <w:rPrChange w:id="4648" w:author="Prieto Bailo, León Enrique" w:date="2023-07-07T22:58:00Z">
              <w:rPr>
                <w:rFonts w:ascii="Consolas" w:hAnsi="Consolas" w:cs="Courier New"/>
                <w:color w:val="880000"/>
                <w:sz w:val="17"/>
                <w:szCs w:val="17"/>
              </w:rPr>
            </w:rPrChange>
          </w:rPr>
          <w:t>// BMP280: Pressure signal smoothened</w:t>
        </w:r>
      </w:ins>
    </w:p>
    <w:p w14:paraId="19378ED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49" w:author="León Prieto" w:date="2023-07-07T22:45:00Z"/>
          <w:rFonts w:ascii="Consolas" w:hAnsi="Consolas" w:cs="Courier New"/>
          <w:sz w:val="17"/>
          <w:szCs w:val="17"/>
          <w:lang w:val="en-US"/>
          <w:rPrChange w:id="4650" w:author="Prieto Bailo, León Enrique" w:date="2023-07-07T22:58:00Z">
            <w:rPr>
              <w:ins w:id="4651" w:author="León Prieto" w:date="2023-07-07T22:45:00Z"/>
              <w:rFonts w:ascii="Consolas" w:hAnsi="Consolas" w:cs="Courier New"/>
              <w:sz w:val="17"/>
              <w:szCs w:val="17"/>
            </w:rPr>
          </w:rPrChange>
        </w:rPr>
      </w:pPr>
      <w:ins w:id="4652" w:author="León Prieto" w:date="2023-07-07T22:45:00Z">
        <w:r w:rsidRPr="00454AE3">
          <w:rPr>
            <w:rFonts w:ascii="Consolas" w:hAnsi="Consolas" w:cs="Courier New"/>
            <w:sz w:val="17"/>
            <w:szCs w:val="17"/>
            <w:lang w:val="en-US"/>
            <w:rPrChange w:id="4653" w:author="Prieto Bailo, León Enrique" w:date="2023-07-07T22:58:00Z">
              <w:rPr>
                <w:rFonts w:ascii="Consolas" w:hAnsi="Consolas" w:cs="Courier New"/>
                <w:sz w:val="17"/>
                <w:szCs w:val="17"/>
              </w:rPr>
            </w:rPrChange>
          </w:rPr>
          <w:t xml:space="preserve"> 48. </w:t>
        </w:r>
        <w:r w:rsidRPr="00454AE3">
          <w:rPr>
            <w:rFonts w:ascii="Consolas" w:hAnsi="Consolas" w:cs="Courier New"/>
            <w:color w:val="000088"/>
            <w:sz w:val="17"/>
            <w:szCs w:val="17"/>
            <w:lang w:val="en-US"/>
            <w:rPrChange w:id="4654"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65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56" w:author="Prieto Bailo, León Enrique" w:date="2023-07-07T22:58:00Z">
              <w:rPr>
                <w:rFonts w:ascii="Consolas" w:hAnsi="Consolas" w:cs="Courier New"/>
                <w:color w:val="000000"/>
                <w:sz w:val="17"/>
                <w:szCs w:val="17"/>
              </w:rPr>
            </w:rPrChange>
          </w:rPr>
          <w:t>pressure_total_avarage</w:t>
        </w:r>
        <w:proofErr w:type="spellEnd"/>
        <w:r w:rsidRPr="00454AE3">
          <w:rPr>
            <w:rFonts w:ascii="Consolas" w:hAnsi="Consolas" w:cs="Courier New"/>
            <w:color w:val="666600"/>
            <w:sz w:val="17"/>
            <w:szCs w:val="17"/>
            <w:lang w:val="en-US"/>
            <w:rPrChange w:id="465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5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59" w:author="Prieto Bailo, León Enrique" w:date="2023-07-07T22:58:00Z">
              <w:rPr>
                <w:rFonts w:ascii="Consolas" w:hAnsi="Consolas" w:cs="Courier New"/>
                <w:color w:val="000000"/>
                <w:sz w:val="17"/>
                <w:szCs w:val="17"/>
              </w:rPr>
            </w:rPrChange>
          </w:rPr>
          <w:t>pressure_rotating_</w:t>
        </w:r>
        <w:proofErr w:type="gramStart"/>
        <w:r w:rsidRPr="00454AE3">
          <w:rPr>
            <w:rFonts w:ascii="Consolas" w:hAnsi="Consolas" w:cs="Courier New"/>
            <w:color w:val="000000"/>
            <w:sz w:val="17"/>
            <w:szCs w:val="17"/>
            <w:lang w:val="en-US"/>
            <w:rPrChange w:id="4660" w:author="Prieto Bailo, León Enrique" w:date="2023-07-07T22:58:00Z">
              <w:rPr>
                <w:rFonts w:ascii="Consolas" w:hAnsi="Consolas" w:cs="Courier New"/>
                <w:color w:val="000000"/>
                <w:sz w:val="17"/>
                <w:szCs w:val="17"/>
              </w:rPr>
            </w:rPrChange>
          </w:rPr>
          <w:t>mem</w:t>
        </w:r>
        <w:proofErr w:type="spellEnd"/>
        <w:r w:rsidRPr="00454AE3">
          <w:rPr>
            <w:rFonts w:ascii="Consolas" w:hAnsi="Consolas" w:cs="Courier New"/>
            <w:color w:val="666600"/>
            <w:sz w:val="17"/>
            <w:szCs w:val="17"/>
            <w:lang w:val="en-US"/>
            <w:rPrChange w:id="4661" w:author="Prieto Bailo, León Enrique" w:date="2023-07-07T22:58: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4662" w:author="Prieto Bailo, León Enrique" w:date="2023-07-07T22:58:00Z">
              <w:rPr>
                <w:rFonts w:ascii="Consolas" w:hAnsi="Consolas" w:cs="Courier New"/>
                <w:color w:val="006666"/>
                <w:sz w:val="17"/>
                <w:szCs w:val="17"/>
              </w:rPr>
            </w:rPrChange>
          </w:rPr>
          <w:t>12</w:t>
        </w:r>
        <w:r w:rsidRPr="00454AE3">
          <w:rPr>
            <w:rFonts w:ascii="Consolas" w:hAnsi="Consolas" w:cs="Courier New"/>
            <w:color w:val="666600"/>
            <w:sz w:val="17"/>
            <w:szCs w:val="17"/>
            <w:lang w:val="en-US"/>
            <w:rPrChange w:id="466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6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65" w:author="Prieto Bailo, León Enrique" w:date="2023-07-07T22:58:00Z">
              <w:rPr>
                <w:rFonts w:ascii="Consolas" w:hAnsi="Consolas" w:cs="Courier New"/>
                <w:color w:val="000000"/>
                <w:sz w:val="17"/>
                <w:szCs w:val="17"/>
              </w:rPr>
            </w:rPrChange>
          </w:rPr>
          <w:t>actual_pressure_fast</w:t>
        </w:r>
        <w:proofErr w:type="spellEnd"/>
        <w:r w:rsidRPr="00454AE3">
          <w:rPr>
            <w:rFonts w:ascii="Consolas" w:hAnsi="Consolas" w:cs="Courier New"/>
            <w:color w:val="666600"/>
            <w:sz w:val="17"/>
            <w:szCs w:val="17"/>
            <w:lang w:val="en-US"/>
            <w:rPrChange w:id="466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6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68" w:author="Prieto Bailo, León Enrique" w:date="2023-07-07T22:58:00Z">
              <w:rPr>
                <w:rFonts w:ascii="Consolas" w:hAnsi="Consolas" w:cs="Courier New"/>
                <w:color w:val="000000"/>
                <w:sz w:val="17"/>
                <w:szCs w:val="17"/>
              </w:rPr>
            </w:rPrChange>
          </w:rPr>
          <w:t>actual_pressure_slow</w:t>
        </w:r>
        <w:proofErr w:type="spellEnd"/>
        <w:r w:rsidRPr="00454AE3">
          <w:rPr>
            <w:rFonts w:ascii="Consolas" w:hAnsi="Consolas" w:cs="Courier New"/>
            <w:color w:val="000000"/>
            <w:sz w:val="17"/>
            <w:szCs w:val="17"/>
            <w:lang w:val="en-US"/>
            <w:rPrChange w:id="4669"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467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71"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4672" w:author="Prieto Bailo, León Enrique" w:date="2023-07-07T22:58:00Z">
              <w:rPr>
                <w:rFonts w:ascii="Consolas" w:hAnsi="Consolas" w:cs="Courier New"/>
                <w:color w:val="006666"/>
                <w:sz w:val="17"/>
                <w:szCs w:val="17"/>
              </w:rPr>
            </w:rPrChange>
          </w:rPr>
          <w:t>101325</w:t>
        </w:r>
        <w:r w:rsidRPr="00454AE3">
          <w:rPr>
            <w:rFonts w:ascii="Consolas" w:hAnsi="Consolas" w:cs="Courier New"/>
            <w:color w:val="666600"/>
            <w:sz w:val="17"/>
            <w:szCs w:val="17"/>
            <w:lang w:val="en-US"/>
            <w:rPrChange w:id="467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7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75" w:author="Prieto Bailo, León Enrique" w:date="2023-07-07T22:58:00Z">
              <w:rPr>
                <w:rFonts w:ascii="Consolas" w:hAnsi="Consolas" w:cs="Courier New"/>
                <w:color w:val="000000"/>
                <w:sz w:val="17"/>
                <w:szCs w:val="17"/>
              </w:rPr>
            </w:rPrChange>
          </w:rPr>
          <w:t>actual_pressure_diff</w:t>
        </w:r>
        <w:proofErr w:type="spellEnd"/>
        <w:r w:rsidRPr="00454AE3">
          <w:rPr>
            <w:rFonts w:ascii="Consolas" w:hAnsi="Consolas" w:cs="Courier New"/>
            <w:color w:val="666600"/>
            <w:sz w:val="17"/>
            <w:szCs w:val="17"/>
            <w:lang w:val="en-US"/>
            <w:rPrChange w:id="467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7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78" w:author="Prieto Bailo, León Enrique" w:date="2023-07-07T22:58:00Z">
              <w:rPr>
                <w:rFonts w:ascii="Consolas" w:hAnsi="Consolas" w:cs="Courier New"/>
                <w:color w:val="000000"/>
                <w:sz w:val="17"/>
                <w:szCs w:val="17"/>
              </w:rPr>
            </w:rPrChange>
          </w:rPr>
          <w:t>actual_pressure</w:t>
        </w:r>
        <w:proofErr w:type="spellEnd"/>
        <w:r w:rsidRPr="00454AE3">
          <w:rPr>
            <w:rFonts w:ascii="Consolas" w:hAnsi="Consolas" w:cs="Courier New"/>
            <w:color w:val="666600"/>
            <w:sz w:val="17"/>
            <w:szCs w:val="17"/>
            <w:lang w:val="en-US"/>
            <w:rPrChange w:id="4679" w:author="Prieto Bailo, León Enrique" w:date="2023-07-07T22:58:00Z">
              <w:rPr>
                <w:rFonts w:ascii="Consolas" w:hAnsi="Consolas" w:cs="Courier New"/>
                <w:color w:val="666600"/>
                <w:sz w:val="17"/>
                <w:szCs w:val="17"/>
              </w:rPr>
            </w:rPrChange>
          </w:rPr>
          <w:t>;</w:t>
        </w:r>
      </w:ins>
    </w:p>
    <w:p w14:paraId="036ECEA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80" w:author="León Prieto" w:date="2023-07-07T22:45:00Z"/>
          <w:rFonts w:ascii="Consolas" w:hAnsi="Consolas" w:cs="Courier New"/>
          <w:sz w:val="17"/>
          <w:szCs w:val="17"/>
          <w:lang w:val="en-US"/>
          <w:rPrChange w:id="4681" w:author="Prieto Bailo, León Enrique" w:date="2023-07-07T22:58:00Z">
            <w:rPr>
              <w:ins w:id="4682" w:author="León Prieto" w:date="2023-07-07T22:45:00Z"/>
              <w:rFonts w:ascii="Consolas" w:hAnsi="Consolas" w:cs="Courier New"/>
              <w:sz w:val="17"/>
              <w:szCs w:val="17"/>
            </w:rPr>
          </w:rPrChange>
        </w:rPr>
      </w:pPr>
      <w:ins w:id="4683" w:author="León Prieto" w:date="2023-07-07T22:45:00Z">
        <w:r w:rsidRPr="00454AE3">
          <w:rPr>
            <w:rFonts w:ascii="Consolas" w:hAnsi="Consolas" w:cs="Courier New"/>
            <w:sz w:val="17"/>
            <w:szCs w:val="17"/>
            <w:lang w:val="en-US"/>
            <w:rPrChange w:id="4684" w:author="Prieto Bailo, León Enrique" w:date="2023-07-07T22:58:00Z">
              <w:rPr>
                <w:rFonts w:ascii="Consolas" w:hAnsi="Consolas" w:cs="Courier New"/>
                <w:sz w:val="17"/>
                <w:szCs w:val="17"/>
              </w:rPr>
            </w:rPrChange>
          </w:rPr>
          <w:t xml:space="preserve"> 49. </w:t>
        </w:r>
        <w:r w:rsidRPr="00454AE3">
          <w:rPr>
            <w:rFonts w:ascii="Consolas" w:hAnsi="Consolas" w:cs="Courier New"/>
            <w:color w:val="660066"/>
            <w:sz w:val="17"/>
            <w:szCs w:val="17"/>
            <w:lang w:val="en-US"/>
            <w:rPrChange w:id="4685" w:author="Prieto Bailo, León Enrique" w:date="2023-07-07T22:58:00Z">
              <w:rPr>
                <w:rFonts w:ascii="Consolas" w:hAnsi="Consolas" w:cs="Courier New"/>
                <w:color w:val="660066"/>
                <w:sz w:val="17"/>
                <w:szCs w:val="17"/>
              </w:rPr>
            </w:rPrChange>
          </w:rPr>
          <w:t>uint8_t</w:t>
        </w:r>
        <w:r w:rsidRPr="00454AE3">
          <w:rPr>
            <w:rFonts w:ascii="Consolas" w:hAnsi="Consolas" w:cs="Courier New"/>
            <w:color w:val="000000"/>
            <w:sz w:val="17"/>
            <w:szCs w:val="17"/>
            <w:lang w:val="en-US"/>
            <w:rPrChange w:id="468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87" w:author="Prieto Bailo, León Enrique" w:date="2023-07-07T22:58:00Z">
              <w:rPr>
                <w:rFonts w:ascii="Consolas" w:hAnsi="Consolas" w:cs="Courier New"/>
                <w:color w:val="000000"/>
                <w:sz w:val="17"/>
                <w:szCs w:val="17"/>
              </w:rPr>
            </w:rPrChange>
          </w:rPr>
          <w:t>pressure_rotating_mem_location</w:t>
        </w:r>
        <w:proofErr w:type="spellEnd"/>
        <w:r w:rsidRPr="00454AE3">
          <w:rPr>
            <w:rFonts w:ascii="Consolas" w:hAnsi="Consolas" w:cs="Courier New"/>
            <w:color w:val="666600"/>
            <w:sz w:val="17"/>
            <w:szCs w:val="17"/>
            <w:lang w:val="en-US"/>
            <w:rPrChange w:id="468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68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690" w:author="Prieto Bailo, León Enrique" w:date="2023-07-07T22:58:00Z">
              <w:rPr>
                <w:rFonts w:ascii="Consolas" w:hAnsi="Consolas" w:cs="Courier New"/>
                <w:color w:val="000000"/>
                <w:sz w:val="17"/>
                <w:szCs w:val="17"/>
              </w:rPr>
            </w:rPrChange>
          </w:rPr>
          <w:t>barometer_</w:t>
        </w:r>
        <w:proofErr w:type="gramStart"/>
        <w:r w:rsidRPr="00454AE3">
          <w:rPr>
            <w:rFonts w:ascii="Consolas" w:hAnsi="Consolas" w:cs="Courier New"/>
            <w:color w:val="000000"/>
            <w:sz w:val="17"/>
            <w:szCs w:val="17"/>
            <w:lang w:val="en-US"/>
            <w:rPrChange w:id="4691" w:author="Prieto Bailo, León Enrique" w:date="2023-07-07T22:58:00Z">
              <w:rPr>
                <w:rFonts w:ascii="Consolas" w:hAnsi="Consolas" w:cs="Courier New"/>
                <w:color w:val="000000"/>
                <w:sz w:val="17"/>
                <w:szCs w:val="17"/>
              </w:rPr>
            </w:rPrChange>
          </w:rPr>
          <w:t>counter</w:t>
        </w:r>
        <w:proofErr w:type="spellEnd"/>
        <w:r w:rsidRPr="00454AE3">
          <w:rPr>
            <w:rFonts w:ascii="Consolas" w:hAnsi="Consolas" w:cs="Courier New"/>
            <w:color w:val="666600"/>
            <w:sz w:val="17"/>
            <w:szCs w:val="17"/>
            <w:lang w:val="en-US"/>
            <w:rPrChange w:id="4692" w:author="Prieto Bailo, León Enrique" w:date="2023-07-07T22:58:00Z">
              <w:rPr>
                <w:rFonts w:ascii="Consolas" w:hAnsi="Consolas" w:cs="Courier New"/>
                <w:color w:val="666600"/>
                <w:sz w:val="17"/>
                <w:szCs w:val="17"/>
              </w:rPr>
            </w:rPrChange>
          </w:rPr>
          <w:t>;</w:t>
        </w:r>
        <w:proofErr w:type="gramEnd"/>
      </w:ins>
    </w:p>
    <w:p w14:paraId="4CFAB7A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93" w:author="León Prieto" w:date="2023-07-07T22:45:00Z"/>
          <w:rFonts w:ascii="Consolas" w:hAnsi="Consolas" w:cs="Courier New"/>
          <w:sz w:val="17"/>
          <w:szCs w:val="17"/>
          <w:lang w:val="en-US"/>
          <w:rPrChange w:id="4694" w:author="Prieto Bailo, León Enrique" w:date="2023-07-07T22:58:00Z">
            <w:rPr>
              <w:ins w:id="4695" w:author="León Prieto" w:date="2023-07-07T22:45:00Z"/>
              <w:rFonts w:ascii="Consolas" w:hAnsi="Consolas" w:cs="Courier New"/>
              <w:sz w:val="17"/>
              <w:szCs w:val="17"/>
            </w:rPr>
          </w:rPrChange>
        </w:rPr>
      </w:pPr>
      <w:ins w:id="4696" w:author="León Prieto" w:date="2023-07-07T22:45:00Z">
        <w:r w:rsidRPr="00454AE3">
          <w:rPr>
            <w:rFonts w:ascii="Consolas" w:hAnsi="Consolas" w:cs="Courier New"/>
            <w:sz w:val="17"/>
            <w:szCs w:val="17"/>
            <w:lang w:val="en-US"/>
            <w:rPrChange w:id="4697" w:author="Prieto Bailo, León Enrique" w:date="2023-07-07T22:58:00Z">
              <w:rPr>
                <w:rFonts w:ascii="Consolas" w:hAnsi="Consolas" w:cs="Courier New"/>
                <w:sz w:val="17"/>
                <w:szCs w:val="17"/>
              </w:rPr>
            </w:rPrChange>
          </w:rPr>
          <w:t xml:space="preserve"> 50. </w:t>
        </w:r>
        <w:r w:rsidRPr="00454AE3">
          <w:rPr>
            <w:rFonts w:ascii="Consolas" w:hAnsi="Consolas" w:cs="Courier New"/>
            <w:color w:val="000000"/>
            <w:sz w:val="17"/>
            <w:szCs w:val="17"/>
            <w:lang w:val="en-US"/>
            <w:rPrChange w:id="4698" w:author="Prieto Bailo, León Enrique" w:date="2023-07-07T22:58:00Z">
              <w:rPr>
                <w:rFonts w:ascii="Consolas" w:hAnsi="Consolas" w:cs="Courier New"/>
                <w:color w:val="000000"/>
                <w:sz w:val="17"/>
                <w:szCs w:val="17"/>
              </w:rPr>
            </w:rPrChange>
          </w:rPr>
          <w:t> </w:t>
        </w:r>
      </w:ins>
    </w:p>
    <w:p w14:paraId="496388F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699" w:author="León Prieto" w:date="2023-07-07T22:45:00Z"/>
          <w:rFonts w:ascii="Consolas" w:hAnsi="Consolas" w:cs="Courier New"/>
          <w:sz w:val="17"/>
          <w:szCs w:val="17"/>
          <w:lang w:val="en-US"/>
          <w:rPrChange w:id="4700" w:author="Prieto Bailo, León Enrique" w:date="2023-07-07T22:58:00Z">
            <w:rPr>
              <w:ins w:id="4701" w:author="León Prieto" w:date="2023-07-07T22:45:00Z"/>
              <w:rFonts w:ascii="Consolas" w:hAnsi="Consolas" w:cs="Courier New"/>
              <w:sz w:val="17"/>
              <w:szCs w:val="17"/>
            </w:rPr>
          </w:rPrChange>
        </w:rPr>
      </w:pPr>
      <w:ins w:id="4702" w:author="León Prieto" w:date="2023-07-07T22:45:00Z">
        <w:r w:rsidRPr="00454AE3">
          <w:rPr>
            <w:rFonts w:ascii="Consolas" w:hAnsi="Consolas" w:cs="Courier New"/>
            <w:sz w:val="17"/>
            <w:szCs w:val="17"/>
            <w:lang w:val="en-US"/>
            <w:rPrChange w:id="4703" w:author="Prieto Bailo, León Enrique" w:date="2023-07-07T22:58:00Z">
              <w:rPr>
                <w:rFonts w:ascii="Consolas" w:hAnsi="Consolas" w:cs="Courier New"/>
                <w:sz w:val="17"/>
                <w:szCs w:val="17"/>
              </w:rPr>
            </w:rPrChange>
          </w:rPr>
          <w:t xml:space="preserve"> 51. </w:t>
        </w:r>
        <w:r w:rsidRPr="00454AE3">
          <w:rPr>
            <w:rFonts w:ascii="Consolas" w:hAnsi="Consolas" w:cs="Courier New"/>
            <w:color w:val="880000"/>
            <w:sz w:val="17"/>
            <w:szCs w:val="17"/>
            <w:lang w:val="en-US"/>
            <w:rPrChange w:id="4704" w:author="Prieto Bailo, León Enrique" w:date="2023-07-07T22:58:00Z">
              <w:rPr>
                <w:rFonts w:ascii="Consolas" w:hAnsi="Consolas" w:cs="Courier New"/>
                <w:color w:val="880000"/>
                <w:sz w:val="17"/>
                <w:szCs w:val="17"/>
              </w:rPr>
            </w:rPrChange>
          </w:rPr>
          <w:t xml:space="preserve">// BMP280: Parachute throttle: </w:t>
        </w:r>
      </w:ins>
    </w:p>
    <w:p w14:paraId="0A8A074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05" w:author="León Prieto" w:date="2023-07-07T22:45:00Z"/>
          <w:rFonts w:ascii="Consolas" w:hAnsi="Consolas" w:cs="Courier New"/>
          <w:sz w:val="17"/>
          <w:szCs w:val="17"/>
          <w:lang w:val="en-US"/>
          <w:rPrChange w:id="4706" w:author="Prieto Bailo, León Enrique" w:date="2023-07-07T22:58:00Z">
            <w:rPr>
              <w:ins w:id="4707" w:author="León Prieto" w:date="2023-07-07T22:45:00Z"/>
              <w:rFonts w:ascii="Consolas" w:hAnsi="Consolas" w:cs="Courier New"/>
              <w:sz w:val="17"/>
              <w:szCs w:val="17"/>
            </w:rPr>
          </w:rPrChange>
        </w:rPr>
      </w:pPr>
      <w:ins w:id="4708" w:author="León Prieto" w:date="2023-07-07T22:45:00Z">
        <w:r w:rsidRPr="00454AE3">
          <w:rPr>
            <w:rFonts w:ascii="Consolas" w:hAnsi="Consolas" w:cs="Courier New"/>
            <w:sz w:val="17"/>
            <w:szCs w:val="17"/>
            <w:lang w:val="en-US"/>
            <w:rPrChange w:id="4709" w:author="Prieto Bailo, León Enrique" w:date="2023-07-07T22:58:00Z">
              <w:rPr>
                <w:rFonts w:ascii="Consolas" w:hAnsi="Consolas" w:cs="Courier New"/>
                <w:sz w:val="17"/>
                <w:szCs w:val="17"/>
              </w:rPr>
            </w:rPrChange>
          </w:rPr>
          <w:t xml:space="preserve"> 52. </w:t>
        </w:r>
        <w:r w:rsidRPr="00454AE3">
          <w:rPr>
            <w:rFonts w:ascii="Consolas" w:hAnsi="Consolas" w:cs="Courier New"/>
            <w:color w:val="660066"/>
            <w:sz w:val="17"/>
            <w:szCs w:val="17"/>
            <w:lang w:val="en-US"/>
            <w:rPrChange w:id="4710" w:author="Prieto Bailo, León Enrique" w:date="2023-07-07T22:58: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471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712" w:author="Prieto Bailo, León Enrique" w:date="2023-07-07T22:58:00Z">
              <w:rPr>
                <w:rFonts w:ascii="Consolas" w:hAnsi="Consolas" w:cs="Courier New"/>
                <w:color w:val="000000"/>
                <w:sz w:val="17"/>
                <w:szCs w:val="17"/>
              </w:rPr>
            </w:rPrChange>
          </w:rPr>
          <w:t>parachute_</w:t>
        </w:r>
        <w:proofErr w:type="gramStart"/>
        <w:r w:rsidRPr="00454AE3">
          <w:rPr>
            <w:rFonts w:ascii="Consolas" w:hAnsi="Consolas" w:cs="Courier New"/>
            <w:color w:val="000000"/>
            <w:sz w:val="17"/>
            <w:szCs w:val="17"/>
            <w:lang w:val="en-US"/>
            <w:rPrChange w:id="4713" w:author="Prieto Bailo, León Enrique" w:date="2023-07-07T22:58:00Z">
              <w:rPr>
                <w:rFonts w:ascii="Consolas" w:hAnsi="Consolas" w:cs="Courier New"/>
                <w:color w:val="000000"/>
                <w:sz w:val="17"/>
                <w:szCs w:val="17"/>
              </w:rPr>
            </w:rPrChange>
          </w:rPr>
          <w:t>buffer</w:t>
        </w:r>
        <w:proofErr w:type="spellEnd"/>
        <w:r w:rsidRPr="00454AE3">
          <w:rPr>
            <w:rFonts w:ascii="Consolas" w:hAnsi="Consolas" w:cs="Courier New"/>
            <w:color w:val="666600"/>
            <w:sz w:val="17"/>
            <w:szCs w:val="17"/>
            <w:lang w:val="en-US"/>
            <w:rPrChange w:id="4714" w:author="Prieto Bailo, León Enrique" w:date="2023-07-07T22:58: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4715" w:author="Prieto Bailo, León Enrique" w:date="2023-07-07T22:58:00Z">
              <w:rPr>
                <w:rFonts w:ascii="Consolas" w:hAnsi="Consolas" w:cs="Courier New"/>
                <w:color w:val="006666"/>
                <w:sz w:val="17"/>
                <w:szCs w:val="17"/>
              </w:rPr>
            </w:rPrChange>
          </w:rPr>
          <w:t>20</w:t>
        </w:r>
        <w:r w:rsidRPr="00454AE3">
          <w:rPr>
            <w:rFonts w:ascii="Consolas" w:hAnsi="Consolas" w:cs="Courier New"/>
            <w:color w:val="666600"/>
            <w:sz w:val="17"/>
            <w:szCs w:val="17"/>
            <w:lang w:val="en-US"/>
            <w:rPrChange w:id="471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71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718" w:author="Prieto Bailo, León Enrique" w:date="2023-07-07T22:58:00Z">
              <w:rPr>
                <w:rFonts w:ascii="Consolas" w:hAnsi="Consolas" w:cs="Courier New"/>
                <w:color w:val="000000"/>
                <w:sz w:val="17"/>
                <w:szCs w:val="17"/>
              </w:rPr>
            </w:rPrChange>
          </w:rPr>
          <w:t>parachute_throttle</w:t>
        </w:r>
        <w:proofErr w:type="spellEnd"/>
        <w:r w:rsidRPr="00454AE3">
          <w:rPr>
            <w:rFonts w:ascii="Consolas" w:hAnsi="Consolas" w:cs="Courier New"/>
            <w:color w:val="666600"/>
            <w:sz w:val="17"/>
            <w:szCs w:val="17"/>
            <w:lang w:val="en-US"/>
            <w:rPrChange w:id="4719" w:author="Prieto Bailo, León Enrique" w:date="2023-07-07T22:58:00Z">
              <w:rPr>
                <w:rFonts w:ascii="Consolas" w:hAnsi="Consolas" w:cs="Courier New"/>
                <w:color w:val="666600"/>
                <w:sz w:val="17"/>
                <w:szCs w:val="17"/>
              </w:rPr>
            </w:rPrChange>
          </w:rPr>
          <w:t>;</w:t>
        </w:r>
      </w:ins>
    </w:p>
    <w:p w14:paraId="6C470F2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20" w:author="León Prieto" w:date="2023-07-07T22:45:00Z"/>
          <w:rFonts w:ascii="Consolas" w:hAnsi="Consolas" w:cs="Courier New"/>
          <w:sz w:val="17"/>
          <w:szCs w:val="17"/>
          <w:lang w:val="en-US"/>
          <w:rPrChange w:id="4721" w:author="Prieto Bailo, León Enrique" w:date="2023-07-07T22:58:00Z">
            <w:rPr>
              <w:ins w:id="4722" w:author="León Prieto" w:date="2023-07-07T22:45:00Z"/>
              <w:rFonts w:ascii="Consolas" w:hAnsi="Consolas" w:cs="Courier New"/>
              <w:sz w:val="17"/>
              <w:szCs w:val="17"/>
            </w:rPr>
          </w:rPrChange>
        </w:rPr>
      </w:pPr>
      <w:ins w:id="4723" w:author="León Prieto" w:date="2023-07-07T22:45:00Z">
        <w:r w:rsidRPr="00454AE3">
          <w:rPr>
            <w:rFonts w:ascii="Consolas" w:hAnsi="Consolas" w:cs="Courier New"/>
            <w:sz w:val="17"/>
            <w:szCs w:val="17"/>
            <w:lang w:val="en-US"/>
            <w:rPrChange w:id="4724" w:author="Prieto Bailo, León Enrique" w:date="2023-07-07T22:58:00Z">
              <w:rPr>
                <w:rFonts w:ascii="Consolas" w:hAnsi="Consolas" w:cs="Courier New"/>
                <w:sz w:val="17"/>
                <w:szCs w:val="17"/>
              </w:rPr>
            </w:rPrChange>
          </w:rPr>
          <w:t xml:space="preserve"> 53. </w:t>
        </w:r>
        <w:r w:rsidRPr="00454AE3">
          <w:rPr>
            <w:rFonts w:ascii="Consolas" w:hAnsi="Consolas" w:cs="Courier New"/>
            <w:color w:val="000088"/>
            <w:sz w:val="17"/>
            <w:szCs w:val="17"/>
            <w:lang w:val="en-US"/>
            <w:rPrChange w:id="4725"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72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727" w:author="Prieto Bailo, León Enrique" w:date="2023-07-07T22:58:00Z">
              <w:rPr>
                <w:rFonts w:ascii="Consolas" w:hAnsi="Consolas" w:cs="Courier New"/>
                <w:color w:val="000000"/>
                <w:sz w:val="17"/>
                <w:szCs w:val="17"/>
              </w:rPr>
            </w:rPrChange>
          </w:rPr>
          <w:t>pressure_parachute_</w:t>
        </w:r>
        <w:proofErr w:type="gramStart"/>
        <w:r w:rsidRPr="00454AE3">
          <w:rPr>
            <w:rFonts w:ascii="Consolas" w:hAnsi="Consolas" w:cs="Courier New"/>
            <w:color w:val="000000"/>
            <w:sz w:val="17"/>
            <w:szCs w:val="17"/>
            <w:lang w:val="en-US"/>
            <w:rPrChange w:id="4728" w:author="Prieto Bailo, León Enrique" w:date="2023-07-07T22:58:00Z">
              <w:rPr>
                <w:rFonts w:ascii="Consolas" w:hAnsi="Consolas" w:cs="Courier New"/>
                <w:color w:val="000000"/>
                <w:sz w:val="17"/>
                <w:szCs w:val="17"/>
              </w:rPr>
            </w:rPrChange>
          </w:rPr>
          <w:t>previous</w:t>
        </w:r>
        <w:proofErr w:type="spellEnd"/>
        <w:r w:rsidRPr="00454AE3">
          <w:rPr>
            <w:rFonts w:ascii="Consolas" w:hAnsi="Consolas" w:cs="Courier New"/>
            <w:color w:val="666600"/>
            <w:sz w:val="17"/>
            <w:szCs w:val="17"/>
            <w:lang w:val="en-US"/>
            <w:rPrChange w:id="4729" w:author="Prieto Bailo, León Enrique" w:date="2023-07-07T22:58:00Z">
              <w:rPr>
                <w:rFonts w:ascii="Consolas" w:hAnsi="Consolas" w:cs="Courier New"/>
                <w:color w:val="666600"/>
                <w:sz w:val="17"/>
                <w:szCs w:val="17"/>
              </w:rPr>
            </w:rPrChange>
          </w:rPr>
          <w:t>;</w:t>
        </w:r>
        <w:proofErr w:type="gramEnd"/>
      </w:ins>
    </w:p>
    <w:p w14:paraId="7D1E3B5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30" w:author="León Prieto" w:date="2023-07-07T22:45:00Z"/>
          <w:rFonts w:ascii="Consolas" w:hAnsi="Consolas" w:cs="Courier New"/>
          <w:sz w:val="17"/>
          <w:szCs w:val="17"/>
          <w:lang w:val="en-US"/>
          <w:rPrChange w:id="4731" w:author="Prieto Bailo, León Enrique" w:date="2023-07-07T22:58:00Z">
            <w:rPr>
              <w:ins w:id="4732" w:author="León Prieto" w:date="2023-07-07T22:45:00Z"/>
              <w:rFonts w:ascii="Consolas" w:hAnsi="Consolas" w:cs="Courier New"/>
              <w:sz w:val="17"/>
              <w:szCs w:val="17"/>
            </w:rPr>
          </w:rPrChange>
        </w:rPr>
      </w:pPr>
      <w:ins w:id="4733" w:author="León Prieto" w:date="2023-07-07T22:45:00Z">
        <w:r w:rsidRPr="00454AE3">
          <w:rPr>
            <w:rFonts w:ascii="Consolas" w:hAnsi="Consolas" w:cs="Courier New"/>
            <w:sz w:val="17"/>
            <w:szCs w:val="17"/>
            <w:lang w:val="en-US"/>
            <w:rPrChange w:id="4734" w:author="Prieto Bailo, León Enrique" w:date="2023-07-07T22:58:00Z">
              <w:rPr>
                <w:rFonts w:ascii="Consolas" w:hAnsi="Consolas" w:cs="Courier New"/>
                <w:sz w:val="17"/>
                <w:szCs w:val="17"/>
              </w:rPr>
            </w:rPrChange>
          </w:rPr>
          <w:t xml:space="preserve"> 54. </w:t>
        </w:r>
        <w:r w:rsidRPr="00454AE3">
          <w:rPr>
            <w:rFonts w:ascii="Consolas" w:hAnsi="Consolas" w:cs="Courier New"/>
            <w:color w:val="660066"/>
            <w:sz w:val="17"/>
            <w:szCs w:val="17"/>
            <w:lang w:val="en-US"/>
            <w:rPrChange w:id="4735" w:author="Prieto Bailo, León Enrique" w:date="2023-07-07T22:58:00Z">
              <w:rPr>
                <w:rFonts w:ascii="Consolas" w:hAnsi="Consolas" w:cs="Courier New"/>
                <w:color w:val="660066"/>
                <w:sz w:val="17"/>
                <w:szCs w:val="17"/>
              </w:rPr>
            </w:rPrChange>
          </w:rPr>
          <w:t>uint8_t</w:t>
        </w:r>
        <w:r w:rsidRPr="00454AE3">
          <w:rPr>
            <w:rFonts w:ascii="Consolas" w:hAnsi="Consolas" w:cs="Courier New"/>
            <w:color w:val="000000"/>
            <w:sz w:val="17"/>
            <w:szCs w:val="17"/>
            <w:lang w:val="en-US"/>
            <w:rPrChange w:id="473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737" w:author="Prieto Bailo, León Enrique" w:date="2023-07-07T22:58:00Z">
              <w:rPr>
                <w:rFonts w:ascii="Consolas" w:hAnsi="Consolas" w:cs="Courier New"/>
                <w:color w:val="000000"/>
                <w:sz w:val="17"/>
                <w:szCs w:val="17"/>
              </w:rPr>
            </w:rPrChange>
          </w:rPr>
          <w:t>parachute_rotating_mem_</w:t>
        </w:r>
        <w:proofErr w:type="gramStart"/>
        <w:r w:rsidRPr="00454AE3">
          <w:rPr>
            <w:rFonts w:ascii="Consolas" w:hAnsi="Consolas" w:cs="Courier New"/>
            <w:color w:val="000000"/>
            <w:sz w:val="17"/>
            <w:szCs w:val="17"/>
            <w:lang w:val="en-US"/>
            <w:rPrChange w:id="4738" w:author="Prieto Bailo, León Enrique" w:date="2023-07-07T22:58:00Z">
              <w:rPr>
                <w:rFonts w:ascii="Consolas" w:hAnsi="Consolas" w:cs="Courier New"/>
                <w:color w:val="000000"/>
                <w:sz w:val="17"/>
                <w:szCs w:val="17"/>
              </w:rPr>
            </w:rPrChange>
          </w:rPr>
          <w:t>location</w:t>
        </w:r>
        <w:proofErr w:type="spellEnd"/>
        <w:r w:rsidRPr="00454AE3">
          <w:rPr>
            <w:rFonts w:ascii="Consolas" w:hAnsi="Consolas" w:cs="Courier New"/>
            <w:color w:val="666600"/>
            <w:sz w:val="17"/>
            <w:szCs w:val="17"/>
            <w:lang w:val="en-US"/>
            <w:rPrChange w:id="4739" w:author="Prieto Bailo, León Enrique" w:date="2023-07-07T22:58:00Z">
              <w:rPr>
                <w:rFonts w:ascii="Consolas" w:hAnsi="Consolas" w:cs="Courier New"/>
                <w:color w:val="666600"/>
                <w:sz w:val="17"/>
                <w:szCs w:val="17"/>
              </w:rPr>
            </w:rPrChange>
          </w:rPr>
          <w:t>;</w:t>
        </w:r>
        <w:proofErr w:type="gramEnd"/>
      </w:ins>
    </w:p>
    <w:p w14:paraId="0BD84F1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40" w:author="León Prieto" w:date="2023-07-07T22:45:00Z"/>
          <w:rFonts w:ascii="Consolas" w:hAnsi="Consolas" w:cs="Courier New"/>
          <w:sz w:val="17"/>
          <w:szCs w:val="17"/>
          <w:lang w:val="en-US"/>
          <w:rPrChange w:id="4741" w:author="Prieto Bailo, León Enrique" w:date="2023-07-07T22:58:00Z">
            <w:rPr>
              <w:ins w:id="4742" w:author="León Prieto" w:date="2023-07-07T22:45:00Z"/>
              <w:rFonts w:ascii="Consolas" w:hAnsi="Consolas" w:cs="Courier New"/>
              <w:sz w:val="17"/>
              <w:szCs w:val="17"/>
            </w:rPr>
          </w:rPrChange>
        </w:rPr>
      </w:pPr>
      <w:ins w:id="4743" w:author="León Prieto" w:date="2023-07-07T22:45:00Z">
        <w:r w:rsidRPr="00454AE3">
          <w:rPr>
            <w:rFonts w:ascii="Consolas" w:hAnsi="Consolas" w:cs="Courier New"/>
            <w:sz w:val="17"/>
            <w:szCs w:val="17"/>
            <w:lang w:val="en-US"/>
            <w:rPrChange w:id="4744" w:author="Prieto Bailo, León Enrique" w:date="2023-07-07T22:58:00Z">
              <w:rPr>
                <w:rFonts w:ascii="Consolas" w:hAnsi="Consolas" w:cs="Courier New"/>
                <w:sz w:val="17"/>
                <w:szCs w:val="17"/>
              </w:rPr>
            </w:rPrChange>
          </w:rPr>
          <w:t xml:space="preserve"> 55. </w:t>
        </w:r>
        <w:r w:rsidRPr="00454AE3">
          <w:rPr>
            <w:rFonts w:ascii="Consolas" w:hAnsi="Consolas" w:cs="Courier New"/>
            <w:color w:val="000000"/>
            <w:sz w:val="17"/>
            <w:szCs w:val="17"/>
            <w:lang w:val="en-US"/>
            <w:rPrChange w:id="4745" w:author="Prieto Bailo, León Enrique" w:date="2023-07-07T22:58:00Z">
              <w:rPr>
                <w:rFonts w:ascii="Consolas" w:hAnsi="Consolas" w:cs="Courier New"/>
                <w:color w:val="000000"/>
                <w:sz w:val="17"/>
                <w:szCs w:val="17"/>
              </w:rPr>
            </w:rPrChange>
          </w:rPr>
          <w:t> </w:t>
        </w:r>
      </w:ins>
    </w:p>
    <w:p w14:paraId="045F7D1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46" w:author="León Prieto" w:date="2023-07-07T22:45:00Z"/>
          <w:rFonts w:ascii="Consolas" w:hAnsi="Consolas" w:cs="Courier New"/>
          <w:sz w:val="17"/>
          <w:szCs w:val="17"/>
          <w:lang w:val="en-US"/>
          <w:rPrChange w:id="4747" w:author="Prieto Bailo, León Enrique" w:date="2023-07-07T22:58:00Z">
            <w:rPr>
              <w:ins w:id="4748" w:author="León Prieto" w:date="2023-07-07T22:45:00Z"/>
              <w:rFonts w:ascii="Consolas" w:hAnsi="Consolas" w:cs="Courier New"/>
              <w:sz w:val="17"/>
              <w:szCs w:val="17"/>
            </w:rPr>
          </w:rPrChange>
        </w:rPr>
      </w:pPr>
      <w:ins w:id="4749" w:author="León Prieto" w:date="2023-07-07T22:45:00Z">
        <w:r w:rsidRPr="00454AE3">
          <w:rPr>
            <w:rFonts w:ascii="Consolas" w:hAnsi="Consolas" w:cs="Courier New"/>
            <w:sz w:val="17"/>
            <w:szCs w:val="17"/>
            <w:lang w:val="en-US"/>
            <w:rPrChange w:id="4750" w:author="Prieto Bailo, León Enrique" w:date="2023-07-07T22:58:00Z">
              <w:rPr>
                <w:rFonts w:ascii="Consolas" w:hAnsi="Consolas" w:cs="Courier New"/>
                <w:sz w:val="17"/>
                <w:szCs w:val="17"/>
              </w:rPr>
            </w:rPrChange>
          </w:rPr>
          <w:t xml:space="preserve"> 56. </w:t>
        </w:r>
        <w:r w:rsidRPr="00454AE3">
          <w:rPr>
            <w:rFonts w:ascii="Consolas" w:hAnsi="Consolas" w:cs="Courier New"/>
            <w:color w:val="000000"/>
            <w:sz w:val="17"/>
            <w:szCs w:val="17"/>
            <w:lang w:val="en-US"/>
            <w:rPrChange w:id="4751" w:author="Prieto Bailo, León Enrique" w:date="2023-07-07T22:58:00Z">
              <w:rPr>
                <w:rFonts w:ascii="Consolas" w:hAnsi="Consolas" w:cs="Courier New"/>
                <w:color w:val="000000"/>
                <w:sz w:val="17"/>
                <w:szCs w:val="17"/>
              </w:rPr>
            </w:rPrChange>
          </w:rPr>
          <w:t> </w:t>
        </w:r>
      </w:ins>
    </w:p>
    <w:p w14:paraId="5E4E199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52" w:author="León Prieto" w:date="2023-07-07T22:45:00Z"/>
          <w:rFonts w:ascii="Consolas" w:hAnsi="Consolas" w:cs="Courier New"/>
          <w:sz w:val="17"/>
          <w:szCs w:val="17"/>
          <w:lang w:val="en-US"/>
          <w:rPrChange w:id="4753" w:author="Prieto Bailo, León Enrique" w:date="2023-07-07T22:58:00Z">
            <w:rPr>
              <w:ins w:id="4754" w:author="León Prieto" w:date="2023-07-07T22:45:00Z"/>
              <w:rFonts w:ascii="Consolas" w:hAnsi="Consolas" w:cs="Courier New"/>
              <w:sz w:val="17"/>
              <w:szCs w:val="17"/>
            </w:rPr>
          </w:rPrChange>
        </w:rPr>
      </w:pPr>
      <w:ins w:id="4755" w:author="León Prieto" w:date="2023-07-07T22:45:00Z">
        <w:r w:rsidRPr="00454AE3">
          <w:rPr>
            <w:rFonts w:ascii="Consolas" w:hAnsi="Consolas" w:cs="Courier New"/>
            <w:sz w:val="17"/>
            <w:szCs w:val="17"/>
            <w:lang w:val="en-US"/>
            <w:rPrChange w:id="4756" w:author="Prieto Bailo, León Enrique" w:date="2023-07-07T22:58:00Z">
              <w:rPr>
                <w:rFonts w:ascii="Consolas" w:hAnsi="Consolas" w:cs="Courier New"/>
                <w:sz w:val="17"/>
                <w:szCs w:val="17"/>
              </w:rPr>
            </w:rPrChange>
          </w:rPr>
          <w:t xml:space="preserve"> 57. </w:t>
        </w:r>
        <w:r w:rsidRPr="00454AE3">
          <w:rPr>
            <w:rFonts w:ascii="Consolas" w:hAnsi="Consolas" w:cs="Courier New"/>
            <w:color w:val="000000"/>
            <w:sz w:val="17"/>
            <w:szCs w:val="17"/>
            <w:lang w:val="en-US"/>
            <w:rPrChange w:id="4757" w:author="Prieto Bailo, León Enrique" w:date="2023-07-07T22:58:00Z">
              <w:rPr>
                <w:rFonts w:ascii="Consolas" w:hAnsi="Consolas" w:cs="Courier New"/>
                <w:color w:val="000000"/>
                <w:sz w:val="17"/>
                <w:szCs w:val="17"/>
              </w:rPr>
            </w:rPrChange>
          </w:rPr>
          <w:t> </w:t>
        </w:r>
      </w:ins>
    </w:p>
    <w:p w14:paraId="7537BD7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58" w:author="León Prieto" w:date="2023-07-07T22:45:00Z"/>
          <w:rFonts w:ascii="Consolas" w:hAnsi="Consolas" w:cs="Courier New"/>
          <w:sz w:val="17"/>
          <w:szCs w:val="17"/>
          <w:lang w:val="en-US"/>
          <w:rPrChange w:id="4759" w:author="Prieto Bailo, León Enrique" w:date="2023-07-07T22:58:00Z">
            <w:rPr>
              <w:ins w:id="4760" w:author="León Prieto" w:date="2023-07-07T22:45:00Z"/>
              <w:rFonts w:ascii="Consolas" w:hAnsi="Consolas" w:cs="Courier New"/>
              <w:sz w:val="17"/>
              <w:szCs w:val="17"/>
            </w:rPr>
          </w:rPrChange>
        </w:rPr>
      </w:pPr>
      <w:ins w:id="4761" w:author="León Prieto" w:date="2023-07-07T22:45:00Z">
        <w:r w:rsidRPr="00454AE3">
          <w:rPr>
            <w:rFonts w:ascii="Consolas" w:hAnsi="Consolas" w:cs="Courier New"/>
            <w:sz w:val="17"/>
            <w:szCs w:val="17"/>
            <w:lang w:val="en-US"/>
            <w:rPrChange w:id="4762" w:author="Prieto Bailo, León Enrique" w:date="2023-07-07T22:58:00Z">
              <w:rPr>
                <w:rFonts w:ascii="Consolas" w:hAnsi="Consolas" w:cs="Courier New"/>
                <w:sz w:val="17"/>
                <w:szCs w:val="17"/>
              </w:rPr>
            </w:rPrChange>
          </w:rPr>
          <w:t xml:space="preserve"> 58. </w:t>
        </w:r>
        <w:r w:rsidRPr="00454AE3">
          <w:rPr>
            <w:rFonts w:ascii="Consolas" w:hAnsi="Consolas" w:cs="Courier New"/>
            <w:color w:val="880000"/>
            <w:sz w:val="17"/>
            <w:szCs w:val="17"/>
            <w:lang w:val="en-US"/>
            <w:rPrChange w:id="4763" w:author="Prieto Bailo, León Enrique" w:date="2023-07-07T22:58:00Z">
              <w:rPr>
                <w:rFonts w:ascii="Consolas" w:hAnsi="Consolas" w:cs="Courier New"/>
                <w:color w:val="880000"/>
                <w:sz w:val="17"/>
                <w:szCs w:val="17"/>
              </w:rPr>
            </w:rPrChange>
          </w:rPr>
          <w:t>// HC-SR04</w:t>
        </w:r>
      </w:ins>
    </w:p>
    <w:p w14:paraId="766B9C3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64" w:author="León Prieto" w:date="2023-07-07T22:45:00Z"/>
          <w:rFonts w:ascii="Consolas" w:hAnsi="Consolas" w:cs="Courier New"/>
          <w:sz w:val="17"/>
          <w:szCs w:val="17"/>
          <w:lang w:val="en-US"/>
          <w:rPrChange w:id="4765" w:author="Prieto Bailo, León Enrique" w:date="2023-07-07T22:58:00Z">
            <w:rPr>
              <w:ins w:id="4766" w:author="León Prieto" w:date="2023-07-07T22:45:00Z"/>
              <w:rFonts w:ascii="Consolas" w:hAnsi="Consolas" w:cs="Courier New"/>
              <w:sz w:val="17"/>
              <w:szCs w:val="17"/>
            </w:rPr>
          </w:rPrChange>
        </w:rPr>
      </w:pPr>
      <w:ins w:id="4767" w:author="León Prieto" w:date="2023-07-07T22:45:00Z">
        <w:r w:rsidRPr="00454AE3">
          <w:rPr>
            <w:rFonts w:ascii="Consolas" w:hAnsi="Consolas" w:cs="Courier New"/>
            <w:sz w:val="17"/>
            <w:szCs w:val="17"/>
            <w:lang w:val="en-US"/>
            <w:rPrChange w:id="4768" w:author="Prieto Bailo, León Enrique" w:date="2023-07-07T22:58:00Z">
              <w:rPr>
                <w:rFonts w:ascii="Consolas" w:hAnsi="Consolas" w:cs="Courier New"/>
                <w:sz w:val="17"/>
                <w:szCs w:val="17"/>
              </w:rPr>
            </w:rPrChange>
          </w:rPr>
          <w:lastRenderedPageBreak/>
          <w:t xml:space="preserve"> 59. </w:t>
        </w:r>
        <w:r w:rsidRPr="00454AE3">
          <w:rPr>
            <w:rFonts w:ascii="Consolas" w:hAnsi="Consolas" w:cs="Courier New"/>
            <w:color w:val="880000"/>
            <w:sz w:val="17"/>
            <w:szCs w:val="17"/>
            <w:lang w:val="en-US"/>
            <w:rPrChange w:id="4769"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477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771" w:author="Prieto Bailo, León Enrique" w:date="2023-07-07T22:58:00Z">
              <w:rPr>
                <w:rFonts w:ascii="Consolas" w:hAnsi="Consolas" w:cs="Courier New"/>
                <w:color w:val="000000"/>
                <w:sz w:val="17"/>
                <w:szCs w:val="17"/>
              </w:rPr>
            </w:rPrChange>
          </w:rPr>
          <w:t>trigger_pin</w:t>
        </w:r>
        <w:proofErr w:type="spellEnd"/>
        <w:r w:rsidRPr="00454AE3">
          <w:rPr>
            <w:rFonts w:ascii="Consolas" w:hAnsi="Consolas" w:cs="Courier New"/>
            <w:color w:val="000000"/>
            <w:sz w:val="17"/>
            <w:szCs w:val="17"/>
            <w:lang w:val="en-US"/>
            <w:rPrChange w:id="4772" w:author="Prieto Bailo, León Enrique" w:date="2023-07-07T22:58:00Z">
              <w:rPr>
                <w:rFonts w:ascii="Consolas" w:hAnsi="Consolas" w:cs="Courier New"/>
                <w:color w:val="000000"/>
                <w:sz w:val="17"/>
                <w:szCs w:val="17"/>
              </w:rPr>
            </w:rPrChange>
          </w:rPr>
          <w:t xml:space="preserve"> PC</w:t>
        </w:r>
        <w:proofErr w:type="gramStart"/>
        <w:r w:rsidRPr="00454AE3">
          <w:rPr>
            <w:rFonts w:ascii="Consolas" w:hAnsi="Consolas" w:cs="Courier New"/>
            <w:color w:val="000000"/>
            <w:sz w:val="17"/>
            <w:szCs w:val="17"/>
            <w:lang w:val="en-US"/>
            <w:rPrChange w:id="4773" w:author="Prieto Bailo, León Enrique" w:date="2023-07-07T22:58:00Z">
              <w:rPr>
                <w:rFonts w:ascii="Consolas" w:hAnsi="Consolas" w:cs="Courier New"/>
                <w:color w:val="000000"/>
                <w:sz w:val="17"/>
                <w:szCs w:val="17"/>
              </w:rPr>
            </w:rPrChange>
          </w:rPr>
          <w:t xml:space="preserve">3  </w:t>
        </w:r>
        <w:r w:rsidRPr="00454AE3">
          <w:rPr>
            <w:rFonts w:ascii="Consolas" w:hAnsi="Consolas" w:cs="Courier New"/>
            <w:color w:val="880000"/>
            <w:sz w:val="17"/>
            <w:szCs w:val="17"/>
            <w:lang w:val="en-US"/>
            <w:rPrChange w:id="4774" w:author="Prieto Bailo, León Enrique" w:date="2023-07-07T22:58:00Z">
              <w:rPr>
                <w:rFonts w:ascii="Consolas" w:hAnsi="Consolas" w:cs="Courier New"/>
                <w:color w:val="880000"/>
                <w:sz w:val="17"/>
                <w:szCs w:val="17"/>
              </w:rPr>
            </w:rPrChange>
          </w:rPr>
          <w:t>/</w:t>
        </w:r>
        <w:proofErr w:type="gramEnd"/>
        <w:r w:rsidRPr="00454AE3">
          <w:rPr>
            <w:rFonts w:ascii="Consolas" w:hAnsi="Consolas" w:cs="Courier New"/>
            <w:color w:val="880000"/>
            <w:sz w:val="17"/>
            <w:szCs w:val="17"/>
            <w:lang w:val="en-US"/>
            <w:rPrChange w:id="4775" w:author="Prieto Bailo, León Enrique" w:date="2023-07-07T22:58:00Z">
              <w:rPr>
                <w:rFonts w:ascii="Consolas" w:hAnsi="Consolas" w:cs="Courier New"/>
                <w:color w:val="880000"/>
                <w:sz w:val="17"/>
                <w:szCs w:val="17"/>
              </w:rPr>
            </w:rPrChange>
          </w:rPr>
          <w:t xml:space="preserve">/ Trigger Pin </w:t>
        </w:r>
        <w:proofErr w:type="spellStart"/>
        <w:r w:rsidRPr="00454AE3">
          <w:rPr>
            <w:rFonts w:ascii="Consolas" w:hAnsi="Consolas" w:cs="Courier New"/>
            <w:color w:val="880000"/>
            <w:sz w:val="17"/>
            <w:szCs w:val="17"/>
            <w:lang w:val="en-US"/>
            <w:rPrChange w:id="4776" w:author="Prieto Bailo, León Enrique" w:date="2023-07-07T22:58:00Z">
              <w:rPr>
                <w:rFonts w:ascii="Consolas" w:hAnsi="Consolas" w:cs="Courier New"/>
                <w:color w:val="880000"/>
                <w:sz w:val="17"/>
                <w:szCs w:val="17"/>
              </w:rPr>
            </w:rPrChange>
          </w:rPr>
          <w:t>Ultrasonico</w:t>
        </w:r>
        <w:proofErr w:type="spellEnd"/>
      </w:ins>
    </w:p>
    <w:p w14:paraId="1955206F"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77" w:author="León Prieto" w:date="2023-07-07T22:45:00Z"/>
          <w:rFonts w:ascii="Consolas" w:hAnsi="Consolas" w:cs="Courier New"/>
          <w:sz w:val="17"/>
          <w:szCs w:val="17"/>
        </w:rPr>
      </w:pPr>
      <w:ins w:id="4778" w:author="León Prieto" w:date="2023-07-07T22:45:00Z">
        <w:r w:rsidRPr="00454AE3">
          <w:rPr>
            <w:rFonts w:ascii="Consolas" w:hAnsi="Consolas" w:cs="Courier New"/>
            <w:sz w:val="17"/>
            <w:szCs w:val="17"/>
            <w:lang w:val="en-US"/>
            <w:rPrChange w:id="4779" w:author="Prieto Bailo, León Enrique" w:date="2023-07-07T22:58:00Z">
              <w:rPr>
                <w:rFonts w:ascii="Consolas" w:hAnsi="Consolas" w:cs="Courier New"/>
                <w:sz w:val="17"/>
                <w:szCs w:val="17"/>
              </w:rPr>
            </w:rPrChange>
          </w:rPr>
          <w:t xml:space="preserve"> </w:t>
        </w:r>
        <w:r>
          <w:rPr>
            <w:rFonts w:ascii="Consolas" w:hAnsi="Consolas" w:cs="Courier New"/>
            <w:sz w:val="17"/>
            <w:szCs w:val="17"/>
          </w:rPr>
          <w:t xml:space="preserve">60. </w:t>
        </w:r>
        <w:r>
          <w:rPr>
            <w:rFonts w:ascii="Consolas" w:hAnsi="Consolas" w:cs="Courier New"/>
            <w:color w:val="880000"/>
            <w:sz w:val="17"/>
            <w:szCs w:val="17"/>
          </w:rPr>
          <w:t>#define</w:t>
        </w:r>
        <w:r>
          <w:rPr>
            <w:rFonts w:ascii="Consolas" w:hAnsi="Consolas" w:cs="Courier New"/>
            <w:color w:val="000000"/>
            <w:sz w:val="17"/>
            <w:szCs w:val="17"/>
          </w:rPr>
          <w:t xml:space="preserve"> </w:t>
        </w:r>
        <w:proofErr w:type="spellStart"/>
        <w:r>
          <w:rPr>
            <w:rFonts w:ascii="Consolas" w:hAnsi="Consolas" w:cs="Courier New"/>
            <w:color w:val="000000"/>
            <w:sz w:val="17"/>
            <w:szCs w:val="17"/>
          </w:rPr>
          <w:t>echo_pin</w:t>
        </w:r>
        <w:proofErr w:type="spellEnd"/>
        <w:r>
          <w:rPr>
            <w:rFonts w:ascii="Consolas" w:hAnsi="Consolas" w:cs="Courier New"/>
            <w:color w:val="000000"/>
            <w:sz w:val="17"/>
            <w:szCs w:val="17"/>
          </w:rPr>
          <w:t xml:space="preserve"> PC2     </w:t>
        </w:r>
        <w:r>
          <w:rPr>
            <w:rFonts w:ascii="Consolas" w:hAnsi="Consolas" w:cs="Courier New"/>
            <w:color w:val="880000"/>
            <w:sz w:val="17"/>
            <w:szCs w:val="17"/>
          </w:rPr>
          <w:t xml:space="preserve">// Echo Pin </w:t>
        </w:r>
        <w:proofErr w:type="spellStart"/>
        <w:r>
          <w:rPr>
            <w:rFonts w:ascii="Consolas" w:hAnsi="Consolas" w:cs="Courier New"/>
            <w:color w:val="880000"/>
            <w:sz w:val="17"/>
            <w:szCs w:val="17"/>
          </w:rPr>
          <w:t>Ultrasonico</w:t>
        </w:r>
        <w:proofErr w:type="spellEnd"/>
      </w:ins>
    </w:p>
    <w:p w14:paraId="71CA013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80" w:author="León Prieto" w:date="2023-07-07T22:45:00Z"/>
          <w:rFonts w:ascii="Consolas" w:hAnsi="Consolas" w:cs="Courier New"/>
          <w:sz w:val="17"/>
          <w:szCs w:val="17"/>
          <w:lang w:val="en-US"/>
          <w:rPrChange w:id="4781" w:author="Prieto Bailo, León Enrique" w:date="2023-07-07T22:58:00Z">
            <w:rPr>
              <w:ins w:id="4782" w:author="León Prieto" w:date="2023-07-07T22:45:00Z"/>
              <w:rFonts w:ascii="Consolas" w:hAnsi="Consolas" w:cs="Courier New"/>
              <w:sz w:val="17"/>
              <w:szCs w:val="17"/>
            </w:rPr>
          </w:rPrChange>
        </w:rPr>
      </w:pPr>
      <w:ins w:id="4783" w:author="León Prieto" w:date="2023-07-07T22:45:00Z">
        <w:r>
          <w:rPr>
            <w:rFonts w:ascii="Consolas" w:hAnsi="Consolas" w:cs="Courier New"/>
            <w:sz w:val="17"/>
            <w:szCs w:val="17"/>
          </w:rPr>
          <w:t xml:space="preserve"> </w:t>
        </w:r>
        <w:r w:rsidRPr="00454AE3">
          <w:rPr>
            <w:rFonts w:ascii="Consolas" w:hAnsi="Consolas" w:cs="Courier New"/>
            <w:sz w:val="17"/>
            <w:szCs w:val="17"/>
            <w:lang w:val="en-US"/>
            <w:rPrChange w:id="4784" w:author="Prieto Bailo, León Enrique" w:date="2023-07-07T22:58:00Z">
              <w:rPr>
                <w:rFonts w:ascii="Consolas" w:hAnsi="Consolas" w:cs="Courier New"/>
                <w:sz w:val="17"/>
                <w:szCs w:val="17"/>
              </w:rPr>
            </w:rPrChange>
          </w:rPr>
          <w:t xml:space="preserve">61. </w:t>
        </w:r>
        <w:r w:rsidRPr="00454AE3">
          <w:rPr>
            <w:rFonts w:ascii="Consolas" w:hAnsi="Consolas" w:cs="Courier New"/>
            <w:color w:val="000088"/>
            <w:sz w:val="17"/>
            <w:szCs w:val="17"/>
            <w:lang w:val="en-US"/>
            <w:rPrChange w:id="4785"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786"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4787" w:author="Prieto Bailo, León Enrique" w:date="2023-07-07T22:58:00Z">
              <w:rPr>
                <w:rFonts w:ascii="Consolas" w:hAnsi="Consolas" w:cs="Courier New"/>
                <w:color w:val="000000"/>
                <w:sz w:val="17"/>
                <w:szCs w:val="17"/>
              </w:rPr>
            </w:rPrChange>
          </w:rPr>
          <w:t>distance</w:t>
        </w:r>
        <w:r w:rsidRPr="00454AE3">
          <w:rPr>
            <w:rFonts w:ascii="Consolas" w:hAnsi="Consolas" w:cs="Courier New"/>
            <w:color w:val="666600"/>
            <w:sz w:val="17"/>
            <w:szCs w:val="17"/>
            <w:lang w:val="en-US"/>
            <w:rPrChange w:id="4788" w:author="Prieto Bailo, León Enrique" w:date="2023-07-07T22:58:00Z">
              <w:rPr>
                <w:rFonts w:ascii="Consolas" w:hAnsi="Consolas" w:cs="Courier New"/>
                <w:color w:val="666600"/>
                <w:sz w:val="17"/>
                <w:szCs w:val="17"/>
              </w:rPr>
            </w:rPrChange>
          </w:rPr>
          <w:t>;</w:t>
        </w:r>
        <w:proofErr w:type="gramEnd"/>
      </w:ins>
    </w:p>
    <w:p w14:paraId="6D9C777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89" w:author="León Prieto" w:date="2023-07-07T22:45:00Z"/>
          <w:rFonts w:ascii="Consolas" w:hAnsi="Consolas" w:cs="Courier New"/>
          <w:sz w:val="17"/>
          <w:szCs w:val="17"/>
          <w:lang w:val="en-US"/>
          <w:rPrChange w:id="4790" w:author="Prieto Bailo, León Enrique" w:date="2023-07-07T22:58:00Z">
            <w:rPr>
              <w:ins w:id="4791" w:author="León Prieto" w:date="2023-07-07T22:45:00Z"/>
              <w:rFonts w:ascii="Consolas" w:hAnsi="Consolas" w:cs="Courier New"/>
              <w:sz w:val="17"/>
              <w:szCs w:val="17"/>
            </w:rPr>
          </w:rPrChange>
        </w:rPr>
      </w:pPr>
      <w:ins w:id="4792" w:author="León Prieto" w:date="2023-07-07T22:45:00Z">
        <w:r w:rsidRPr="00454AE3">
          <w:rPr>
            <w:rFonts w:ascii="Consolas" w:hAnsi="Consolas" w:cs="Courier New"/>
            <w:sz w:val="17"/>
            <w:szCs w:val="17"/>
            <w:lang w:val="en-US"/>
            <w:rPrChange w:id="4793" w:author="Prieto Bailo, León Enrique" w:date="2023-07-07T22:58:00Z">
              <w:rPr>
                <w:rFonts w:ascii="Consolas" w:hAnsi="Consolas" w:cs="Courier New"/>
                <w:sz w:val="17"/>
                <w:szCs w:val="17"/>
              </w:rPr>
            </w:rPrChange>
          </w:rPr>
          <w:t xml:space="preserve"> 62. </w:t>
        </w:r>
        <w:r w:rsidRPr="00454AE3">
          <w:rPr>
            <w:rFonts w:ascii="Consolas" w:hAnsi="Consolas" w:cs="Courier New"/>
            <w:color w:val="000088"/>
            <w:sz w:val="17"/>
            <w:szCs w:val="17"/>
            <w:lang w:val="en-US"/>
            <w:rPrChange w:id="4794"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795"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4796" w:author="Prieto Bailo, León Enrique" w:date="2023-07-07T22:58:00Z">
              <w:rPr>
                <w:rFonts w:ascii="Consolas" w:hAnsi="Consolas" w:cs="Courier New"/>
                <w:color w:val="000000"/>
                <w:sz w:val="17"/>
                <w:szCs w:val="17"/>
              </w:rPr>
            </w:rPrChange>
          </w:rPr>
          <w:t>velocity</w:t>
        </w:r>
        <w:r w:rsidRPr="00454AE3">
          <w:rPr>
            <w:rFonts w:ascii="Consolas" w:hAnsi="Consolas" w:cs="Courier New"/>
            <w:color w:val="666600"/>
            <w:sz w:val="17"/>
            <w:szCs w:val="17"/>
            <w:lang w:val="en-US"/>
            <w:rPrChange w:id="4797" w:author="Prieto Bailo, León Enrique" w:date="2023-07-07T22:58:00Z">
              <w:rPr>
                <w:rFonts w:ascii="Consolas" w:hAnsi="Consolas" w:cs="Courier New"/>
                <w:color w:val="666600"/>
                <w:sz w:val="17"/>
                <w:szCs w:val="17"/>
              </w:rPr>
            </w:rPrChange>
          </w:rPr>
          <w:t>;</w:t>
        </w:r>
        <w:proofErr w:type="gramEnd"/>
      </w:ins>
    </w:p>
    <w:p w14:paraId="26A0C35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798" w:author="León Prieto" w:date="2023-07-07T22:45:00Z"/>
          <w:rFonts w:ascii="Consolas" w:hAnsi="Consolas" w:cs="Courier New"/>
          <w:sz w:val="17"/>
          <w:szCs w:val="17"/>
          <w:lang w:val="en-US"/>
          <w:rPrChange w:id="4799" w:author="Prieto Bailo, León Enrique" w:date="2023-07-07T22:58:00Z">
            <w:rPr>
              <w:ins w:id="4800" w:author="León Prieto" w:date="2023-07-07T22:45:00Z"/>
              <w:rFonts w:ascii="Consolas" w:hAnsi="Consolas" w:cs="Courier New"/>
              <w:sz w:val="17"/>
              <w:szCs w:val="17"/>
            </w:rPr>
          </w:rPrChange>
        </w:rPr>
      </w:pPr>
      <w:ins w:id="4801" w:author="León Prieto" w:date="2023-07-07T22:45:00Z">
        <w:r w:rsidRPr="00454AE3">
          <w:rPr>
            <w:rFonts w:ascii="Consolas" w:hAnsi="Consolas" w:cs="Courier New"/>
            <w:sz w:val="17"/>
            <w:szCs w:val="17"/>
            <w:lang w:val="en-US"/>
            <w:rPrChange w:id="4802" w:author="Prieto Bailo, León Enrique" w:date="2023-07-07T22:58:00Z">
              <w:rPr>
                <w:rFonts w:ascii="Consolas" w:hAnsi="Consolas" w:cs="Courier New"/>
                <w:sz w:val="17"/>
                <w:szCs w:val="17"/>
              </w:rPr>
            </w:rPrChange>
          </w:rPr>
          <w:t xml:space="preserve"> 63. </w:t>
        </w:r>
        <w:proofErr w:type="spellStart"/>
        <w:r w:rsidRPr="00454AE3">
          <w:rPr>
            <w:rFonts w:ascii="Consolas" w:hAnsi="Consolas" w:cs="Courier New"/>
            <w:color w:val="660066"/>
            <w:sz w:val="17"/>
            <w:szCs w:val="17"/>
            <w:lang w:val="en-US"/>
            <w:rPrChange w:id="4803" w:author="Prieto Bailo, León Enrique" w:date="2023-07-07T22:58:00Z">
              <w:rPr>
                <w:rFonts w:ascii="Consolas" w:hAnsi="Consolas" w:cs="Courier New"/>
                <w:color w:val="660066"/>
                <w:sz w:val="17"/>
                <w:szCs w:val="17"/>
              </w:rPr>
            </w:rPrChange>
          </w:rPr>
          <w:t>LowPass</w:t>
        </w:r>
        <w:proofErr w:type="spellEnd"/>
        <w:r w:rsidRPr="00454AE3">
          <w:rPr>
            <w:rFonts w:ascii="Consolas" w:hAnsi="Consolas" w:cs="Courier New"/>
            <w:color w:val="666600"/>
            <w:sz w:val="17"/>
            <w:szCs w:val="17"/>
            <w:lang w:val="en-US"/>
            <w:rPrChange w:id="4804" w:author="Prieto Bailo, León Enrique" w:date="2023-07-07T22:58:00Z">
              <w:rPr>
                <w:rFonts w:ascii="Consolas" w:hAnsi="Consolas" w:cs="Courier New"/>
                <w:color w:val="666600"/>
                <w:sz w:val="17"/>
                <w:szCs w:val="17"/>
              </w:rPr>
            </w:rPrChange>
          </w:rPr>
          <w:t>&lt;</w:t>
        </w:r>
        <w:r w:rsidRPr="00454AE3">
          <w:rPr>
            <w:rFonts w:ascii="Consolas" w:hAnsi="Consolas" w:cs="Courier New"/>
            <w:color w:val="006666"/>
            <w:sz w:val="17"/>
            <w:szCs w:val="17"/>
            <w:lang w:val="en-US"/>
            <w:rPrChange w:id="4805" w:author="Prieto Bailo, León Enrique" w:date="2023-07-07T22:58: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4806" w:author="Prieto Bailo, León Enrique" w:date="2023-07-07T22:58: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4807"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4808" w:author="Prieto Bailo, León Enrique" w:date="2023-07-07T22:58:00Z">
              <w:rPr>
                <w:rFonts w:ascii="Consolas" w:hAnsi="Consolas" w:cs="Courier New"/>
                <w:color w:val="000000"/>
                <w:sz w:val="17"/>
                <w:szCs w:val="17"/>
              </w:rPr>
            </w:rPrChange>
          </w:rPr>
          <w:t>lp</w:t>
        </w:r>
        <w:proofErr w:type="spellEnd"/>
        <w:r w:rsidRPr="00454AE3">
          <w:rPr>
            <w:rFonts w:ascii="Consolas" w:hAnsi="Consolas" w:cs="Courier New"/>
            <w:color w:val="666600"/>
            <w:sz w:val="17"/>
            <w:szCs w:val="17"/>
            <w:lang w:val="en-US"/>
            <w:rPrChange w:id="4809" w:author="Prieto Bailo, León Enrique" w:date="2023-07-07T22:58: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4810" w:author="Prieto Bailo, León Enrique" w:date="2023-07-07T22:58: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481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1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4813" w:author="Prieto Bailo, León Enrique" w:date="2023-07-07T22:58:00Z">
              <w:rPr>
                <w:rFonts w:ascii="Consolas" w:hAnsi="Consolas" w:cs="Courier New"/>
                <w:color w:val="006666"/>
                <w:sz w:val="17"/>
                <w:szCs w:val="17"/>
              </w:rPr>
            </w:rPrChange>
          </w:rPr>
          <w:t>1e3</w:t>
        </w:r>
        <w:r w:rsidRPr="00454AE3">
          <w:rPr>
            <w:rFonts w:ascii="Consolas" w:hAnsi="Consolas" w:cs="Courier New"/>
            <w:color w:val="666600"/>
            <w:sz w:val="17"/>
            <w:szCs w:val="17"/>
            <w:lang w:val="en-US"/>
            <w:rPrChange w:id="4814"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15"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4816" w:author="Prieto Bailo, León Enrique" w:date="2023-07-07T22:58:00Z">
              <w:rPr>
                <w:rFonts w:ascii="Consolas" w:hAnsi="Consolas" w:cs="Courier New"/>
                <w:color w:val="000088"/>
                <w:sz w:val="17"/>
                <w:szCs w:val="17"/>
              </w:rPr>
            </w:rPrChange>
          </w:rPr>
          <w:t>true</w:t>
        </w:r>
        <w:r w:rsidRPr="00454AE3">
          <w:rPr>
            <w:rFonts w:ascii="Consolas" w:hAnsi="Consolas" w:cs="Courier New"/>
            <w:color w:val="666600"/>
            <w:sz w:val="17"/>
            <w:szCs w:val="17"/>
            <w:lang w:val="en-US"/>
            <w:rPrChange w:id="4817" w:author="Prieto Bailo, León Enrique" w:date="2023-07-07T22:58:00Z">
              <w:rPr>
                <w:rFonts w:ascii="Consolas" w:hAnsi="Consolas" w:cs="Courier New"/>
                <w:color w:val="666600"/>
                <w:sz w:val="17"/>
                <w:szCs w:val="17"/>
              </w:rPr>
            </w:rPrChange>
          </w:rPr>
          <w:t>);</w:t>
        </w:r>
      </w:ins>
    </w:p>
    <w:p w14:paraId="00738F3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18" w:author="León Prieto" w:date="2023-07-07T22:45:00Z"/>
          <w:rFonts w:ascii="Consolas" w:hAnsi="Consolas" w:cs="Courier New"/>
          <w:sz w:val="17"/>
          <w:szCs w:val="17"/>
          <w:lang w:val="en-US"/>
          <w:rPrChange w:id="4819" w:author="Prieto Bailo, León Enrique" w:date="2023-07-07T22:58:00Z">
            <w:rPr>
              <w:ins w:id="4820" w:author="León Prieto" w:date="2023-07-07T22:45:00Z"/>
              <w:rFonts w:ascii="Consolas" w:hAnsi="Consolas" w:cs="Courier New"/>
              <w:sz w:val="17"/>
              <w:szCs w:val="17"/>
            </w:rPr>
          </w:rPrChange>
        </w:rPr>
      </w:pPr>
      <w:ins w:id="4821" w:author="León Prieto" w:date="2023-07-07T22:45:00Z">
        <w:r w:rsidRPr="00454AE3">
          <w:rPr>
            <w:rFonts w:ascii="Consolas" w:hAnsi="Consolas" w:cs="Courier New"/>
            <w:sz w:val="17"/>
            <w:szCs w:val="17"/>
            <w:lang w:val="en-US"/>
            <w:rPrChange w:id="4822" w:author="Prieto Bailo, León Enrique" w:date="2023-07-07T22:58:00Z">
              <w:rPr>
                <w:rFonts w:ascii="Consolas" w:hAnsi="Consolas" w:cs="Courier New"/>
                <w:sz w:val="17"/>
                <w:szCs w:val="17"/>
              </w:rPr>
            </w:rPrChange>
          </w:rPr>
          <w:t xml:space="preserve"> 64. </w:t>
        </w:r>
        <w:r w:rsidRPr="00454AE3">
          <w:rPr>
            <w:rFonts w:ascii="Consolas" w:hAnsi="Consolas" w:cs="Courier New"/>
            <w:color w:val="000088"/>
            <w:sz w:val="17"/>
            <w:szCs w:val="17"/>
            <w:lang w:val="en-US"/>
            <w:rPrChange w:id="4823"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82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25" w:author="Prieto Bailo, León Enrique" w:date="2023-07-07T22:58:00Z">
              <w:rPr>
                <w:rFonts w:ascii="Consolas" w:hAnsi="Consolas" w:cs="Courier New"/>
                <w:color w:val="000000"/>
                <w:sz w:val="17"/>
                <w:szCs w:val="17"/>
              </w:rPr>
            </w:rPrChange>
          </w:rPr>
          <w:t>distance_</w:t>
        </w:r>
        <w:proofErr w:type="gramStart"/>
        <w:r w:rsidRPr="00454AE3">
          <w:rPr>
            <w:rFonts w:ascii="Consolas" w:hAnsi="Consolas" w:cs="Courier New"/>
            <w:color w:val="000000"/>
            <w:sz w:val="17"/>
            <w:szCs w:val="17"/>
            <w:lang w:val="en-US"/>
            <w:rPrChange w:id="4826" w:author="Prieto Bailo, León Enrique" w:date="2023-07-07T22:58:00Z">
              <w:rPr>
                <w:rFonts w:ascii="Consolas" w:hAnsi="Consolas" w:cs="Courier New"/>
                <w:color w:val="000000"/>
                <w:sz w:val="17"/>
                <w:szCs w:val="17"/>
              </w:rPr>
            </w:rPrChange>
          </w:rPr>
          <w:t>filt</w:t>
        </w:r>
        <w:proofErr w:type="spellEnd"/>
        <w:r w:rsidRPr="00454AE3">
          <w:rPr>
            <w:rFonts w:ascii="Consolas" w:hAnsi="Consolas" w:cs="Courier New"/>
            <w:color w:val="666600"/>
            <w:sz w:val="17"/>
            <w:szCs w:val="17"/>
            <w:lang w:val="en-US"/>
            <w:rPrChange w:id="4827" w:author="Prieto Bailo, León Enrique" w:date="2023-07-07T22:58:00Z">
              <w:rPr>
                <w:rFonts w:ascii="Consolas" w:hAnsi="Consolas" w:cs="Courier New"/>
                <w:color w:val="666600"/>
                <w:sz w:val="17"/>
                <w:szCs w:val="17"/>
              </w:rPr>
            </w:rPrChange>
          </w:rPr>
          <w:t>;</w:t>
        </w:r>
        <w:proofErr w:type="gramEnd"/>
      </w:ins>
    </w:p>
    <w:p w14:paraId="6C4B09C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28" w:author="León Prieto" w:date="2023-07-07T22:45:00Z"/>
          <w:rFonts w:ascii="Consolas" w:hAnsi="Consolas" w:cs="Courier New"/>
          <w:sz w:val="17"/>
          <w:szCs w:val="17"/>
          <w:lang w:val="en-US"/>
          <w:rPrChange w:id="4829" w:author="Prieto Bailo, León Enrique" w:date="2023-07-07T22:58:00Z">
            <w:rPr>
              <w:ins w:id="4830" w:author="León Prieto" w:date="2023-07-07T22:45:00Z"/>
              <w:rFonts w:ascii="Consolas" w:hAnsi="Consolas" w:cs="Courier New"/>
              <w:sz w:val="17"/>
              <w:szCs w:val="17"/>
            </w:rPr>
          </w:rPrChange>
        </w:rPr>
      </w:pPr>
      <w:ins w:id="4831" w:author="León Prieto" w:date="2023-07-07T22:45:00Z">
        <w:r w:rsidRPr="00454AE3">
          <w:rPr>
            <w:rFonts w:ascii="Consolas" w:hAnsi="Consolas" w:cs="Courier New"/>
            <w:sz w:val="17"/>
            <w:szCs w:val="17"/>
            <w:lang w:val="en-US"/>
            <w:rPrChange w:id="4832" w:author="Prieto Bailo, León Enrique" w:date="2023-07-07T22:58:00Z">
              <w:rPr>
                <w:rFonts w:ascii="Consolas" w:hAnsi="Consolas" w:cs="Courier New"/>
                <w:sz w:val="17"/>
                <w:szCs w:val="17"/>
              </w:rPr>
            </w:rPrChange>
          </w:rPr>
          <w:t xml:space="preserve"> 65. </w:t>
        </w:r>
        <w:r w:rsidRPr="00454AE3">
          <w:rPr>
            <w:rFonts w:ascii="Consolas" w:hAnsi="Consolas" w:cs="Courier New"/>
            <w:color w:val="000088"/>
            <w:sz w:val="17"/>
            <w:szCs w:val="17"/>
            <w:lang w:val="en-US"/>
            <w:rPrChange w:id="4833"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834"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4835" w:author="Prieto Bailo, León Enrique" w:date="2023-07-07T22:58:00Z">
              <w:rPr>
                <w:rFonts w:ascii="Consolas" w:hAnsi="Consolas" w:cs="Courier New"/>
                <w:color w:val="000000"/>
                <w:sz w:val="17"/>
                <w:szCs w:val="17"/>
              </w:rPr>
            </w:rPrChange>
          </w:rPr>
          <w:t>velocityFilt</w:t>
        </w:r>
        <w:proofErr w:type="spellEnd"/>
        <w:r w:rsidRPr="00454AE3">
          <w:rPr>
            <w:rFonts w:ascii="Consolas" w:hAnsi="Consolas" w:cs="Courier New"/>
            <w:color w:val="666600"/>
            <w:sz w:val="17"/>
            <w:szCs w:val="17"/>
            <w:lang w:val="en-US"/>
            <w:rPrChange w:id="4836" w:author="Prieto Bailo, León Enrique" w:date="2023-07-07T22:58:00Z">
              <w:rPr>
                <w:rFonts w:ascii="Consolas" w:hAnsi="Consolas" w:cs="Courier New"/>
                <w:color w:val="666600"/>
                <w:sz w:val="17"/>
                <w:szCs w:val="17"/>
              </w:rPr>
            </w:rPrChange>
          </w:rPr>
          <w:t>;</w:t>
        </w:r>
        <w:proofErr w:type="gramEnd"/>
      </w:ins>
    </w:p>
    <w:p w14:paraId="15C3D3D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37" w:author="León Prieto" w:date="2023-07-07T22:45:00Z"/>
          <w:rFonts w:ascii="Consolas" w:hAnsi="Consolas" w:cs="Courier New"/>
          <w:sz w:val="17"/>
          <w:szCs w:val="17"/>
          <w:lang w:val="en-US"/>
          <w:rPrChange w:id="4838" w:author="Prieto Bailo, León Enrique" w:date="2023-07-07T22:58:00Z">
            <w:rPr>
              <w:ins w:id="4839" w:author="León Prieto" w:date="2023-07-07T22:45:00Z"/>
              <w:rFonts w:ascii="Consolas" w:hAnsi="Consolas" w:cs="Courier New"/>
              <w:sz w:val="17"/>
              <w:szCs w:val="17"/>
            </w:rPr>
          </w:rPrChange>
        </w:rPr>
      </w:pPr>
      <w:ins w:id="4840" w:author="León Prieto" w:date="2023-07-07T22:45:00Z">
        <w:r w:rsidRPr="00454AE3">
          <w:rPr>
            <w:rFonts w:ascii="Consolas" w:hAnsi="Consolas" w:cs="Courier New"/>
            <w:sz w:val="17"/>
            <w:szCs w:val="17"/>
            <w:lang w:val="en-US"/>
            <w:rPrChange w:id="4841" w:author="Prieto Bailo, León Enrique" w:date="2023-07-07T22:58:00Z">
              <w:rPr>
                <w:rFonts w:ascii="Consolas" w:hAnsi="Consolas" w:cs="Courier New"/>
                <w:sz w:val="17"/>
                <w:szCs w:val="17"/>
              </w:rPr>
            </w:rPrChange>
          </w:rPr>
          <w:t xml:space="preserve"> 66. </w:t>
        </w:r>
        <w:r w:rsidRPr="00454AE3">
          <w:rPr>
            <w:rFonts w:ascii="Consolas" w:hAnsi="Consolas" w:cs="Courier New"/>
            <w:color w:val="000088"/>
            <w:sz w:val="17"/>
            <w:szCs w:val="17"/>
            <w:lang w:val="en-US"/>
            <w:rPrChange w:id="484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84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44" w:author="Prieto Bailo, León Enrique" w:date="2023-07-07T22:58:00Z">
              <w:rPr>
                <w:rFonts w:ascii="Consolas" w:hAnsi="Consolas" w:cs="Courier New"/>
                <w:color w:val="000000"/>
                <w:sz w:val="17"/>
                <w:szCs w:val="17"/>
              </w:rPr>
            </w:rPrChange>
          </w:rPr>
          <w:t>velocity_</w:t>
        </w:r>
        <w:proofErr w:type="gramStart"/>
        <w:r w:rsidRPr="00454AE3">
          <w:rPr>
            <w:rFonts w:ascii="Consolas" w:hAnsi="Consolas" w:cs="Courier New"/>
            <w:color w:val="000000"/>
            <w:sz w:val="17"/>
            <w:szCs w:val="17"/>
            <w:lang w:val="en-US"/>
            <w:rPrChange w:id="4845" w:author="Prieto Bailo, León Enrique" w:date="2023-07-07T22:58:00Z">
              <w:rPr>
                <w:rFonts w:ascii="Consolas" w:hAnsi="Consolas" w:cs="Courier New"/>
                <w:color w:val="000000"/>
                <w:sz w:val="17"/>
                <w:szCs w:val="17"/>
              </w:rPr>
            </w:rPrChange>
          </w:rPr>
          <w:t>raw</w:t>
        </w:r>
        <w:proofErr w:type="spellEnd"/>
        <w:r w:rsidRPr="00454AE3">
          <w:rPr>
            <w:rFonts w:ascii="Consolas" w:hAnsi="Consolas" w:cs="Courier New"/>
            <w:color w:val="666600"/>
            <w:sz w:val="17"/>
            <w:szCs w:val="17"/>
            <w:lang w:val="en-US"/>
            <w:rPrChange w:id="4846" w:author="Prieto Bailo, León Enrique" w:date="2023-07-07T22:58:00Z">
              <w:rPr>
                <w:rFonts w:ascii="Consolas" w:hAnsi="Consolas" w:cs="Courier New"/>
                <w:color w:val="666600"/>
                <w:sz w:val="17"/>
                <w:szCs w:val="17"/>
              </w:rPr>
            </w:rPrChange>
          </w:rPr>
          <w:t>;</w:t>
        </w:r>
        <w:proofErr w:type="gramEnd"/>
      </w:ins>
    </w:p>
    <w:p w14:paraId="14A3BB4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47" w:author="León Prieto" w:date="2023-07-07T22:45:00Z"/>
          <w:rFonts w:ascii="Consolas" w:hAnsi="Consolas" w:cs="Courier New"/>
          <w:sz w:val="17"/>
          <w:szCs w:val="17"/>
          <w:lang w:val="en-US"/>
          <w:rPrChange w:id="4848" w:author="Prieto Bailo, León Enrique" w:date="2023-07-07T22:58:00Z">
            <w:rPr>
              <w:ins w:id="4849" w:author="León Prieto" w:date="2023-07-07T22:45:00Z"/>
              <w:rFonts w:ascii="Consolas" w:hAnsi="Consolas" w:cs="Courier New"/>
              <w:sz w:val="17"/>
              <w:szCs w:val="17"/>
            </w:rPr>
          </w:rPrChange>
        </w:rPr>
      </w:pPr>
      <w:ins w:id="4850" w:author="León Prieto" w:date="2023-07-07T22:45:00Z">
        <w:r w:rsidRPr="00454AE3">
          <w:rPr>
            <w:rFonts w:ascii="Consolas" w:hAnsi="Consolas" w:cs="Courier New"/>
            <w:sz w:val="17"/>
            <w:szCs w:val="17"/>
            <w:lang w:val="en-US"/>
            <w:rPrChange w:id="4851" w:author="Prieto Bailo, León Enrique" w:date="2023-07-07T22:58:00Z">
              <w:rPr>
                <w:rFonts w:ascii="Consolas" w:hAnsi="Consolas" w:cs="Courier New"/>
                <w:sz w:val="17"/>
                <w:szCs w:val="17"/>
              </w:rPr>
            </w:rPrChange>
          </w:rPr>
          <w:t xml:space="preserve"> 67. </w:t>
        </w:r>
        <w:r w:rsidRPr="00454AE3">
          <w:rPr>
            <w:rFonts w:ascii="Consolas" w:hAnsi="Consolas" w:cs="Courier New"/>
            <w:color w:val="000088"/>
            <w:sz w:val="17"/>
            <w:szCs w:val="17"/>
            <w:lang w:val="en-US"/>
            <w:rPrChange w:id="485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85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54" w:author="Prieto Bailo, León Enrique" w:date="2023-07-07T22:58:00Z">
              <w:rPr>
                <w:rFonts w:ascii="Consolas" w:hAnsi="Consolas" w:cs="Courier New"/>
                <w:color w:val="000000"/>
                <w:sz w:val="17"/>
                <w:szCs w:val="17"/>
              </w:rPr>
            </w:rPrChange>
          </w:rPr>
          <w:t>sent_last_pulse</w:t>
        </w:r>
        <w:proofErr w:type="spellEnd"/>
        <w:r w:rsidRPr="00454AE3">
          <w:rPr>
            <w:rFonts w:ascii="Consolas" w:hAnsi="Consolas" w:cs="Courier New"/>
            <w:color w:val="666600"/>
            <w:sz w:val="17"/>
            <w:szCs w:val="17"/>
            <w:lang w:val="en-US"/>
            <w:rPrChange w:id="485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56" w:author="Prieto Bailo, León Enrique" w:date="2023-07-07T22:58:00Z">
              <w:rPr>
                <w:rFonts w:ascii="Consolas" w:hAnsi="Consolas" w:cs="Courier New"/>
                <w:color w:val="000000"/>
                <w:sz w:val="17"/>
                <w:szCs w:val="17"/>
              </w:rPr>
            </w:rPrChange>
          </w:rPr>
          <w:t xml:space="preserve"> duration</w:t>
        </w:r>
        <w:r w:rsidRPr="00454AE3">
          <w:rPr>
            <w:rFonts w:ascii="Consolas" w:hAnsi="Consolas" w:cs="Courier New"/>
            <w:color w:val="666600"/>
            <w:sz w:val="17"/>
            <w:szCs w:val="17"/>
            <w:lang w:val="en-US"/>
            <w:rPrChange w:id="485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5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59" w:author="Prieto Bailo, León Enrique" w:date="2023-07-07T22:58:00Z">
              <w:rPr>
                <w:rFonts w:ascii="Consolas" w:hAnsi="Consolas" w:cs="Courier New"/>
                <w:color w:val="000000"/>
                <w:sz w:val="17"/>
                <w:szCs w:val="17"/>
              </w:rPr>
            </w:rPrChange>
          </w:rPr>
          <w:t>pulse_start</w:t>
        </w:r>
        <w:proofErr w:type="spellEnd"/>
        <w:r w:rsidRPr="00454AE3">
          <w:rPr>
            <w:rFonts w:ascii="Consolas" w:hAnsi="Consolas" w:cs="Courier New"/>
            <w:color w:val="666600"/>
            <w:sz w:val="17"/>
            <w:szCs w:val="17"/>
            <w:lang w:val="en-US"/>
            <w:rPrChange w:id="486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6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62" w:author="Prieto Bailo, León Enrique" w:date="2023-07-07T22:58:00Z">
              <w:rPr>
                <w:rFonts w:ascii="Consolas" w:hAnsi="Consolas" w:cs="Courier New"/>
                <w:color w:val="000000"/>
                <w:sz w:val="17"/>
                <w:szCs w:val="17"/>
              </w:rPr>
            </w:rPrChange>
          </w:rPr>
          <w:t>pulse_end</w:t>
        </w:r>
        <w:proofErr w:type="spellEnd"/>
        <w:r w:rsidRPr="00454AE3">
          <w:rPr>
            <w:rFonts w:ascii="Consolas" w:hAnsi="Consolas" w:cs="Courier New"/>
            <w:color w:val="666600"/>
            <w:sz w:val="17"/>
            <w:szCs w:val="17"/>
            <w:lang w:val="en-US"/>
            <w:rPrChange w:id="486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6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65" w:author="Prieto Bailo, León Enrique" w:date="2023-07-07T22:58:00Z">
              <w:rPr>
                <w:rFonts w:ascii="Consolas" w:hAnsi="Consolas" w:cs="Courier New"/>
                <w:color w:val="000000"/>
                <w:sz w:val="17"/>
                <w:szCs w:val="17"/>
              </w:rPr>
            </w:rPrChange>
          </w:rPr>
          <w:t>computed_</w:t>
        </w:r>
        <w:proofErr w:type="gramStart"/>
        <w:r w:rsidRPr="00454AE3">
          <w:rPr>
            <w:rFonts w:ascii="Consolas" w:hAnsi="Consolas" w:cs="Courier New"/>
            <w:color w:val="000000"/>
            <w:sz w:val="17"/>
            <w:szCs w:val="17"/>
            <w:lang w:val="en-US"/>
            <w:rPrChange w:id="4866" w:author="Prieto Bailo, León Enrique" w:date="2023-07-07T22:58:00Z">
              <w:rPr>
                <w:rFonts w:ascii="Consolas" w:hAnsi="Consolas" w:cs="Courier New"/>
                <w:color w:val="000000"/>
                <w:sz w:val="17"/>
                <w:szCs w:val="17"/>
              </w:rPr>
            </w:rPrChange>
          </w:rPr>
          <w:t>distance</w:t>
        </w:r>
        <w:proofErr w:type="spellEnd"/>
        <w:r w:rsidRPr="00454AE3">
          <w:rPr>
            <w:rFonts w:ascii="Consolas" w:hAnsi="Consolas" w:cs="Courier New"/>
            <w:color w:val="666600"/>
            <w:sz w:val="17"/>
            <w:szCs w:val="17"/>
            <w:lang w:val="en-US"/>
            <w:rPrChange w:id="4867" w:author="Prieto Bailo, León Enrique" w:date="2023-07-07T22:58:00Z">
              <w:rPr>
                <w:rFonts w:ascii="Consolas" w:hAnsi="Consolas" w:cs="Courier New"/>
                <w:color w:val="666600"/>
                <w:sz w:val="17"/>
                <w:szCs w:val="17"/>
              </w:rPr>
            </w:rPrChange>
          </w:rPr>
          <w:t>;</w:t>
        </w:r>
        <w:proofErr w:type="gramEnd"/>
      </w:ins>
    </w:p>
    <w:p w14:paraId="68552FA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68" w:author="León Prieto" w:date="2023-07-07T22:45:00Z"/>
          <w:rFonts w:ascii="Consolas" w:hAnsi="Consolas" w:cs="Courier New"/>
          <w:sz w:val="17"/>
          <w:szCs w:val="17"/>
          <w:lang w:val="en-US"/>
          <w:rPrChange w:id="4869" w:author="Prieto Bailo, León Enrique" w:date="2023-07-07T22:58:00Z">
            <w:rPr>
              <w:ins w:id="4870" w:author="León Prieto" w:date="2023-07-07T22:45:00Z"/>
              <w:rFonts w:ascii="Consolas" w:hAnsi="Consolas" w:cs="Courier New"/>
              <w:sz w:val="17"/>
              <w:szCs w:val="17"/>
            </w:rPr>
          </w:rPrChange>
        </w:rPr>
      </w:pPr>
      <w:ins w:id="4871" w:author="León Prieto" w:date="2023-07-07T22:45:00Z">
        <w:r w:rsidRPr="00454AE3">
          <w:rPr>
            <w:rFonts w:ascii="Consolas" w:hAnsi="Consolas" w:cs="Courier New"/>
            <w:sz w:val="17"/>
            <w:szCs w:val="17"/>
            <w:lang w:val="en-US"/>
            <w:rPrChange w:id="4872" w:author="Prieto Bailo, León Enrique" w:date="2023-07-07T22:58:00Z">
              <w:rPr>
                <w:rFonts w:ascii="Consolas" w:hAnsi="Consolas" w:cs="Courier New"/>
                <w:sz w:val="17"/>
                <w:szCs w:val="17"/>
              </w:rPr>
            </w:rPrChange>
          </w:rPr>
          <w:t xml:space="preserve"> 68. </w:t>
        </w:r>
        <w:r w:rsidRPr="00454AE3">
          <w:rPr>
            <w:rFonts w:ascii="Consolas" w:hAnsi="Consolas" w:cs="Courier New"/>
            <w:color w:val="000088"/>
            <w:sz w:val="17"/>
            <w:szCs w:val="17"/>
            <w:lang w:val="en-US"/>
            <w:rPrChange w:id="4873" w:author="Prieto Bailo, León Enrique" w:date="2023-07-07T22:58:00Z">
              <w:rPr>
                <w:rFonts w:ascii="Consolas" w:hAnsi="Consolas" w:cs="Courier New"/>
                <w:color w:val="000088"/>
                <w:sz w:val="17"/>
                <w:szCs w:val="17"/>
              </w:rPr>
            </w:rPrChange>
          </w:rPr>
          <w:t>bool</w:t>
        </w:r>
        <w:r w:rsidRPr="00454AE3">
          <w:rPr>
            <w:rFonts w:ascii="Consolas" w:hAnsi="Consolas" w:cs="Courier New"/>
            <w:color w:val="000000"/>
            <w:sz w:val="17"/>
            <w:szCs w:val="17"/>
            <w:lang w:val="en-US"/>
            <w:rPrChange w:id="487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75" w:author="Prieto Bailo, León Enrique" w:date="2023-07-07T22:58:00Z">
              <w:rPr>
                <w:rFonts w:ascii="Consolas" w:hAnsi="Consolas" w:cs="Courier New"/>
                <w:color w:val="000000"/>
                <w:sz w:val="17"/>
                <w:szCs w:val="17"/>
              </w:rPr>
            </w:rPrChange>
          </w:rPr>
          <w:t>pulse_</w:t>
        </w:r>
        <w:proofErr w:type="gramStart"/>
        <w:r w:rsidRPr="00454AE3">
          <w:rPr>
            <w:rFonts w:ascii="Consolas" w:hAnsi="Consolas" w:cs="Courier New"/>
            <w:color w:val="000000"/>
            <w:sz w:val="17"/>
            <w:szCs w:val="17"/>
            <w:lang w:val="en-US"/>
            <w:rPrChange w:id="4876" w:author="Prieto Bailo, León Enrique" w:date="2023-07-07T22:58:00Z">
              <w:rPr>
                <w:rFonts w:ascii="Consolas" w:hAnsi="Consolas" w:cs="Courier New"/>
                <w:color w:val="000000"/>
                <w:sz w:val="17"/>
                <w:szCs w:val="17"/>
              </w:rPr>
            </w:rPrChange>
          </w:rPr>
          <w:t>sent</w:t>
        </w:r>
        <w:proofErr w:type="spellEnd"/>
        <w:r w:rsidRPr="00454AE3">
          <w:rPr>
            <w:rFonts w:ascii="Consolas" w:hAnsi="Consolas" w:cs="Courier New"/>
            <w:color w:val="666600"/>
            <w:sz w:val="17"/>
            <w:szCs w:val="17"/>
            <w:lang w:val="en-US"/>
            <w:rPrChange w:id="4877" w:author="Prieto Bailo, León Enrique" w:date="2023-07-07T22:58:00Z">
              <w:rPr>
                <w:rFonts w:ascii="Consolas" w:hAnsi="Consolas" w:cs="Courier New"/>
                <w:color w:val="666600"/>
                <w:sz w:val="17"/>
                <w:szCs w:val="17"/>
              </w:rPr>
            </w:rPrChange>
          </w:rPr>
          <w:t>;</w:t>
        </w:r>
        <w:proofErr w:type="gramEnd"/>
      </w:ins>
    </w:p>
    <w:p w14:paraId="2712A3E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78" w:author="León Prieto" w:date="2023-07-07T22:45:00Z"/>
          <w:rFonts w:ascii="Consolas" w:hAnsi="Consolas" w:cs="Courier New"/>
          <w:sz w:val="17"/>
          <w:szCs w:val="17"/>
          <w:lang w:val="en-US"/>
          <w:rPrChange w:id="4879" w:author="Prieto Bailo, León Enrique" w:date="2023-07-07T22:58:00Z">
            <w:rPr>
              <w:ins w:id="4880" w:author="León Prieto" w:date="2023-07-07T22:45:00Z"/>
              <w:rFonts w:ascii="Consolas" w:hAnsi="Consolas" w:cs="Courier New"/>
              <w:sz w:val="17"/>
              <w:szCs w:val="17"/>
            </w:rPr>
          </w:rPrChange>
        </w:rPr>
      </w:pPr>
      <w:ins w:id="4881" w:author="León Prieto" w:date="2023-07-07T22:45:00Z">
        <w:r w:rsidRPr="00454AE3">
          <w:rPr>
            <w:rFonts w:ascii="Consolas" w:hAnsi="Consolas" w:cs="Courier New"/>
            <w:sz w:val="17"/>
            <w:szCs w:val="17"/>
            <w:lang w:val="en-US"/>
            <w:rPrChange w:id="4882" w:author="Prieto Bailo, León Enrique" w:date="2023-07-07T22:58:00Z">
              <w:rPr>
                <w:rFonts w:ascii="Consolas" w:hAnsi="Consolas" w:cs="Courier New"/>
                <w:sz w:val="17"/>
                <w:szCs w:val="17"/>
              </w:rPr>
            </w:rPrChange>
          </w:rPr>
          <w:t xml:space="preserve"> 69. </w:t>
        </w:r>
        <w:r w:rsidRPr="00454AE3">
          <w:rPr>
            <w:rFonts w:ascii="Consolas" w:hAnsi="Consolas" w:cs="Courier New"/>
            <w:color w:val="000088"/>
            <w:sz w:val="17"/>
            <w:szCs w:val="17"/>
            <w:lang w:val="en-US"/>
            <w:rPrChange w:id="4883" w:author="Prieto Bailo, León Enrique" w:date="2023-07-07T22:58:00Z">
              <w:rPr>
                <w:rFonts w:ascii="Consolas" w:hAnsi="Consolas" w:cs="Courier New"/>
                <w:color w:val="000088"/>
                <w:sz w:val="17"/>
                <w:szCs w:val="17"/>
              </w:rPr>
            </w:rPrChange>
          </w:rPr>
          <w:t>long</w:t>
        </w:r>
        <w:r w:rsidRPr="00454AE3">
          <w:rPr>
            <w:rFonts w:ascii="Consolas" w:hAnsi="Consolas" w:cs="Courier New"/>
            <w:color w:val="000000"/>
            <w:sz w:val="17"/>
            <w:szCs w:val="17"/>
            <w:lang w:val="en-US"/>
            <w:rPrChange w:id="488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885" w:author="Prieto Bailo, León Enrique" w:date="2023-07-07T22:58:00Z">
              <w:rPr>
                <w:rFonts w:ascii="Consolas" w:hAnsi="Consolas" w:cs="Courier New"/>
                <w:color w:val="000000"/>
                <w:sz w:val="17"/>
                <w:szCs w:val="17"/>
              </w:rPr>
            </w:rPrChange>
          </w:rPr>
          <w:t>cAir</w:t>
        </w:r>
        <w:proofErr w:type="spellEnd"/>
        <w:r w:rsidRPr="00454AE3">
          <w:rPr>
            <w:rFonts w:ascii="Consolas" w:hAnsi="Consolas" w:cs="Courier New"/>
            <w:color w:val="000000"/>
            <w:sz w:val="17"/>
            <w:szCs w:val="17"/>
            <w:lang w:val="en-US"/>
            <w:rPrChange w:id="4886"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488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8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4889" w:author="Prieto Bailo, León Enrique" w:date="2023-07-07T22:58:00Z">
              <w:rPr>
                <w:rFonts w:ascii="Consolas" w:hAnsi="Consolas" w:cs="Courier New"/>
                <w:color w:val="006666"/>
                <w:sz w:val="17"/>
                <w:szCs w:val="17"/>
              </w:rPr>
            </w:rPrChange>
          </w:rPr>
          <w:t>331.3</w:t>
        </w:r>
        <w:r w:rsidRPr="00454AE3">
          <w:rPr>
            <w:rFonts w:ascii="Consolas" w:hAnsi="Consolas" w:cs="Courier New"/>
            <w:color w:val="000000"/>
            <w:sz w:val="17"/>
            <w:szCs w:val="17"/>
            <w:lang w:val="en-US"/>
            <w:rPrChange w:id="4890"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489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9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4893" w:author="Prieto Bailo, León Enrique" w:date="2023-07-07T22:58:00Z">
              <w:rPr>
                <w:rFonts w:ascii="Consolas" w:hAnsi="Consolas" w:cs="Courier New"/>
                <w:color w:val="006666"/>
                <w:sz w:val="17"/>
                <w:szCs w:val="17"/>
              </w:rPr>
            </w:rPrChange>
          </w:rPr>
          <w:t>20.0</w:t>
        </w:r>
        <w:r w:rsidRPr="00454AE3">
          <w:rPr>
            <w:rFonts w:ascii="Consolas" w:hAnsi="Consolas" w:cs="Courier New"/>
            <w:color w:val="000000"/>
            <w:sz w:val="17"/>
            <w:szCs w:val="17"/>
            <w:lang w:val="en-US"/>
            <w:rPrChange w:id="4894"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489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896"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4897" w:author="Prieto Bailo, León Enrique" w:date="2023-07-07T22:58:00Z">
              <w:rPr>
                <w:rFonts w:ascii="Consolas" w:hAnsi="Consolas" w:cs="Courier New"/>
                <w:color w:val="006666"/>
                <w:sz w:val="17"/>
                <w:szCs w:val="17"/>
              </w:rPr>
            </w:rPrChange>
          </w:rPr>
          <w:t>0.606</w:t>
        </w:r>
        <w:r w:rsidRPr="00454AE3">
          <w:rPr>
            <w:rFonts w:ascii="Consolas" w:hAnsi="Consolas" w:cs="Courier New"/>
            <w:color w:val="666600"/>
            <w:sz w:val="17"/>
            <w:szCs w:val="17"/>
            <w:lang w:val="en-US"/>
            <w:rPrChange w:id="4898" w:author="Prieto Bailo, León Enrique" w:date="2023-07-07T22:58:00Z">
              <w:rPr>
                <w:rFonts w:ascii="Consolas" w:hAnsi="Consolas" w:cs="Courier New"/>
                <w:color w:val="666600"/>
                <w:sz w:val="17"/>
                <w:szCs w:val="17"/>
              </w:rPr>
            </w:rPrChange>
          </w:rPr>
          <w:t>;</w:t>
        </w:r>
        <w:proofErr w:type="gramEnd"/>
      </w:ins>
    </w:p>
    <w:p w14:paraId="1126237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899" w:author="León Prieto" w:date="2023-07-07T22:45:00Z"/>
          <w:rFonts w:ascii="Consolas" w:hAnsi="Consolas" w:cs="Courier New"/>
          <w:sz w:val="17"/>
          <w:szCs w:val="17"/>
          <w:lang w:val="en-US"/>
          <w:rPrChange w:id="4900" w:author="Prieto Bailo, León Enrique" w:date="2023-07-07T22:58:00Z">
            <w:rPr>
              <w:ins w:id="4901" w:author="León Prieto" w:date="2023-07-07T22:45:00Z"/>
              <w:rFonts w:ascii="Consolas" w:hAnsi="Consolas" w:cs="Courier New"/>
              <w:sz w:val="17"/>
              <w:szCs w:val="17"/>
            </w:rPr>
          </w:rPrChange>
        </w:rPr>
      </w:pPr>
      <w:ins w:id="4902" w:author="León Prieto" w:date="2023-07-07T22:45:00Z">
        <w:r w:rsidRPr="00454AE3">
          <w:rPr>
            <w:rFonts w:ascii="Consolas" w:hAnsi="Consolas" w:cs="Courier New"/>
            <w:sz w:val="17"/>
            <w:szCs w:val="17"/>
            <w:lang w:val="en-US"/>
            <w:rPrChange w:id="4903" w:author="Prieto Bailo, León Enrique" w:date="2023-07-07T22:58:00Z">
              <w:rPr>
                <w:rFonts w:ascii="Consolas" w:hAnsi="Consolas" w:cs="Courier New"/>
                <w:sz w:val="17"/>
                <w:szCs w:val="17"/>
              </w:rPr>
            </w:rPrChange>
          </w:rPr>
          <w:t xml:space="preserve"> 70. </w:t>
        </w:r>
        <w:r w:rsidRPr="00454AE3">
          <w:rPr>
            <w:rFonts w:ascii="Consolas" w:hAnsi="Consolas" w:cs="Courier New"/>
            <w:color w:val="000088"/>
            <w:sz w:val="17"/>
            <w:szCs w:val="17"/>
            <w:lang w:val="en-US"/>
            <w:rPrChange w:id="4904" w:author="Prieto Bailo, León Enrique" w:date="2023-07-07T22:58:00Z">
              <w:rPr>
                <w:rFonts w:ascii="Consolas" w:hAnsi="Consolas" w:cs="Courier New"/>
                <w:color w:val="000088"/>
                <w:sz w:val="17"/>
                <w:szCs w:val="17"/>
              </w:rPr>
            </w:rPrChange>
          </w:rPr>
          <w:t>unsigned</w:t>
        </w:r>
        <w:r w:rsidRPr="00454AE3">
          <w:rPr>
            <w:rFonts w:ascii="Consolas" w:hAnsi="Consolas" w:cs="Courier New"/>
            <w:color w:val="000000"/>
            <w:sz w:val="17"/>
            <w:szCs w:val="17"/>
            <w:lang w:val="en-US"/>
            <w:rPrChange w:id="4905"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4906" w:author="Prieto Bailo, León Enrique" w:date="2023-07-07T22:58:00Z">
              <w:rPr>
                <w:rFonts w:ascii="Consolas" w:hAnsi="Consolas" w:cs="Courier New"/>
                <w:color w:val="000088"/>
                <w:sz w:val="17"/>
                <w:szCs w:val="17"/>
              </w:rPr>
            </w:rPrChange>
          </w:rPr>
          <w:t>long</w:t>
        </w:r>
        <w:r w:rsidRPr="00454AE3">
          <w:rPr>
            <w:rFonts w:ascii="Consolas" w:hAnsi="Consolas" w:cs="Courier New"/>
            <w:color w:val="000000"/>
            <w:sz w:val="17"/>
            <w:szCs w:val="17"/>
            <w:lang w:val="en-US"/>
            <w:rPrChange w:id="4907"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4908" w:author="Prieto Bailo, León Enrique" w:date="2023-07-07T22:58:00Z">
              <w:rPr>
                <w:rFonts w:ascii="Consolas" w:hAnsi="Consolas" w:cs="Courier New"/>
                <w:color w:val="000000"/>
                <w:sz w:val="17"/>
                <w:szCs w:val="17"/>
              </w:rPr>
            </w:rPrChange>
          </w:rPr>
          <w:t>timeLast</w:t>
        </w:r>
        <w:proofErr w:type="spellEnd"/>
        <w:r w:rsidRPr="00454AE3">
          <w:rPr>
            <w:rFonts w:ascii="Consolas" w:hAnsi="Consolas" w:cs="Courier New"/>
            <w:color w:val="666600"/>
            <w:sz w:val="17"/>
            <w:szCs w:val="17"/>
            <w:lang w:val="en-US"/>
            <w:rPrChange w:id="4909" w:author="Prieto Bailo, León Enrique" w:date="2023-07-07T22:58:00Z">
              <w:rPr>
                <w:rFonts w:ascii="Consolas" w:hAnsi="Consolas" w:cs="Courier New"/>
                <w:color w:val="666600"/>
                <w:sz w:val="17"/>
                <w:szCs w:val="17"/>
              </w:rPr>
            </w:rPrChange>
          </w:rPr>
          <w:t>;</w:t>
        </w:r>
        <w:proofErr w:type="gramEnd"/>
      </w:ins>
    </w:p>
    <w:p w14:paraId="7F2B6A9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10" w:author="León Prieto" w:date="2023-07-07T22:45:00Z"/>
          <w:rFonts w:ascii="Consolas" w:hAnsi="Consolas" w:cs="Courier New"/>
          <w:sz w:val="17"/>
          <w:szCs w:val="17"/>
          <w:lang w:val="en-US"/>
          <w:rPrChange w:id="4911" w:author="Prieto Bailo, León Enrique" w:date="2023-07-07T22:58:00Z">
            <w:rPr>
              <w:ins w:id="4912" w:author="León Prieto" w:date="2023-07-07T22:45:00Z"/>
              <w:rFonts w:ascii="Consolas" w:hAnsi="Consolas" w:cs="Courier New"/>
              <w:sz w:val="17"/>
              <w:szCs w:val="17"/>
            </w:rPr>
          </w:rPrChange>
        </w:rPr>
      </w:pPr>
      <w:ins w:id="4913" w:author="León Prieto" w:date="2023-07-07T22:45:00Z">
        <w:r w:rsidRPr="00454AE3">
          <w:rPr>
            <w:rFonts w:ascii="Consolas" w:hAnsi="Consolas" w:cs="Courier New"/>
            <w:sz w:val="17"/>
            <w:szCs w:val="17"/>
            <w:lang w:val="en-US"/>
            <w:rPrChange w:id="4914" w:author="Prieto Bailo, León Enrique" w:date="2023-07-07T22:58:00Z">
              <w:rPr>
                <w:rFonts w:ascii="Consolas" w:hAnsi="Consolas" w:cs="Courier New"/>
                <w:sz w:val="17"/>
                <w:szCs w:val="17"/>
              </w:rPr>
            </w:rPrChange>
          </w:rPr>
          <w:t xml:space="preserve"> 71. </w:t>
        </w:r>
        <w:r w:rsidRPr="00454AE3">
          <w:rPr>
            <w:rFonts w:ascii="Consolas" w:hAnsi="Consolas" w:cs="Courier New"/>
            <w:color w:val="000088"/>
            <w:sz w:val="17"/>
            <w:szCs w:val="17"/>
            <w:lang w:val="en-US"/>
            <w:rPrChange w:id="4915"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491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917" w:author="Prieto Bailo, León Enrique" w:date="2023-07-07T22:58:00Z">
              <w:rPr>
                <w:rFonts w:ascii="Consolas" w:hAnsi="Consolas" w:cs="Courier New"/>
                <w:color w:val="000000"/>
                <w:sz w:val="17"/>
                <w:szCs w:val="17"/>
              </w:rPr>
            </w:rPrChange>
          </w:rPr>
          <w:t>prev_distance</w:t>
        </w:r>
        <w:proofErr w:type="spellEnd"/>
        <w:r w:rsidRPr="00454AE3">
          <w:rPr>
            <w:rFonts w:ascii="Consolas" w:hAnsi="Consolas" w:cs="Courier New"/>
            <w:color w:val="666600"/>
            <w:sz w:val="17"/>
            <w:szCs w:val="17"/>
            <w:lang w:val="en-US"/>
            <w:rPrChange w:id="491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491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920" w:author="Prieto Bailo, León Enrique" w:date="2023-07-07T22:58:00Z">
              <w:rPr>
                <w:rFonts w:ascii="Consolas" w:hAnsi="Consolas" w:cs="Courier New"/>
                <w:color w:val="000000"/>
                <w:sz w:val="17"/>
                <w:szCs w:val="17"/>
              </w:rPr>
            </w:rPrChange>
          </w:rPr>
          <w:t>prev_distance_</w:t>
        </w:r>
        <w:proofErr w:type="gramStart"/>
        <w:r w:rsidRPr="00454AE3">
          <w:rPr>
            <w:rFonts w:ascii="Consolas" w:hAnsi="Consolas" w:cs="Courier New"/>
            <w:color w:val="000000"/>
            <w:sz w:val="17"/>
            <w:szCs w:val="17"/>
            <w:lang w:val="en-US"/>
            <w:rPrChange w:id="4921" w:author="Prieto Bailo, León Enrique" w:date="2023-07-07T22:58:00Z">
              <w:rPr>
                <w:rFonts w:ascii="Consolas" w:hAnsi="Consolas" w:cs="Courier New"/>
                <w:color w:val="000000"/>
                <w:sz w:val="17"/>
                <w:szCs w:val="17"/>
              </w:rPr>
            </w:rPrChange>
          </w:rPr>
          <w:t>filt</w:t>
        </w:r>
        <w:proofErr w:type="spellEnd"/>
        <w:r w:rsidRPr="00454AE3">
          <w:rPr>
            <w:rFonts w:ascii="Consolas" w:hAnsi="Consolas" w:cs="Courier New"/>
            <w:color w:val="666600"/>
            <w:sz w:val="17"/>
            <w:szCs w:val="17"/>
            <w:lang w:val="en-US"/>
            <w:rPrChange w:id="4922" w:author="Prieto Bailo, León Enrique" w:date="2023-07-07T22:58:00Z">
              <w:rPr>
                <w:rFonts w:ascii="Consolas" w:hAnsi="Consolas" w:cs="Courier New"/>
                <w:color w:val="666600"/>
                <w:sz w:val="17"/>
                <w:szCs w:val="17"/>
              </w:rPr>
            </w:rPrChange>
          </w:rPr>
          <w:t>;</w:t>
        </w:r>
        <w:proofErr w:type="gramEnd"/>
      </w:ins>
    </w:p>
    <w:p w14:paraId="3FA40A7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23" w:author="León Prieto" w:date="2023-07-07T22:45:00Z"/>
          <w:rFonts w:ascii="Consolas" w:hAnsi="Consolas" w:cs="Courier New"/>
          <w:sz w:val="17"/>
          <w:szCs w:val="17"/>
          <w:lang w:val="en-US"/>
          <w:rPrChange w:id="4924" w:author="Prieto Bailo, León Enrique" w:date="2023-07-07T22:58:00Z">
            <w:rPr>
              <w:ins w:id="4925" w:author="León Prieto" w:date="2023-07-07T22:45:00Z"/>
              <w:rFonts w:ascii="Consolas" w:hAnsi="Consolas" w:cs="Courier New"/>
              <w:sz w:val="17"/>
              <w:szCs w:val="17"/>
            </w:rPr>
          </w:rPrChange>
        </w:rPr>
      </w:pPr>
      <w:ins w:id="4926" w:author="León Prieto" w:date="2023-07-07T22:45:00Z">
        <w:r w:rsidRPr="00454AE3">
          <w:rPr>
            <w:rFonts w:ascii="Consolas" w:hAnsi="Consolas" w:cs="Courier New"/>
            <w:sz w:val="17"/>
            <w:szCs w:val="17"/>
            <w:lang w:val="en-US"/>
            <w:rPrChange w:id="4927" w:author="Prieto Bailo, León Enrique" w:date="2023-07-07T22:58:00Z">
              <w:rPr>
                <w:rFonts w:ascii="Consolas" w:hAnsi="Consolas" w:cs="Courier New"/>
                <w:sz w:val="17"/>
                <w:szCs w:val="17"/>
              </w:rPr>
            </w:rPrChange>
          </w:rPr>
          <w:t xml:space="preserve"> 72. </w:t>
        </w:r>
        <w:r w:rsidRPr="00454AE3">
          <w:rPr>
            <w:rFonts w:ascii="Consolas" w:hAnsi="Consolas" w:cs="Courier New"/>
            <w:color w:val="000000"/>
            <w:sz w:val="17"/>
            <w:szCs w:val="17"/>
            <w:lang w:val="en-US"/>
            <w:rPrChange w:id="4928" w:author="Prieto Bailo, León Enrique" w:date="2023-07-07T22:58:00Z">
              <w:rPr>
                <w:rFonts w:ascii="Consolas" w:hAnsi="Consolas" w:cs="Courier New"/>
                <w:color w:val="000000"/>
                <w:sz w:val="17"/>
                <w:szCs w:val="17"/>
              </w:rPr>
            </w:rPrChange>
          </w:rPr>
          <w:t> </w:t>
        </w:r>
      </w:ins>
    </w:p>
    <w:p w14:paraId="1331CC9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29" w:author="León Prieto" w:date="2023-07-07T22:45:00Z"/>
          <w:rFonts w:ascii="Consolas" w:hAnsi="Consolas" w:cs="Courier New"/>
          <w:sz w:val="17"/>
          <w:szCs w:val="17"/>
          <w:lang w:val="en-US"/>
          <w:rPrChange w:id="4930" w:author="Prieto Bailo, León Enrique" w:date="2023-07-07T22:58:00Z">
            <w:rPr>
              <w:ins w:id="4931" w:author="León Prieto" w:date="2023-07-07T22:45:00Z"/>
              <w:rFonts w:ascii="Consolas" w:hAnsi="Consolas" w:cs="Courier New"/>
              <w:sz w:val="17"/>
              <w:szCs w:val="17"/>
            </w:rPr>
          </w:rPrChange>
        </w:rPr>
      </w:pPr>
      <w:ins w:id="4932" w:author="León Prieto" w:date="2023-07-07T22:45:00Z">
        <w:r w:rsidRPr="00454AE3">
          <w:rPr>
            <w:rFonts w:ascii="Consolas" w:hAnsi="Consolas" w:cs="Courier New"/>
            <w:sz w:val="17"/>
            <w:szCs w:val="17"/>
            <w:lang w:val="en-US"/>
            <w:rPrChange w:id="4933" w:author="Prieto Bailo, León Enrique" w:date="2023-07-07T22:58:00Z">
              <w:rPr>
                <w:rFonts w:ascii="Consolas" w:hAnsi="Consolas" w:cs="Courier New"/>
                <w:sz w:val="17"/>
                <w:szCs w:val="17"/>
              </w:rPr>
            </w:rPrChange>
          </w:rPr>
          <w:t xml:space="preserve"> 73. </w:t>
        </w:r>
        <w:r w:rsidRPr="00454AE3">
          <w:rPr>
            <w:rFonts w:ascii="Consolas" w:hAnsi="Consolas" w:cs="Courier New"/>
            <w:color w:val="880000"/>
            <w:sz w:val="17"/>
            <w:szCs w:val="17"/>
            <w:lang w:val="en-US"/>
            <w:rPrChange w:id="4934" w:author="Prieto Bailo, León Enrique" w:date="2023-07-07T22:58:00Z">
              <w:rPr>
                <w:rFonts w:ascii="Consolas" w:hAnsi="Consolas" w:cs="Courier New"/>
                <w:color w:val="880000"/>
                <w:sz w:val="17"/>
                <w:szCs w:val="17"/>
              </w:rPr>
            </w:rPrChange>
          </w:rPr>
          <w:t>// LED</w:t>
        </w:r>
      </w:ins>
    </w:p>
    <w:p w14:paraId="7882D5D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35" w:author="León Prieto" w:date="2023-07-07T22:45:00Z"/>
          <w:rFonts w:ascii="Consolas" w:hAnsi="Consolas" w:cs="Courier New"/>
          <w:sz w:val="17"/>
          <w:szCs w:val="17"/>
          <w:lang w:val="en-US"/>
          <w:rPrChange w:id="4936" w:author="Prieto Bailo, León Enrique" w:date="2023-07-07T22:58:00Z">
            <w:rPr>
              <w:ins w:id="4937" w:author="León Prieto" w:date="2023-07-07T22:45:00Z"/>
              <w:rFonts w:ascii="Consolas" w:hAnsi="Consolas" w:cs="Courier New"/>
              <w:sz w:val="17"/>
              <w:szCs w:val="17"/>
            </w:rPr>
          </w:rPrChange>
        </w:rPr>
      </w:pPr>
      <w:ins w:id="4938" w:author="León Prieto" w:date="2023-07-07T22:45:00Z">
        <w:r w:rsidRPr="00454AE3">
          <w:rPr>
            <w:rFonts w:ascii="Consolas" w:hAnsi="Consolas" w:cs="Courier New"/>
            <w:sz w:val="17"/>
            <w:szCs w:val="17"/>
            <w:lang w:val="en-US"/>
            <w:rPrChange w:id="4939" w:author="Prieto Bailo, León Enrique" w:date="2023-07-07T22:58:00Z">
              <w:rPr>
                <w:rFonts w:ascii="Consolas" w:hAnsi="Consolas" w:cs="Courier New"/>
                <w:sz w:val="17"/>
                <w:szCs w:val="17"/>
              </w:rPr>
            </w:rPrChange>
          </w:rPr>
          <w:t xml:space="preserve"> 74. </w:t>
        </w:r>
        <w:r w:rsidRPr="00454AE3">
          <w:rPr>
            <w:rFonts w:ascii="Consolas" w:hAnsi="Consolas" w:cs="Courier New"/>
            <w:color w:val="000088"/>
            <w:sz w:val="17"/>
            <w:szCs w:val="17"/>
            <w:lang w:val="en-US"/>
            <w:rPrChange w:id="4940" w:author="Prieto Bailo, León Enrique" w:date="2023-07-07T22:58:00Z">
              <w:rPr>
                <w:rFonts w:ascii="Consolas" w:hAnsi="Consolas" w:cs="Courier New"/>
                <w:color w:val="000088"/>
                <w:sz w:val="17"/>
                <w:szCs w:val="17"/>
              </w:rPr>
            </w:rPrChange>
          </w:rPr>
          <w:t>volatile</w:t>
        </w:r>
        <w:r w:rsidRPr="00454AE3">
          <w:rPr>
            <w:rFonts w:ascii="Consolas" w:hAnsi="Consolas" w:cs="Courier New"/>
            <w:color w:val="000000"/>
            <w:sz w:val="17"/>
            <w:szCs w:val="17"/>
            <w:lang w:val="en-US"/>
            <w:rPrChange w:id="4941"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4942" w:author="Prieto Bailo, León Enrique" w:date="2023-07-07T22:58:00Z">
              <w:rPr>
                <w:rFonts w:ascii="Consolas" w:hAnsi="Consolas" w:cs="Courier New"/>
                <w:color w:val="000088"/>
                <w:sz w:val="17"/>
                <w:szCs w:val="17"/>
              </w:rPr>
            </w:rPrChange>
          </w:rPr>
          <w:t>long</w:t>
        </w:r>
        <w:r w:rsidRPr="00454AE3">
          <w:rPr>
            <w:rFonts w:ascii="Consolas" w:hAnsi="Consolas" w:cs="Courier New"/>
            <w:color w:val="000000"/>
            <w:sz w:val="17"/>
            <w:szCs w:val="17"/>
            <w:lang w:val="en-US"/>
            <w:rPrChange w:id="494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944" w:author="Prieto Bailo, León Enrique" w:date="2023-07-07T22:58:00Z">
              <w:rPr>
                <w:rFonts w:ascii="Consolas" w:hAnsi="Consolas" w:cs="Courier New"/>
                <w:color w:val="000000"/>
                <w:sz w:val="17"/>
                <w:szCs w:val="17"/>
              </w:rPr>
            </w:rPrChange>
          </w:rPr>
          <w:t>led_</w:t>
        </w:r>
        <w:proofErr w:type="gramStart"/>
        <w:r w:rsidRPr="00454AE3">
          <w:rPr>
            <w:rFonts w:ascii="Consolas" w:hAnsi="Consolas" w:cs="Courier New"/>
            <w:color w:val="000000"/>
            <w:sz w:val="17"/>
            <w:szCs w:val="17"/>
            <w:lang w:val="en-US"/>
            <w:rPrChange w:id="4945" w:author="Prieto Bailo, León Enrique" w:date="2023-07-07T22:58:00Z">
              <w:rPr>
                <w:rFonts w:ascii="Consolas" w:hAnsi="Consolas" w:cs="Courier New"/>
                <w:color w:val="000000"/>
                <w:sz w:val="17"/>
                <w:szCs w:val="17"/>
              </w:rPr>
            </w:rPrChange>
          </w:rPr>
          <w:t>timer</w:t>
        </w:r>
        <w:proofErr w:type="spellEnd"/>
        <w:r w:rsidRPr="00454AE3">
          <w:rPr>
            <w:rFonts w:ascii="Consolas" w:hAnsi="Consolas" w:cs="Courier New"/>
            <w:color w:val="666600"/>
            <w:sz w:val="17"/>
            <w:szCs w:val="17"/>
            <w:lang w:val="en-US"/>
            <w:rPrChange w:id="4946" w:author="Prieto Bailo, León Enrique" w:date="2023-07-07T22:58:00Z">
              <w:rPr>
                <w:rFonts w:ascii="Consolas" w:hAnsi="Consolas" w:cs="Courier New"/>
                <w:color w:val="666600"/>
                <w:sz w:val="17"/>
                <w:szCs w:val="17"/>
              </w:rPr>
            </w:rPrChange>
          </w:rPr>
          <w:t>;</w:t>
        </w:r>
        <w:proofErr w:type="gramEnd"/>
      </w:ins>
    </w:p>
    <w:p w14:paraId="4E532F5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47" w:author="León Prieto" w:date="2023-07-07T22:45:00Z"/>
          <w:rFonts w:ascii="Consolas" w:hAnsi="Consolas" w:cs="Courier New"/>
          <w:sz w:val="17"/>
          <w:szCs w:val="17"/>
          <w:lang w:val="en-US"/>
          <w:rPrChange w:id="4948" w:author="Prieto Bailo, León Enrique" w:date="2023-07-07T22:58:00Z">
            <w:rPr>
              <w:ins w:id="4949" w:author="León Prieto" w:date="2023-07-07T22:45:00Z"/>
              <w:rFonts w:ascii="Consolas" w:hAnsi="Consolas" w:cs="Courier New"/>
              <w:sz w:val="17"/>
              <w:szCs w:val="17"/>
            </w:rPr>
          </w:rPrChange>
        </w:rPr>
      </w:pPr>
      <w:ins w:id="4950" w:author="León Prieto" w:date="2023-07-07T22:45:00Z">
        <w:r w:rsidRPr="00454AE3">
          <w:rPr>
            <w:rFonts w:ascii="Consolas" w:hAnsi="Consolas" w:cs="Courier New"/>
            <w:sz w:val="17"/>
            <w:szCs w:val="17"/>
            <w:lang w:val="en-US"/>
            <w:rPrChange w:id="4951" w:author="Prieto Bailo, León Enrique" w:date="2023-07-07T22:58:00Z">
              <w:rPr>
                <w:rFonts w:ascii="Consolas" w:hAnsi="Consolas" w:cs="Courier New"/>
                <w:sz w:val="17"/>
                <w:szCs w:val="17"/>
              </w:rPr>
            </w:rPrChange>
          </w:rPr>
          <w:t xml:space="preserve"> 75. </w:t>
        </w:r>
        <w:r w:rsidRPr="00454AE3">
          <w:rPr>
            <w:rFonts w:ascii="Consolas" w:hAnsi="Consolas" w:cs="Courier New"/>
            <w:color w:val="000000"/>
            <w:sz w:val="17"/>
            <w:szCs w:val="17"/>
            <w:lang w:val="en-US"/>
            <w:rPrChange w:id="4952" w:author="Prieto Bailo, León Enrique" w:date="2023-07-07T22:58:00Z">
              <w:rPr>
                <w:rFonts w:ascii="Consolas" w:hAnsi="Consolas" w:cs="Courier New"/>
                <w:color w:val="000000"/>
                <w:sz w:val="17"/>
                <w:szCs w:val="17"/>
              </w:rPr>
            </w:rPrChange>
          </w:rPr>
          <w:t> </w:t>
        </w:r>
      </w:ins>
    </w:p>
    <w:p w14:paraId="684AFA8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53" w:author="León Prieto" w:date="2023-07-07T22:45:00Z"/>
          <w:rFonts w:ascii="Consolas" w:hAnsi="Consolas" w:cs="Courier New"/>
          <w:sz w:val="17"/>
          <w:szCs w:val="17"/>
          <w:lang w:val="en-US"/>
          <w:rPrChange w:id="4954" w:author="Prieto Bailo, León Enrique" w:date="2023-07-07T22:58:00Z">
            <w:rPr>
              <w:ins w:id="4955" w:author="León Prieto" w:date="2023-07-07T22:45:00Z"/>
              <w:rFonts w:ascii="Consolas" w:hAnsi="Consolas" w:cs="Courier New"/>
              <w:sz w:val="17"/>
              <w:szCs w:val="17"/>
            </w:rPr>
          </w:rPrChange>
        </w:rPr>
      </w:pPr>
      <w:ins w:id="4956" w:author="León Prieto" w:date="2023-07-07T22:45:00Z">
        <w:r w:rsidRPr="00454AE3">
          <w:rPr>
            <w:rFonts w:ascii="Consolas" w:hAnsi="Consolas" w:cs="Courier New"/>
            <w:sz w:val="17"/>
            <w:szCs w:val="17"/>
            <w:lang w:val="en-US"/>
            <w:rPrChange w:id="4957" w:author="Prieto Bailo, León Enrique" w:date="2023-07-07T22:58:00Z">
              <w:rPr>
                <w:rFonts w:ascii="Consolas" w:hAnsi="Consolas" w:cs="Courier New"/>
                <w:sz w:val="17"/>
                <w:szCs w:val="17"/>
              </w:rPr>
            </w:rPrChange>
          </w:rPr>
          <w:t xml:space="preserve"> 76. </w:t>
        </w:r>
        <w:r w:rsidRPr="00454AE3">
          <w:rPr>
            <w:rFonts w:ascii="Consolas" w:hAnsi="Consolas" w:cs="Courier New"/>
            <w:color w:val="880000"/>
            <w:sz w:val="17"/>
            <w:szCs w:val="17"/>
            <w:lang w:val="en-US"/>
            <w:rPrChange w:id="4958" w:author="Prieto Bailo, León Enrique" w:date="2023-07-07T22:58:00Z">
              <w:rPr>
                <w:rFonts w:ascii="Consolas" w:hAnsi="Consolas" w:cs="Courier New"/>
                <w:color w:val="880000"/>
                <w:sz w:val="17"/>
                <w:szCs w:val="17"/>
              </w:rPr>
            </w:rPrChange>
          </w:rPr>
          <w:t>// BUZZER</w:t>
        </w:r>
      </w:ins>
    </w:p>
    <w:p w14:paraId="1F7A37E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59" w:author="León Prieto" w:date="2023-07-07T22:45:00Z"/>
          <w:rFonts w:ascii="Consolas" w:hAnsi="Consolas" w:cs="Courier New"/>
          <w:sz w:val="17"/>
          <w:szCs w:val="17"/>
          <w:lang w:val="en-US"/>
          <w:rPrChange w:id="4960" w:author="Prieto Bailo, León Enrique" w:date="2023-07-07T22:58:00Z">
            <w:rPr>
              <w:ins w:id="4961" w:author="León Prieto" w:date="2023-07-07T22:45:00Z"/>
              <w:rFonts w:ascii="Consolas" w:hAnsi="Consolas" w:cs="Courier New"/>
              <w:sz w:val="17"/>
              <w:szCs w:val="17"/>
            </w:rPr>
          </w:rPrChange>
        </w:rPr>
      </w:pPr>
      <w:ins w:id="4962" w:author="León Prieto" w:date="2023-07-07T22:45:00Z">
        <w:r w:rsidRPr="00454AE3">
          <w:rPr>
            <w:rFonts w:ascii="Consolas" w:hAnsi="Consolas" w:cs="Courier New"/>
            <w:sz w:val="17"/>
            <w:szCs w:val="17"/>
            <w:lang w:val="en-US"/>
            <w:rPrChange w:id="4963" w:author="Prieto Bailo, León Enrique" w:date="2023-07-07T22:58:00Z">
              <w:rPr>
                <w:rFonts w:ascii="Consolas" w:hAnsi="Consolas" w:cs="Courier New"/>
                <w:sz w:val="17"/>
                <w:szCs w:val="17"/>
              </w:rPr>
            </w:rPrChange>
          </w:rPr>
          <w:t xml:space="preserve"> 77. </w:t>
        </w:r>
        <w:r w:rsidRPr="00454AE3">
          <w:rPr>
            <w:rFonts w:ascii="Consolas" w:hAnsi="Consolas" w:cs="Courier New"/>
            <w:color w:val="000088"/>
            <w:sz w:val="17"/>
            <w:szCs w:val="17"/>
            <w:lang w:val="en-US"/>
            <w:rPrChange w:id="4964" w:author="Prieto Bailo, León Enrique" w:date="2023-07-07T22:58: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496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966" w:author="Prieto Bailo, León Enrique" w:date="2023-07-07T22:58:00Z">
              <w:rPr>
                <w:rFonts w:ascii="Consolas" w:hAnsi="Consolas" w:cs="Courier New"/>
                <w:color w:val="000000"/>
                <w:sz w:val="17"/>
                <w:szCs w:val="17"/>
              </w:rPr>
            </w:rPrChange>
          </w:rPr>
          <w:t>buzzer_</w:t>
        </w:r>
        <w:proofErr w:type="gramStart"/>
        <w:r w:rsidRPr="00454AE3">
          <w:rPr>
            <w:rFonts w:ascii="Consolas" w:hAnsi="Consolas" w:cs="Courier New"/>
            <w:color w:val="000000"/>
            <w:sz w:val="17"/>
            <w:szCs w:val="17"/>
            <w:lang w:val="en-US"/>
            <w:rPrChange w:id="4967" w:author="Prieto Bailo, León Enrique" w:date="2023-07-07T22:58:00Z">
              <w:rPr>
                <w:rFonts w:ascii="Consolas" w:hAnsi="Consolas" w:cs="Courier New"/>
                <w:color w:val="000000"/>
                <w:sz w:val="17"/>
                <w:szCs w:val="17"/>
              </w:rPr>
            </w:rPrChange>
          </w:rPr>
          <w:t>timer</w:t>
        </w:r>
        <w:proofErr w:type="spellEnd"/>
        <w:r w:rsidRPr="00454AE3">
          <w:rPr>
            <w:rFonts w:ascii="Consolas" w:hAnsi="Consolas" w:cs="Courier New"/>
            <w:color w:val="666600"/>
            <w:sz w:val="17"/>
            <w:szCs w:val="17"/>
            <w:lang w:val="en-US"/>
            <w:rPrChange w:id="4968" w:author="Prieto Bailo, León Enrique" w:date="2023-07-07T22:58:00Z">
              <w:rPr>
                <w:rFonts w:ascii="Consolas" w:hAnsi="Consolas" w:cs="Courier New"/>
                <w:color w:val="666600"/>
                <w:sz w:val="17"/>
                <w:szCs w:val="17"/>
              </w:rPr>
            </w:rPrChange>
          </w:rPr>
          <w:t>;</w:t>
        </w:r>
        <w:proofErr w:type="gramEnd"/>
      </w:ins>
    </w:p>
    <w:p w14:paraId="2EBE91F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69" w:author="León Prieto" w:date="2023-07-07T22:45:00Z"/>
          <w:rFonts w:ascii="Consolas" w:hAnsi="Consolas" w:cs="Courier New"/>
          <w:sz w:val="17"/>
          <w:szCs w:val="17"/>
          <w:lang w:val="en-US"/>
          <w:rPrChange w:id="4970" w:author="Prieto Bailo, León Enrique" w:date="2023-07-07T22:58:00Z">
            <w:rPr>
              <w:ins w:id="4971" w:author="León Prieto" w:date="2023-07-07T22:45:00Z"/>
              <w:rFonts w:ascii="Consolas" w:hAnsi="Consolas" w:cs="Courier New"/>
              <w:sz w:val="17"/>
              <w:szCs w:val="17"/>
            </w:rPr>
          </w:rPrChange>
        </w:rPr>
      </w:pPr>
      <w:ins w:id="4972" w:author="León Prieto" w:date="2023-07-07T22:45:00Z">
        <w:r w:rsidRPr="00454AE3">
          <w:rPr>
            <w:rFonts w:ascii="Consolas" w:hAnsi="Consolas" w:cs="Courier New"/>
            <w:sz w:val="17"/>
            <w:szCs w:val="17"/>
            <w:lang w:val="en-US"/>
            <w:rPrChange w:id="4973" w:author="Prieto Bailo, León Enrique" w:date="2023-07-07T22:58:00Z">
              <w:rPr>
                <w:rFonts w:ascii="Consolas" w:hAnsi="Consolas" w:cs="Courier New"/>
                <w:sz w:val="17"/>
                <w:szCs w:val="17"/>
              </w:rPr>
            </w:rPrChange>
          </w:rPr>
          <w:t xml:space="preserve"> 78. </w:t>
        </w:r>
        <w:r w:rsidRPr="00454AE3">
          <w:rPr>
            <w:rFonts w:ascii="Consolas" w:hAnsi="Consolas" w:cs="Courier New"/>
            <w:color w:val="000088"/>
            <w:sz w:val="17"/>
            <w:szCs w:val="17"/>
            <w:lang w:val="en-US"/>
            <w:rPrChange w:id="4974" w:author="Prieto Bailo, León Enrique" w:date="2023-07-07T22:58:00Z">
              <w:rPr>
                <w:rFonts w:ascii="Consolas" w:hAnsi="Consolas" w:cs="Courier New"/>
                <w:color w:val="000088"/>
                <w:sz w:val="17"/>
                <w:szCs w:val="17"/>
              </w:rPr>
            </w:rPrChange>
          </w:rPr>
          <w:t>bool</w:t>
        </w:r>
        <w:r w:rsidRPr="00454AE3">
          <w:rPr>
            <w:rFonts w:ascii="Consolas" w:hAnsi="Consolas" w:cs="Courier New"/>
            <w:color w:val="000000"/>
            <w:sz w:val="17"/>
            <w:szCs w:val="17"/>
            <w:lang w:val="en-US"/>
            <w:rPrChange w:id="497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4976" w:author="Prieto Bailo, León Enrique" w:date="2023-07-07T22:58:00Z">
              <w:rPr>
                <w:rFonts w:ascii="Consolas" w:hAnsi="Consolas" w:cs="Courier New"/>
                <w:color w:val="000000"/>
                <w:sz w:val="17"/>
                <w:szCs w:val="17"/>
              </w:rPr>
            </w:rPrChange>
          </w:rPr>
          <w:t>tone_</w:t>
        </w:r>
        <w:proofErr w:type="gramStart"/>
        <w:r w:rsidRPr="00454AE3">
          <w:rPr>
            <w:rFonts w:ascii="Consolas" w:hAnsi="Consolas" w:cs="Courier New"/>
            <w:color w:val="000000"/>
            <w:sz w:val="17"/>
            <w:szCs w:val="17"/>
            <w:lang w:val="en-US"/>
            <w:rPrChange w:id="4977" w:author="Prieto Bailo, León Enrique" w:date="2023-07-07T22:58:00Z">
              <w:rPr>
                <w:rFonts w:ascii="Consolas" w:hAnsi="Consolas" w:cs="Courier New"/>
                <w:color w:val="000000"/>
                <w:sz w:val="17"/>
                <w:szCs w:val="17"/>
              </w:rPr>
            </w:rPrChange>
          </w:rPr>
          <w:t>on</w:t>
        </w:r>
        <w:proofErr w:type="spellEnd"/>
        <w:r w:rsidRPr="00454AE3">
          <w:rPr>
            <w:rFonts w:ascii="Consolas" w:hAnsi="Consolas" w:cs="Courier New"/>
            <w:color w:val="666600"/>
            <w:sz w:val="17"/>
            <w:szCs w:val="17"/>
            <w:lang w:val="en-US"/>
            <w:rPrChange w:id="4978" w:author="Prieto Bailo, León Enrique" w:date="2023-07-07T22:58:00Z">
              <w:rPr>
                <w:rFonts w:ascii="Consolas" w:hAnsi="Consolas" w:cs="Courier New"/>
                <w:color w:val="666600"/>
                <w:sz w:val="17"/>
                <w:szCs w:val="17"/>
              </w:rPr>
            </w:rPrChange>
          </w:rPr>
          <w:t>;</w:t>
        </w:r>
        <w:proofErr w:type="gramEnd"/>
      </w:ins>
    </w:p>
    <w:p w14:paraId="5FF2D22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79" w:author="León Prieto" w:date="2023-07-07T22:45:00Z"/>
          <w:rFonts w:ascii="Consolas" w:hAnsi="Consolas" w:cs="Courier New"/>
          <w:sz w:val="17"/>
          <w:szCs w:val="17"/>
          <w:lang w:val="en-US"/>
          <w:rPrChange w:id="4980" w:author="Prieto Bailo, León Enrique" w:date="2023-07-07T22:58:00Z">
            <w:rPr>
              <w:ins w:id="4981" w:author="León Prieto" w:date="2023-07-07T22:45:00Z"/>
              <w:rFonts w:ascii="Consolas" w:hAnsi="Consolas" w:cs="Courier New"/>
              <w:sz w:val="17"/>
              <w:szCs w:val="17"/>
            </w:rPr>
          </w:rPrChange>
        </w:rPr>
      </w:pPr>
      <w:ins w:id="4982" w:author="León Prieto" w:date="2023-07-07T22:45:00Z">
        <w:r w:rsidRPr="00454AE3">
          <w:rPr>
            <w:rFonts w:ascii="Consolas" w:hAnsi="Consolas" w:cs="Courier New"/>
            <w:sz w:val="17"/>
            <w:szCs w:val="17"/>
            <w:lang w:val="en-US"/>
            <w:rPrChange w:id="4983" w:author="Prieto Bailo, León Enrique" w:date="2023-07-07T22:58:00Z">
              <w:rPr>
                <w:rFonts w:ascii="Consolas" w:hAnsi="Consolas" w:cs="Courier New"/>
                <w:sz w:val="17"/>
                <w:szCs w:val="17"/>
              </w:rPr>
            </w:rPrChange>
          </w:rPr>
          <w:t xml:space="preserve"> 79. </w:t>
        </w:r>
        <w:r w:rsidRPr="00454AE3">
          <w:rPr>
            <w:rFonts w:ascii="Consolas" w:hAnsi="Consolas" w:cs="Courier New"/>
            <w:color w:val="000000"/>
            <w:sz w:val="17"/>
            <w:szCs w:val="17"/>
            <w:lang w:val="en-US"/>
            <w:rPrChange w:id="4984" w:author="Prieto Bailo, León Enrique" w:date="2023-07-07T22:58:00Z">
              <w:rPr>
                <w:rFonts w:ascii="Consolas" w:hAnsi="Consolas" w:cs="Courier New"/>
                <w:color w:val="000000"/>
                <w:sz w:val="17"/>
                <w:szCs w:val="17"/>
              </w:rPr>
            </w:rPrChange>
          </w:rPr>
          <w:t> </w:t>
        </w:r>
      </w:ins>
    </w:p>
    <w:p w14:paraId="0173F93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85" w:author="León Prieto" w:date="2023-07-07T22:45:00Z"/>
          <w:rFonts w:ascii="Consolas" w:hAnsi="Consolas" w:cs="Courier New"/>
          <w:sz w:val="17"/>
          <w:szCs w:val="17"/>
          <w:lang w:val="en-US"/>
          <w:rPrChange w:id="4986" w:author="Prieto Bailo, León Enrique" w:date="2023-07-07T22:58:00Z">
            <w:rPr>
              <w:ins w:id="4987" w:author="León Prieto" w:date="2023-07-07T22:45:00Z"/>
              <w:rFonts w:ascii="Consolas" w:hAnsi="Consolas" w:cs="Courier New"/>
              <w:sz w:val="17"/>
              <w:szCs w:val="17"/>
            </w:rPr>
          </w:rPrChange>
        </w:rPr>
      </w:pPr>
      <w:ins w:id="4988" w:author="León Prieto" w:date="2023-07-07T22:45:00Z">
        <w:r w:rsidRPr="00454AE3">
          <w:rPr>
            <w:rFonts w:ascii="Consolas" w:hAnsi="Consolas" w:cs="Courier New"/>
            <w:sz w:val="17"/>
            <w:szCs w:val="17"/>
            <w:lang w:val="en-US"/>
            <w:rPrChange w:id="4989" w:author="Prieto Bailo, León Enrique" w:date="2023-07-07T22:58:00Z">
              <w:rPr>
                <w:rFonts w:ascii="Consolas" w:hAnsi="Consolas" w:cs="Courier New"/>
                <w:sz w:val="17"/>
                <w:szCs w:val="17"/>
              </w:rPr>
            </w:rPrChange>
          </w:rPr>
          <w:t xml:space="preserve"> 80. </w:t>
        </w:r>
        <w:r w:rsidRPr="00454AE3">
          <w:rPr>
            <w:rFonts w:ascii="Consolas" w:hAnsi="Consolas" w:cs="Courier New"/>
            <w:color w:val="880000"/>
            <w:sz w:val="17"/>
            <w:szCs w:val="17"/>
            <w:lang w:val="en-US"/>
            <w:rPrChange w:id="4990" w:author="Prieto Bailo, León Enrique" w:date="2023-07-07T22:58:00Z">
              <w:rPr>
                <w:rFonts w:ascii="Consolas" w:hAnsi="Consolas" w:cs="Courier New"/>
                <w:color w:val="880000"/>
                <w:sz w:val="17"/>
                <w:szCs w:val="17"/>
              </w:rPr>
            </w:rPrChange>
          </w:rPr>
          <w:t>// SPI Flash</w:t>
        </w:r>
      </w:ins>
    </w:p>
    <w:p w14:paraId="592C291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4991" w:author="León Prieto" w:date="2023-07-07T22:45:00Z"/>
          <w:rFonts w:ascii="Consolas" w:hAnsi="Consolas" w:cs="Courier New"/>
          <w:sz w:val="17"/>
          <w:szCs w:val="17"/>
          <w:lang w:val="en-US"/>
          <w:rPrChange w:id="4992" w:author="Prieto Bailo, León Enrique" w:date="2023-07-07T22:58:00Z">
            <w:rPr>
              <w:ins w:id="4993" w:author="León Prieto" w:date="2023-07-07T22:45:00Z"/>
              <w:rFonts w:ascii="Consolas" w:hAnsi="Consolas" w:cs="Courier New"/>
              <w:sz w:val="17"/>
              <w:szCs w:val="17"/>
            </w:rPr>
          </w:rPrChange>
        </w:rPr>
      </w:pPr>
      <w:ins w:id="4994" w:author="León Prieto" w:date="2023-07-07T22:45:00Z">
        <w:r w:rsidRPr="00454AE3">
          <w:rPr>
            <w:rFonts w:ascii="Consolas" w:hAnsi="Consolas" w:cs="Courier New"/>
            <w:sz w:val="17"/>
            <w:szCs w:val="17"/>
            <w:lang w:val="en-US"/>
            <w:rPrChange w:id="4995" w:author="Prieto Bailo, León Enrique" w:date="2023-07-07T22:58:00Z">
              <w:rPr>
                <w:rFonts w:ascii="Consolas" w:hAnsi="Consolas" w:cs="Courier New"/>
                <w:sz w:val="17"/>
                <w:szCs w:val="17"/>
              </w:rPr>
            </w:rPrChange>
          </w:rPr>
          <w:t xml:space="preserve"> 81. </w:t>
        </w:r>
        <w:r w:rsidRPr="00454AE3">
          <w:rPr>
            <w:rFonts w:ascii="Consolas" w:hAnsi="Consolas" w:cs="Courier New"/>
            <w:color w:val="880000"/>
            <w:sz w:val="17"/>
            <w:szCs w:val="17"/>
            <w:lang w:val="en-US"/>
            <w:rPrChange w:id="4996"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4997"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4998" w:author="Prieto Bailo, León Enrique" w:date="2023-07-07T22:58:00Z">
              <w:rPr>
                <w:rFonts w:ascii="Consolas" w:hAnsi="Consolas" w:cs="Courier New"/>
                <w:color w:val="000000"/>
                <w:sz w:val="17"/>
                <w:szCs w:val="17"/>
              </w:rPr>
            </w:rPrChange>
          </w:rPr>
          <w:t>pin</w:t>
        </w:r>
        <w:proofErr w:type="gramEnd"/>
        <w:r w:rsidRPr="00454AE3">
          <w:rPr>
            <w:rFonts w:ascii="Consolas" w:hAnsi="Consolas" w:cs="Courier New"/>
            <w:color w:val="000000"/>
            <w:sz w:val="17"/>
            <w:szCs w:val="17"/>
            <w:lang w:val="en-US"/>
            <w:rPrChange w:id="4999" w:author="Prieto Bailo, León Enrique" w:date="2023-07-07T22:58:00Z">
              <w:rPr>
                <w:rFonts w:ascii="Consolas" w:hAnsi="Consolas" w:cs="Courier New"/>
                <w:color w:val="000000"/>
                <w:sz w:val="17"/>
                <w:szCs w:val="17"/>
              </w:rPr>
            </w:rPrChange>
          </w:rPr>
          <w:t>_BUZZER</w:t>
        </w:r>
        <w:proofErr w:type="spellEnd"/>
        <w:r w:rsidRPr="00454AE3">
          <w:rPr>
            <w:rFonts w:ascii="Consolas" w:hAnsi="Consolas" w:cs="Courier New"/>
            <w:color w:val="000000"/>
            <w:sz w:val="17"/>
            <w:szCs w:val="17"/>
            <w:lang w:val="en-US"/>
            <w:rPrChange w:id="5000" w:author="Prieto Bailo, León Enrique" w:date="2023-07-07T22:58:00Z">
              <w:rPr>
                <w:rFonts w:ascii="Consolas" w:hAnsi="Consolas" w:cs="Courier New"/>
                <w:color w:val="000000"/>
                <w:sz w:val="17"/>
                <w:szCs w:val="17"/>
              </w:rPr>
            </w:rPrChange>
          </w:rPr>
          <w:t xml:space="preserve"> PA6</w:t>
        </w:r>
      </w:ins>
    </w:p>
    <w:p w14:paraId="0E31321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01" w:author="León Prieto" w:date="2023-07-07T22:45:00Z"/>
          <w:rFonts w:ascii="Consolas" w:hAnsi="Consolas" w:cs="Courier New"/>
          <w:sz w:val="17"/>
          <w:szCs w:val="17"/>
          <w:lang w:val="en-US"/>
          <w:rPrChange w:id="5002" w:author="Prieto Bailo, León Enrique" w:date="2023-07-07T22:58:00Z">
            <w:rPr>
              <w:ins w:id="5003" w:author="León Prieto" w:date="2023-07-07T22:45:00Z"/>
              <w:rFonts w:ascii="Consolas" w:hAnsi="Consolas" w:cs="Courier New"/>
              <w:sz w:val="17"/>
              <w:szCs w:val="17"/>
            </w:rPr>
          </w:rPrChange>
        </w:rPr>
      </w:pPr>
      <w:ins w:id="5004" w:author="León Prieto" w:date="2023-07-07T22:45:00Z">
        <w:r w:rsidRPr="00454AE3">
          <w:rPr>
            <w:rFonts w:ascii="Consolas" w:hAnsi="Consolas" w:cs="Courier New"/>
            <w:sz w:val="17"/>
            <w:szCs w:val="17"/>
            <w:lang w:val="en-US"/>
            <w:rPrChange w:id="5005" w:author="Prieto Bailo, León Enrique" w:date="2023-07-07T22:58:00Z">
              <w:rPr>
                <w:rFonts w:ascii="Consolas" w:hAnsi="Consolas" w:cs="Courier New"/>
                <w:sz w:val="17"/>
                <w:szCs w:val="17"/>
              </w:rPr>
            </w:rPrChange>
          </w:rPr>
          <w:t xml:space="preserve"> 82. </w:t>
        </w:r>
        <w:r w:rsidRPr="00454AE3">
          <w:rPr>
            <w:rFonts w:ascii="Consolas" w:hAnsi="Consolas" w:cs="Courier New"/>
            <w:color w:val="880000"/>
            <w:sz w:val="17"/>
            <w:szCs w:val="17"/>
            <w:lang w:val="en-US"/>
            <w:rPrChange w:id="5006"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00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08" w:author="Prieto Bailo, León Enrique" w:date="2023-07-07T22:58:00Z">
              <w:rPr>
                <w:rFonts w:ascii="Consolas" w:hAnsi="Consolas" w:cs="Courier New"/>
                <w:color w:val="000000"/>
                <w:sz w:val="17"/>
                <w:szCs w:val="17"/>
              </w:rPr>
            </w:rPrChange>
          </w:rPr>
          <w:t>length_str</w:t>
        </w:r>
        <w:proofErr w:type="spellEnd"/>
        <w:r w:rsidRPr="00454AE3">
          <w:rPr>
            <w:rFonts w:ascii="Consolas" w:hAnsi="Consolas" w:cs="Courier New"/>
            <w:color w:val="000000"/>
            <w:sz w:val="17"/>
            <w:szCs w:val="17"/>
            <w:lang w:val="en-US"/>
            <w:rPrChange w:id="5009"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010" w:author="Prieto Bailo, León Enrique" w:date="2023-07-07T22:58:00Z">
              <w:rPr>
                <w:rFonts w:ascii="Consolas" w:hAnsi="Consolas" w:cs="Courier New"/>
                <w:color w:val="006666"/>
                <w:sz w:val="17"/>
                <w:szCs w:val="17"/>
              </w:rPr>
            </w:rPrChange>
          </w:rPr>
          <w:t>20000</w:t>
        </w:r>
      </w:ins>
    </w:p>
    <w:p w14:paraId="105BA6C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11" w:author="León Prieto" w:date="2023-07-07T22:45:00Z"/>
          <w:rFonts w:ascii="Consolas" w:hAnsi="Consolas" w:cs="Courier New"/>
          <w:sz w:val="17"/>
          <w:szCs w:val="17"/>
          <w:lang w:val="en-US"/>
          <w:rPrChange w:id="5012" w:author="Prieto Bailo, León Enrique" w:date="2023-07-07T22:58:00Z">
            <w:rPr>
              <w:ins w:id="5013" w:author="León Prieto" w:date="2023-07-07T22:45:00Z"/>
              <w:rFonts w:ascii="Consolas" w:hAnsi="Consolas" w:cs="Courier New"/>
              <w:sz w:val="17"/>
              <w:szCs w:val="17"/>
            </w:rPr>
          </w:rPrChange>
        </w:rPr>
      </w:pPr>
      <w:ins w:id="5014" w:author="León Prieto" w:date="2023-07-07T22:45:00Z">
        <w:r w:rsidRPr="00454AE3">
          <w:rPr>
            <w:rFonts w:ascii="Consolas" w:hAnsi="Consolas" w:cs="Courier New"/>
            <w:sz w:val="17"/>
            <w:szCs w:val="17"/>
            <w:lang w:val="en-US"/>
            <w:rPrChange w:id="5015" w:author="Prieto Bailo, León Enrique" w:date="2023-07-07T22:58:00Z">
              <w:rPr>
                <w:rFonts w:ascii="Consolas" w:hAnsi="Consolas" w:cs="Courier New"/>
                <w:sz w:val="17"/>
                <w:szCs w:val="17"/>
              </w:rPr>
            </w:rPrChange>
          </w:rPr>
          <w:t xml:space="preserve"> 83. </w:t>
        </w:r>
        <w:r w:rsidRPr="00454AE3">
          <w:rPr>
            <w:rFonts w:ascii="Consolas" w:hAnsi="Consolas" w:cs="Courier New"/>
            <w:color w:val="660066"/>
            <w:sz w:val="17"/>
            <w:szCs w:val="17"/>
            <w:lang w:val="en-US"/>
            <w:rPrChange w:id="5016" w:author="Prieto Bailo, León Enrique" w:date="2023-07-07T22:58:00Z">
              <w:rPr>
                <w:rFonts w:ascii="Consolas" w:hAnsi="Consolas" w:cs="Courier New"/>
                <w:color w:val="660066"/>
                <w:sz w:val="17"/>
                <w:szCs w:val="17"/>
              </w:rPr>
            </w:rPrChange>
          </w:rPr>
          <w:t>uint16_t</w:t>
        </w:r>
        <w:r w:rsidRPr="00454AE3">
          <w:rPr>
            <w:rFonts w:ascii="Consolas" w:hAnsi="Consolas" w:cs="Courier New"/>
            <w:color w:val="000000"/>
            <w:sz w:val="17"/>
            <w:szCs w:val="17"/>
            <w:lang w:val="en-US"/>
            <w:rPrChange w:id="501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18" w:author="Prieto Bailo, León Enrique" w:date="2023-07-07T22:58:00Z">
              <w:rPr>
                <w:rFonts w:ascii="Consolas" w:hAnsi="Consolas" w:cs="Courier New"/>
                <w:color w:val="000000"/>
                <w:sz w:val="17"/>
                <w:szCs w:val="17"/>
              </w:rPr>
            </w:rPrChange>
          </w:rPr>
          <w:t>voltage_str</w:t>
        </w:r>
        <w:proofErr w:type="spellEnd"/>
        <w:r w:rsidRPr="00454AE3">
          <w:rPr>
            <w:rFonts w:ascii="Consolas" w:hAnsi="Consolas" w:cs="Courier New"/>
            <w:color w:val="666600"/>
            <w:sz w:val="17"/>
            <w:szCs w:val="17"/>
            <w:lang w:val="en-US"/>
            <w:rPrChange w:id="5019" w:author="Prieto Bailo, León Enrique" w:date="2023-07-07T22:58: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5020" w:author="Prieto Bailo, León Enrique" w:date="2023-07-07T22:58:00Z">
              <w:rPr>
                <w:rFonts w:ascii="Consolas" w:hAnsi="Consolas" w:cs="Courier New"/>
                <w:color w:val="000000"/>
                <w:sz w:val="17"/>
                <w:szCs w:val="17"/>
              </w:rPr>
            </w:rPrChange>
          </w:rPr>
          <w:t>length_str</w:t>
        </w:r>
        <w:proofErr w:type="spellEnd"/>
        <w:proofErr w:type="gramStart"/>
        <w:r w:rsidRPr="00454AE3">
          <w:rPr>
            <w:rFonts w:ascii="Consolas" w:hAnsi="Consolas" w:cs="Courier New"/>
            <w:color w:val="666600"/>
            <w:sz w:val="17"/>
            <w:szCs w:val="17"/>
            <w:lang w:val="en-US"/>
            <w:rPrChange w:id="5021" w:author="Prieto Bailo, León Enrique" w:date="2023-07-07T22:58:00Z">
              <w:rPr>
                <w:rFonts w:ascii="Consolas" w:hAnsi="Consolas" w:cs="Courier New"/>
                <w:color w:val="666600"/>
                <w:sz w:val="17"/>
                <w:szCs w:val="17"/>
              </w:rPr>
            </w:rPrChange>
          </w:rPr>
          <w:t>];</w:t>
        </w:r>
        <w:proofErr w:type="gramEnd"/>
      </w:ins>
    </w:p>
    <w:p w14:paraId="2718DA0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22" w:author="León Prieto" w:date="2023-07-07T22:45:00Z"/>
          <w:rFonts w:ascii="Consolas" w:hAnsi="Consolas" w:cs="Courier New"/>
          <w:sz w:val="17"/>
          <w:szCs w:val="17"/>
          <w:lang w:val="en-US"/>
          <w:rPrChange w:id="5023" w:author="Prieto Bailo, León Enrique" w:date="2023-07-07T22:58:00Z">
            <w:rPr>
              <w:ins w:id="5024" w:author="León Prieto" w:date="2023-07-07T22:45:00Z"/>
              <w:rFonts w:ascii="Consolas" w:hAnsi="Consolas" w:cs="Courier New"/>
              <w:sz w:val="17"/>
              <w:szCs w:val="17"/>
            </w:rPr>
          </w:rPrChange>
        </w:rPr>
      </w:pPr>
      <w:ins w:id="5025" w:author="León Prieto" w:date="2023-07-07T22:45:00Z">
        <w:r w:rsidRPr="00454AE3">
          <w:rPr>
            <w:rFonts w:ascii="Consolas" w:hAnsi="Consolas" w:cs="Courier New"/>
            <w:sz w:val="17"/>
            <w:szCs w:val="17"/>
            <w:lang w:val="en-US"/>
            <w:rPrChange w:id="5026" w:author="Prieto Bailo, León Enrique" w:date="2023-07-07T22:58:00Z">
              <w:rPr>
                <w:rFonts w:ascii="Consolas" w:hAnsi="Consolas" w:cs="Courier New"/>
                <w:sz w:val="17"/>
                <w:szCs w:val="17"/>
              </w:rPr>
            </w:rPrChange>
          </w:rPr>
          <w:t xml:space="preserve"> 84. </w:t>
        </w:r>
        <w:r w:rsidRPr="00454AE3">
          <w:rPr>
            <w:rFonts w:ascii="Consolas" w:hAnsi="Consolas" w:cs="Courier New"/>
            <w:color w:val="660066"/>
            <w:sz w:val="17"/>
            <w:szCs w:val="17"/>
            <w:lang w:val="en-US"/>
            <w:rPrChange w:id="5027" w:author="Prieto Bailo, León Enrique" w:date="2023-07-07T22:58:00Z">
              <w:rPr>
                <w:rFonts w:ascii="Consolas" w:hAnsi="Consolas" w:cs="Courier New"/>
                <w:color w:val="660066"/>
                <w:sz w:val="17"/>
                <w:szCs w:val="17"/>
              </w:rPr>
            </w:rPrChange>
          </w:rPr>
          <w:t>uint16_t</w:t>
        </w:r>
        <w:r w:rsidRPr="00454AE3">
          <w:rPr>
            <w:rFonts w:ascii="Consolas" w:hAnsi="Consolas" w:cs="Courier New"/>
            <w:color w:val="000000"/>
            <w:sz w:val="17"/>
            <w:szCs w:val="17"/>
            <w:lang w:val="en-US"/>
            <w:rPrChange w:id="502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29" w:author="Prieto Bailo, León Enrique" w:date="2023-07-07T22:58:00Z">
              <w:rPr>
                <w:rFonts w:ascii="Consolas" w:hAnsi="Consolas" w:cs="Courier New"/>
                <w:color w:val="000000"/>
                <w:sz w:val="17"/>
                <w:szCs w:val="17"/>
              </w:rPr>
            </w:rPrChange>
          </w:rPr>
          <w:t>throttle_str</w:t>
        </w:r>
        <w:proofErr w:type="spellEnd"/>
        <w:r w:rsidRPr="00454AE3">
          <w:rPr>
            <w:rFonts w:ascii="Consolas" w:hAnsi="Consolas" w:cs="Courier New"/>
            <w:color w:val="666600"/>
            <w:sz w:val="17"/>
            <w:szCs w:val="17"/>
            <w:lang w:val="en-US"/>
            <w:rPrChange w:id="5030" w:author="Prieto Bailo, León Enrique" w:date="2023-07-07T22:58: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5031" w:author="Prieto Bailo, León Enrique" w:date="2023-07-07T22:58:00Z">
              <w:rPr>
                <w:rFonts w:ascii="Consolas" w:hAnsi="Consolas" w:cs="Courier New"/>
                <w:color w:val="000000"/>
                <w:sz w:val="17"/>
                <w:szCs w:val="17"/>
              </w:rPr>
            </w:rPrChange>
          </w:rPr>
          <w:t>length_str</w:t>
        </w:r>
        <w:proofErr w:type="spellEnd"/>
        <w:proofErr w:type="gramStart"/>
        <w:r w:rsidRPr="00454AE3">
          <w:rPr>
            <w:rFonts w:ascii="Consolas" w:hAnsi="Consolas" w:cs="Courier New"/>
            <w:color w:val="666600"/>
            <w:sz w:val="17"/>
            <w:szCs w:val="17"/>
            <w:lang w:val="en-US"/>
            <w:rPrChange w:id="5032" w:author="Prieto Bailo, León Enrique" w:date="2023-07-07T22:58:00Z">
              <w:rPr>
                <w:rFonts w:ascii="Consolas" w:hAnsi="Consolas" w:cs="Courier New"/>
                <w:color w:val="666600"/>
                <w:sz w:val="17"/>
                <w:szCs w:val="17"/>
              </w:rPr>
            </w:rPrChange>
          </w:rPr>
          <w:t>];</w:t>
        </w:r>
        <w:proofErr w:type="gramEnd"/>
      </w:ins>
    </w:p>
    <w:p w14:paraId="7F714D4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33" w:author="León Prieto" w:date="2023-07-07T22:45:00Z"/>
          <w:rFonts w:ascii="Consolas" w:hAnsi="Consolas" w:cs="Courier New"/>
          <w:sz w:val="17"/>
          <w:szCs w:val="17"/>
          <w:lang w:val="en-US"/>
          <w:rPrChange w:id="5034" w:author="Prieto Bailo, León Enrique" w:date="2023-07-07T22:58:00Z">
            <w:rPr>
              <w:ins w:id="5035" w:author="León Prieto" w:date="2023-07-07T22:45:00Z"/>
              <w:rFonts w:ascii="Consolas" w:hAnsi="Consolas" w:cs="Courier New"/>
              <w:sz w:val="17"/>
              <w:szCs w:val="17"/>
            </w:rPr>
          </w:rPrChange>
        </w:rPr>
      </w:pPr>
      <w:ins w:id="5036" w:author="León Prieto" w:date="2023-07-07T22:45:00Z">
        <w:r w:rsidRPr="00454AE3">
          <w:rPr>
            <w:rFonts w:ascii="Consolas" w:hAnsi="Consolas" w:cs="Courier New"/>
            <w:sz w:val="17"/>
            <w:szCs w:val="17"/>
            <w:lang w:val="en-US"/>
            <w:rPrChange w:id="5037" w:author="Prieto Bailo, León Enrique" w:date="2023-07-07T22:58:00Z">
              <w:rPr>
                <w:rFonts w:ascii="Consolas" w:hAnsi="Consolas" w:cs="Courier New"/>
                <w:sz w:val="17"/>
                <w:szCs w:val="17"/>
              </w:rPr>
            </w:rPrChange>
          </w:rPr>
          <w:t xml:space="preserve"> 85. </w:t>
        </w:r>
        <w:r w:rsidRPr="00454AE3">
          <w:rPr>
            <w:rFonts w:ascii="Consolas" w:hAnsi="Consolas" w:cs="Courier New"/>
            <w:color w:val="660066"/>
            <w:sz w:val="17"/>
            <w:szCs w:val="17"/>
            <w:lang w:val="en-US"/>
            <w:rPrChange w:id="5038" w:author="Prieto Bailo, León Enrique" w:date="2023-07-07T22:58:00Z">
              <w:rPr>
                <w:rFonts w:ascii="Consolas" w:hAnsi="Consolas" w:cs="Courier New"/>
                <w:color w:val="660066"/>
                <w:sz w:val="17"/>
                <w:szCs w:val="17"/>
              </w:rPr>
            </w:rPrChange>
          </w:rPr>
          <w:t>uint16_t</w:t>
        </w:r>
        <w:r w:rsidRPr="00454AE3">
          <w:rPr>
            <w:rFonts w:ascii="Consolas" w:hAnsi="Consolas" w:cs="Courier New"/>
            <w:color w:val="000000"/>
            <w:sz w:val="17"/>
            <w:szCs w:val="17"/>
            <w:lang w:val="en-US"/>
            <w:rPrChange w:id="503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40" w:author="Prieto Bailo, León Enrique" w:date="2023-07-07T22:58:00Z">
              <w:rPr>
                <w:rFonts w:ascii="Consolas" w:hAnsi="Consolas" w:cs="Courier New"/>
                <w:color w:val="000000"/>
                <w:sz w:val="17"/>
                <w:szCs w:val="17"/>
              </w:rPr>
            </w:rPrChange>
          </w:rPr>
          <w:t>n_str</w:t>
        </w:r>
        <w:proofErr w:type="spellEnd"/>
        <w:r w:rsidRPr="00454AE3">
          <w:rPr>
            <w:rFonts w:ascii="Consolas" w:hAnsi="Consolas" w:cs="Courier New"/>
            <w:color w:val="000000"/>
            <w:sz w:val="17"/>
            <w:szCs w:val="17"/>
            <w:lang w:val="en-US"/>
            <w:rPrChange w:id="5041"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04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043"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044" w:author="Prieto Bailo, León Enrique" w:date="2023-07-07T22:58: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045" w:author="Prieto Bailo, León Enrique" w:date="2023-07-07T22:58:00Z">
              <w:rPr>
                <w:rFonts w:ascii="Consolas" w:hAnsi="Consolas" w:cs="Courier New"/>
                <w:color w:val="666600"/>
                <w:sz w:val="17"/>
                <w:szCs w:val="17"/>
              </w:rPr>
            </w:rPrChange>
          </w:rPr>
          <w:t>;</w:t>
        </w:r>
        <w:proofErr w:type="gramEnd"/>
      </w:ins>
    </w:p>
    <w:p w14:paraId="38AE9DF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46" w:author="León Prieto" w:date="2023-07-07T22:45:00Z"/>
          <w:rFonts w:ascii="Consolas" w:hAnsi="Consolas" w:cs="Courier New"/>
          <w:sz w:val="17"/>
          <w:szCs w:val="17"/>
          <w:lang w:val="en-US"/>
          <w:rPrChange w:id="5047" w:author="Prieto Bailo, León Enrique" w:date="2023-07-07T22:58:00Z">
            <w:rPr>
              <w:ins w:id="5048" w:author="León Prieto" w:date="2023-07-07T22:45:00Z"/>
              <w:rFonts w:ascii="Consolas" w:hAnsi="Consolas" w:cs="Courier New"/>
              <w:sz w:val="17"/>
              <w:szCs w:val="17"/>
            </w:rPr>
          </w:rPrChange>
        </w:rPr>
      </w:pPr>
      <w:ins w:id="5049" w:author="León Prieto" w:date="2023-07-07T22:45:00Z">
        <w:r w:rsidRPr="00454AE3">
          <w:rPr>
            <w:rFonts w:ascii="Consolas" w:hAnsi="Consolas" w:cs="Courier New"/>
            <w:sz w:val="17"/>
            <w:szCs w:val="17"/>
            <w:lang w:val="en-US"/>
            <w:rPrChange w:id="5050" w:author="Prieto Bailo, León Enrique" w:date="2023-07-07T22:58:00Z">
              <w:rPr>
                <w:rFonts w:ascii="Consolas" w:hAnsi="Consolas" w:cs="Courier New"/>
                <w:sz w:val="17"/>
                <w:szCs w:val="17"/>
              </w:rPr>
            </w:rPrChange>
          </w:rPr>
          <w:t xml:space="preserve"> 86. </w:t>
        </w:r>
        <w:r w:rsidRPr="00454AE3">
          <w:rPr>
            <w:rFonts w:ascii="Consolas" w:hAnsi="Consolas" w:cs="Courier New"/>
            <w:color w:val="000000"/>
            <w:sz w:val="17"/>
            <w:szCs w:val="17"/>
            <w:lang w:val="en-US"/>
            <w:rPrChange w:id="5051" w:author="Prieto Bailo, León Enrique" w:date="2023-07-07T22:58:00Z">
              <w:rPr>
                <w:rFonts w:ascii="Consolas" w:hAnsi="Consolas" w:cs="Courier New"/>
                <w:color w:val="000000"/>
                <w:sz w:val="17"/>
                <w:szCs w:val="17"/>
              </w:rPr>
            </w:rPrChange>
          </w:rPr>
          <w:t> </w:t>
        </w:r>
      </w:ins>
    </w:p>
    <w:p w14:paraId="1DEF12A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52" w:author="León Prieto" w:date="2023-07-07T22:45:00Z"/>
          <w:rFonts w:ascii="Consolas" w:hAnsi="Consolas" w:cs="Courier New"/>
          <w:sz w:val="17"/>
          <w:szCs w:val="17"/>
          <w:lang w:val="en-US"/>
          <w:rPrChange w:id="5053" w:author="Prieto Bailo, León Enrique" w:date="2023-07-07T22:58:00Z">
            <w:rPr>
              <w:ins w:id="5054" w:author="León Prieto" w:date="2023-07-07T22:45:00Z"/>
              <w:rFonts w:ascii="Consolas" w:hAnsi="Consolas" w:cs="Courier New"/>
              <w:sz w:val="17"/>
              <w:szCs w:val="17"/>
            </w:rPr>
          </w:rPrChange>
        </w:rPr>
      </w:pPr>
      <w:ins w:id="5055" w:author="León Prieto" w:date="2023-07-07T22:45:00Z">
        <w:r w:rsidRPr="00454AE3">
          <w:rPr>
            <w:rFonts w:ascii="Consolas" w:hAnsi="Consolas" w:cs="Courier New"/>
            <w:sz w:val="17"/>
            <w:szCs w:val="17"/>
            <w:lang w:val="en-US"/>
            <w:rPrChange w:id="5056" w:author="Prieto Bailo, León Enrique" w:date="2023-07-07T22:58:00Z">
              <w:rPr>
                <w:rFonts w:ascii="Consolas" w:hAnsi="Consolas" w:cs="Courier New"/>
                <w:sz w:val="17"/>
                <w:szCs w:val="17"/>
              </w:rPr>
            </w:rPrChange>
          </w:rPr>
          <w:t xml:space="preserve"> 87. </w:t>
        </w:r>
        <w:r w:rsidRPr="00454AE3">
          <w:rPr>
            <w:rFonts w:ascii="Consolas" w:hAnsi="Consolas" w:cs="Courier New"/>
            <w:color w:val="880000"/>
            <w:sz w:val="17"/>
            <w:szCs w:val="17"/>
            <w:lang w:val="en-US"/>
            <w:rPrChange w:id="5057" w:author="Prieto Bailo, León Enrique" w:date="2023-07-07T22:58:00Z">
              <w:rPr>
                <w:rFonts w:ascii="Consolas" w:hAnsi="Consolas" w:cs="Courier New"/>
                <w:color w:val="880000"/>
                <w:sz w:val="17"/>
                <w:szCs w:val="17"/>
              </w:rPr>
            </w:rPrChange>
          </w:rPr>
          <w:t>// MOTORS</w:t>
        </w:r>
      </w:ins>
    </w:p>
    <w:p w14:paraId="77AA74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58" w:author="León Prieto" w:date="2023-07-07T22:45:00Z"/>
          <w:rFonts w:ascii="Consolas" w:hAnsi="Consolas" w:cs="Courier New"/>
          <w:sz w:val="17"/>
          <w:szCs w:val="17"/>
          <w:lang w:val="en-US"/>
          <w:rPrChange w:id="5059" w:author="Prieto Bailo, León Enrique" w:date="2023-07-07T22:58:00Z">
            <w:rPr>
              <w:ins w:id="5060" w:author="León Prieto" w:date="2023-07-07T22:45:00Z"/>
              <w:rFonts w:ascii="Consolas" w:hAnsi="Consolas" w:cs="Courier New"/>
              <w:sz w:val="17"/>
              <w:szCs w:val="17"/>
            </w:rPr>
          </w:rPrChange>
        </w:rPr>
      </w:pPr>
      <w:ins w:id="5061" w:author="León Prieto" w:date="2023-07-07T22:45:00Z">
        <w:r w:rsidRPr="00454AE3">
          <w:rPr>
            <w:rFonts w:ascii="Consolas" w:hAnsi="Consolas" w:cs="Courier New"/>
            <w:sz w:val="17"/>
            <w:szCs w:val="17"/>
            <w:lang w:val="en-US"/>
            <w:rPrChange w:id="5062" w:author="Prieto Bailo, León Enrique" w:date="2023-07-07T22:58:00Z">
              <w:rPr>
                <w:rFonts w:ascii="Consolas" w:hAnsi="Consolas" w:cs="Courier New"/>
                <w:sz w:val="17"/>
                <w:szCs w:val="17"/>
              </w:rPr>
            </w:rPrChange>
          </w:rPr>
          <w:t xml:space="preserve"> 88. </w:t>
        </w:r>
        <w:r w:rsidRPr="00454AE3">
          <w:rPr>
            <w:rFonts w:ascii="Consolas" w:hAnsi="Consolas" w:cs="Courier New"/>
            <w:color w:val="000088"/>
            <w:sz w:val="17"/>
            <w:szCs w:val="17"/>
            <w:lang w:val="en-US"/>
            <w:rPrChange w:id="5063" w:author="Prieto Bailo, León Enrique" w:date="2023-07-07T22:58:00Z">
              <w:rPr>
                <w:rFonts w:ascii="Consolas" w:hAnsi="Consolas" w:cs="Courier New"/>
                <w:color w:val="000088"/>
                <w:sz w:val="17"/>
                <w:szCs w:val="17"/>
              </w:rPr>
            </w:rPrChange>
          </w:rPr>
          <w:t>long</w:t>
        </w:r>
        <w:r w:rsidRPr="00454AE3">
          <w:rPr>
            <w:rFonts w:ascii="Consolas" w:hAnsi="Consolas" w:cs="Courier New"/>
            <w:color w:val="000000"/>
            <w:sz w:val="17"/>
            <w:szCs w:val="17"/>
            <w:lang w:val="en-US"/>
            <w:rPrChange w:id="506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65" w:author="Prieto Bailo, León Enrique" w:date="2023-07-07T22:58:00Z">
              <w:rPr>
                <w:rFonts w:ascii="Consolas" w:hAnsi="Consolas" w:cs="Courier New"/>
                <w:color w:val="000000"/>
                <w:sz w:val="17"/>
                <w:szCs w:val="17"/>
              </w:rPr>
            </w:rPrChange>
          </w:rPr>
          <w:t>time_motores_start</w:t>
        </w:r>
        <w:proofErr w:type="spellEnd"/>
        <w:r w:rsidRPr="00454AE3">
          <w:rPr>
            <w:rFonts w:ascii="Consolas" w:hAnsi="Consolas" w:cs="Courier New"/>
            <w:color w:val="666600"/>
            <w:sz w:val="17"/>
            <w:szCs w:val="17"/>
            <w:lang w:val="en-US"/>
            <w:rPrChange w:id="506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067" w:author="Prieto Bailo, León Enrique" w:date="2023-07-07T22:58:00Z">
              <w:rPr>
                <w:rFonts w:ascii="Consolas" w:hAnsi="Consolas" w:cs="Courier New"/>
                <w:color w:val="000000"/>
                <w:sz w:val="17"/>
                <w:szCs w:val="17"/>
              </w:rPr>
            </w:rPrChange>
          </w:rPr>
          <w:t xml:space="preserve"> time_1</w:t>
        </w:r>
        <w:r w:rsidRPr="00454AE3">
          <w:rPr>
            <w:rFonts w:ascii="Consolas" w:hAnsi="Consolas" w:cs="Courier New"/>
            <w:color w:val="666600"/>
            <w:sz w:val="17"/>
            <w:szCs w:val="17"/>
            <w:lang w:val="en-US"/>
            <w:rPrChange w:id="506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069" w:author="Prieto Bailo, León Enrique" w:date="2023-07-07T22:58:00Z">
              <w:rPr>
                <w:rFonts w:ascii="Consolas" w:hAnsi="Consolas" w:cs="Courier New"/>
                <w:color w:val="000000"/>
                <w:sz w:val="17"/>
                <w:szCs w:val="17"/>
              </w:rPr>
            </w:rPrChange>
          </w:rPr>
          <w:t xml:space="preserve"> time_2</w:t>
        </w:r>
        <w:r w:rsidRPr="00454AE3">
          <w:rPr>
            <w:rFonts w:ascii="Consolas" w:hAnsi="Consolas" w:cs="Courier New"/>
            <w:color w:val="666600"/>
            <w:sz w:val="17"/>
            <w:szCs w:val="17"/>
            <w:lang w:val="en-US"/>
            <w:rPrChange w:id="507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07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072" w:author="Prieto Bailo, León Enrique" w:date="2023-07-07T22:58:00Z">
              <w:rPr>
                <w:rFonts w:ascii="Consolas" w:hAnsi="Consolas" w:cs="Courier New"/>
                <w:color w:val="000000"/>
                <w:sz w:val="17"/>
                <w:szCs w:val="17"/>
              </w:rPr>
            </w:rPrChange>
          </w:rPr>
          <w:t>time_</w:t>
        </w:r>
        <w:proofErr w:type="gramStart"/>
        <w:r w:rsidRPr="00454AE3">
          <w:rPr>
            <w:rFonts w:ascii="Consolas" w:hAnsi="Consolas" w:cs="Courier New"/>
            <w:color w:val="000000"/>
            <w:sz w:val="17"/>
            <w:szCs w:val="17"/>
            <w:lang w:val="en-US"/>
            <w:rPrChange w:id="5073" w:author="Prieto Bailo, León Enrique" w:date="2023-07-07T22:58:00Z">
              <w:rPr>
                <w:rFonts w:ascii="Consolas" w:hAnsi="Consolas" w:cs="Courier New"/>
                <w:color w:val="000000"/>
                <w:sz w:val="17"/>
                <w:szCs w:val="17"/>
              </w:rPr>
            </w:rPrChange>
          </w:rPr>
          <w:t>ON</w:t>
        </w:r>
        <w:proofErr w:type="spellEnd"/>
        <w:r w:rsidRPr="00454AE3">
          <w:rPr>
            <w:rFonts w:ascii="Consolas" w:hAnsi="Consolas" w:cs="Courier New"/>
            <w:color w:val="666600"/>
            <w:sz w:val="17"/>
            <w:szCs w:val="17"/>
            <w:lang w:val="en-US"/>
            <w:rPrChange w:id="5074" w:author="Prieto Bailo, León Enrique" w:date="2023-07-07T22:58:00Z">
              <w:rPr>
                <w:rFonts w:ascii="Consolas" w:hAnsi="Consolas" w:cs="Courier New"/>
                <w:color w:val="666600"/>
                <w:sz w:val="17"/>
                <w:szCs w:val="17"/>
              </w:rPr>
            </w:rPrChange>
          </w:rPr>
          <w:t>;</w:t>
        </w:r>
        <w:proofErr w:type="gramEnd"/>
      </w:ins>
    </w:p>
    <w:p w14:paraId="614A973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75" w:author="León Prieto" w:date="2023-07-07T22:45:00Z"/>
          <w:rFonts w:ascii="Consolas" w:hAnsi="Consolas" w:cs="Courier New"/>
          <w:sz w:val="17"/>
          <w:szCs w:val="17"/>
          <w:lang w:val="en-US"/>
          <w:rPrChange w:id="5076" w:author="Prieto Bailo, León Enrique" w:date="2023-07-07T22:58:00Z">
            <w:rPr>
              <w:ins w:id="5077" w:author="León Prieto" w:date="2023-07-07T22:45:00Z"/>
              <w:rFonts w:ascii="Consolas" w:hAnsi="Consolas" w:cs="Courier New"/>
              <w:sz w:val="17"/>
              <w:szCs w:val="17"/>
            </w:rPr>
          </w:rPrChange>
        </w:rPr>
      </w:pPr>
      <w:ins w:id="5078" w:author="León Prieto" w:date="2023-07-07T22:45:00Z">
        <w:r w:rsidRPr="00454AE3">
          <w:rPr>
            <w:rFonts w:ascii="Consolas" w:hAnsi="Consolas" w:cs="Courier New"/>
            <w:sz w:val="17"/>
            <w:szCs w:val="17"/>
            <w:lang w:val="en-US"/>
            <w:rPrChange w:id="5079" w:author="Prieto Bailo, León Enrique" w:date="2023-07-07T22:58:00Z">
              <w:rPr>
                <w:rFonts w:ascii="Consolas" w:hAnsi="Consolas" w:cs="Courier New"/>
                <w:sz w:val="17"/>
                <w:szCs w:val="17"/>
              </w:rPr>
            </w:rPrChange>
          </w:rPr>
          <w:t xml:space="preserve"> 89. </w:t>
        </w:r>
        <w:r w:rsidRPr="00454AE3">
          <w:rPr>
            <w:rFonts w:ascii="Consolas" w:hAnsi="Consolas" w:cs="Courier New"/>
            <w:color w:val="000000"/>
            <w:sz w:val="17"/>
            <w:szCs w:val="17"/>
            <w:lang w:val="en-US"/>
            <w:rPrChange w:id="5080" w:author="Prieto Bailo, León Enrique" w:date="2023-07-07T22:58:00Z">
              <w:rPr>
                <w:rFonts w:ascii="Consolas" w:hAnsi="Consolas" w:cs="Courier New"/>
                <w:color w:val="000000"/>
                <w:sz w:val="17"/>
                <w:szCs w:val="17"/>
              </w:rPr>
            </w:rPrChange>
          </w:rPr>
          <w:t> </w:t>
        </w:r>
      </w:ins>
    </w:p>
    <w:p w14:paraId="059803C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81" w:author="León Prieto" w:date="2023-07-07T22:45:00Z"/>
          <w:rFonts w:ascii="Consolas" w:hAnsi="Consolas" w:cs="Courier New"/>
          <w:sz w:val="17"/>
          <w:szCs w:val="17"/>
          <w:lang w:val="en-US"/>
          <w:rPrChange w:id="5082" w:author="Prieto Bailo, León Enrique" w:date="2023-07-07T22:58:00Z">
            <w:rPr>
              <w:ins w:id="5083" w:author="León Prieto" w:date="2023-07-07T22:45:00Z"/>
              <w:rFonts w:ascii="Consolas" w:hAnsi="Consolas" w:cs="Courier New"/>
              <w:sz w:val="17"/>
              <w:szCs w:val="17"/>
            </w:rPr>
          </w:rPrChange>
        </w:rPr>
      </w:pPr>
      <w:ins w:id="5084" w:author="León Prieto" w:date="2023-07-07T22:45:00Z">
        <w:r w:rsidRPr="00454AE3">
          <w:rPr>
            <w:rFonts w:ascii="Consolas" w:hAnsi="Consolas" w:cs="Courier New"/>
            <w:sz w:val="17"/>
            <w:szCs w:val="17"/>
            <w:lang w:val="en-US"/>
            <w:rPrChange w:id="5085" w:author="Prieto Bailo, León Enrique" w:date="2023-07-07T22:58:00Z">
              <w:rPr>
                <w:rFonts w:ascii="Consolas" w:hAnsi="Consolas" w:cs="Courier New"/>
                <w:sz w:val="17"/>
                <w:szCs w:val="17"/>
              </w:rPr>
            </w:rPrChange>
          </w:rPr>
          <w:t xml:space="preserve"> 90. </w:t>
        </w:r>
        <w:r w:rsidRPr="00454AE3">
          <w:rPr>
            <w:rFonts w:ascii="Consolas" w:hAnsi="Consolas" w:cs="Courier New"/>
            <w:color w:val="880000"/>
            <w:sz w:val="17"/>
            <w:szCs w:val="17"/>
            <w:lang w:val="en-US"/>
            <w:rPrChange w:id="5086" w:author="Prieto Bailo, León Enrique" w:date="2023-07-07T22:58:00Z">
              <w:rPr>
                <w:rFonts w:ascii="Consolas" w:hAnsi="Consolas" w:cs="Courier New"/>
                <w:color w:val="880000"/>
                <w:sz w:val="17"/>
                <w:szCs w:val="17"/>
              </w:rPr>
            </w:rPrChange>
          </w:rPr>
          <w:t xml:space="preserve">// </w:t>
        </w:r>
        <w:proofErr w:type="spellStart"/>
        <w:r w:rsidRPr="00454AE3">
          <w:rPr>
            <w:rFonts w:ascii="Consolas" w:hAnsi="Consolas" w:cs="Courier New"/>
            <w:color w:val="880000"/>
            <w:sz w:val="17"/>
            <w:szCs w:val="17"/>
            <w:lang w:val="en-US"/>
            <w:rPrChange w:id="5087" w:author="Prieto Bailo, León Enrique" w:date="2023-07-07T22:58:00Z">
              <w:rPr>
                <w:rFonts w:ascii="Consolas" w:hAnsi="Consolas" w:cs="Courier New"/>
                <w:color w:val="880000"/>
                <w:sz w:val="17"/>
                <w:szCs w:val="17"/>
              </w:rPr>
            </w:rPrChange>
          </w:rPr>
          <w:t>FlightSky</w:t>
        </w:r>
        <w:proofErr w:type="spellEnd"/>
        <w:r w:rsidRPr="00454AE3">
          <w:rPr>
            <w:rFonts w:ascii="Consolas" w:hAnsi="Consolas" w:cs="Courier New"/>
            <w:color w:val="880000"/>
            <w:sz w:val="17"/>
            <w:szCs w:val="17"/>
            <w:lang w:val="en-US"/>
            <w:rPrChange w:id="5088" w:author="Prieto Bailo, León Enrique" w:date="2023-07-07T22:58:00Z">
              <w:rPr>
                <w:rFonts w:ascii="Consolas" w:hAnsi="Consolas" w:cs="Courier New"/>
                <w:color w:val="880000"/>
                <w:sz w:val="17"/>
                <w:szCs w:val="17"/>
              </w:rPr>
            </w:rPrChange>
          </w:rPr>
          <w:t xml:space="preserve"> i6</w:t>
        </w:r>
      </w:ins>
    </w:p>
    <w:p w14:paraId="33D4D6B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89" w:author="León Prieto" w:date="2023-07-07T22:45:00Z"/>
          <w:rFonts w:ascii="Consolas" w:hAnsi="Consolas" w:cs="Courier New"/>
          <w:sz w:val="17"/>
          <w:szCs w:val="17"/>
          <w:lang w:val="en-US"/>
          <w:rPrChange w:id="5090" w:author="Prieto Bailo, León Enrique" w:date="2023-07-07T22:58:00Z">
            <w:rPr>
              <w:ins w:id="5091" w:author="León Prieto" w:date="2023-07-07T22:45:00Z"/>
              <w:rFonts w:ascii="Consolas" w:hAnsi="Consolas" w:cs="Courier New"/>
              <w:sz w:val="17"/>
              <w:szCs w:val="17"/>
            </w:rPr>
          </w:rPrChange>
        </w:rPr>
      </w:pPr>
      <w:ins w:id="5092" w:author="León Prieto" w:date="2023-07-07T22:45:00Z">
        <w:r w:rsidRPr="00454AE3">
          <w:rPr>
            <w:rFonts w:ascii="Consolas" w:hAnsi="Consolas" w:cs="Courier New"/>
            <w:sz w:val="17"/>
            <w:szCs w:val="17"/>
            <w:lang w:val="en-US"/>
            <w:rPrChange w:id="5093" w:author="Prieto Bailo, León Enrique" w:date="2023-07-07T22:58:00Z">
              <w:rPr>
                <w:rFonts w:ascii="Consolas" w:hAnsi="Consolas" w:cs="Courier New"/>
                <w:sz w:val="17"/>
                <w:szCs w:val="17"/>
              </w:rPr>
            </w:rPrChange>
          </w:rPr>
          <w:t xml:space="preserve"> 91. </w:t>
        </w:r>
        <w:r w:rsidRPr="00454AE3">
          <w:rPr>
            <w:rFonts w:ascii="Consolas" w:hAnsi="Consolas" w:cs="Courier New"/>
            <w:color w:val="880000"/>
            <w:sz w:val="17"/>
            <w:szCs w:val="17"/>
            <w:lang w:val="en-US"/>
            <w:rPrChange w:id="5094"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095"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5096" w:author="Prieto Bailo, León Enrique" w:date="2023-07-07T22:58:00Z">
              <w:rPr>
                <w:rFonts w:ascii="Consolas" w:hAnsi="Consolas" w:cs="Courier New"/>
                <w:color w:val="000000"/>
                <w:sz w:val="17"/>
                <w:szCs w:val="17"/>
              </w:rPr>
            </w:rPrChange>
          </w:rPr>
          <w:t>pin</w:t>
        </w:r>
        <w:proofErr w:type="gramEnd"/>
        <w:r w:rsidRPr="00454AE3">
          <w:rPr>
            <w:rFonts w:ascii="Consolas" w:hAnsi="Consolas" w:cs="Courier New"/>
            <w:color w:val="000000"/>
            <w:sz w:val="17"/>
            <w:szCs w:val="17"/>
            <w:lang w:val="en-US"/>
            <w:rPrChange w:id="5097" w:author="Prieto Bailo, León Enrique" w:date="2023-07-07T22:58:00Z">
              <w:rPr>
                <w:rFonts w:ascii="Consolas" w:hAnsi="Consolas" w:cs="Courier New"/>
                <w:color w:val="000000"/>
                <w:sz w:val="17"/>
                <w:szCs w:val="17"/>
              </w:rPr>
            </w:rPrChange>
          </w:rPr>
          <w:t>_PPM</w:t>
        </w:r>
        <w:proofErr w:type="spellEnd"/>
        <w:r w:rsidRPr="00454AE3">
          <w:rPr>
            <w:rFonts w:ascii="Consolas" w:hAnsi="Consolas" w:cs="Courier New"/>
            <w:color w:val="000000"/>
            <w:sz w:val="17"/>
            <w:szCs w:val="17"/>
            <w:lang w:val="en-US"/>
            <w:rPrChange w:id="5098" w:author="Prieto Bailo, León Enrique" w:date="2023-07-07T22:58:00Z">
              <w:rPr>
                <w:rFonts w:ascii="Consolas" w:hAnsi="Consolas" w:cs="Courier New"/>
                <w:color w:val="000000"/>
                <w:sz w:val="17"/>
                <w:szCs w:val="17"/>
              </w:rPr>
            </w:rPrChange>
          </w:rPr>
          <w:t xml:space="preserve"> PA4</w:t>
        </w:r>
      </w:ins>
    </w:p>
    <w:p w14:paraId="073EB90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099" w:author="León Prieto" w:date="2023-07-07T22:45:00Z"/>
          <w:rFonts w:ascii="Consolas" w:hAnsi="Consolas" w:cs="Courier New"/>
          <w:sz w:val="17"/>
          <w:szCs w:val="17"/>
          <w:lang w:val="en-US"/>
          <w:rPrChange w:id="5100" w:author="Prieto Bailo, León Enrique" w:date="2023-07-07T22:58:00Z">
            <w:rPr>
              <w:ins w:id="5101" w:author="León Prieto" w:date="2023-07-07T22:45:00Z"/>
              <w:rFonts w:ascii="Consolas" w:hAnsi="Consolas" w:cs="Courier New"/>
              <w:sz w:val="17"/>
              <w:szCs w:val="17"/>
            </w:rPr>
          </w:rPrChange>
        </w:rPr>
      </w:pPr>
      <w:ins w:id="5102" w:author="León Prieto" w:date="2023-07-07T22:45:00Z">
        <w:r w:rsidRPr="00454AE3">
          <w:rPr>
            <w:rFonts w:ascii="Consolas" w:hAnsi="Consolas" w:cs="Courier New"/>
            <w:sz w:val="17"/>
            <w:szCs w:val="17"/>
            <w:lang w:val="en-US"/>
            <w:rPrChange w:id="5103" w:author="Prieto Bailo, León Enrique" w:date="2023-07-07T22:58:00Z">
              <w:rPr>
                <w:rFonts w:ascii="Consolas" w:hAnsi="Consolas" w:cs="Courier New"/>
                <w:sz w:val="17"/>
                <w:szCs w:val="17"/>
              </w:rPr>
            </w:rPrChange>
          </w:rPr>
          <w:t xml:space="preserve"> 92. </w:t>
        </w:r>
        <w:r w:rsidRPr="00454AE3">
          <w:rPr>
            <w:rFonts w:ascii="Consolas" w:hAnsi="Consolas" w:cs="Courier New"/>
            <w:color w:val="880000"/>
            <w:sz w:val="17"/>
            <w:szCs w:val="17"/>
            <w:lang w:val="en-US"/>
            <w:rPrChange w:id="5104"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10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106" w:author="Prieto Bailo, León Enrique" w:date="2023-07-07T22:58:00Z">
              <w:rPr>
                <w:rFonts w:ascii="Consolas" w:hAnsi="Consolas" w:cs="Courier New"/>
                <w:color w:val="000000"/>
                <w:sz w:val="17"/>
                <w:szCs w:val="17"/>
              </w:rPr>
            </w:rPrChange>
          </w:rPr>
          <w:t>number_channels</w:t>
        </w:r>
        <w:proofErr w:type="spellEnd"/>
        <w:r w:rsidRPr="00454AE3">
          <w:rPr>
            <w:rFonts w:ascii="Consolas" w:hAnsi="Consolas" w:cs="Courier New"/>
            <w:color w:val="000000"/>
            <w:sz w:val="17"/>
            <w:szCs w:val="17"/>
            <w:lang w:val="en-US"/>
            <w:rPrChange w:id="5107"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108" w:author="Prieto Bailo, León Enrique" w:date="2023-07-07T22:58:00Z">
              <w:rPr>
                <w:rFonts w:ascii="Consolas" w:hAnsi="Consolas" w:cs="Courier New"/>
                <w:color w:val="006666"/>
                <w:sz w:val="17"/>
                <w:szCs w:val="17"/>
              </w:rPr>
            </w:rPrChange>
          </w:rPr>
          <w:t>8</w:t>
        </w:r>
      </w:ins>
    </w:p>
    <w:p w14:paraId="0C4DD78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09" w:author="León Prieto" w:date="2023-07-07T22:45:00Z"/>
          <w:rFonts w:ascii="Consolas" w:hAnsi="Consolas" w:cs="Courier New"/>
          <w:sz w:val="17"/>
          <w:szCs w:val="17"/>
          <w:lang w:val="en-US"/>
          <w:rPrChange w:id="5110" w:author="Prieto Bailo, León Enrique" w:date="2023-07-07T22:58:00Z">
            <w:rPr>
              <w:ins w:id="5111" w:author="León Prieto" w:date="2023-07-07T22:45:00Z"/>
              <w:rFonts w:ascii="Consolas" w:hAnsi="Consolas" w:cs="Courier New"/>
              <w:sz w:val="17"/>
              <w:szCs w:val="17"/>
            </w:rPr>
          </w:rPrChange>
        </w:rPr>
      </w:pPr>
      <w:ins w:id="5112" w:author="León Prieto" w:date="2023-07-07T22:45:00Z">
        <w:r w:rsidRPr="00454AE3">
          <w:rPr>
            <w:rFonts w:ascii="Consolas" w:hAnsi="Consolas" w:cs="Courier New"/>
            <w:sz w:val="17"/>
            <w:szCs w:val="17"/>
            <w:lang w:val="en-US"/>
            <w:rPrChange w:id="5113" w:author="Prieto Bailo, León Enrique" w:date="2023-07-07T22:58:00Z">
              <w:rPr>
                <w:rFonts w:ascii="Consolas" w:hAnsi="Consolas" w:cs="Courier New"/>
                <w:sz w:val="17"/>
                <w:szCs w:val="17"/>
              </w:rPr>
            </w:rPrChange>
          </w:rPr>
          <w:t xml:space="preserve"> 93. </w:t>
        </w:r>
        <w:r w:rsidRPr="00454AE3">
          <w:rPr>
            <w:rFonts w:ascii="Consolas" w:hAnsi="Consolas" w:cs="Courier New"/>
            <w:color w:val="660066"/>
            <w:sz w:val="17"/>
            <w:szCs w:val="17"/>
            <w:lang w:val="en-US"/>
            <w:rPrChange w:id="5114" w:author="Prieto Bailo, León Enrique" w:date="2023-07-07T22:58:00Z">
              <w:rPr>
                <w:rFonts w:ascii="Consolas" w:hAnsi="Consolas" w:cs="Courier New"/>
                <w:color w:val="660066"/>
                <w:sz w:val="17"/>
                <w:szCs w:val="17"/>
              </w:rPr>
            </w:rPrChange>
          </w:rPr>
          <w:t>uint64_t</w:t>
        </w:r>
        <w:r w:rsidRPr="00454AE3">
          <w:rPr>
            <w:rFonts w:ascii="Consolas" w:hAnsi="Consolas" w:cs="Courier New"/>
            <w:color w:val="000000"/>
            <w:sz w:val="17"/>
            <w:szCs w:val="17"/>
            <w:lang w:val="en-US"/>
            <w:rPrChange w:id="511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116" w:author="Prieto Bailo, León Enrique" w:date="2023-07-07T22:58:00Z">
              <w:rPr>
                <w:rFonts w:ascii="Consolas" w:hAnsi="Consolas" w:cs="Courier New"/>
                <w:color w:val="000000"/>
                <w:sz w:val="17"/>
                <w:szCs w:val="17"/>
              </w:rPr>
            </w:rPrChange>
          </w:rPr>
          <w:t>pulse_</w:t>
        </w:r>
        <w:proofErr w:type="gramStart"/>
        <w:r w:rsidRPr="00454AE3">
          <w:rPr>
            <w:rFonts w:ascii="Consolas" w:hAnsi="Consolas" w:cs="Courier New"/>
            <w:color w:val="000000"/>
            <w:sz w:val="17"/>
            <w:szCs w:val="17"/>
            <w:lang w:val="en-US"/>
            <w:rPrChange w:id="5117" w:author="Prieto Bailo, León Enrique" w:date="2023-07-07T22:58:00Z">
              <w:rPr>
                <w:rFonts w:ascii="Consolas" w:hAnsi="Consolas" w:cs="Courier New"/>
                <w:color w:val="000000"/>
                <w:sz w:val="17"/>
                <w:szCs w:val="17"/>
              </w:rPr>
            </w:rPrChange>
          </w:rPr>
          <w:t>instant</w:t>
        </w:r>
        <w:proofErr w:type="spellEnd"/>
        <w:r w:rsidRPr="00454AE3">
          <w:rPr>
            <w:rFonts w:ascii="Consolas" w:hAnsi="Consolas" w:cs="Courier New"/>
            <w:color w:val="666600"/>
            <w:sz w:val="17"/>
            <w:szCs w:val="17"/>
            <w:lang w:val="en-US"/>
            <w:rPrChange w:id="5118" w:author="Prieto Bailo, León Enrique" w:date="2023-07-07T22:58: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5119" w:author="Prieto Bailo, León Enrique" w:date="2023-07-07T22:58:00Z">
              <w:rPr>
                <w:rFonts w:ascii="Consolas" w:hAnsi="Consolas" w:cs="Courier New"/>
                <w:color w:val="000000"/>
                <w:sz w:val="17"/>
                <w:szCs w:val="17"/>
              </w:rPr>
            </w:rPrChange>
          </w:rPr>
          <w:t>number_channels</w:t>
        </w:r>
        <w:proofErr w:type="spellEnd"/>
        <w:r w:rsidRPr="00454AE3">
          <w:rPr>
            <w:rFonts w:ascii="Consolas" w:hAnsi="Consolas" w:cs="Courier New"/>
            <w:color w:val="000000"/>
            <w:sz w:val="17"/>
            <w:szCs w:val="17"/>
            <w:lang w:val="en-US"/>
            <w:rPrChange w:id="5120"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12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12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123" w:author="Prieto Bailo, León Enrique" w:date="2023-07-07T22:58: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5124"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12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126"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127" w:author="Prieto Bailo, León Enrique" w:date="2023-07-07T22:58: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5128" w:author="Prieto Bailo, León Enrique" w:date="2023-07-07T22:58:00Z">
              <w:rPr>
                <w:rFonts w:ascii="Consolas" w:hAnsi="Consolas" w:cs="Courier New"/>
                <w:color w:val="666600"/>
                <w:sz w:val="17"/>
                <w:szCs w:val="17"/>
              </w:rPr>
            </w:rPrChange>
          </w:rPr>
          <w:t>];</w:t>
        </w:r>
      </w:ins>
    </w:p>
    <w:p w14:paraId="21522B8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29" w:author="León Prieto" w:date="2023-07-07T22:45:00Z"/>
          <w:rFonts w:ascii="Consolas" w:hAnsi="Consolas" w:cs="Courier New"/>
          <w:sz w:val="17"/>
          <w:szCs w:val="17"/>
          <w:lang w:val="en-US"/>
          <w:rPrChange w:id="5130" w:author="Prieto Bailo, León Enrique" w:date="2023-07-07T22:58:00Z">
            <w:rPr>
              <w:ins w:id="5131" w:author="León Prieto" w:date="2023-07-07T22:45:00Z"/>
              <w:rFonts w:ascii="Consolas" w:hAnsi="Consolas" w:cs="Courier New"/>
              <w:sz w:val="17"/>
              <w:szCs w:val="17"/>
            </w:rPr>
          </w:rPrChange>
        </w:rPr>
      </w:pPr>
      <w:ins w:id="5132" w:author="León Prieto" w:date="2023-07-07T22:45:00Z">
        <w:r w:rsidRPr="00454AE3">
          <w:rPr>
            <w:rFonts w:ascii="Consolas" w:hAnsi="Consolas" w:cs="Courier New"/>
            <w:sz w:val="17"/>
            <w:szCs w:val="17"/>
            <w:lang w:val="en-US"/>
            <w:rPrChange w:id="5133" w:author="Prieto Bailo, León Enrique" w:date="2023-07-07T22:58:00Z">
              <w:rPr>
                <w:rFonts w:ascii="Consolas" w:hAnsi="Consolas" w:cs="Courier New"/>
                <w:sz w:val="17"/>
                <w:szCs w:val="17"/>
              </w:rPr>
            </w:rPrChange>
          </w:rPr>
          <w:t xml:space="preserve"> 94. </w:t>
        </w:r>
        <w:r w:rsidRPr="00454AE3">
          <w:rPr>
            <w:rFonts w:ascii="Consolas" w:hAnsi="Consolas" w:cs="Courier New"/>
            <w:color w:val="660066"/>
            <w:sz w:val="17"/>
            <w:szCs w:val="17"/>
            <w:lang w:val="en-US"/>
            <w:rPrChange w:id="5134" w:author="Prieto Bailo, León Enrique" w:date="2023-07-07T22:58:00Z">
              <w:rPr>
                <w:rFonts w:ascii="Consolas" w:hAnsi="Consolas" w:cs="Courier New"/>
                <w:color w:val="660066"/>
                <w:sz w:val="17"/>
                <w:szCs w:val="17"/>
              </w:rPr>
            </w:rPrChange>
          </w:rPr>
          <w:t>uint16_t</w:t>
        </w:r>
        <w:r w:rsidRPr="00454AE3">
          <w:rPr>
            <w:rFonts w:ascii="Consolas" w:hAnsi="Consolas" w:cs="Courier New"/>
            <w:color w:val="000000"/>
            <w:sz w:val="17"/>
            <w:szCs w:val="17"/>
            <w:lang w:val="en-US"/>
            <w:rPrChange w:id="513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136" w:author="Prieto Bailo, León Enrique" w:date="2023-07-07T22:58: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5137" w:author="Prieto Bailo, León Enrique" w:date="2023-07-07T22:58: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5138" w:author="Prieto Bailo, León Enrique" w:date="2023-07-07T22:58:00Z">
              <w:rPr>
                <w:rFonts w:ascii="Consolas" w:hAnsi="Consolas" w:cs="Courier New"/>
                <w:color w:val="000000"/>
                <w:sz w:val="17"/>
                <w:szCs w:val="17"/>
              </w:rPr>
            </w:rPrChange>
          </w:rPr>
          <w:t>number_channels</w:t>
        </w:r>
        <w:proofErr w:type="spellEnd"/>
        <w:proofErr w:type="gramStart"/>
        <w:r w:rsidRPr="00454AE3">
          <w:rPr>
            <w:rFonts w:ascii="Consolas" w:hAnsi="Consolas" w:cs="Courier New"/>
            <w:color w:val="666600"/>
            <w:sz w:val="17"/>
            <w:szCs w:val="17"/>
            <w:lang w:val="en-US"/>
            <w:rPrChange w:id="5139" w:author="Prieto Bailo, León Enrique" w:date="2023-07-07T22:58:00Z">
              <w:rPr>
                <w:rFonts w:ascii="Consolas" w:hAnsi="Consolas" w:cs="Courier New"/>
                <w:color w:val="666600"/>
                <w:sz w:val="17"/>
                <w:szCs w:val="17"/>
              </w:rPr>
            </w:rPrChange>
          </w:rPr>
          <w:t>];</w:t>
        </w:r>
        <w:proofErr w:type="gramEnd"/>
      </w:ins>
    </w:p>
    <w:p w14:paraId="685D0A4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40" w:author="León Prieto" w:date="2023-07-07T22:45:00Z"/>
          <w:rFonts w:ascii="Consolas" w:hAnsi="Consolas" w:cs="Courier New"/>
          <w:sz w:val="17"/>
          <w:szCs w:val="17"/>
          <w:lang w:val="en-US"/>
          <w:rPrChange w:id="5141" w:author="Prieto Bailo, León Enrique" w:date="2023-07-07T22:58:00Z">
            <w:rPr>
              <w:ins w:id="5142" w:author="León Prieto" w:date="2023-07-07T22:45:00Z"/>
              <w:rFonts w:ascii="Consolas" w:hAnsi="Consolas" w:cs="Courier New"/>
              <w:sz w:val="17"/>
              <w:szCs w:val="17"/>
            </w:rPr>
          </w:rPrChange>
        </w:rPr>
      </w:pPr>
      <w:ins w:id="5143" w:author="León Prieto" w:date="2023-07-07T22:45:00Z">
        <w:r w:rsidRPr="00454AE3">
          <w:rPr>
            <w:rFonts w:ascii="Consolas" w:hAnsi="Consolas" w:cs="Courier New"/>
            <w:sz w:val="17"/>
            <w:szCs w:val="17"/>
            <w:lang w:val="en-US"/>
            <w:rPrChange w:id="5144" w:author="Prieto Bailo, León Enrique" w:date="2023-07-07T22:58:00Z">
              <w:rPr>
                <w:rFonts w:ascii="Consolas" w:hAnsi="Consolas" w:cs="Courier New"/>
                <w:sz w:val="17"/>
                <w:szCs w:val="17"/>
              </w:rPr>
            </w:rPrChange>
          </w:rPr>
          <w:t xml:space="preserve"> 95. </w:t>
        </w:r>
        <w:r w:rsidRPr="00454AE3">
          <w:rPr>
            <w:rFonts w:ascii="Consolas" w:hAnsi="Consolas" w:cs="Courier New"/>
            <w:color w:val="660066"/>
            <w:sz w:val="17"/>
            <w:szCs w:val="17"/>
            <w:lang w:val="en-US"/>
            <w:rPrChange w:id="5145" w:author="Prieto Bailo, León Enrique" w:date="2023-07-07T22:58:00Z">
              <w:rPr>
                <w:rFonts w:ascii="Consolas" w:hAnsi="Consolas" w:cs="Courier New"/>
                <w:color w:val="660066"/>
                <w:sz w:val="17"/>
                <w:szCs w:val="17"/>
              </w:rPr>
            </w:rPrChange>
          </w:rPr>
          <w:t>uint8_t</w:t>
        </w:r>
        <w:r w:rsidRPr="00454AE3">
          <w:rPr>
            <w:rFonts w:ascii="Consolas" w:hAnsi="Consolas" w:cs="Courier New"/>
            <w:color w:val="000000"/>
            <w:sz w:val="17"/>
            <w:szCs w:val="17"/>
            <w:lang w:val="en-US"/>
            <w:rPrChange w:id="514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147" w:author="Prieto Bailo, León Enrique" w:date="2023-07-07T22:58:00Z">
              <w:rPr>
                <w:rFonts w:ascii="Consolas" w:hAnsi="Consolas" w:cs="Courier New"/>
                <w:color w:val="000000"/>
                <w:sz w:val="17"/>
                <w:szCs w:val="17"/>
              </w:rPr>
            </w:rPrChange>
          </w:rPr>
          <w:t>flank_count</w:t>
        </w:r>
        <w:proofErr w:type="spellEnd"/>
        <w:r w:rsidRPr="00454AE3">
          <w:rPr>
            <w:rFonts w:ascii="Consolas" w:hAnsi="Consolas" w:cs="Courier New"/>
            <w:color w:val="000000"/>
            <w:sz w:val="17"/>
            <w:szCs w:val="17"/>
            <w:lang w:val="en-US"/>
            <w:rPrChange w:id="514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14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150"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151" w:author="Prieto Bailo, León Enrique" w:date="2023-07-07T22:58: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5152" w:author="Prieto Bailo, León Enrique" w:date="2023-07-07T22:58:00Z">
              <w:rPr>
                <w:rFonts w:ascii="Consolas" w:hAnsi="Consolas" w:cs="Courier New"/>
                <w:color w:val="666600"/>
                <w:sz w:val="17"/>
                <w:szCs w:val="17"/>
              </w:rPr>
            </w:rPrChange>
          </w:rPr>
          <w:t>;</w:t>
        </w:r>
        <w:proofErr w:type="gramEnd"/>
      </w:ins>
    </w:p>
    <w:p w14:paraId="546001A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53" w:author="León Prieto" w:date="2023-07-07T22:45:00Z"/>
          <w:rFonts w:ascii="Consolas" w:hAnsi="Consolas" w:cs="Courier New"/>
          <w:sz w:val="17"/>
          <w:szCs w:val="17"/>
          <w:lang w:val="en-US"/>
          <w:rPrChange w:id="5154" w:author="Prieto Bailo, León Enrique" w:date="2023-07-07T22:58:00Z">
            <w:rPr>
              <w:ins w:id="5155" w:author="León Prieto" w:date="2023-07-07T22:45:00Z"/>
              <w:rFonts w:ascii="Consolas" w:hAnsi="Consolas" w:cs="Courier New"/>
              <w:sz w:val="17"/>
              <w:szCs w:val="17"/>
            </w:rPr>
          </w:rPrChange>
        </w:rPr>
      </w:pPr>
      <w:ins w:id="5156" w:author="León Prieto" w:date="2023-07-07T22:45:00Z">
        <w:r w:rsidRPr="00454AE3">
          <w:rPr>
            <w:rFonts w:ascii="Consolas" w:hAnsi="Consolas" w:cs="Courier New"/>
            <w:sz w:val="17"/>
            <w:szCs w:val="17"/>
            <w:lang w:val="en-US"/>
            <w:rPrChange w:id="5157" w:author="Prieto Bailo, León Enrique" w:date="2023-07-07T22:58:00Z">
              <w:rPr>
                <w:rFonts w:ascii="Consolas" w:hAnsi="Consolas" w:cs="Courier New"/>
                <w:sz w:val="17"/>
                <w:szCs w:val="17"/>
              </w:rPr>
            </w:rPrChange>
          </w:rPr>
          <w:t xml:space="preserve"> 96. </w:t>
        </w:r>
        <w:r w:rsidRPr="00454AE3">
          <w:rPr>
            <w:rFonts w:ascii="Consolas" w:hAnsi="Consolas" w:cs="Courier New"/>
            <w:color w:val="660066"/>
            <w:sz w:val="17"/>
            <w:szCs w:val="17"/>
            <w:lang w:val="en-US"/>
            <w:rPrChange w:id="5158" w:author="Prieto Bailo, León Enrique" w:date="2023-07-07T22:58: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159"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5160" w:author="Prieto Bailo, León Enrique" w:date="2023-07-07T22:58:00Z">
              <w:rPr>
                <w:rFonts w:ascii="Consolas" w:hAnsi="Consolas" w:cs="Courier New"/>
                <w:color w:val="000000"/>
                <w:sz w:val="17"/>
                <w:szCs w:val="17"/>
              </w:rPr>
            </w:rPrChange>
          </w:rPr>
          <w:t>throttle</w:t>
        </w:r>
        <w:r w:rsidRPr="00454AE3">
          <w:rPr>
            <w:rFonts w:ascii="Consolas" w:hAnsi="Consolas" w:cs="Courier New"/>
            <w:color w:val="666600"/>
            <w:sz w:val="17"/>
            <w:szCs w:val="17"/>
            <w:lang w:val="en-US"/>
            <w:rPrChange w:id="5161" w:author="Prieto Bailo, León Enrique" w:date="2023-07-07T22:58:00Z">
              <w:rPr>
                <w:rFonts w:ascii="Consolas" w:hAnsi="Consolas" w:cs="Courier New"/>
                <w:color w:val="666600"/>
                <w:sz w:val="17"/>
                <w:szCs w:val="17"/>
              </w:rPr>
            </w:rPrChange>
          </w:rPr>
          <w:t>;</w:t>
        </w:r>
        <w:proofErr w:type="gramEnd"/>
      </w:ins>
    </w:p>
    <w:p w14:paraId="022C8F4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62" w:author="León Prieto" w:date="2023-07-07T22:45:00Z"/>
          <w:rFonts w:ascii="Consolas" w:hAnsi="Consolas" w:cs="Courier New"/>
          <w:sz w:val="17"/>
          <w:szCs w:val="17"/>
          <w:lang w:val="en-US"/>
          <w:rPrChange w:id="5163" w:author="Prieto Bailo, León Enrique" w:date="2023-07-07T22:58:00Z">
            <w:rPr>
              <w:ins w:id="5164" w:author="León Prieto" w:date="2023-07-07T22:45:00Z"/>
              <w:rFonts w:ascii="Consolas" w:hAnsi="Consolas" w:cs="Courier New"/>
              <w:sz w:val="17"/>
              <w:szCs w:val="17"/>
            </w:rPr>
          </w:rPrChange>
        </w:rPr>
      </w:pPr>
      <w:ins w:id="5165" w:author="León Prieto" w:date="2023-07-07T22:45:00Z">
        <w:r w:rsidRPr="00454AE3">
          <w:rPr>
            <w:rFonts w:ascii="Consolas" w:hAnsi="Consolas" w:cs="Courier New"/>
            <w:sz w:val="17"/>
            <w:szCs w:val="17"/>
            <w:lang w:val="en-US"/>
            <w:rPrChange w:id="5166" w:author="Prieto Bailo, León Enrique" w:date="2023-07-07T22:58:00Z">
              <w:rPr>
                <w:rFonts w:ascii="Consolas" w:hAnsi="Consolas" w:cs="Courier New"/>
                <w:sz w:val="17"/>
                <w:szCs w:val="17"/>
              </w:rPr>
            </w:rPrChange>
          </w:rPr>
          <w:t xml:space="preserve"> 97. </w:t>
        </w:r>
        <w:r w:rsidRPr="00454AE3">
          <w:rPr>
            <w:rFonts w:ascii="Consolas" w:hAnsi="Consolas" w:cs="Courier New"/>
            <w:color w:val="000000"/>
            <w:sz w:val="17"/>
            <w:szCs w:val="17"/>
            <w:lang w:val="en-US"/>
            <w:rPrChange w:id="5167" w:author="Prieto Bailo, León Enrique" w:date="2023-07-07T22:58:00Z">
              <w:rPr>
                <w:rFonts w:ascii="Consolas" w:hAnsi="Consolas" w:cs="Courier New"/>
                <w:color w:val="000000"/>
                <w:sz w:val="17"/>
                <w:szCs w:val="17"/>
              </w:rPr>
            </w:rPrChange>
          </w:rPr>
          <w:t> </w:t>
        </w:r>
      </w:ins>
    </w:p>
    <w:p w14:paraId="028088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68" w:author="León Prieto" w:date="2023-07-07T22:45:00Z"/>
          <w:rFonts w:ascii="Consolas" w:hAnsi="Consolas" w:cs="Courier New"/>
          <w:sz w:val="17"/>
          <w:szCs w:val="17"/>
          <w:lang w:val="en-US"/>
          <w:rPrChange w:id="5169" w:author="Prieto Bailo, León Enrique" w:date="2023-07-07T22:58:00Z">
            <w:rPr>
              <w:ins w:id="5170" w:author="León Prieto" w:date="2023-07-07T22:45:00Z"/>
              <w:rFonts w:ascii="Consolas" w:hAnsi="Consolas" w:cs="Courier New"/>
              <w:sz w:val="17"/>
              <w:szCs w:val="17"/>
            </w:rPr>
          </w:rPrChange>
        </w:rPr>
      </w:pPr>
      <w:ins w:id="5171" w:author="León Prieto" w:date="2023-07-07T22:45:00Z">
        <w:r w:rsidRPr="00454AE3">
          <w:rPr>
            <w:rFonts w:ascii="Consolas" w:hAnsi="Consolas" w:cs="Courier New"/>
            <w:sz w:val="17"/>
            <w:szCs w:val="17"/>
            <w:lang w:val="en-US"/>
            <w:rPrChange w:id="5172" w:author="Prieto Bailo, León Enrique" w:date="2023-07-07T22:58:00Z">
              <w:rPr>
                <w:rFonts w:ascii="Consolas" w:hAnsi="Consolas" w:cs="Courier New"/>
                <w:sz w:val="17"/>
                <w:szCs w:val="17"/>
              </w:rPr>
            </w:rPrChange>
          </w:rPr>
          <w:t xml:space="preserve"> 98. </w:t>
        </w:r>
        <w:r w:rsidRPr="00454AE3">
          <w:rPr>
            <w:rFonts w:ascii="Consolas" w:hAnsi="Consolas" w:cs="Courier New"/>
            <w:color w:val="000000"/>
            <w:sz w:val="17"/>
            <w:szCs w:val="17"/>
            <w:lang w:val="en-US"/>
            <w:rPrChange w:id="5173" w:author="Prieto Bailo, León Enrique" w:date="2023-07-07T22:58:00Z">
              <w:rPr>
                <w:rFonts w:ascii="Consolas" w:hAnsi="Consolas" w:cs="Courier New"/>
                <w:color w:val="000000"/>
                <w:sz w:val="17"/>
                <w:szCs w:val="17"/>
              </w:rPr>
            </w:rPrChange>
          </w:rPr>
          <w:t> </w:t>
        </w:r>
      </w:ins>
    </w:p>
    <w:p w14:paraId="180D18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74" w:author="León Prieto" w:date="2023-07-07T22:45:00Z"/>
          <w:rFonts w:ascii="Consolas" w:hAnsi="Consolas" w:cs="Courier New"/>
          <w:sz w:val="17"/>
          <w:szCs w:val="17"/>
          <w:lang w:val="en-US"/>
          <w:rPrChange w:id="5175" w:author="Prieto Bailo, León Enrique" w:date="2023-07-07T22:58:00Z">
            <w:rPr>
              <w:ins w:id="5176" w:author="León Prieto" w:date="2023-07-07T22:45:00Z"/>
              <w:rFonts w:ascii="Consolas" w:hAnsi="Consolas" w:cs="Courier New"/>
              <w:sz w:val="17"/>
              <w:szCs w:val="17"/>
            </w:rPr>
          </w:rPrChange>
        </w:rPr>
      </w:pPr>
      <w:ins w:id="5177" w:author="León Prieto" w:date="2023-07-07T22:45:00Z">
        <w:r w:rsidRPr="00454AE3">
          <w:rPr>
            <w:rFonts w:ascii="Consolas" w:hAnsi="Consolas" w:cs="Courier New"/>
            <w:sz w:val="17"/>
            <w:szCs w:val="17"/>
            <w:lang w:val="en-US"/>
            <w:rPrChange w:id="5178" w:author="Prieto Bailo, León Enrique" w:date="2023-07-07T22:58:00Z">
              <w:rPr>
                <w:rFonts w:ascii="Consolas" w:hAnsi="Consolas" w:cs="Courier New"/>
                <w:sz w:val="17"/>
                <w:szCs w:val="17"/>
              </w:rPr>
            </w:rPrChange>
          </w:rPr>
          <w:t xml:space="preserve"> 99. </w:t>
        </w:r>
        <w:r w:rsidRPr="00454AE3">
          <w:rPr>
            <w:rFonts w:ascii="Consolas" w:hAnsi="Consolas" w:cs="Courier New"/>
            <w:color w:val="880000"/>
            <w:sz w:val="17"/>
            <w:szCs w:val="17"/>
            <w:lang w:val="en-US"/>
            <w:rPrChange w:id="5179" w:author="Prieto Bailo, León Enrique" w:date="2023-07-07T22:58:00Z">
              <w:rPr>
                <w:rFonts w:ascii="Consolas" w:hAnsi="Consolas" w:cs="Courier New"/>
                <w:color w:val="880000"/>
                <w:sz w:val="17"/>
                <w:szCs w:val="17"/>
              </w:rPr>
            </w:rPrChange>
          </w:rPr>
          <w:t>// Battery</w:t>
        </w:r>
      </w:ins>
    </w:p>
    <w:p w14:paraId="4977E35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80" w:author="León Prieto" w:date="2023-07-07T22:45:00Z"/>
          <w:rFonts w:ascii="Consolas" w:hAnsi="Consolas" w:cs="Courier New"/>
          <w:sz w:val="17"/>
          <w:szCs w:val="17"/>
          <w:lang w:val="en-US"/>
          <w:rPrChange w:id="5181" w:author="Prieto Bailo, León Enrique" w:date="2023-07-07T22:58:00Z">
            <w:rPr>
              <w:ins w:id="5182" w:author="León Prieto" w:date="2023-07-07T22:45:00Z"/>
              <w:rFonts w:ascii="Consolas" w:hAnsi="Consolas" w:cs="Courier New"/>
              <w:sz w:val="17"/>
              <w:szCs w:val="17"/>
            </w:rPr>
          </w:rPrChange>
        </w:rPr>
      </w:pPr>
      <w:ins w:id="5183" w:author="León Prieto" w:date="2023-07-07T22:45:00Z">
        <w:r w:rsidRPr="00454AE3">
          <w:rPr>
            <w:rFonts w:ascii="Consolas" w:hAnsi="Consolas" w:cs="Courier New"/>
            <w:sz w:val="17"/>
            <w:szCs w:val="17"/>
            <w:lang w:val="en-US"/>
            <w:rPrChange w:id="5184" w:author="Prieto Bailo, León Enrique" w:date="2023-07-07T22:58:00Z">
              <w:rPr>
                <w:rFonts w:ascii="Consolas" w:hAnsi="Consolas" w:cs="Courier New"/>
                <w:sz w:val="17"/>
                <w:szCs w:val="17"/>
              </w:rPr>
            </w:rPrChange>
          </w:rPr>
          <w:t xml:space="preserve">100. </w:t>
        </w:r>
        <w:r w:rsidRPr="00454AE3">
          <w:rPr>
            <w:rFonts w:ascii="Consolas" w:hAnsi="Consolas" w:cs="Courier New"/>
            <w:color w:val="880000"/>
            <w:sz w:val="17"/>
            <w:szCs w:val="17"/>
            <w:lang w:val="en-US"/>
            <w:rPrChange w:id="5185" w:author="Prieto Bailo, León Enrique" w:date="2023-07-07T22:58: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186" w:author="Prieto Bailo, León Enrique" w:date="2023-07-07T22:58: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5187" w:author="Prieto Bailo, León Enrique" w:date="2023-07-07T22:58:00Z">
              <w:rPr>
                <w:rFonts w:ascii="Consolas" w:hAnsi="Consolas" w:cs="Courier New"/>
                <w:color w:val="000000"/>
                <w:sz w:val="17"/>
                <w:szCs w:val="17"/>
              </w:rPr>
            </w:rPrChange>
          </w:rPr>
          <w:t>pin</w:t>
        </w:r>
        <w:proofErr w:type="gramEnd"/>
        <w:r w:rsidRPr="00454AE3">
          <w:rPr>
            <w:rFonts w:ascii="Consolas" w:hAnsi="Consolas" w:cs="Courier New"/>
            <w:color w:val="000000"/>
            <w:sz w:val="17"/>
            <w:szCs w:val="17"/>
            <w:lang w:val="en-US"/>
            <w:rPrChange w:id="5188" w:author="Prieto Bailo, León Enrique" w:date="2023-07-07T22:58:00Z">
              <w:rPr>
                <w:rFonts w:ascii="Consolas" w:hAnsi="Consolas" w:cs="Courier New"/>
                <w:color w:val="000000"/>
                <w:sz w:val="17"/>
                <w:szCs w:val="17"/>
              </w:rPr>
            </w:rPrChange>
          </w:rPr>
          <w:t>_BAT</w:t>
        </w:r>
        <w:proofErr w:type="spellEnd"/>
        <w:r w:rsidRPr="00454AE3">
          <w:rPr>
            <w:rFonts w:ascii="Consolas" w:hAnsi="Consolas" w:cs="Courier New"/>
            <w:color w:val="000000"/>
            <w:sz w:val="17"/>
            <w:szCs w:val="17"/>
            <w:lang w:val="en-US"/>
            <w:rPrChange w:id="5189" w:author="Prieto Bailo, León Enrique" w:date="2023-07-07T22:58:00Z">
              <w:rPr>
                <w:rFonts w:ascii="Consolas" w:hAnsi="Consolas" w:cs="Courier New"/>
                <w:color w:val="000000"/>
                <w:sz w:val="17"/>
                <w:szCs w:val="17"/>
              </w:rPr>
            </w:rPrChange>
          </w:rPr>
          <w:t xml:space="preserve"> PA5</w:t>
        </w:r>
      </w:ins>
    </w:p>
    <w:p w14:paraId="1759F5B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190" w:author="León Prieto" w:date="2023-07-07T22:45:00Z"/>
          <w:rFonts w:ascii="Consolas" w:hAnsi="Consolas" w:cs="Courier New"/>
          <w:sz w:val="17"/>
          <w:szCs w:val="17"/>
          <w:lang w:val="en-US"/>
          <w:rPrChange w:id="5191" w:author="Prieto Bailo, León Enrique" w:date="2023-07-07T22:58:00Z">
            <w:rPr>
              <w:ins w:id="5192" w:author="León Prieto" w:date="2023-07-07T22:45:00Z"/>
              <w:rFonts w:ascii="Consolas" w:hAnsi="Consolas" w:cs="Courier New"/>
              <w:sz w:val="17"/>
              <w:szCs w:val="17"/>
            </w:rPr>
          </w:rPrChange>
        </w:rPr>
      </w:pPr>
      <w:ins w:id="5193" w:author="León Prieto" w:date="2023-07-07T22:45:00Z">
        <w:r w:rsidRPr="00454AE3">
          <w:rPr>
            <w:rFonts w:ascii="Consolas" w:hAnsi="Consolas" w:cs="Courier New"/>
            <w:sz w:val="17"/>
            <w:szCs w:val="17"/>
            <w:lang w:val="en-US"/>
            <w:rPrChange w:id="5194" w:author="Prieto Bailo, León Enrique" w:date="2023-07-07T22:58:00Z">
              <w:rPr>
                <w:rFonts w:ascii="Consolas" w:hAnsi="Consolas" w:cs="Courier New"/>
                <w:sz w:val="17"/>
                <w:szCs w:val="17"/>
              </w:rPr>
            </w:rPrChange>
          </w:rPr>
          <w:t xml:space="preserve">101. </w:t>
        </w:r>
        <w:r w:rsidRPr="00454AE3">
          <w:rPr>
            <w:rFonts w:ascii="Consolas" w:hAnsi="Consolas" w:cs="Courier New"/>
            <w:color w:val="000088"/>
            <w:sz w:val="17"/>
            <w:szCs w:val="17"/>
            <w:lang w:val="en-US"/>
            <w:rPrChange w:id="5195"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19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197" w:author="Prieto Bailo, León Enrique" w:date="2023-07-07T22:58:00Z">
              <w:rPr>
                <w:rFonts w:ascii="Consolas" w:hAnsi="Consolas" w:cs="Courier New"/>
                <w:color w:val="000000"/>
                <w:sz w:val="17"/>
                <w:szCs w:val="17"/>
              </w:rPr>
            </w:rPrChange>
          </w:rPr>
          <w:t>battery_</w:t>
        </w:r>
        <w:proofErr w:type="gramStart"/>
        <w:r w:rsidRPr="00454AE3">
          <w:rPr>
            <w:rFonts w:ascii="Consolas" w:hAnsi="Consolas" w:cs="Courier New"/>
            <w:color w:val="000000"/>
            <w:sz w:val="17"/>
            <w:szCs w:val="17"/>
            <w:lang w:val="en-US"/>
            <w:rPrChange w:id="5198" w:author="Prieto Bailo, León Enrique" w:date="2023-07-07T22:58:00Z">
              <w:rPr>
                <w:rFonts w:ascii="Consolas" w:hAnsi="Consolas" w:cs="Courier New"/>
                <w:color w:val="000000"/>
                <w:sz w:val="17"/>
                <w:szCs w:val="17"/>
              </w:rPr>
            </w:rPrChange>
          </w:rPr>
          <w:t>voltage</w:t>
        </w:r>
        <w:proofErr w:type="spellEnd"/>
        <w:r w:rsidRPr="00454AE3">
          <w:rPr>
            <w:rFonts w:ascii="Consolas" w:hAnsi="Consolas" w:cs="Courier New"/>
            <w:color w:val="666600"/>
            <w:sz w:val="17"/>
            <w:szCs w:val="17"/>
            <w:lang w:val="en-US"/>
            <w:rPrChange w:id="5199" w:author="Prieto Bailo, León Enrique" w:date="2023-07-07T22:58:00Z">
              <w:rPr>
                <w:rFonts w:ascii="Consolas" w:hAnsi="Consolas" w:cs="Courier New"/>
                <w:color w:val="666600"/>
                <w:sz w:val="17"/>
                <w:szCs w:val="17"/>
              </w:rPr>
            </w:rPrChange>
          </w:rPr>
          <w:t>;</w:t>
        </w:r>
        <w:proofErr w:type="gramEnd"/>
      </w:ins>
    </w:p>
    <w:p w14:paraId="7134451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00" w:author="León Prieto" w:date="2023-07-07T22:45:00Z"/>
          <w:rFonts w:ascii="Consolas" w:hAnsi="Consolas" w:cs="Courier New"/>
          <w:sz w:val="17"/>
          <w:szCs w:val="17"/>
          <w:lang w:val="en-US"/>
          <w:rPrChange w:id="5201" w:author="Prieto Bailo, León Enrique" w:date="2023-07-07T22:58:00Z">
            <w:rPr>
              <w:ins w:id="5202" w:author="León Prieto" w:date="2023-07-07T22:45:00Z"/>
              <w:rFonts w:ascii="Consolas" w:hAnsi="Consolas" w:cs="Courier New"/>
              <w:sz w:val="17"/>
              <w:szCs w:val="17"/>
            </w:rPr>
          </w:rPrChange>
        </w:rPr>
      </w:pPr>
      <w:ins w:id="5203" w:author="León Prieto" w:date="2023-07-07T22:45:00Z">
        <w:r w:rsidRPr="00454AE3">
          <w:rPr>
            <w:rFonts w:ascii="Consolas" w:hAnsi="Consolas" w:cs="Courier New"/>
            <w:sz w:val="17"/>
            <w:szCs w:val="17"/>
            <w:lang w:val="en-US"/>
            <w:rPrChange w:id="5204" w:author="Prieto Bailo, León Enrique" w:date="2023-07-07T22:58:00Z">
              <w:rPr>
                <w:rFonts w:ascii="Consolas" w:hAnsi="Consolas" w:cs="Courier New"/>
                <w:sz w:val="17"/>
                <w:szCs w:val="17"/>
              </w:rPr>
            </w:rPrChange>
          </w:rPr>
          <w:t xml:space="preserve">102. </w:t>
        </w:r>
        <w:r w:rsidRPr="00454AE3">
          <w:rPr>
            <w:rFonts w:ascii="Consolas" w:hAnsi="Consolas" w:cs="Courier New"/>
            <w:color w:val="000000"/>
            <w:sz w:val="17"/>
            <w:szCs w:val="17"/>
            <w:lang w:val="en-US"/>
            <w:rPrChange w:id="5205" w:author="Prieto Bailo, León Enrique" w:date="2023-07-07T22:58:00Z">
              <w:rPr>
                <w:rFonts w:ascii="Consolas" w:hAnsi="Consolas" w:cs="Courier New"/>
                <w:color w:val="000000"/>
                <w:sz w:val="17"/>
                <w:szCs w:val="17"/>
              </w:rPr>
            </w:rPrChange>
          </w:rPr>
          <w:t> </w:t>
        </w:r>
      </w:ins>
    </w:p>
    <w:p w14:paraId="7D4AAA5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06" w:author="León Prieto" w:date="2023-07-07T22:45:00Z"/>
          <w:rFonts w:ascii="Consolas" w:hAnsi="Consolas" w:cs="Courier New"/>
          <w:sz w:val="17"/>
          <w:szCs w:val="17"/>
          <w:lang w:val="en-US"/>
          <w:rPrChange w:id="5207" w:author="Prieto Bailo, León Enrique" w:date="2023-07-07T22:58:00Z">
            <w:rPr>
              <w:ins w:id="5208" w:author="León Prieto" w:date="2023-07-07T22:45:00Z"/>
              <w:rFonts w:ascii="Consolas" w:hAnsi="Consolas" w:cs="Courier New"/>
              <w:sz w:val="17"/>
              <w:szCs w:val="17"/>
            </w:rPr>
          </w:rPrChange>
        </w:rPr>
      </w:pPr>
      <w:ins w:id="5209" w:author="León Prieto" w:date="2023-07-07T22:45:00Z">
        <w:r w:rsidRPr="00454AE3">
          <w:rPr>
            <w:rFonts w:ascii="Consolas" w:hAnsi="Consolas" w:cs="Courier New"/>
            <w:sz w:val="17"/>
            <w:szCs w:val="17"/>
            <w:lang w:val="en-US"/>
            <w:rPrChange w:id="5210" w:author="Prieto Bailo, León Enrique" w:date="2023-07-07T22:58:00Z">
              <w:rPr>
                <w:rFonts w:ascii="Consolas" w:hAnsi="Consolas" w:cs="Courier New"/>
                <w:sz w:val="17"/>
                <w:szCs w:val="17"/>
              </w:rPr>
            </w:rPrChange>
          </w:rPr>
          <w:t xml:space="preserve">103. </w:t>
        </w:r>
        <w:r w:rsidRPr="00454AE3">
          <w:rPr>
            <w:rFonts w:ascii="Consolas" w:hAnsi="Consolas" w:cs="Courier New"/>
            <w:color w:val="880000"/>
            <w:sz w:val="17"/>
            <w:szCs w:val="17"/>
            <w:lang w:val="en-US"/>
            <w:rPrChange w:id="5211" w:author="Prieto Bailo, León Enrique" w:date="2023-07-07T22:58:00Z">
              <w:rPr>
                <w:rFonts w:ascii="Consolas" w:hAnsi="Consolas" w:cs="Courier New"/>
                <w:color w:val="880000"/>
                <w:sz w:val="17"/>
                <w:szCs w:val="17"/>
              </w:rPr>
            </w:rPrChange>
          </w:rPr>
          <w:t>// PID: Variables</w:t>
        </w:r>
      </w:ins>
    </w:p>
    <w:p w14:paraId="3475AD8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12" w:author="León Prieto" w:date="2023-07-07T22:45:00Z"/>
          <w:rFonts w:ascii="Consolas" w:hAnsi="Consolas" w:cs="Courier New"/>
          <w:sz w:val="17"/>
          <w:szCs w:val="17"/>
          <w:lang w:val="en-US"/>
          <w:rPrChange w:id="5213" w:author="Prieto Bailo, León Enrique" w:date="2023-07-07T22:58:00Z">
            <w:rPr>
              <w:ins w:id="5214" w:author="León Prieto" w:date="2023-07-07T22:45:00Z"/>
              <w:rFonts w:ascii="Consolas" w:hAnsi="Consolas" w:cs="Courier New"/>
              <w:sz w:val="17"/>
              <w:szCs w:val="17"/>
            </w:rPr>
          </w:rPrChange>
        </w:rPr>
      </w:pPr>
      <w:ins w:id="5215" w:author="León Prieto" w:date="2023-07-07T22:45:00Z">
        <w:r w:rsidRPr="00454AE3">
          <w:rPr>
            <w:rFonts w:ascii="Consolas" w:hAnsi="Consolas" w:cs="Courier New"/>
            <w:sz w:val="17"/>
            <w:szCs w:val="17"/>
            <w:lang w:val="en-US"/>
            <w:rPrChange w:id="5216" w:author="Prieto Bailo, León Enrique" w:date="2023-07-07T22:58:00Z">
              <w:rPr>
                <w:rFonts w:ascii="Consolas" w:hAnsi="Consolas" w:cs="Courier New"/>
                <w:sz w:val="17"/>
                <w:szCs w:val="17"/>
              </w:rPr>
            </w:rPrChange>
          </w:rPr>
          <w:t xml:space="preserve">104. </w:t>
        </w:r>
        <w:r w:rsidRPr="00454AE3">
          <w:rPr>
            <w:rFonts w:ascii="Consolas" w:hAnsi="Consolas" w:cs="Courier New"/>
            <w:color w:val="000088"/>
            <w:sz w:val="17"/>
            <w:szCs w:val="17"/>
            <w:lang w:val="en-US"/>
            <w:rPrChange w:id="5217"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21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19" w:author="Prieto Bailo, León Enrique" w:date="2023-07-07T22:58:00Z">
              <w:rPr>
                <w:rFonts w:ascii="Consolas" w:hAnsi="Consolas" w:cs="Courier New"/>
                <w:color w:val="000000"/>
                <w:sz w:val="17"/>
                <w:szCs w:val="17"/>
              </w:rPr>
            </w:rPrChange>
          </w:rPr>
          <w:t>roll_level_adjust</w:t>
        </w:r>
        <w:proofErr w:type="spellEnd"/>
        <w:r w:rsidRPr="00454AE3">
          <w:rPr>
            <w:rFonts w:ascii="Consolas" w:hAnsi="Consolas" w:cs="Courier New"/>
            <w:color w:val="666600"/>
            <w:sz w:val="17"/>
            <w:szCs w:val="17"/>
            <w:lang w:val="en-US"/>
            <w:rPrChange w:id="522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2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22" w:author="Prieto Bailo, León Enrique" w:date="2023-07-07T22:58:00Z">
              <w:rPr>
                <w:rFonts w:ascii="Consolas" w:hAnsi="Consolas" w:cs="Courier New"/>
                <w:color w:val="000000"/>
                <w:sz w:val="17"/>
                <w:szCs w:val="17"/>
              </w:rPr>
            </w:rPrChange>
          </w:rPr>
          <w:t>pitch_level_</w:t>
        </w:r>
        <w:proofErr w:type="gramStart"/>
        <w:r w:rsidRPr="00454AE3">
          <w:rPr>
            <w:rFonts w:ascii="Consolas" w:hAnsi="Consolas" w:cs="Courier New"/>
            <w:color w:val="000000"/>
            <w:sz w:val="17"/>
            <w:szCs w:val="17"/>
            <w:lang w:val="en-US"/>
            <w:rPrChange w:id="5223" w:author="Prieto Bailo, León Enrique" w:date="2023-07-07T22:58:00Z">
              <w:rPr>
                <w:rFonts w:ascii="Consolas" w:hAnsi="Consolas" w:cs="Courier New"/>
                <w:color w:val="000000"/>
                <w:sz w:val="17"/>
                <w:szCs w:val="17"/>
              </w:rPr>
            </w:rPrChange>
          </w:rPr>
          <w:t>adjust</w:t>
        </w:r>
        <w:proofErr w:type="spellEnd"/>
        <w:r w:rsidRPr="00454AE3">
          <w:rPr>
            <w:rFonts w:ascii="Consolas" w:hAnsi="Consolas" w:cs="Courier New"/>
            <w:color w:val="666600"/>
            <w:sz w:val="17"/>
            <w:szCs w:val="17"/>
            <w:lang w:val="en-US"/>
            <w:rPrChange w:id="5224" w:author="Prieto Bailo, León Enrique" w:date="2023-07-07T22:58:00Z">
              <w:rPr>
                <w:rFonts w:ascii="Consolas" w:hAnsi="Consolas" w:cs="Courier New"/>
                <w:color w:val="666600"/>
                <w:sz w:val="17"/>
                <w:szCs w:val="17"/>
              </w:rPr>
            </w:rPrChange>
          </w:rPr>
          <w:t>;</w:t>
        </w:r>
        <w:proofErr w:type="gramEnd"/>
      </w:ins>
    </w:p>
    <w:p w14:paraId="218F4A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25" w:author="León Prieto" w:date="2023-07-07T22:45:00Z"/>
          <w:rFonts w:ascii="Consolas" w:hAnsi="Consolas" w:cs="Courier New"/>
          <w:sz w:val="17"/>
          <w:szCs w:val="17"/>
          <w:lang w:val="en-US"/>
          <w:rPrChange w:id="5226" w:author="Prieto Bailo, León Enrique" w:date="2023-07-07T22:58:00Z">
            <w:rPr>
              <w:ins w:id="5227" w:author="León Prieto" w:date="2023-07-07T22:45:00Z"/>
              <w:rFonts w:ascii="Consolas" w:hAnsi="Consolas" w:cs="Courier New"/>
              <w:sz w:val="17"/>
              <w:szCs w:val="17"/>
            </w:rPr>
          </w:rPrChange>
        </w:rPr>
      </w:pPr>
      <w:ins w:id="5228" w:author="León Prieto" w:date="2023-07-07T22:45:00Z">
        <w:r w:rsidRPr="00454AE3">
          <w:rPr>
            <w:rFonts w:ascii="Consolas" w:hAnsi="Consolas" w:cs="Courier New"/>
            <w:sz w:val="17"/>
            <w:szCs w:val="17"/>
            <w:lang w:val="en-US"/>
            <w:rPrChange w:id="5229" w:author="Prieto Bailo, León Enrique" w:date="2023-07-07T22:58:00Z">
              <w:rPr>
                <w:rFonts w:ascii="Consolas" w:hAnsi="Consolas" w:cs="Courier New"/>
                <w:sz w:val="17"/>
                <w:szCs w:val="17"/>
              </w:rPr>
            </w:rPrChange>
          </w:rPr>
          <w:t xml:space="preserve">105. </w:t>
        </w:r>
        <w:r w:rsidRPr="00454AE3">
          <w:rPr>
            <w:rFonts w:ascii="Consolas" w:hAnsi="Consolas" w:cs="Courier New"/>
            <w:color w:val="000088"/>
            <w:sz w:val="17"/>
            <w:szCs w:val="17"/>
            <w:lang w:val="en-US"/>
            <w:rPrChange w:id="5230"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23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32" w:author="Prieto Bailo, León Enrique" w:date="2023-07-07T22:58: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5233" w:author="Prieto Bailo, León Enrique" w:date="2023-07-07T22:58: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5234" w:author="Prieto Bailo, León Enrique" w:date="2023-07-07T22:58:00Z">
              <w:rPr>
                <w:rFonts w:ascii="Consolas" w:hAnsi="Consolas" w:cs="Courier New"/>
                <w:color w:val="666600"/>
                <w:sz w:val="17"/>
                <w:szCs w:val="17"/>
              </w:rPr>
            </w:rPrChange>
          </w:rPr>
          <w:t>;</w:t>
        </w:r>
        <w:proofErr w:type="gramEnd"/>
      </w:ins>
    </w:p>
    <w:p w14:paraId="111E297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35" w:author="León Prieto" w:date="2023-07-07T22:45:00Z"/>
          <w:rFonts w:ascii="Consolas" w:hAnsi="Consolas" w:cs="Courier New"/>
          <w:sz w:val="17"/>
          <w:szCs w:val="17"/>
          <w:lang w:val="en-US"/>
          <w:rPrChange w:id="5236" w:author="Prieto Bailo, León Enrique" w:date="2023-07-07T22:58:00Z">
            <w:rPr>
              <w:ins w:id="5237" w:author="León Prieto" w:date="2023-07-07T22:45:00Z"/>
              <w:rFonts w:ascii="Consolas" w:hAnsi="Consolas" w:cs="Courier New"/>
              <w:sz w:val="17"/>
              <w:szCs w:val="17"/>
            </w:rPr>
          </w:rPrChange>
        </w:rPr>
      </w:pPr>
      <w:ins w:id="5238" w:author="León Prieto" w:date="2023-07-07T22:45:00Z">
        <w:r w:rsidRPr="00454AE3">
          <w:rPr>
            <w:rFonts w:ascii="Consolas" w:hAnsi="Consolas" w:cs="Courier New"/>
            <w:sz w:val="17"/>
            <w:szCs w:val="17"/>
            <w:lang w:val="en-US"/>
            <w:rPrChange w:id="5239" w:author="Prieto Bailo, León Enrique" w:date="2023-07-07T22:58:00Z">
              <w:rPr>
                <w:rFonts w:ascii="Consolas" w:hAnsi="Consolas" w:cs="Courier New"/>
                <w:sz w:val="17"/>
                <w:szCs w:val="17"/>
              </w:rPr>
            </w:rPrChange>
          </w:rPr>
          <w:t xml:space="preserve">106. </w:t>
        </w:r>
        <w:r w:rsidRPr="00454AE3">
          <w:rPr>
            <w:rFonts w:ascii="Consolas" w:hAnsi="Consolas" w:cs="Courier New"/>
            <w:color w:val="000088"/>
            <w:sz w:val="17"/>
            <w:szCs w:val="17"/>
            <w:lang w:val="en-US"/>
            <w:rPrChange w:id="5240"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24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42" w:author="Prieto Bailo, León Enrique" w:date="2023-07-07T22:58:00Z">
              <w:rPr>
                <w:rFonts w:ascii="Consolas" w:hAnsi="Consolas" w:cs="Courier New"/>
                <w:color w:val="000000"/>
                <w:sz w:val="17"/>
                <w:szCs w:val="17"/>
              </w:rPr>
            </w:rPrChange>
          </w:rPr>
          <w:t>pid_i_mem_roll</w:t>
        </w:r>
        <w:proofErr w:type="spellEnd"/>
        <w:r w:rsidRPr="00454AE3">
          <w:rPr>
            <w:rFonts w:ascii="Consolas" w:hAnsi="Consolas" w:cs="Courier New"/>
            <w:color w:val="666600"/>
            <w:sz w:val="17"/>
            <w:szCs w:val="17"/>
            <w:lang w:val="en-US"/>
            <w:rPrChange w:id="524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4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45" w:author="Prieto Bailo, León Enrique" w:date="2023-07-07T22:58:00Z">
              <w:rPr>
                <w:rFonts w:ascii="Consolas" w:hAnsi="Consolas" w:cs="Courier New"/>
                <w:color w:val="000000"/>
                <w:sz w:val="17"/>
                <w:szCs w:val="17"/>
              </w:rPr>
            </w:rPrChange>
          </w:rPr>
          <w:t>pid_roll_setpoint</w:t>
        </w:r>
        <w:proofErr w:type="spellEnd"/>
        <w:r w:rsidRPr="00454AE3">
          <w:rPr>
            <w:rFonts w:ascii="Consolas" w:hAnsi="Consolas" w:cs="Courier New"/>
            <w:color w:val="666600"/>
            <w:sz w:val="17"/>
            <w:szCs w:val="17"/>
            <w:lang w:val="en-US"/>
            <w:rPrChange w:id="524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4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48" w:author="Prieto Bailo, León Enrique" w:date="2023-07-07T22:58:00Z">
              <w:rPr>
                <w:rFonts w:ascii="Consolas" w:hAnsi="Consolas" w:cs="Courier New"/>
                <w:color w:val="000000"/>
                <w:sz w:val="17"/>
                <w:szCs w:val="17"/>
              </w:rPr>
            </w:rPrChange>
          </w:rPr>
          <w:t>gyro_roll_input</w:t>
        </w:r>
        <w:proofErr w:type="spellEnd"/>
        <w:r w:rsidRPr="00454AE3">
          <w:rPr>
            <w:rFonts w:ascii="Consolas" w:hAnsi="Consolas" w:cs="Courier New"/>
            <w:color w:val="666600"/>
            <w:sz w:val="17"/>
            <w:szCs w:val="17"/>
            <w:lang w:val="en-US"/>
            <w:rPrChange w:id="524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5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51" w:author="Prieto Bailo, León Enrique" w:date="2023-07-07T22:58:00Z">
              <w:rPr>
                <w:rFonts w:ascii="Consolas" w:hAnsi="Consolas" w:cs="Courier New"/>
                <w:color w:val="000000"/>
                <w:sz w:val="17"/>
                <w:szCs w:val="17"/>
              </w:rPr>
            </w:rPrChange>
          </w:rPr>
          <w:t>pid_output_roll</w:t>
        </w:r>
        <w:proofErr w:type="spellEnd"/>
        <w:r w:rsidRPr="00454AE3">
          <w:rPr>
            <w:rFonts w:ascii="Consolas" w:hAnsi="Consolas" w:cs="Courier New"/>
            <w:color w:val="666600"/>
            <w:sz w:val="17"/>
            <w:szCs w:val="17"/>
            <w:lang w:val="en-US"/>
            <w:rPrChange w:id="525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5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54" w:author="Prieto Bailo, León Enrique" w:date="2023-07-07T22:58:00Z">
              <w:rPr>
                <w:rFonts w:ascii="Consolas" w:hAnsi="Consolas" w:cs="Courier New"/>
                <w:color w:val="000000"/>
                <w:sz w:val="17"/>
                <w:szCs w:val="17"/>
              </w:rPr>
            </w:rPrChange>
          </w:rPr>
          <w:t>pid_last_roll_d_</w:t>
        </w:r>
        <w:proofErr w:type="gramStart"/>
        <w:r w:rsidRPr="00454AE3">
          <w:rPr>
            <w:rFonts w:ascii="Consolas" w:hAnsi="Consolas" w:cs="Courier New"/>
            <w:color w:val="000000"/>
            <w:sz w:val="17"/>
            <w:szCs w:val="17"/>
            <w:lang w:val="en-US"/>
            <w:rPrChange w:id="5255" w:author="Prieto Bailo, León Enrique" w:date="2023-07-07T22:58:00Z">
              <w:rPr>
                <w:rFonts w:ascii="Consolas" w:hAnsi="Consolas" w:cs="Courier New"/>
                <w:color w:val="000000"/>
                <w:sz w:val="17"/>
                <w:szCs w:val="17"/>
              </w:rPr>
            </w:rPrChange>
          </w:rPr>
          <w:t>error</w:t>
        </w:r>
        <w:proofErr w:type="spellEnd"/>
        <w:r w:rsidRPr="00454AE3">
          <w:rPr>
            <w:rFonts w:ascii="Consolas" w:hAnsi="Consolas" w:cs="Courier New"/>
            <w:color w:val="666600"/>
            <w:sz w:val="17"/>
            <w:szCs w:val="17"/>
            <w:lang w:val="en-US"/>
            <w:rPrChange w:id="5256" w:author="Prieto Bailo, León Enrique" w:date="2023-07-07T22:58:00Z">
              <w:rPr>
                <w:rFonts w:ascii="Consolas" w:hAnsi="Consolas" w:cs="Courier New"/>
                <w:color w:val="666600"/>
                <w:sz w:val="17"/>
                <w:szCs w:val="17"/>
              </w:rPr>
            </w:rPrChange>
          </w:rPr>
          <w:t>;</w:t>
        </w:r>
        <w:proofErr w:type="gramEnd"/>
      </w:ins>
    </w:p>
    <w:p w14:paraId="4D28C69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57" w:author="León Prieto" w:date="2023-07-07T22:45:00Z"/>
          <w:rFonts w:ascii="Consolas" w:hAnsi="Consolas" w:cs="Courier New"/>
          <w:sz w:val="17"/>
          <w:szCs w:val="17"/>
          <w:lang w:val="en-US"/>
          <w:rPrChange w:id="5258" w:author="Prieto Bailo, León Enrique" w:date="2023-07-07T22:58:00Z">
            <w:rPr>
              <w:ins w:id="5259" w:author="León Prieto" w:date="2023-07-07T22:45:00Z"/>
              <w:rFonts w:ascii="Consolas" w:hAnsi="Consolas" w:cs="Courier New"/>
              <w:sz w:val="17"/>
              <w:szCs w:val="17"/>
            </w:rPr>
          </w:rPrChange>
        </w:rPr>
      </w:pPr>
      <w:ins w:id="5260" w:author="León Prieto" w:date="2023-07-07T22:45:00Z">
        <w:r w:rsidRPr="00454AE3">
          <w:rPr>
            <w:rFonts w:ascii="Consolas" w:hAnsi="Consolas" w:cs="Courier New"/>
            <w:sz w:val="17"/>
            <w:szCs w:val="17"/>
            <w:lang w:val="en-US"/>
            <w:rPrChange w:id="5261" w:author="Prieto Bailo, León Enrique" w:date="2023-07-07T22:58:00Z">
              <w:rPr>
                <w:rFonts w:ascii="Consolas" w:hAnsi="Consolas" w:cs="Courier New"/>
                <w:sz w:val="17"/>
                <w:szCs w:val="17"/>
              </w:rPr>
            </w:rPrChange>
          </w:rPr>
          <w:t xml:space="preserve">107. </w:t>
        </w:r>
        <w:r w:rsidRPr="00454AE3">
          <w:rPr>
            <w:rFonts w:ascii="Consolas" w:hAnsi="Consolas" w:cs="Courier New"/>
            <w:color w:val="000088"/>
            <w:sz w:val="17"/>
            <w:szCs w:val="17"/>
            <w:lang w:val="en-US"/>
            <w:rPrChange w:id="526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26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64" w:author="Prieto Bailo, León Enrique" w:date="2023-07-07T22:58:00Z">
              <w:rPr>
                <w:rFonts w:ascii="Consolas" w:hAnsi="Consolas" w:cs="Courier New"/>
                <w:color w:val="000000"/>
                <w:sz w:val="17"/>
                <w:szCs w:val="17"/>
              </w:rPr>
            </w:rPrChange>
          </w:rPr>
          <w:t>pid_i_mem_pitch</w:t>
        </w:r>
        <w:proofErr w:type="spellEnd"/>
        <w:r w:rsidRPr="00454AE3">
          <w:rPr>
            <w:rFonts w:ascii="Consolas" w:hAnsi="Consolas" w:cs="Courier New"/>
            <w:color w:val="666600"/>
            <w:sz w:val="17"/>
            <w:szCs w:val="17"/>
            <w:lang w:val="en-US"/>
            <w:rPrChange w:id="526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6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67" w:author="Prieto Bailo, León Enrique" w:date="2023-07-07T22:58:00Z">
              <w:rPr>
                <w:rFonts w:ascii="Consolas" w:hAnsi="Consolas" w:cs="Courier New"/>
                <w:color w:val="000000"/>
                <w:sz w:val="17"/>
                <w:szCs w:val="17"/>
              </w:rPr>
            </w:rPrChange>
          </w:rPr>
          <w:t>pid_pitch_setpoint</w:t>
        </w:r>
        <w:proofErr w:type="spellEnd"/>
        <w:r w:rsidRPr="00454AE3">
          <w:rPr>
            <w:rFonts w:ascii="Consolas" w:hAnsi="Consolas" w:cs="Courier New"/>
            <w:color w:val="666600"/>
            <w:sz w:val="17"/>
            <w:szCs w:val="17"/>
            <w:lang w:val="en-US"/>
            <w:rPrChange w:id="526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6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70" w:author="Prieto Bailo, León Enrique" w:date="2023-07-07T22:58:00Z">
              <w:rPr>
                <w:rFonts w:ascii="Consolas" w:hAnsi="Consolas" w:cs="Courier New"/>
                <w:color w:val="000000"/>
                <w:sz w:val="17"/>
                <w:szCs w:val="17"/>
              </w:rPr>
            </w:rPrChange>
          </w:rPr>
          <w:t>gyro_pitch_input</w:t>
        </w:r>
        <w:proofErr w:type="spellEnd"/>
        <w:r w:rsidRPr="00454AE3">
          <w:rPr>
            <w:rFonts w:ascii="Consolas" w:hAnsi="Consolas" w:cs="Courier New"/>
            <w:color w:val="666600"/>
            <w:sz w:val="17"/>
            <w:szCs w:val="17"/>
            <w:lang w:val="en-US"/>
            <w:rPrChange w:id="527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72"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73" w:author="Prieto Bailo, León Enrique" w:date="2023-07-07T22:58:00Z">
              <w:rPr>
                <w:rFonts w:ascii="Consolas" w:hAnsi="Consolas" w:cs="Courier New"/>
                <w:color w:val="000000"/>
                <w:sz w:val="17"/>
                <w:szCs w:val="17"/>
              </w:rPr>
            </w:rPrChange>
          </w:rPr>
          <w:t>pid_output_pitch</w:t>
        </w:r>
        <w:proofErr w:type="spellEnd"/>
        <w:r w:rsidRPr="00454AE3">
          <w:rPr>
            <w:rFonts w:ascii="Consolas" w:hAnsi="Consolas" w:cs="Courier New"/>
            <w:color w:val="666600"/>
            <w:sz w:val="17"/>
            <w:szCs w:val="17"/>
            <w:lang w:val="en-US"/>
            <w:rPrChange w:id="5274"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7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76" w:author="Prieto Bailo, León Enrique" w:date="2023-07-07T22:58:00Z">
              <w:rPr>
                <w:rFonts w:ascii="Consolas" w:hAnsi="Consolas" w:cs="Courier New"/>
                <w:color w:val="000000"/>
                <w:sz w:val="17"/>
                <w:szCs w:val="17"/>
              </w:rPr>
            </w:rPrChange>
          </w:rPr>
          <w:t>pid_last_pitch_d_</w:t>
        </w:r>
        <w:proofErr w:type="gramStart"/>
        <w:r w:rsidRPr="00454AE3">
          <w:rPr>
            <w:rFonts w:ascii="Consolas" w:hAnsi="Consolas" w:cs="Courier New"/>
            <w:color w:val="000000"/>
            <w:sz w:val="17"/>
            <w:szCs w:val="17"/>
            <w:lang w:val="en-US"/>
            <w:rPrChange w:id="5277" w:author="Prieto Bailo, León Enrique" w:date="2023-07-07T22:58:00Z">
              <w:rPr>
                <w:rFonts w:ascii="Consolas" w:hAnsi="Consolas" w:cs="Courier New"/>
                <w:color w:val="000000"/>
                <w:sz w:val="17"/>
                <w:szCs w:val="17"/>
              </w:rPr>
            </w:rPrChange>
          </w:rPr>
          <w:t>error</w:t>
        </w:r>
        <w:proofErr w:type="spellEnd"/>
        <w:r w:rsidRPr="00454AE3">
          <w:rPr>
            <w:rFonts w:ascii="Consolas" w:hAnsi="Consolas" w:cs="Courier New"/>
            <w:color w:val="666600"/>
            <w:sz w:val="17"/>
            <w:szCs w:val="17"/>
            <w:lang w:val="en-US"/>
            <w:rPrChange w:id="5278" w:author="Prieto Bailo, León Enrique" w:date="2023-07-07T22:58:00Z">
              <w:rPr>
                <w:rFonts w:ascii="Consolas" w:hAnsi="Consolas" w:cs="Courier New"/>
                <w:color w:val="666600"/>
                <w:sz w:val="17"/>
                <w:szCs w:val="17"/>
              </w:rPr>
            </w:rPrChange>
          </w:rPr>
          <w:t>;</w:t>
        </w:r>
        <w:proofErr w:type="gramEnd"/>
      </w:ins>
    </w:p>
    <w:p w14:paraId="30586AD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279" w:author="León Prieto" w:date="2023-07-07T22:45:00Z"/>
          <w:rFonts w:ascii="Consolas" w:hAnsi="Consolas" w:cs="Courier New"/>
          <w:sz w:val="17"/>
          <w:szCs w:val="17"/>
          <w:lang w:val="en-US"/>
          <w:rPrChange w:id="5280" w:author="Prieto Bailo, León Enrique" w:date="2023-07-07T22:58:00Z">
            <w:rPr>
              <w:ins w:id="5281" w:author="León Prieto" w:date="2023-07-07T22:45:00Z"/>
              <w:rFonts w:ascii="Consolas" w:hAnsi="Consolas" w:cs="Courier New"/>
              <w:sz w:val="17"/>
              <w:szCs w:val="17"/>
            </w:rPr>
          </w:rPrChange>
        </w:rPr>
      </w:pPr>
      <w:ins w:id="5282" w:author="León Prieto" w:date="2023-07-07T22:45:00Z">
        <w:r w:rsidRPr="00454AE3">
          <w:rPr>
            <w:rFonts w:ascii="Consolas" w:hAnsi="Consolas" w:cs="Courier New"/>
            <w:sz w:val="17"/>
            <w:szCs w:val="17"/>
            <w:lang w:val="en-US"/>
            <w:rPrChange w:id="5283" w:author="Prieto Bailo, León Enrique" w:date="2023-07-07T22:58:00Z">
              <w:rPr>
                <w:rFonts w:ascii="Consolas" w:hAnsi="Consolas" w:cs="Courier New"/>
                <w:sz w:val="17"/>
                <w:szCs w:val="17"/>
              </w:rPr>
            </w:rPrChange>
          </w:rPr>
          <w:t xml:space="preserve">108. </w:t>
        </w:r>
        <w:r w:rsidRPr="00454AE3">
          <w:rPr>
            <w:rFonts w:ascii="Consolas" w:hAnsi="Consolas" w:cs="Courier New"/>
            <w:color w:val="000088"/>
            <w:sz w:val="17"/>
            <w:szCs w:val="17"/>
            <w:lang w:val="en-US"/>
            <w:rPrChange w:id="5284"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28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86" w:author="Prieto Bailo, León Enrique" w:date="2023-07-07T22:58:00Z">
              <w:rPr>
                <w:rFonts w:ascii="Consolas" w:hAnsi="Consolas" w:cs="Courier New"/>
                <w:color w:val="000000"/>
                <w:sz w:val="17"/>
                <w:szCs w:val="17"/>
              </w:rPr>
            </w:rPrChange>
          </w:rPr>
          <w:t>pid_i_mem_yaw</w:t>
        </w:r>
        <w:proofErr w:type="spellEnd"/>
        <w:r w:rsidRPr="00454AE3">
          <w:rPr>
            <w:rFonts w:ascii="Consolas" w:hAnsi="Consolas" w:cs="Courier New"/>
            <w:color w:val="666600"/>
            <w:sz w:val="17"/>
            <w:szCs w:val="17"/>
            <w:lang w:val="en-US"/>
            <w:rPrChange w:id="528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8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89" w:author="Prieto Bailo, León Enrique" w:date="2023-07-07T22:58:00Z">
              <w:rPr>
                <w:rFonts w:ascii="Consolas" w:hAnsi="Consolas" w:cs="Courier New"/>
                <w:color w:val="000000"/>
                <w:sz w:val="17"/>
                <w:szCs w:val="17"/>
              </w:rPr>
            </w:rPrChange>
          </w:rPr>
          <w:t>pid_yaw_setpoint</w:t>
        </w:r>
        <w:proofErr w:type="spellEnd"/>
        <w:r w:rsidRPr="00454AE3">
          <w:rPr>
            <w:rFonts w:ascii="Consolas" w:hAnsi="Consolas" w:cs="Courier New"/>
            <w:color w:val="666600"/>
            <w:sz w:val="17"/>
            <w:szCs w:val="17"/>
            <w:lang w:val="en-US"/>
            <w:rPrChange w:id="529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9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92" w:author="Prieto Bailo, León Enrique" w:date="2023-07-07T22:58:00Z">
              <w:rPr>
                <w:rFonts w:ascii="Consolas" w:hAnsi="Consolas" w:cs="Courier New"/>
                <w:color w:val="000000"/>
                <w:sz w:val="17"/>
                <w:szCs w:val="17"/>
              </w:rPr>
            </w:rPrChange>
          </w:rPr>
          <w:t>gyro_yaw_input</w:t>
        </w:r>
        <w:proofErr w:type="spellEnd"/>
        <w:r w:rsidRPr="00454AE3">
          <w:rPr>
            <w:rFonts w:ascii="Consolas" w:hAnsi="Consolas" w:cs="Courier New"/>
            <w:color w:val="666600"/>
            <w:sz w:val="17"/>
            <w:szCs w:val="17"/>
            <w:lang w:val="en-US"/>
            <w:rPrChange w:id="529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9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95" w:author="Prieto Bailo, León Enrique" w:date="2023-07-07T22:58:00Z">
              <w:rPr>
                <w:rFonts w:ascii="Consolas" w:hAnsi="Consolas" w:cs="Courier New"/>
                <w:color w:val="000000"/>
                <w:sz w:val="17"/>
                <w:szCs w:val="17"/>
              </w:rPr>
            </w:rPrChange>
          </w:rPr>
          <w:t>pid_output_yaw</w:t>
        </w:r>
        <w:proofErr w:type="spellEnd"/>
        <w:r w:rsidRPr="00454AE3">
          <w:rPr>
            <w:rFonts w:ascii="Consolas" w:hAnsi="Consolas" w:cs="Courier New"/>
            <w:color w:val="666600"/>
            <w:sz w:val="17"/>
            <w:szCs w:val="17"/>
            <w:lang w:val="en-US"/>
            <w:rPrChange w:id="529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29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298" w:author="Prieto Bailo, León Enrique" w:date="2023-07-07T22:58:00Z">
              <w:rPr>
                <w:rFonts w:ascii="Consolas" w:hAnsi="Consolas" w:cs="Courier New"/>
                <w:color w:val="000000"/>
                <w:sz w:val="17"/>
                <w:szCs w:val="17"/>
              </w:rPr>
            </w:rPrChange>
          </w:rPr>
          <w:t>pid_last_yaw_d_</w:t>
        </w:r>
        <w:proofErr w:type="gramStart"/>
        <w:r w:rsidRPr="00454AE3">
          <w:rPr>
            <w:rFonts w:ascii="Consolas" w:hAnsi="Consolas" w:cs="Courier New"/>
            <w:color w:val="000000"/>
            <w:sz w:val="17"/>
            <w:szCs w:val="17"/>
            <w:lang w:val="en-US"/>
            <w:rPrChange w:id="5299" w:author="Prieto Bailo, León Enrique" w:date="2023-07-07T22:58:00Z">
              <w:rPr>
                <w:rFonts w:ascii="Consolas" w:hAnsi="Consolas" w:cs="Courier New"/>
                <w:color w:val="000000"/>
                <w:sz w:val="17"/>
                <w:szCs w:val="17"/>
              </w:rPr>
            </w:rPrChange>
          </w:rPr>
          <w:t>error</w:t>
        </w:r>
        <w:proofErr w:type="spellEnd"/>
        <w:r w:rsidRPr="00454AE3">
          <w:rPr>
            <w:rFonts w:ascii="Consolas" w:hAnsi="Consolas" w:cs="Courier New"/>
            <w:color w:val="666600"/>
            <w:sz w:val="17"/>
            <w:szCs w:val="17"/>
            <w:lang w:val="en-US"/>
            <w:rPrChange w:id="5300" w:author="Prieto Bailo, León Enrique" w:date="2023-07-07T22:58:00Z">
              <w:rPr>
                <w:rFonts w:ascii="Consolas" w:hAnsi="Consolas" w:cs="Courier New"/>
                <w:color w:val="666600"/>
                <w:sz w:val="17"/>
                <w:szCs w:val="17"/>
              </w:rPr>
            </w:rPrChange>
          </w:rPr>
          <w:t>;</w:t>
        </w:r>
        <w:proofErr w:type="gramEnd"/>
      </w:ins>
    </w:p>
    <w:p w14:paraId="4B06E8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01" w:author="León Prieto" w:date="2023-07-07T22:45:00Z"/>
          <w:rFonts w:ascii="Consolas" w:hAnsi="Consolas" w:cs="Courier New"/>
          <w:sz w:val="17"/>
          <w:szCs w:val="17"/>
          <w:lang w:val="en-US"/>
          <w:rPrChange w:id="5302" w:author="Prieto Bailo, León Enrique" w:date="2023-07-07T22:58:00Z">
            <w:rPr>
              <w:ins w:id="5303" w:author="León Prieto" w:date="2023-07-07T22:45:00Z"/>
              <w:rFonts w:ascii="Consolas" w:hAnsi="Consolas" w:cs="Courier New"/>
              <w:sz w:val="17"/>
              <w:szCs w:val="17"/>
            </w:rPr>
          </w:rPrChange>
        </w:rPr>
      </w:pPr>
      <w:ins w:id="5304" w:author="León Prieto" w:date="2023-07-07T22:45:00Z">
        <w:r w:rsidRPr="00454AE3">
          <w:rPr>
            <w:rFonts w:ascii="Consolas" w:hAnsi="Consolas" w:cs="Courier New"/>
            <w:sz w:val="17"/>
            <w:szCs w:val="17"/>
            <w:lang w:val="en-US"/>
            <w:rPrChange w:id="5305" w:author="Prieto Bailo, León Enrique" w:date="2023-07-07T22:58:00Z">
              <w:rPr>
                <w:rFonts w:ascii="Consolas" w:hAnsi="Consolas" w:cs="Courier New"/>
                <w:sz w:val="17"/>
                <w:szCs w:val="17"/>
              </w:rPr>
            </w:rPrChange>
          </w:rPr>
          <w:t xml:space="preserve">109. </w:t>
        </w:r>
        <w:r w:rsidRPr="00454AE3">
          <w:rPr>
            <w:rFonts w:ascii="Consolas" w:hAnsi="Consolas" w:cs="Courier New"/>
            <w:color w:val="880000"/>
            <w:sz w:val="17"/>
            <w:szCs w:val="17"/>
            <w:lang w:val="en-US"/>
            <w:rPrChange w:id="5306" w:author="Prieto Bailo, León Enrique" w:date="2023-07-07T22:58:00Z">
              <w:rPr>
                <w:rFonts w:ascii="Consolas" w:hAnsi="Consolas" w:cs="Courier New"/>
                <w:color w:val="880000"/>
                <w:sz w:val="17"/>
                <w:szCs w:val="17"/>
              </w:rPr>
            </w:rPrChange>
          </w:rPr>
          <w:t>// Check:</w:t>
        </w:r>
      </w:ins>
    </w:p>
    <w:p w14:paraId="631E23F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07" w:author="León Prieto" w:date="2023-07-07T22:45:00Z"/>
          <w:rFonts w:ascii="Consolas" w:hAnsi="Consolas" w:cs="Courier New"/>
          <w:sz w:val="17"/>
          <w:szCs w:val="17"/>
          <w:lang w:val="en-US"/>
          <w:rPrChange w:id="5308" w:author="Prieto Bailo, León Enrique" w:date="2023-07-07T22:58:00Z">
            <w:rPr>
              <w:ins w:id="5309" w:author="León Prieto" w:date="2023-07-07T22:45:00Z"/>
              <w:rFonts w:ascii="Consolas" w:hAnsi="Consolas" w:cs="Courier New"/>
              <w:sz w:val="17"/>
              <w:szCs w:val="17"/>
            </w:rPr>
          </w:rPrChange>
        </w:rPr>
      </w:pPr>
      <w:ins w:id="5310" w:author="León Prieto" w:date="2023-07-07T22:45:00Z">
        <w:r w:rsidRPr="00454AE3">
          <w:rPr>
            <w:rFonts w:ascii="Consolas" w:hAnsi="Consolas" w:cs="Courier New"/>
            <w:sz w:val="17"/>
            <w:szCs w:val="17"/>
            <w:lang w:val="en-US"/>
            <w:rPrChange w:id="5311" w:author="Prieto Bailo, León Enrique" w:date="2023-07-07T22:58:00Z">
              <w:rPr>
                <w:rFonts w:ascii="Consolas" w:hAnsi="Consolas" w:cs="Courier New"/>
                <w:sz w:val="17"/>
                <w:szCs w:val="17"/>
              </w:rPr>
            </w:rPrChange>
          </w:rPr>
          <w:t xml:space="preserve">110. </w:t>
        </w:r>
        <w:r w:rsidRPr="00454AE3">
          <w:rPr>
            <w:rFonts w:ascii="Consolas" w:hAnsi="Consolas" w:cs="Courier New"/>
            <w:color w:val="000088"/>
            <w:sz w:val="17"/>
            <w:szCs w:val="17"/>
            <w:lang w:val="en-US"/>
            <w:rPrChange w:id="531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31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14" w:author="Prieto Bailo, León Enrique" w:date="2023-07-07T22:58:00Z">
              <w:rPr>
                <w:rFonts w:ascii="Consolas" w:hAnsi="Consolas" w:cs="Courier New"/>
                <w:color w:val="000000"/>
                <w:sz w:val="17"/>
                <w:szCs w:val="17"/>
              </w:rPr>
            </w:rPrChange>
          </w:rPr>
          <w:t>pid_i_mem_altitude</w:t>
        </w:r>
        <w:proofErr w:type="spellEnd"/>
        <w:r w:rsidRPr="00454AE3">
          <w:rPr>
            <w:rFonts w:ascii="Consolas" w:hAnsi="Consolas" w:cs="Courier New"/>
            <w:color w:val="666600"/>
            <w:sz w:val="17"/>
            <w:szCs w:val="17"/>
            <w:lang w:val="en-US"/>
            <w:rPrChange w:id="531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16" w:author="Prieto Bailo, León Enrique" w:date="2023-07-07T22:58:00Z">
              <w:rPr>
                <w:rFonts w:ascii="Consolas" w:hAnsi="Consolas" w:cs="Courier New"/>
                <w:color w:val="000000"/>
                <w:sz w:val="17"/>
                <w:szCs w:val="17"/>
              </w:rPr>
            </w:rPrChange>
          </w:rPr>
          <w:t xml:space="preserve"> pid_i_mem_altitude_v2</w:t>
        </w:r>
        <w:r w:rsidRPr="00454AE3">
          <w:rPr>
            <w:rFonts w:ascii="Consolas" w:hAnsi="Consolas" w:cs="Courier New"/>
            <w:color w:val="666600"/>
            <w:sz w:val="17"/>
            <w:szCs w:val="17"/>
            <w:lang w:val="en-US"/>
            <w:rPrChange w:id="531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1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19" w:author="Prieto Bailo, León Enrique" w:date="2023-07-07T22:58:00Z">
              <w:rPr>
                <w:rFonts w:ascii="Consolas" w:hAnsi="Consolas" w:cs="Courier New"/>
                <w:color w:val="000000"/>
                <w:sz w:val="17"/>
                <w:szCs w:val="17"/>
              </w:rPr>
            </w:rPrChange>
          </w:rPr>
          <w:t>pid_altitude_input</w:t>
        </w:r>
        <w:proofErr w:type="spellEnd"/>
        <w:r w:rsidRPr="00454AE3">
          <w:rPr>
            <w:rFonts w:ascii="Consolas" w:hAnsi="Consolas" w:cs="Courier New"/>
            <w:color w:val="666600"/>
            <w:sz w:val="17"/>
            <w:szCs w:val="17"/>
            <w:lang w:val="en-US"/>
            <w:rPrChange w:id="532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21" w:author="Prieto Bailo, León Enrique" w:date="2023-07-07T22:58:00Z">
              <w:rPr>
                <w:rFonts w:ascii="Consolas" w:hAnsi="Consolas" w:cs="Courier New"/>
                <w:color w:val="000000"/>
                <w:sz w:val="17"/>
                <w:szCs w:val="17"/>
              </w:rPr>
            </w:rPrChange>
          </w:rPr>
          <w:t xml:space="preserve"> pid_altitude_v2_input</w:t>
        </w:r>
        <w:r w:rsidRPr="00454AE3">
          <w:rPr>
            <w:rFonts w:ascii="Consolas" w:hAnsi="Consolas" w:cs="Courier New"/>
            <w:color w:val="666600"/>
            <w:sz w:val="17"/>
            <w:szCs w:val="17"/>
            <w:lang w:val="en-US"/>
            <w:rPrChange w:id="532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2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24" w:author="Prieto Bailo, León Enrique" w:date="2023-07-07T22:58:00Z">
              <w:rPr>
                <w:rFonts w:ascii="Consolas" w:hAnsi="Consolas" w:cs="Courier New"/>
                <w:color w:val="000000"/>
                <w:sz w:val="17"/>
                <w:szCs w:val="17"/>
              </w:rPr>
            </w:rPrChange>
          </w:rPr>
          <w:t>pid_output_altitude</w:t>
        </w:r>
        <w:proofErr w:type="spellEnd"/>
        <w:r w:rsidRPr="00454AE3">
          <w:rPr>
            <w:rFonts w:ascii="Consolas" w:hAnsi="Consolas" w:cs="Courier New"/>
            <w:color w:val="666600"/>
            <w:sz w:val="17"/>
            <w:szCs w:val="17"/>
            <w:lang w:val="en-US"/>
            <w:rPrChange w:id="532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26" w:author="Prieto Bailo, León Enrique" w:date="2023-07-07T22:58:00Z">
              <w:rPr>
                <w:rFonts w:ascii="Consolas" w:hAnsi="Consolas" w:cs="Courier New"/>
                <w:color w:val="000000"/>
                <w:sz w:val="17"/>
                <w:szCs w:val="17"/>
              </w:rPr>
            </w:rPrChange>
          </w:rPr>
          <w:t xml:space="preserve"> pid_output_altitude_v2</w:t>
        </w:r>
        <w:r w:rsidRPr="00454AE3">
          <w:rPr>
            <w:rFonts w:ascii="Consolas" w:hAnsi="Consolas" w:cs="Courier New"/>
            <w:color w:val="666600"/>
            <w:sz w:val="17"/>
            <w:szCs w:val="17"/>
            <w:lang w:val="en-US"/>
            <w:rPrChange w:id="532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2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29" w:author="Prieto Bailo, León Enrique" w:date="2023-07-07T22:58:00Z">
              <w:rPr>
                <w:rFonts w:ascii="Consolas" w:hAnsi="Consolas" w:cs="Courier New"/>
                <w:color w:val="000000"/>
                <w:sz w:val="17"/>
                <w:szCs w:val="17"/>
              </w:rPr>
            </w:rPrChange>
          </w:rPr>
          <w:t>pid_last_altitude_d_error</w:t>
        </w:r>
        <w:proofErr w:type="spellEnd"/>
        <w:r w:rsidRPr="00454AE3">
          <w:rPr>
            <w:rFonts w:ascii="Consolas" w:hAnsi="Consolas" w:cs="Courier New"/>
            <w:color w:val="666600"/>
            <w:sz w:val="17"/>
            <w:szCs w:val="17"/>
            <w:lang w:val="en-US"/>
            <w:rPrChange w:id="533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31" w:author="Prieto Bailo, León Enrique" w:date="2023-07-07T22:58:00Z">
              <w:rPr>
                <w:rFonts w:ascii="Consolas" w:hAnsi="Consolas" w:cs="Courier New"/>
                <w:color w:val="000000"/>
                <w:sz w:val="17"/>
                <w:szCs w:val="17"/>
              </w:rPr>
            </w:rPrChange>
          </w:rPr>
          <w:t xml:space="preserve"> pid_last_altitude_v2_d_</w:t>
        </w:r>
        <w:proofErr w:type="gramStart"/>
        <w:r w:rsidRPr="00454AE3">
          <w:rPr>
            <w:rFonts w:ascii="Consolas" w:hAnsi="Consolas" w:cs="Courier New"/>
            <w:color w:val="000000"/>
            <w:sz w:val="17"/>
            <w:szCs w:val="17"/>
            <w:lang w:val="en-US"/>
            <w:rPrChange w:id="5332" w:author="Prieto Bailo, León Enrique" w:date="2023-07-07T22:58:00Z">
              <w:rPr>
                <w:rFonts w:ascii="Consolas" w:hAnsi="Consolas" w:cs="Courier New"/>
                <w:color w:val="000000"/>
                <w:sz w:val="17"/>
                <w:szCs w:val="17"/>
              </w:rPr>
            </w:rPrChange>
          </w:rPr>
          <w:t>error</w:t>
        </w:r>
        <w:r w:rsidRPr="00454AE3">
          <w:rPr>
            <w:rFonts w:ascii="Consolas" w:hAnsi="Consolas" w:cs="Courier New"/>
            <w:color w:val="666600"/>
            <w:sz w:val="17"/>
            <w:szCs w:val="17"/>
            <w:lang w:val="en-US"/>
            <w:rPrChange w:id="5333" w:author="Prieto Bailo, León Enrique" w:date="2023-07-07T22:58:00Z">
              <w:rPr>
                <w:rFonts w:ascii="Consolas" w:hAnsi="Consolas" w:cs="Courier New"/>
                <w:color w:val="666600"/>
                <w:sz w:val="17"/>
                <w:szCs w:val="17"/>
              </w:rPr>
            </w:rPrChange>
          </w:rPr>
          <w:t>;</w:t>
        </w:r>
        <w:proofErr w:type="gramEnd"/>
      </w:ins>
    </w:p>
    <w:p w14:paraId="1656A19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34" w:author="León Prieto" w:date="2023-07-07T22:45:00Z"/>
          <w:rFonts w:ascii="Consolas" w:hAnsi="Consolas" w:cs="Courier New"/>
          <w:sz w:val="17"/>
          <w:szCs w:val="17"/>
          <w:lang w:val="en-US"/>
          <w:rPrChange w:id="5335" w:author="Prieto Bailo, León Enrique" w:date="2023-07-07T22:58:00Z">
            <w:rPr>
              <w:ins w:id="5336" w:author="León Prieto" w:date="2023-07-07T22:45:00Z"/>
              <w:rFonts w:ascii="Consolas" w:hAnsi="Consolas" w:cs="Courier New"/>
              <w:sz w:val="17"/>
              <w:szCs w:val="17"/>
            </w:rPr>
          </w:rPrChange>
        </w:rPr>
      </w:pPr>
      <w:ins w:id="5337" w:author="León Prieto" w:date="2023-07-07T22:45:00Z">
        <w:r w:rsidRPr="00454AE3">
          <w:rPr>
            <w:rFonts w:ascii="Consolas" w:hAnsi="Consolas" w:cs="Courier New"/>
            <w:sz w:val="17"/>
            <w:szCs w:val="17"/>
            <w:lang w:val="en-US"/>
            <w:rPrChange w:id="5338" w:author="Prieto Bailo, León Enrique" w:date="2023-07-07T22:58:00Z">
              <w:rPr>
                <w:rFonts w:ascii="Consolas" w:hAnsi="Consolas" w:cs="Courier New"/>
                <w:sz w:val="17"/>
                <w:szCs w:val="17"/>
              </w:rPr>
            </w:rPrChange>
          </w:rPr>
          <w:t xml:space="preserve">111. </w:t>
        </w:r>
        <w:r w:rsidRPr="00454AE3">
          <w:rPr>
            <w:rFonts w:ascii="Consolas" w:hAnsi="Consolas" w:cs="Courier New"/>
            <w:color w:val="000088"/>
            <w:sz w:val="17"/>
            <w:szCs w:val="17"/>
            <w:lang w:val="en-US"/>
            <w:rPrChange w:id="5339"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34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41" w:author="Prieto Bailo, León Enrique" w:date="2023-07-07T22:58:00Z">
              <w:rPr>
                <w:rFonts w:ascii="Consolas" w:hAnsi="Consolas" w:cs="Courier New"/>
                <w:color w:val="000000"/>
                <w:sz w:val="17"/>
                <w:szCs w:val="17"/>
              </w:rPr>
            </w:rPrChange>
          </w:rPr>
          <w:t>pid_altitude_setpoint</w:t>
        </w:r>
        <w:proofErr w:type="spellEnd"/>
        <w:r w:rsidRPr="00454AE3">
          <w:rPr>
            <w:rFonts w:ascii="Consolas" w:hAnsi="Consolas" w:cs="Courier New"/>
            <w:color w:val="666600"/>
            <w:sz w:val="17"/>
            <w:szCs w:val="17"/>
            <w:lang w:val="en-US"/>
            <w:rPrChange w:id="534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4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44" w:author="Prieto Bailo, León Enrique" w:date="2023-07-07T22:58:00Z">
              <w:rPr>
                <w:rFonts w:ascii="Consolas" w:hAnsi="Consolas" w:cs="Courier New"/>
                <w:color w:val="000000"/>
                <w:sz w:val="17"/>
                <w:szCs w:val="17"/>
              </w:rPr>
            </w:rPrChange>
          </w:rPr>
          <w:t>pid_error_gain_</w:t>
        </w:r>
        <w:proofErr w:type="gramStart"/>
        <w:r w:rsidRPr="00454AE3">
          <w:rPr>
            <w:rFonts w:ascii="Consolas" w:hAnsi="Consolas" w:cs="Courier New"/>
            <w:color w:val="000000"/>
            <w:sz w:val="17"/>
            <w:szCs w:val="17"/>
            <w:lang w:val="en-US"/>
            <w:rPrChange w:id="5345" w:author="Prieto Bailo, León Enrique" w:date="2023-07-07T22:58:00Z">
              <w:rPr>
                <w:rFonts w:ascii="Consolas" w:hAnsi="Consolas" w:cs="Courier New"/>
                <w:color w:val="000000"/>
                <w:sz w:val="17"/>
                <w:szCs w:val="17"/>
              </w:rPr>
            </w:rPrChange>
          </w:rPr>
          <w:t>altitude</w:t>
        </w:r>
        <w:proofErr w:type="spellEnd"/>
        <w:r w:rsidRPr="00454AE3">
          <w:rPr>
            <w:rFonts w:ascii="Consolas" w:hAnsi="Consolas" w:cs="Courier New"/>
            <w:color w:val="666600"/>
            <w:sz w:val="17"/>
            <w:szCs w:val="17"/>
            <w:lang w:val="en-US"/>
            <w:rPrChange w:id="5346" w:author="Prieto Bailo, León Enrique" w:date="2023-07-07T22:58:00Z">
              <w:rPr>
                <w:rFonts w:ascii="Consolas" w:hAnsi="Consolas" w:cs="Courier New"/>
                <w:color w:val="666600"/>
                <w:sz w:val="17"/>
                <w:szCs w:val="17"/>
              </w:rPr>
            </w:rPrChange>
          </w:rPr>
          <w:t>;</w:t>
        </w:r>
        <w:proofErr w:type="gramEnd"/>
      </w:ins>
    </w:p>
    <w:p w14:paraId="1482A03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47" w:author="León Prieto" w:date="2023-07-07T22:45:00Z"/>
          <w:rFonts w:ascii="Consolas" w:hAnsi="Consolas" w:cs="Courier New"/>
          <w:sz w:val="17"/>
          <w:szCs w:val="17"/>
          <w:lang w:val="en-US"/>
          <w:rPrChange w:id="5348" w:author="Prieto Bailo, León Enrique" w:date="2023-07-07T22:58:00Z">
            <w:rPr>
              <w:ins w:id="5349" w:author="León Prieto" w:date="2023-07-07T22:45:00Z"/>
              <w:rFonts w:ascii="Consolas" w:hAnsi="Consolas" w:cs="Courier New"/>
              <w:sz w:val="17"/>
              <w:szCs w:val="17"/>
            </w:rPr>
          </w:rPrChange>
        </w:rPr>
      </w:pPr>
      <w:ins w:id="5350" w:author="León Prieto" w:date="2023-07-07T22:45:00Z">
        <w:r w:rsidRPr="00454AE3">
          <w:rPr>
            <w:rFonts w:ascii="Consolas" w:hAnsi="Consolas" w:cs="Courier New"/>
            <w:sz w:val="17"/>
            <w:szCs w:val="17"/>
            <w:lang w:val="en-US"/>
            <w:rPrChange w:id="5351" w:author="Prieto Bailo, León Enrique" w:date="2023-07-07T22:58:00Z">
              <w:rPr>
                <w:rFonts w:ascii="Consolas" w:hAnsi="Consolas" w:cs="Courier New"/>
                <w:sz w:val="17"/>
                <w:szCs w:val="17"/>
              </w:rPr>
            </w:rPrChange>
          </w:rPr>
          <w:t xml:space="preserve">112. </w:t>
        </w:r>
        <w:r w:rsidRPr="00454AE3">
          <w:rPr>
            <w:rFonts w:ascii="Consolas" w:hAnsi="Consolas" w:cs="Courier New"/>
            <w:color w:val="660066"/>
            <w:sz w:val="17"/>
            <w:szCs w:val="17"/>
            <w:lang w:val="en-US"/>
            <w:rPrChange w:id="5352" w:author="Prieto Bailo, León Enrique" w:date="2023-07-07T22:58:00Z">
              <w:rPr>
                <w:rFonts w:ascii="Consolas" w:hAnsi="Consolas" w:cs="Courier New"/>
                <w:color w:val="660066"/>
                <w:sz w:val="17"/>
                <w:szCs w:val="17"/>
              </w:rPr>
            </w:rPrChange>
          </w:rPr>
          <w:t>uint16_t</w:t>
        </w:r>
        <w:r w:rsidRPr="00454AE3">
          <w:rPr>
            <w:rFonts w:ascii="Consolas" w:hAnsi="Consolas" w:cs="Courier New"/>
            <w:color w:val="000000"/>
            <w:sz w:val="17"/>
            <w:szCs w:val="17"/>
            <w:lang w:val="en-US"/>
            <w:rPrChange w:id="535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54" w:author="Prieto Bailo, León Enrique" w:date="2023-07-07T22:58:00Z">
              <w:rPr>
                <w:rFonts w:ascii="Consolas" w:hAnsi="Consolas" w:cs="Courier New"/>
                <w:color w:val="000000"/>
                <w:sz w:val="17"/>
                <w:szCs w:val="17"/>
              </w:rPr>
            </w:rPrChange>
          </w:rPr>
          <w:t>last_alt_hold_</w:t>
        </w:r>
        <w:proofErr w:type="gramStart"/>
        <w:r w:rsidRPr="00454AE3">
          <w:rPr>
            <w:rFonts w:ascii="Consolas" w:hAnsi="Consolas" w:cs="Courier New"/>
            <w:color w:val="000000"/>
            <w:sz w:val="17"/>
            <w:szCs w:val="17"/>
            <w:lang w:val="en-US"/>
            <w:rPrChange w:id="5355" w:author="Prieto Bailo, León Enrique" w:date="2023-07-07T22:58:00Z">
              <w:rPr>
                <w:rFonts w:ascii="Consolas" w:hAnsi="Consolas" w:cs="Courier New"/>
                <w:color w:val="000000"/>
                <w:sz w:val="17"/>
                <w:szCs w:val="17"/>
              </w:rPr>
            </w:rPrChange>
          </w:rPr>
          <w:t>PID</w:t>
        </w:r>
        <w:proofErr w:type="spellEnd"/>
        <w:r w:rsidRPr="00454AE3">
          <w:rPr>
            <w:rFonts w:ascii="Consolas" w:hAnsi="Consolas" w:cs="Courier New"/>
            <w:color w:val="666600"/>
            <w:sz w:val="17"/>
            <w:szCs w:val="17"/>
            <w:lang w:val="en-US"/>
            <w:rPrChange w:id="5356" w:author="Prieto Bailo, León Enrique" w:date="2023-07-07T22:58:00Z">
              <w:rPr>
                <w:rFonts w:ascii="Consolas" w:hAnsi="Consolas" w:cs="Courier New"/>
                <w:color w:val="666600"/>
                <w:sz w:val="17"/>
                <w:szCs w:val="17"/>
              </w:rPr>
            </w:rPrChange>
          </w:rPr>
          <w:t>;</w:t>
        </w:r>
        <w:proofErr w:type="gramEnd"/>
      </w:ins>
    </w:p>
    <w:p w14:paraId="7248F67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57" w:author="León Prieto" w:date="2023-07-07T22:45:00Z"/>
          <w:rFonts w:ascii="Consolas" w:hAnsi="Consolas" w:cs="Courier New"/>
          <w:sz w:val="17"/>
          <w:szCs w:val="17"/>
          <w:lang w:val="en-US"/>
          <w:rPrChange w:id="5358" w:author="Prieto Bailo, León Enrique" w:date="2023-07-07T22:58:00Z">
            <w:rPr>
              <w:ins w:id="5359" w:author="León Prieto" w:date="2023-07-07T22:45:00Z"/>
              <w:rFonts w:ascii="Consolas" w:hAnsi="Consolas" w:cs="Courier New"/>
              <w:sz w:val="17"/>
              <w:szCs w:val="17"/>
            </w:rPr>
          </w:rPrChange>
        </w:rPr>
      </w:pPr>
      <w:ins w:id="5360" w:author="León Prieto" w:date="2023-07-07T22:45:00Z">
        <w:r w:rsidRPr="00454AE3">
          <w:rPr>
            <w:rFonts w:ascii="Consolas" w:hAnsi="Consolas" w:cs="Courier New"/>
            <w:sz w:val="17"/>
            <w:szCs w:val="17"/>
            <w:lang w:val="en-US"/>
            <w:rPrChange w:id="5361" w:author="Prieto Bailo, León Enrique" w:date="2023-07-07T22:58:00Z">
              <w:rPr>
                <w:rFonts w:ascii="Consolas" w:hAnsi="Consolas" w:cs="Courier New"/>
                <w:sz w:val="17"/>
                <w:szCs w:val="17"/>
              </w:rPr>
            </w:rPrChange>
          </w:rPr>
          <w:t xml:space="preserve">113. </w:t>
        </w:r>
        <w:r w:rsidRPr="00454AE3">
          <w:rPr>
            <w:rFonts w:ascii="Consolas" w:hAnsi="Consolas" w:cs="Courier New"/>
            <w:color w:val="000088"/>
            <w:sz w:val="17"/>
            <w:szCs w:val="17"/>
            <w:lang w:val="en-US"/>
            <w:rPrChange w:id="536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36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64" w:author="Prieto Bailo, León Enrique" w:date="2023-07-07T22:58:00Z">
              <w:rPr>
                <w:rFonts w:ascii="Consolas" w:hAnsi="Consolas" w:cs="Courier New"/>
                <w:color w:val="000000"/>
                <w:sz w:val="17"/>
                <w:szCs w:val="17"/>
              </w:rPr>
            </w:rPrChange>
          </w:rPr>
          <w:t>pid_t_control_error</w:t>
        </w:r>
        <w:proofErr w:type="spellEnd"/>
        <w:r w:rsidRPr="00454AE3">
          <w:rPr>
            <w:rFonts w:ascii="Consolas" w:hAnsi="Consolas" w:cs="Courier New"/>
            <w:color w:val="666600"/>
            <w:sz w:val="17"/>
            <w:szCs w:val="17"/>
            <w:lang w:val="en-US"/>
            <w:rPrChange w:id="536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6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67" w:author="Prieto Bailo, León Enrique" w:date="2023-07-07T22:58:00Z">
              <w:rPr>
                <w:rFonts w:ascii="Consolas" w:hAnsi="Consolas" w:cs="Courier New"/>
                <w:color w:val="000000"/>
                <w:sz w:val="17"/>
                <w:szCs w:val="17"/>
              </w:rPr>
            </w:rPrChange>
          </w:rPr>
          <w:t>pid_t_output</w:t>
        </w:r>
        <w:proofErr w:type="spellEnd"/>
        <w:r w:rsidRPr="00454AE3">
          <w:rPr>
            <w:rFonts w:ascii="Consolas" w:hAnsi="Consolas" w:cs="Courier New"/>
            <w:color w:val="666600"/>
            <w:sz w:val="17"/>
            <w:szCs w:val="17"/>
            <w:lang w:val="en-US"/>
            <w:rPrChange w:id="536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6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70" w:author="Prieto Bailo, León Enrique" w:date="2023-07-07T22:58:00Z">
              <w:rPr>
                <w:rFonts w:ascii="Consolas" w:hAnsi="Consolas" w:cs="Courier New"/>
                <w:color w:val="000000"/>
                <w:sz w:val="17"/>
                <w:szCs w:val="17"/>
              </w:rPr>
            </w:rPrChange>
          </w:rPr>
          <w:t>pid_rate_control_error</w:t>
        </w:r>
        <w:proofErr w:type="spellEnd"/>
        <w:r w:rsidRPr="00454AE3">
          <w:rPr>
            <w:rFonts w:ascii="Consolas" w:hAnsi="Consolas" w:cs="Courier New"/>
            <w:color w:val="666600"/>
            <w:sz w:val="17"/>
            <w:szCs w:val="17"/>
            <w:lang w:val="en-US"/>
            <w:rPrChange w:id="537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72"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73" w:author="Prieto Bailo, León Enrique" w:date="2023-07-07T22:58:00Z">
              <w:rPr>
                <w:rFonts w:ascii="Consolas" w:hAnsi="Consolas" w:cs="Courier New"/>
                <w:color w:val="000000"/>
                <w:sz w:val="17"/>
                <w:szCs w:val="17"/>
              </w:rPr>
            </w:rPrChange>
          </w:rPr>
          <w:t>pid_i_mem_rate</w:t>
        </w:r>
        <w:proofErr w:type="spellEnd"/>
        <w:r w:rsidRPr="00454AE3">
          <w:rPr>
            <w:rFonts w:ascii="Consolas" w:hAnsi="Consolas" w:cs="Courier New"/>
            <w:color w:val="666600"/>
            <w:sz w:val="17"/>
            <w:szCs w:val="17"/>
            <w:lang w:val="en-US"/>
            <w:rPrChange w:id="5374"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7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76" w:author="Prieto Bailo, León Enrique" w:date="2023-07-07T22:58:00Z">
              <w:rPr>
                <w:rFonts w:ascii="Consolas" w:hAnsi="Consolas" w:cs="Courier New"/>
                <w:color w:val="000000"/>
                <w:sz w:val="17"/>
                <w:szCs w:val="17"/>
              </w:rPr>
            </w:rPrChange>
          </w:rPr>
          <w:t>pid_rate_error_prev</w:t>
        </w:r>
        <w:proofErr w:type="spellEnd"/>
        <w:r w:rsidRPr="00454AE3">
          <w:rPr>
            <w:rFonts w:ascii="Consolas" w:hAnsi="Consolas" w:cs="Courier New"/>
            <w:color w:val="666600"/>
            <w:sz w:val="17"/>
            <w:szCs w:val="17"/>
            <w:lang w:val="en-US"/>
            <w:rPrChange w:id="537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37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379" w:author="Prieto Bailo, León Enrique" w:date="2023-07-07T22:58:00Z">
              <w:rPr>
                <w:rFonts w:ascii="Consolas" w:hAnsi="Consolas" w:cs="Courier New"/>
                <w:color w:val="000000"/>
                <w:sz w:val="17"/>
                <w:szCs w:val="17"/>
              </w:rPr>
            </w:rPrChange>
          </w:rPr>
          <w:t>pid_output_</w:t>
        </w:r>
        <w:proofErr w:type="gramStart"/>
        <w:r w:rsidRPr="00454AE3">
          <w:rPr>
            <w:rFonts w:ascii="Consolas" w:hAnsi="Consolas" w:cs="Courier New"/>
            <w:color w:val="000000"/>
            <w:sz w:val="17"/>
            <w:szCs w:val="17"/>
            <w:lang w:val="en-US"/>
            <w:rPrChange w:id="5380" w:author="Prieto Bailo, León Enrique" w:date="2023-07-07T22:58:00Z">
              <w:rPr>
                <w:rFonts w:ascii="Consolas" w:hAnsi="Consolas" w:cs="Courier New"/>
                <w:color w:val="000000"/>
                <w:sz w:val="17"/>
                <w:szCs w:val="17"/>
              </w:rPr>
            </w:rPrChange>
          </w:rPr>
          <w:t>rate</w:t>
        </w:r>
        <w:proofErr w:type="spellEnd"/>
        <w:r w:rsidRPr="00454AE3">
          <w:rPr>
            <w:rFonts w:ascii="Consolas" w:hAnsi="Consolas" w:cs="Courier New"/>
            <w:color w:val="666600"/>
            <w:sz w:val="17"/>
            <w:szCs w:val="17"/>
            <w:lang w:val="en-US"/>
            <w:rPrChange w:id="5381" w:author="Prieto Bailo, León Enrique" w:date="2023-07-07T22:58:00Z">
              <w:rPr>
                <w:rFonts w:ascii="Consolas" w:hAnsi="Consolas" w:cs="Courier New"/>
                <w:color w:val="666600"/>
                <w:sz w:val="17"/>
                <w:szCs w:val="17"/>
              </w:rPr>
            </w:rPrChange>
          </w:rPr>
          <w:t>;</w:t>
        </w:r>
        <w:proofErr w:type="gramEnd"/>
      </w:ins>
    </w:p>
    <w:p w14:paraId="7424B5B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82" w:author="León Prieto" w:date="2023-07-07T22:45:00Z"/>
          <w:rFonts w:ascii="Consolas" w:hAnsi="Consolas" w:cs="Courier New"/>
          <w:sz w:val="17"/>
          <w:szCs w:val="17"/>
          <w:lang w:val="en-US"/>
          <w:rPrChange w:id="5383" w:author="Prieto Bailo, León Enrique" w:date="2023-07-07T22:58:00Z">
            <w:rPr>
              <w:ins w:id="5384" w:author="León Prieto" w:date="2023-07-07T22:45:00Z"/>
              <w:rFonts w:ascii="Consolas" w:hAnsi="Consolas" w:cs="Courier New"/>
              <w:sz w:val="17"/>
              <w:szCs w:val="17"/>
            </w:rPr>
          </w:rPrChange>
        </w:rPr>
      </w:pPr>
      <w:ins w:id="5385" w:author="León Prieto" w:date="2023-07-07T22:45:00Z">
        <w:r w:rsidRPr="00454AE3">
          <w:rPr>
            <w:rFonts w:ascii="Consolas" w:hAnsi="Consolas" w:cs="Courier New"/>
            <w:sz w:val="17"/>
            <w:szCs w:val="17"/>
            <w:lang w:val="en-US"/>
            <w:rPrChange w:id="5386" w:author="Prieto Bailo, León Enrique" w:date="2023-07-07T22:58:00Z">
              <w:rPr>
                <w:rFonts w:ascii="Consolas" w:hAnsi="Consolas" w:cs="Courier New"/>
                <w:sz w:val="17"/>
                <w:szCs w:val="17"/>
              </w:rPr>
            </w:rPrChange>
          </w:rPr>
          <w:t xml:space="preserve">114. </w:t>
        </w:r>
        <w:r w:rsidRPr="00454AE3">
          <w:rPr>
            <w:rFonts w:ascii="Consolas" w:hAnsi="Consolas" w:cs="Courier New"/>
            <w:color w:val="000000"/>
            <w:sz w:val="17"/>
            <w:szCs w:val="17"/>
            <w:lang w:val="en-US"/>
            <w:rPrChange w:id="5387" w:author="Prieto Bailo, León Enrique" w:date="2023-07-07T22:58:00Z">
              <w:rPr>
                <w:rFonts w:ascii="Consolas" w:hAnsi="Consolas" w:cs="Courier New"/>
                <w:color w:val="000000"/>
                <w:sz w:val="17"/>
                <w:szCs w:val="17"/>
              </w:rPr>
            </w:rPrChange>
          </w:rPr>
          <w:t> </w:t>
        </w:r>
      </w:ins>
    </w:p>
    <w:p w14:paraId="3F5CBA4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88" w:author="León Prieto" w:date="2023-07-07T22:45:00Z"/>
          <w:rFonts w:ascii="Consolas" w:hAnsi="Consolas" w:cs="Courier New"/>
          <w:sz w:val="17"/>
          <w:szCs w:val="17"/>
          <w:lang w:val="en-US"/>
          <w:rPrChange w:id="5389" w:author="Prieto Bailo, León Enrique" w:date="2023-07-07T22:58:00Z">
            <w:rPr>
              <w:ins w:id="5390" w:author="León Prieto" w:date="2023-07-07T22:45:00Z"/>
              <w:rFonts w:ascii="Consolas" w:hAnsi="Consolas" w:cs="Courier New"/>
              <w:sz w:val="17"/>
              <w:szCs w:val="17"/>
            </w:rPr>
          </w:rPrChange>
        </w:rPr>
      </w:pPr>
      <w:ins w:id="5391" w:author="León Prieto" w:date="2023-07-07T22:45:00Z">
        <w:r w:rsidRPr="00454AE3">
          <w:rPr>
            <w:rFonts w:ascii="Consolas" w:hAnsi="Consolas" w:cs="Courier New"/>
            <w:sz w:val="17"/>
            <w:szCs w:val="17"/>
            <w:lang w:val="en-US"/>
            <w:rPrChange w:id="5392" w:author="Prieto Bailo, León Enrique" w:date="2023-07-07T22:58:00Z">
              <w:rPr>
                <w:rFonts w:ascii="Consolas" w:hAnsi="Consolas" w:cs="Courier New"/>
                <w:sz w:val="17"/>
                <w:szCs w:val="17"/>
              </w:rPr>
            </w:rPrChange>
          </w:rPr>
          <w:t xml:space="preserve">115. </w:t>
        </w:r>
        <w:r w:rsidRPr="00454AE3">
          <w:rPr>
            <w:rFonts w:ascii="Consolas" w:hAnsi="Consolas" w:cs="Courier New"/>
            <w:color w:val="000000"/>
            <w:sz w:val="17"/>
            <w:szCs w:val="17"/>
            <w:lang w:val="en-US"/>
            <w:rPrChange w:id="5393" w:author="Prieto Bailo, León Enrique" w:date="2023-07-07T22:58:00Z">
              <w:rPr>
                <w:rFonts w:ascii="Consolas" w:hAnsi="Consolas" w:cs="Courier New"/>
                <w:color w:val="000000"/>
                <w:sz w:val="17"/>
                <w:szCs w:val="17"/>
              </w:rPr>
            </w:rPrChange>
          </w:rPr>
          <w:t> </w:t>
        </w:r>
      </w:ins>
    </w:p>
    <w:p w14:paraId="6361F1B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394" w:author="León Prieto" w:date="2023-07-07T22:45:00Z"/>
          <w:rFonts w:ascii="Consolas" w:hAnsi="Consolas" w:cs="Courier New"/>
          <w:sz w:val="17"/>
          <w:szCs w:val="17"/>
          <w:lang w:val="en-US"/>
          <w:rPrChange w:id="5395" w:author="Prieto Bailo, León Enrique" w:date="2023-07-07T22:58:00Z">
            <w:rPr>
              <w:ins w:id="5396" w:author="León Prieto" w:date="2023-07-07T22:45:00Z"/>
              <w:rFonts w:ascii="Consolas" w:hAnsi="Consolas" w:cs="Courier New"/>
              <w:sz w:val="17"/>
              <w:szCs w:val="17"/>
            </w:rPr>
          </w:rPrChange>
        </w:rPr>
      </w:pPr>
      <w:ins w:id="5397" w:author="León Prieto" w:date="2023-07-07T22:45:00Z">
        <w:r w:rsidRPr="00454AE3">
          <w:rPr>
            <w:rFonts w:ascii="Consolas" w:hAnsi="Consolas" w:cs="Courier New"/>
            <w:sz w:val="17"/>
            <w:szCs w:val="17"/>
            <w:lang w:val="en-US"/>
            <w:rPrChange w:id="5398" w:author="Prieto Bailo, León Enrique" w:date="2023-07-07T22:58:00Z">
              <w:rPr>
                <w:rFonts w:ascii="Consolas" w:hAnsi="Consolas" w:cs="Courier New"/>
                <w:sz w:val="17"/>
                <w:szCs w:val="17"/>
              </w:rPr>
            </w:rPrChange>
          </w:rPr>
          <w:t xml:space="preserve">116. </w:t>
        </w:r>
        <w:r w:rsidRPr="00454AE3">
          <w:rPr>
            <w:rFonts w:ascii="Consolas" w:hAnsi="Consolas" w:cs="Courier New"/>
            <w:color w:val="880000"/>
            <w:sz w:val="17"/>
            <w:szCs w:val="17"/>
            <w:lang w:val="en-US"/>
            <w:rPrChange w:id="5399" w:author="Prieto Bailo, León Enrique" w:date="2023-07-07T22:58:00Z">
              <w:rPr>
                <w:rFonts w:ascii="Consolas" w:hAnsi="Consolas" w:cs="Courier New"/>
                <w:color w:val="880000"/>
                <w:sz w:val="17"/>
                <w:szCs w:val="17"/>
              </w:rPr>
            </w:rPrChange>
          </w:rPr>
          <w:t>// PID: Roll</w:t>
        </w:r>
      </w:ins>
    </w:p>
    <w:p w14:paraId="3F82790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00" w:author="León Prieto" w:date="2023-07-07T22:45:00Z"/>
          <w:rFonts w:ascii="Consolas" w:hAnsi="Consolas" w:cs="Courier New"/>
          <w:sz w:val="17"/>
          <w:szCs w:val="17"/>
          <w:lang w:val="en-US"/>
          <w:rPrChange w:id="5401" w:author="Prieto Bailo, León Enrique" w:date="2023-07-07T22:58:00Z">
            <w:rPr>
              <w:ins w:id="5402" w:author="León Prieto" w:date="2023-07-07T22:45:00Z"/>
              <w:rFonts w:ascii="Consolas" w:hAnsi="Consolas" w:cs="Courier New"/>
              <w:sz w:val="17"/>
              <w:szCs w:val="17"/>
            </w:rPr>
          </w:rPrChange>
        </w:rPr>
      </w:pPr>
      <w:ins w:id="5403" w:author="León Prieto" w:date="2023-07-07T22:45:00Z">
        <w:r w:rsidRPr="00454AE3">
          <w:rPr>
            <w:rFonts w:ascii="Consolas" w:hAnsi="Consolas" w:cs="Courier New"/>
            <w:sz w:val="17"/>
            <w:szCs w:val="17"/>
            <w:lang w:val="en-US"/>
            <w:rPrChange w:id="5404" w:author="Prieto Bailo, León Enrique" w:date="2023-07-07T22:58:00Z">
              <w:rPr>
                <w:rFonts w:ascii="Consolas" w:hAnsi="Consolas" w:cs="Courier New"/>
                <w:sz w:val="17"/>
                <w:szCs w:val="17"/>
              </w:rPr>
            </w:rPrChange>
          </w:rPr>
          <w:t xml:space="preserve">117. </w:t>
        </w:r>
        <w:r w:rsidRPr="00454AE3">
          <w:rPr>
            <w:rFonts w:ascii="Consolas" w:hAnsi="Consolas" w:cs="Courier New"/>
            <w:color w:val="000088"/>
            <w:sz w:val="17"/>
            <w:szCs w:val="17"/>
            <w:lang w:val="en-US"/>
            <w:rPrChange w:id="5405"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0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07" w:author="Prieto Bailo, León Enrique" w:date="2023-07-07T22:58:00Z">
              <w:rPr>
                <w:rFonts w:ascii="Consolas" w:hAnsi="Consolas" w:cs="Courier New"/>
                <w:color w:val="000000"/>
                <w:sz w:val="17"/>
                <w:szCs w:val="17"/>
              </w:rPr>
            </w:rPrChange>
          </w:rPr>
          <w:t>pid_p_gain_roll</w:t>
        </w:r>
        <w:proofErr w:type="spellEnd"/>
        <w:r w:rsidRPr="00454AE3">
          <w:rPr>
            <w:rFonts w:ascii="Consolas" w:hAnsi="Consolas" w:cs="Courier New"/>
            <w:color w:val="000000"/>
            <w:sz w:val="17"/>
            <w:szCs w:val="17"/>
            <w:lang w:val="en-US"/>
            <w:rPrChange w:id="540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0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10"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411" w:author="Prieto Bailo, León Enrique" w:date="2023-07-07T22:58:00Z">
              <w:rPr>
                <w:rFonts w:ascii="Consolas" w:hAnsi="Consolas" w:cs="Courier New"/>
                <w:color w:val="006666"/>
                <w:sz w:val="17"/>
                <w:szCs w:val="17"/>
              </w:rPr>
            </w:rPrChange>
          </w:rPr>
          <w:t>0.9</w:t>
        </w:r>
        <w:r w:rsidRPr="00454AE3">
          <w:rPr>
            <w:rFonts w:ascii="Consolas" w:hAnsi="Consolas" w:cs="Courier New"/>
            <w:color w:val="666600"/>
            <w:sz w:val="17"/>
            <w:szCs w:val="17"/>
            <w:lang w:val="en-US"/>
            <w:rPrChange w:id="5412" w:author="Prieto Bailo, León Enrique" w:date="2023-07-07T22:58:00Z">
              <w:rPr>
                <w:rFonts w:ascii="Consolas" w:hAnsi="Consolas" w:cs="Courier New"/>
                <w:color w:val="666600"/>
                <w:sz w:val="17"/>
                <w:szCs w:val="17"/>
              </w:rPr>
            </w:rPrChange>
          </w:rPr>
          <w:t>;</w:t>
        </w:r>
        <w:proofErr w:type="gramEnd"/>
      </w:ins>
    </w:p>
    <w:p w14:paraId="0B69FE4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13" w:author="León Prieto" w:date="2023-07-07T22:45:00Z"/>
          <w:rFonts w:ascii="Consolas" w:hAnsi="Consolas" w:cs="Courier New"/>
          <w:sz w:val="17"/>
          <w:szCs w:val="17"/>
          <w:lang w:val="en-US"/>
          <w:rPrChange w:id="5414" w:author="Prieto Bailo, León Enrique" w:date="2023-07-07T22:58:00Z">
            <w:rPr>
              <w:ins w:id="5415" w:author="León Prieto" w:date="2023-07-07T22:45:00Z"/>
              <w:rFonts w:ascii="Consolas" w:hAnsi="Consolas" w:cs="Courier New"/>
              <w:sz w:val="17"/>
              <w:szCs w:val="17"/>
            </w:rPr>
          </w:rPrChange>
        </w:rPr>
      </w:pPr>
      <w:ins w:id="5416" w:author="León Prieto" w:date="2023-07-07T22:45:00Z">
        <w:r w:rsidRPr="00454AE3">
          <w:rPr>
            <w:rFonts w:ascii="Consolas" w:hAnsi="Consolas" w:cs="Courier New"/>
            <w:sz w:val="17"/>
            <w:szCs w:val="17"/>
            <w:lang w:val="en-US"/>
            <w:rPrChange w:id="5417" w:author="Prieto Bailo, León Enrique" w:date="2023-07-07T22:58:00Z">
              <w:rPr>
                <w:rFonts w:ascii="Consolas" w:hAnsi="Consolas" w:cs="Courier New"/>
                <w:sz w:val="17"/>
                <w:szCs w:val="17"/>
              </w:rPr>
            </w:rPrChange>
          </w:rPr>
          <w:t xml:space="preserve">118. </w:t>
        </w:r>
        <w:r w:rsidRPr="00454AE3">
          <w:rPr>
            <w:rFonts w:ascii="Consolas" w:hAnsi="Consolas" w:cs="Courier New"/>
            <w:color w:val="000088"/>
            <w:sz w:val="17"/>
            <w:szCs w:val="17"/>
            <w:lang w:val="en-US"/>
            <w:rPrChange w:id="5418"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19"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20" w:author="Prieto Bailo, León Enrique" w:date="2023-07-07T22:58:00Z">
              <w:rPr>
                <w:rFonts w:ascii="Consolas" w:hAnsi="Consolas" w:cs="Courier New"/>
                <w:color w:val="000000"/>
                <w:sz w:val="17"/>
                <w:szCs w:val="17"/>
              </w:rPr>
            </w:rPrChange>
          </w:rPr>
          <w:t>pid_i_gain_roll</w:t>
        </w:r>
        <w:proofErr w:type="spellEnd"/>
        <w:r w:rsidRPr="00454AE3">
          <w:rPr>
            <w:rFonts w:ascii="Consolas" w:hAnsi="Consolas" w:cs="Courier New"/>
            <w:color w:val="000000"/>
            <w:sz w:val="17"/>
            <w:szCs w:val="17"/>
            <w:lang w:val="en-US"/>
            <w:rPrChange w:id="5421"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22"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23"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424" w:author="Prieto Bailo, León Enrique" w:date="2023-07-07T22:58:00Z">
              <w:rPr>
                <w:rFonts w:ascii="Consolas" w:hAnsi="Consolas" w:cs="Courier New"/>
                <w:color w:val="006666"/>
                <w:sz w:val="17"/>
                <w:szCs w:val="17"/>
              </w:rPr>
            </w:rPrChange>
          </w:rPr>
          <w:t>0.009</w:t>
        </w:r>
        <w:r w:rsidRPr="00454AE3">
          <w:rPr>
            <w:rFonts w:ascii="Consolas" w:hAnsi="Consolas" w:cs="Courier New"/>
            <w:color w:val="666600"/>
            <w:sz w:val="17"/>
            <w:szCs w:val="17"/>
            <w:lang w:val="en-US"/>
            <w:rPrChange w:id="5425" w:author="Prieto Bailo, León Enrique" w:date="2023-07-07T22:58:00Z">
              <w:rPr>
                <w:rFonts w:ascii="Consolas" w:hAnsi="Consolas" w:cs="Courier New"/>
                <w:color w:val="666600"/>
                <w:sz w:val="17"/>
                <w:szCs w:val="17"/>
              </w:rPr>
            </w:rPrChange>
          </w:rPr>
          <w:t>;</w:t>
        </w:r>
        <w:proofErr w:type="gramEnd"/>
      </w:ins>
    </w:p>
    <w:p w14:paraId="7C4D940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26" w:author="León Prieto" w:date="2023-07-07T22:45:00Z"/>
          <w:rFonts w:ascii="Consolas" w:hAnsi="Consolas" w:cs="Courier New"/>
          <w:sz w:val="17"/>
          <w:szCs w:val="17"/>
          <w:lang w:val="en-US"/>
          <w:rPrChange w:id="5427" w:author="Prieto Bailo, León Enrique" w:date="2023-07-07T22:58:00Z">
            <w:rPr>
              <w:ins w:id="5428" w:author="León Prieto" w:date="2023-07-07T22:45:00Z"/>
              <w:rFonts w:ascii="Consolas" w:hAnsi="Consolas" w:cs="Courier New"/>
              <w:sz w:val="17"/>
              <w:szCs w:val="17"/>
            </w:rPr>
          </w:rPrChange>
        </w:rPr>
      </w:pPr>
      <w:ins w:id="5429" w:author="León Prieto" w:date="2023-07-07T22:45:00Z">
        <w:r w:rsidRPr="00454AE3">
          <w:rPr>
            <w:rFonts w:ascii="Consolas" w:hAnsi="Consolas" w:cs="Courier New"/>
            <w:sz w:val="17"/>
            <w:szCs w:val="17"/>
            <w:lang w:val="en-US"/>
            <w:rPrChange w:id="5430" w:author="Prieto Bailo, León Enrique" w:date="2023-07-07T22:58:00Z">
              <w:rPr>
                <w:rFonts w:ascii="Consolas" w:hAnsi="Consolas" w:cs="Courier New"/>
                <w:sz w:val="17"/>
                <w:szCs w:val="17"/>
              </w:rPr>
            </w:rPrChange>
          </w:rPr>
          <w:t xml:space="preserve">119. </w:t>
        </w:r>
        <w:r w:rsidRPr="00454AE3">
          <w:rPr>
            <w:rFonts w:ascii="Consolas" w:hAnsi="Consolas" w:cs="Courier New"/>
            <w:color w:val="000088"/>
            <w:sz w:val="17"/>
            <w:szCs w:val="17"/>
            <w:lang w:val="en-US"/>
            <w:rPrChange w:id="5431"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32"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33" w:author="Prieto Bailo, León Enrique" w:date="2023-07-07T22:58:00Z">
              <w:rPr>
                <w:rFonts w:ascii="Consolas" w:hAnsi="Consolas" w:cs="Courier New"/>
                <w:color w:val="000000"/>
                <w:sz w:val="17"/>
                <w:szCs w:val="17"/>
              </w:rPr>
            </w:rPrChange>
          </w:rPr>
          <w:t>pid_d_gain_roll</w:t>
        </w:r>
        <w:proofErr w:type="spellEnd"/>
        <w:r w:rsidRPr="00454AE3">
          <w:rPr>
            <w:rFonts w:ascii="Consolas" w:hAnsi="Consolas" w:cs="Courier New"/>
            <w:color w:val="000000"/>
            <w:sz w:val="17"/>
            <w:szCs w:val="17"/>
            <w:lang w:val="en-US"/>
            <w:rPrChange w:id="5434"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3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36"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437" w:author="Prieto Bailo, León Enrique" w:date="2023-07-07T22:58: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5438" w:author="Prieto Bailo, León Enrique" w:date="2023-07-07T22:58:00Z">
              <w:rPr>
                <w:rFonts w:ascii="Consolas" w:hAnsi="Consolas" w:cs="Courier New"/>
                <w:color w:val="666600"/>
                <w:sz w:val="17"/>
                <w:szCs w:val="17"/>
              </w:rPr>
            </w:rPrChange>
          </w:rPr>
          <w:t>;</w:t>
        </w:r>
        <w:proofErr w:type="gramEnd"/>
      </w:ins>
    </w:p>
    <w:p w14:paraId="4733E7D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39" w:author="León Prieto" w:date="2023-07-07T22:45:00Z"/>
          <w:rFonts w:ascii="Consolas" w:hAnsi="Consolas" w:cs="Courier New"/>
          <w:sz w:val="17"/>
          <w:szCs w:val="17"/>
          <w:lang w:val="en-US"/>
          <w:rPrChange w:id="5440" w:author="Prieto Bailo, León Enrique" w:date="2023-07-07T22:58:00Z">
            <w:rPr>
              <w:ins w:id="5441" w:author="León Prieto" w:date="2023-07-07T22:45:00Z"/>
              <w:rFonts w:ascii="Consolas" w:hAnsi="Consolas" w:cs="Courier New"/>
              <w:sz w:val="17"/>
              <w:szCs w:val="17"/>
            </w:rPr>
          </w:rPrChange>
        </w:rPr>
      </w:pPr>
      <w:ins w:id="5442" w:author="León Prieto" w:date="2023-07-07T22:45:00Z">
        <w:r w:rsidRPr="00454AE3">
          <w:rPr>
            <w:rFonts w:ascii="Consolas" w:hAnsi="Consolas" w:cs="Courier New"/>
            <w:sz w:val="17"/>
            <w:szCs w:val="17"/>
            <w:lang w:val="en-US"/>
            <w:rPrChange w:id="5443" w:author="Prieto Bailo, León Enrique" w:date="2023-07-07T22:58:00Z">
              <w:rPr>
                <w:rFonts w:ascii="Consolas" w:hAnsi="Consolas" w:cs="Courier New"/>
                <w:sz w:val="17"/>
                <w:szCs w:val="17"/>
              </w:rPr>
            </w:rPrChange>
          </w:rPr>
          <w:t xml:space="preserve">120. </w:t>
        </w:r>
        <w:r w:rsidRPr="00454AE3">
          <w:rPr>
            <w:rFonts w:ascii="Consolas" w:hAnsi="Consolas" w:cs="Courier New"/>
            <w:color w:val="000088"/>
            <w:sz w:val="17"/>
            <w:szCs w:val="17"/>
            <w:lang w:val="en-US"/>
            <w:rPrChange w:id="5444" w:author="Prieto Bailo, León Enrique" w:date="2023-07-07T22:58: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5445"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46" w:author="Prieto Bailo, León Enrique" w:date="2023-07-07T22:58:00Z">
              <w:rPr>
                <w:rFonts w:ascii="Consolas" w:hAnsi="Consolas" w:cs="Courier New"/>
                <w:color w:val="000000"/>
                <w:sz w:val="17"/>
                <w:szCs w:val="17"/>
              </w:rPr>
            </w:rPrChange>
          </w:rPr>
          <w:t>pid_max_roll</w:t>
        </w:r>
        <w:proofErr w:type="spellEnd"/>
        <w:r w:rsidRPr="00454AE3">
          <w:rPr>
            <w:rFonts w:ascii="Consolas" w:hAnsi="Consolas" w:cs="Courier New"/>
            <w:color w:val="000000"/>
            <w:sz w:val="17"/>
            <w:szCs w:val="17"/>
            <w:lang w:val="en-US"/>
            <w:rPrChange w:id="5447"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48"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49"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450" w:author="Prieto Bailo, León Enrique" w:date="2023-07-07T22:58:00Z">
              <w:rPr>
                <w:rFonts w:ascii="Consolas" w:hAnsi="Consolas" w:cs="Courier New"/>
                <w:color w:val="006666"/>
                <w:sz w:val="17"/>
                <w:szCs w:val="17"/>
              </w:rPr>
            </w:rPrChange>
          </w:rPr>
          <w:t>400</w:t>
        </w:r>
        <w:r w:rsidRPr="00454AE3">
          <w:rPr>
            <w:rFonts w:ascii="Consolas" w:hAnsi="Consolas" w:cs="Courier New"/>
            <w:color w:val="666600"/>
            <w:sz w:val="17"/>
            <w:szCs w:val="17"/>
            <w:lang w:val="en-US"/>
            <w:rPrChange w:id="5451" w:author="Prieto Bailo, León Enrique" w:date="2023-07-07T22:58:00Z">
              <w:rPr>
                <w:rFonts w:ascii="Consolas" w:hAnsi="Consolas" w:cs="Courier New"/>
                <w:color w:val="666600"/>
                <w:sz w:val="17"/>
                <w:szCs w:val="17"/>
              </w:rPr>
            </w:rPrChange>
          </w:rPr>
          <w:t>;</w:t>
        </w:r>
        <w:proofErr w:type="gramEnd"/>
      </w:ins>
    </w:p>
    <w:p w14:paraId="2D53131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52" w:author="León Prieto" w:date="2023-07-07T22:45:00Z"/>
          <w:rFonts w:ascii="Consolas" w:hAnsi="Consolas" w:cs="Courier New"/>
          <w:sz w:val="17"/>
          <w:szCs w:val="17"/>
          <w:lang w:val="en-US"/>
          <w:rPrChange w:id="5453" w:author="Prieto Bailo, León Enrique" w:date="2023-07-07T22:58:00Z">
            <w:rPr>
              <w:ins w:id="5454" w:author="León Prieto" w:date="2023-07-07T22:45:00Z"/>
              <w:rFonts w:ascii="Consolas" w:hAnsi="Consolas" w:cs="Courier New"/>
              <w:sz w:val="17"/>
              <w:szCs w:val="17"/>
            </w:rPr>
          </w:rPrChange>
        </w:rPr>
      </w:pPr>
      <w:ins w:id="5455" w:author="León Prieto" w:date="2023-07-07T22:45:00Z">
        <w:r w:rsidRPr="00454AE3">
          <w:rPr>
            <w:rFonts w:ascii="Consolas" w:hAnsi="Consolas" w:cs="Courier New"/>
            <w:sz w:val="17"/>
            <w:szCs w:val="17"/>
            <w:lang w:val="en-US"/>
            <w:rPrChange w:id="5456" w:author="Prieto Bailo, León Enrique" w:date="2023-07-07T22:58:00Z">
              <w:rPr>
                <w:rFonts w:ascii="Consolas" w:hAnsi="Consolas" w:cs="Courier New"/>
                <w:sz w:val="17"/>
                <w:szCs w:val="17"/>
              </w:rPr>
            </w:rPrChange>
          </w:rPr>
          <w:t xml:space="preserve">121. </w:t>
        </w:r>
        <w:r w:rsidRPr="00454AE3">
          <w:rPr>
            <w:rFonts w:ascii="Consolas" w:hAnsi="Consolas" w:cs="Courier New"/>
            <w:color w:val="000000"/>
            <w:sz w:val="17"/>
            <w:szCs w:val="17"/>
            <w:lang w:val="en-US"/>
            <w:rPrChange w:id="5457" w:author="Prieto Bailo, León Enrique" w:date="2023-07-07T22:58:00Z">
              <w:rPr>
                <w:rFonts w:ascii="Consolas" w:hAnsi="Consolas" w:cs="Courier New"/>
                <w:color w:val="000000"/>
                <w:sz w:val="17"/>
                <w:szCs w:val="17"/>
              </w:rPr>
            </w:rPrChange>
          </w:rPr>
          <w:t> </w:t>
        </w:r>
      </w:ins>
    </w:p>
    <w:p w14:paraId="670FC18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58" w:author="León Prieto" w:date="2023-07-07T22:45:00Z"/>
          <w:rFonts w:ascii="Consolas" w:hAnsi="Consolas" w:cs="Courier New"/>
          <w:sz w:val="17"/>
          <w:szCs w:val="17"/>
          <w:lang w:val="en-US"/>
          <w:rPrChange w:id="5459" w:author="Prieto Bailo, León Enrique" w:date="2023-07-07T22:58:00Z">
            <w:rPr>
              <w:ins w:id="5460" w:author="León Prieto" w:date="2023-07-07T22:45:00Z"/>
              <w:rFonts w:ascii="Consolas" w:hAnsi="Consolas" w:cs="Courier New"/>
              <w:sz w:val="17"/>
              <w:szCs w:val="17"/>
            </w:rPr>
          </w:rPrChange>
        </w:rPr>
      </w:pPr>
      <w:ins w:id="5461" w:author="León Prieto" w:date="2023-07-07T22:45:00Z">
        <w:r w:rsidRPr="00454AE3">
          <w:rPr>
            <w:rFonts w:ascii="Consolas" w:hAnsi="Consolas" w:cs="Courier New"/>
            <w:sz w:val="17"/>
            <w:szCs w:val="17"/>
            <w:lang w:val="en-US"/>
            <w:rPrChange w:id="5462" w:author="Prieto Bailo, León Enrique" w:date="2023-07-07T22:58:00Z">
              <w:rPr>
                <w:rFonts w:ascii="Consolas" w:hAnsi="Consolas" w:cs="Courier New"/>
                <w:sz w:val="17"/>
                <w:szCs w:val="17"/>
              </w:rPr>
            </w:rPrChange>
          </w:rPr>
          <w:t xml:space="preserve">122. </w:t>
        </w:r>
        <w:r w:rsidRPr="00454AE3">
          <w:rPr>
            <w:rFonts w:ascii="Consolas" w:hAnsi="Consolas" w:cs="Courier New"/>
            <w:color w:val="880000"/>
            <w:sz w:val="17"/>
            <w:szCs w:val="17"/>
            <w:lang w:val="en-US"/>
            <w:rPrChange w:id="5463" w:author="Prieto Bailo, León Enrique" w:date="2023-07-07T22:58:00Z">
              <w:rPr>
                <w:rFonts w:ascii="Consolas" w:hAnsi="Consolas" w:cs="Courier New"/>
                <w:color w:val="880000"/>
                <w:sz w:val="17"/>
                <w:szCs w:val="17"/>
              </w:rPr>
            </w:rPrChange>
          </w:rPr>
          <w:t>// PID: Pitch</w:t>
        </w:r>
      </w:ins>
    </w:p>
    <w:p w14:paraId="62803B0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64" w:author="León Prieto" w:date="2023-07-07T22:45:00Z"/>
          <w:rFonts w:ascii="Consolas" w:hAnsi="Consolas" w:cs="Courier New"/>
          <w:sz w:val="17"/>
          <w:szCs w:val="17"/>
          <w:lang w:val="en-US"/>
          <w:rPrChange w:id="5465" w:author="Prieto Bailo, León Enrique" w:date="2023-07-07T22:58:00Z">
            <w:rPr>
              <w:ins w:id="5466" w:author="León Prieto" w:date="2023-07-07T22:45:00Z"/>
              <w:rFonts w:ascii="Consolas" w:hAnsi="Consolas" w:cs="Courier New"/>
              <w:sz w:val="17"/>
              <w:szCs w:val="17"/>
            </w:rPr>
          </w:rPrChange>
        </w:rPr>
      </w:pPr>
      <w:ins w:id="5467" w:author="León Prieto" w:date="2023-07-07T22:45:00Z">
        <w:r w:rsidRPr="00454AE3">
          <w:rPr>
            <w:rFonts w:ascii="Consolas" w:hAnsi="Consolas" w:cs="Courier New"/>
            <w:sz w:val="17"/>
            <w:szCs w:val="17"/>
            <w:lang w:val="en-US"/>
            <w:rPrChange w:id="5468" w:author="Prieto Bailo, León Enrique" w:date="2023-07-07T22:58:00Z">
              <w:rPr>
                <w:rFonts w:ascii="Consolas" w:hAnsi="Consolas" w:cs="Courier New"/>
                <w:sz w:val="17"/>
                <w:szCs w:val="17"/>
              </w:rPr>
            </w:rPrChange>
          </w:rPr>
          <w:lastRenderedPageBreak/>
          <w:t xml:space="preserve">123. </w:t>
        </w:r>
        <w:r w:rsidRPr="00454AE3">
          <w:rPr>
            <w:rFonts w:ascii="Consolas" w:hAnsi="Consolas" w:cs="Courier New"/>
            <w:color w:val="000088"/>
            <w:sz w:val="17"/>
            <w:szCs w:val="17"/>
            <w:lang w:val="en-US"/>
            <w:rPrChange w:id="5469"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7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71" w:author="Prieto Bailo, León Enrique" w:date="2023-07-07T22:58:00Z">
              <w:rPr>
                <w:rFonts w:ascii="Consolas" w:hAnsi="Consolas" w:cs="Courier New"/>
                <w:color w:val="000000"/>
                <w:sz w:val="17"/>
                <w:szCs w:val="17"/>
              </w:rPr>
            </w:rPrChange>
          </w:rPr>
          <w:t>pid_p_gain_pitch</w:t>
        </w:r>
        <w:proofErr w:type="spellEnd"/>
        <w:r w:rsidRPr="00454AE3">
          <w:rPr>
            <w:rFonts w:ascii="Consolas" w:hAnsi="Consolas" w:cs="Courier New"/>
            <w:color w:val="000000"/>
            <w:sz w:val="17"/>
            <w:szCs w:val="17"/>
            <w:lang w:val="en-US"/>
            <w:rPrChange w:id="547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7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7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75" w:author="Prieto Bailo, León Enrique" w:date="2023-07-07T22:58:00Z">
              <w:rPr>
                <w:rFonts w:ascii="Consolas" w:hAnsi="Consolas" w:cs="Courier New"/>
                <w:color w:val="000000"/>
                <w:sz w:val="17"/>
                <w:szCs w:val="17"/>
              </w:rPr>
            </w:rPrChange>
          </w:rPr>
          <w:t>pid_p_gain_</w:t>
        </w:r>
        <w:proofErr w:type="gramStart"/>
        <w:r w:rsidRPr="00454AE3">
          <w:rPr>
            <w:rFonts w:ascii="Consolas" w:hAnsi="Consolas" w:cs="Courier New"/>
            <w:color w:val="000000"/>
            <w:sz w:val="17"/>
            <w:szCs w:val="17"/>
            <w:lang w:val="en-US"/>
            <w:rPrChange w:id="5476" w:author="Prieto Bailo, León Enrique" w:date="2023-07-07T22:58: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5477" w:author="Prieto Bailo, León Enrique" w:date="2023-07-07T22:58:00Z">
              <w:rPr>
                <w:rFonts w:ascii="Consolas" w:hAnsi="Consolas" w:cs="Courier New"/>
                <w:color w:val="666600"/>
                <w:sz w:val="17"/>
                <w:szCs w:val="17"/>
              </w:rPr>
            </w:rPrChange>
          </w:rPr>
          <w:t>;</w:t>
        </w:r>
        <w:proofErr w:type="gramEnd"/>
      </w:ins>
    </w:p>
    <w:p w14:paraId="6C652CF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78" w:author="León Prieto" w:date="2023-07-07T22:45:00Z"/>
          <w:rFonts w:ascii="Consolas" w:hAnsi="Consolas" w:cs="Courier New"/>
          <w:sz w:val="17"/>
          <w:szCs w:val="17"/>
          <w:lang w:val="en-US"/>
          <w:rPrChange w:id="5479" w:author="Prieto Bailo, León Enrique" w:date="2023-07-07T22:58:00Z">
            <w:rPr>
              <w:ins w:id="5480" w:author="León Prieto" w:date="2023-07-07T22:45:00Z"/>
              <w:rFonts w:ascii="Consolas" w:hAnsi="Consolas" w:cs="Courier New"/>
              <w:sz w:val="17"/>
              <w:szCs w:val="17"/>
            </w:rPr>
          </w:rPrChange>
        </w:rPr>
      </w:pPr>
      <w:ins w:id="5481" w:author="León Prieto" w:date="2023-07-07T22:45:00Z">
        <w:r w:rsidRPr="00454AE3">
          <w:rPr>
            <w:rFonts w:ascii="Consolas" w:hAnsi="Consolas" w:cs="Courier New"/>
            <w:sz w:val="17"/>
            <w:szCs w:val="17"/>
            <w:lang w:val="en-US"/>
            <w:rPrChange w:id="5482" w:author="Prieto Bailo, León Enrique" w:date="2023-07-07T22:58:00Z">
              <w:rPr>
                <w:rFonts w:ascii="Consolas" w:hAnsi="Consolas" w:cs="Courier New"/>
                <w:sz w:val="17"/>
                <w:szCs w:val="17"/>
              </w:rPr>
            </w:rPrChange>
          </w:rPr>
          <w:t xml:space="preserve">124. </w:t>
        </w:r>
        <w:r w:rsidRPr="00454AE3">
          <w:rPr>
            <w:rFonts w:ascii="Consolas" w:hAnsi="Consolas" w:cs="Courier New"/>
            <w:color w:val="000088"/>
            <w:sz w:val="17"/>
            <w:szCs w:val="17"/>
            <w:lang w:val="en-US"/>
            <w:rPrChange w:id="5483"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8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85" w:author="Prieto Bailo, León Enrique" w:date="2023-07-07T22:58:00Z">
              <w:rPr>
                <w:rFonts w:ascii="Consolas" w:hAnsi="Consolas" w:cs="Courier New"/>
                <w:color w:val="000000"/>
                <w:sz w:val="17"/>
                <w:szCs w:val="17"/>
              </w:rPr>
            </w:rPrChange>
          </w:rPr>
          <w:t>pid_i_gain_pitch</w:t>
        </w:r>
        <w:proofErr w:type="spellEnd"/>
        <w:r w:rsidRPr="00454AE3">
          <w:rPr>
            <w:rFonts w:ascii="Consolas" w:hAnsi="Consolas" w:cs="Courier New"/>
            <w:color w:val="000000"/>
            <w:sz w:val="17"/>
            <w:szCs w:val="17"/>
            <w:lang w:val="en-US"/>
            <w:rPrChange w:id="5486"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48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48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89" w:author="Prieto Bailo, León Enrique" w:date="2023-07-07T22:58:00Z">
              <w:rPr>
                <w:rFonts w:ascii="Consolas" w:hAnsi="Consolas" w:cs="Courier New"/>
                <w:color w:val="000000"/>
                <w:sz w:val="17"/>
                <w:szCs w:val="17"/>
              </w:rPr>
            </w:rPrChange>
          </w:rPr>
          <w:t>pid_i_gain_</w:t>
        </w:r>
        <w:proofErr w:type="gramStart"/>
        <w:r w:rsidRPr="00454AE3">
          <w:rPr>
            <w:rFonts w:ascii="Consolas" w:hAnsi="Consolas" w:cs="Courier New"/>
            <w:color w:val="000000"/>
            <w:sz w:val="17"/>
            <w:szCs w:val="17"/>
            <w:lang w:val="en-US"/>
            <w:rPrChange w:id="5490" w:author="Prieto Bailo, León Enrique" w:date="2023-07-07T22:58: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5491" w:author="Prieto Bailo, León Enrique" w:date="2023-07-07T22:58:00Z">
              <w:rPr>
                <w:rFonts w:ascii="Consolas" w:hAnsi="Consolas" w:cs="Courier New"/>
                <w:color w:val="666600"/>
                <w:sz w:val="17"/>
                <w:szCs w:val="17"/>
              </w:rPr>
            </w:rPrChange>
          </w:rPr>
          <w:t>;</w:t>
        </w:r>
        <w:proofErr w:type="gramEnd"/>
      </w:ins>
    </w:p>
    <w:p w14:paraId="007C07F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492" w:author="León Prieto" w:date="2023-07-07T22:45:00Z"/>
          <w:rFonts w:ascii="Consolas" w:hAnsi="Consolas" w:cs="Courier New"/>
          <w:sz w:val="17"/>
          <w:szCs w:val="17"/>
          <w:lang w:val="en-US"/>
          <w:rPrChange w:id="5493" w:author="Prieto Bailo, León Enrique" w:date="2023-07-07T22:58:00Z">
            <w:rPr>
              <w:ins w:id="5494" w:author="León Prieto" w:date="2023-07-07T22:45:00Z"/>
              <w:rFonts w:ascii="Consolas" w:hAnsi="Consolas" w:cs="Courier New"/>
              <w:sz w:val="17"/>
              <w:szCs w:val="17"/>
            </w:rPr>
          </w:rPrChange>
        </w:rPr>
      </w:pPr>
      <w:ins w:id="5495" w:author="León Prieto" w:date="2023-07-07T22:45:00Z">
        <w:r w:rsidRPr="00454AE3">
          <w:rPr>
            <w:rFonts w:ascii="Consolas" w:hAnsi="Consolas" w:cs="Courier New"/>
            <w:sz w:val="17"/>
            <w:szCs w:val="17"/>
            <w:lang w:val="en-US"/>
            <w:rPrChange w:id="5496" w:author="Prieto Bailo, León Enrique" w:date="2023-07-07T22:58:00Z">
              <w:rPr>
                <w:rFonts w:ascii="Consolas" w:hAnsi="Consolas" w:cs="Courier New"/>
                <w:sz w:val="17"/>
                <w:szCs w:val="17"/>
              </w:rPr>
            </w:rPrChange>
          </w:rPr>
          <w:t xml:space="preserve">125. </w:t>
        </w:r>
        <w:r w:rsidRPr="00454AE3">
          <w:rPr>
            <w:rFonts w:ascii="Consolas" w:hAnsi="Consolas" w:cs="Courier New"/>
            <w:color w:val="000088"/>
            <w:sz w:val="17"/>
            <w:szCs w:val="17"/>
            <w:lang w:val="en-US"/>
            <w:rPrChange w:id="5497"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498"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499" w:author="Prieto Bailo, León Enrique" w:date="2023-07-07T22:58:00Z">
              <w:rPr>
                <w:rFonts w:ascii="Consolas" w:hAnsi="Consolas" w:cs="Courier New"/>
                <w:color w:val="000000"/>
                <w:sz w:val="17"/>
                <w:szCs w:val="17"/>
              </w:rPr>
            </w:rPrChange>
          </w:rPr>
          <w:t>pid_d_gain_pitch</w:t>
        </w:r>
        <w:proofErr w:type="spellEnd"/>
        <w:r w:rsidRPr="00454AE3">
          <w:rPr>
            <w:rFonts w:ascii="Consolas" w:hAnsi="Consolas" w:cs="Courier New"/>
            <w:color w:val="000000"/>
            <w:sz w:val="17"/>
            <w:szCs w:val="17"/>
            <w:lang w:val="en-US"/>
            <w:rPrChange w:id="5500"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01"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02"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03" w:author="Prieto Bailo, León Enrique" w:date="2023-07-07T22:58:00Z">
              <w:rPr>
                <w:rFonts w:ascii="Consolas" w:hAnsi="Consolas" w:cs="Courier New"/>
                <w:color w:val="000000"/>
                <w:sz w:val="17"/>
                <w:szCs w:val="17"/>
              </w:rPr>
            </w:rPrChange>
          </w:rPr>
          <w:t>pid_d_gain_</w:t>
        </w:r>
        <w:proofErr w:type="gramStart"/>
        <w:r w:rsidRPr="00454AE3">
          <w:rPr>
            <w:rFonts w:ascii="Consolas" w:hAnsi="Consolas" w:cs="Courier New"/>
            <w:color w:val="000000"/>
            <w:sz w:val="17"/>
            <w:szCs w:val="17"/>
            <w:lang w:val="en-US"/>
            <w:rPrChange w:id="5504" w:author="Prieto Bailo, León Enrique" w:date="2023-07-07T22:58: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5505" w:author="Prieto Bailo, León Enrique" w:date="2023-07-07T22:58:00Z">
              <w:rPr>
                <w:rFonts w:ascii="Consolas" w:hAnsi="Consolas" w:cs="Courier New"/>
                <w:color w:val="666600"/>
                <w:sz w:val="17"/>
                <w:szCs w:val="17"/>
              </w:rPr>
            </w:rPrChange>
          </w:rPr>
          <w:t>;</w:t>
        </w:r>
        <w:proofErr w:type="gramEnd"/>
      </w:ins>
    </w:p>
    <w:p w14:paraId="314AFDD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06" w:author="León Prieto" w:date="2023-07-07T22:45:00Z"/>
          <w:rFonts w:ascii="Consolas" w:hAnsi="Consolas" w:cs="Courier New"/>
          <w:sz w:val="17"/>
          <w:szCs w:val="17"/>
          <w:lang w:val="en-US"/>
          <w:rPrChange w:id="5507" w:author="Prieto Bailo, León Enrique" w:date="2023-07-07T22:58:00Z">
            <w:rPr>
              <w:ins w:id="5508" w:author="León Prieto" w:date="2023-07-07T22:45:00Z"/>
              <w:rFonts w:ascii="Consolas" w:hAnsi="Consolas" w:cs="Courier New"/>
              <w:sz w:val="17"/>
              <w:szCs w:val="17"/>
            </w:rPr>
          </w:rPrChange>
        </w:rPr>
      </w:pPr>
      <w:ins w:id="5509" w:author="León Prieto" w:date="2023-07-07T22:45:00Z">
        <w:r w:rsidRPr="00454AE3">
          <w:rPr>
            <w:rFonts w:ascii="Consolas" w:hAnsi="Consolas" w:cs="Courier New"/>
            <w:sz w:val="17"/>
            <w:szCs w:val="17"/>
            <w:lang w:val="en-US"/>
            <w:rPrChange w:id="5510" w:author="Prieto Bailo, León Enrique" w:date="2023-07-07T22:58:00Z">
              <w:rPr>
                <w:rFonts w:ascii="Consolas" w:hAnsi="Consolas" w:cs="Courier New"/>
                <w:sz w:val="17"/>
                <w:szCs w:val="17"/>
              </w:rPr>
            </w:rPrChange>
          </w:rPr>
          <w:t xml:space="preserve">126. </w:t>
        </w:r>
        <w:r w:rsidRPr="00454AE3">
          <w:rPr>
            <w:rFonts w:ascii="Consolas" w:hAnsi="Consolas" w:cs="Courier New"/>
            <w:color w:val="000088"/>
            <w:sz w:val="17"/>
            <w:szCs w:val="17"/>
            <w:lang w:val="en-US"/>
            <w:rPrChange w:id="5511" w:author="Prieto Bailo, León Enrique" w:date="2023-07-07T22:58: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5512"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13" w:author="Prieto Bailo, León Enrique" w:date="2023-07-07T22:58:00Z">
              <w:rPr>
                <w:rFonts w:ascii="Consolas" w:hAnsi="Consolas" w:cs="Courier New"/>
                <w:color w:val="000000"/>
                <w:sz w:val="17"/>
                <w:szCs w:val="17"/>
              </w:rPr>
            </w:rPrChange>
          </w:rPr>
          <w:t>pid_max_pitch</w:t>
        </w:r>
        <w:proofErr w:type="spellEnd"/>
        <w:r w:rsidRPr="00454AE3">
          <w:rPr>
            <w:rFonts w:ascii="Consolas" w:hAnsi="Consolas" w:cs="Courier New"/>
            <w:color w:val="000000"/>
            <w:sz w:val="17"/>
            <w:szCs w:val="17"/>
            <w:lang w:val="en-US"/>
            <w:rPrChange w:id="5514"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15"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16"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517" w:author="Prieto Bailo, León Enrique" w:date="2023-07-07T22:58:00Z">
              <w:rPr>
                <w:rFonts w:ascii="Consolas" w:hAnsi="Consolas" w:cs="Courier New"/>
                <w:color w:val="006666"/>
                <w:sz w:val="17"/>
                <w:szCs w:val="17"/>
              </w:rPr>
            </w:rPrChange>
          </w:rPr>
          <w:t>400</w:t>
        </w:r>
        <w:r w:rsidRPr="00454AE3">
          <w:rPr>
            <w:rFonts w:ascii="Consolas" w:hAnsi="Consolas" w:cs="Courier New"/>
            <w:color w:val="666600"/>
            <w:sz w:val="17"/>
            <w:szCs w:val="17"/>
            <w:lang w:val="en-US"/>
            <w:rPrChange w:id="5518" w:author="Prieto Bailo, León Enrique" w:date="2023-07-07T22:58:00Z">
              <w:rPr>
                <w:rFonts w:ascii="Consolas" w:hAnsi="Consolas" w:cs="Courier New"/>
                <w:color w:val="666600"/>
                <w:sz w:val="17"/>
                <w:szCs w:val="17"/>
              </w:rPr>
            </w:rPrChange>
          </w:rPr>
          <w:t>;</w:t>
        </w:r>
        <w:proofErr w:type="gramEnd"/>
      </w:ins>
    </w:p>
    <w:p w14:paraId="24F8791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19" w:author="León Prieto" w:date="2023-07-07T22:45:00Z"/>
          <w:rFonts w:ascii="Consolas" w:hAnsi="Consolas" w:cs="Courier New"/>
          <w:sz w:val="17"/>
          <w:szCs w:val="17"/>
          <w:lang w:val="en-US"/>
          <w:rPrChange w:id="5520" w:author="Prieto Bailo, León Enrique" w:date="2023-07-07T22:58:00Z">
            <w:rPr>
              <w:ins w:id="5521" w:author="León Prieto" w:date="2023-07-07T22:45:00Z"/>
              <w:rFonts w:ascii="Consolas" w:hAnsi="Consolas" w:cs="Courier New"/>
              <w:sz w:val="17"/>
              <w:szCs w:val="17"/>
            </w:rPr>
          </w:rPrChange>
        </w:rPr>
      </w:pPr>
      <w:ins w:id="5522" w:author="León Prieto" w:date="2023-07-07T22:45:00Z">
        <w:r w:rsidRPr="00454AE3">
          <w:rPr>
            <w:rFonts w:ascii="Consolas" w:hAnsi="Consolas" w:cs="Courier New"/>
            <w:sz w:val="17"/>
            <w:szCs w:val="17"/>
            <w:lang w:val="en-US"/>
            <w:rPrChange w:id="5523" w:author="Prieto Bailo, León Enrique" w:date="2023-07-07T22:58:00Z">
              <w:rPr>
                <w:rFonts w:ascii="Consolas" w:hAnsi="Consolas" w:cs="Courier New"/>
                <w:sz w:val="17"/>
                <w:szCs w:val="17"/>
              </w:rPr>
            </w:rPrChange>
          </w:rPr>
          <w:t xml:space="preserve">127. </w:t>
        </w:r>
        <w:r w:rsidRPr="00454AE3">
          <w:rPr>
            <w:rFonts w:ascii="Consolas" w:hAnsi="Consolas" w:cs="Courier New"/>
            <w:color w:val="000000"/>
            <w:sz w:val="17"/>
            <w:szCs w:val="17"/>
            <w:lang w:val="en-US"/>
            <w:rPrChange w:id="5524" w:author="Prieto Bailo, León Enrique" w:date="2023-07-07T22:58:00Z">
              <w:rPr>
                <w:rFonts w:ascii="Consolas" w:hAnsi="Consolas" w:cs="Courier New"/>
                <w:color w:val="000000"/>
                <w:sz w:val="17"/>
                <w:szCs w:val="17"/>
              </w:rPr>
            </w:rPrChange>
          </w:rPr>
          <w:t> </w:t>
        </w:r>
      </w:ins>
    </w:p>
    <w:p w14:paraId="6B4A733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25" w:author="León Prieto" w:date="2023-07-07T22:45:00Z"/>
          <w:rFonts w:ascii="Consolas" w:hAnsi="Consolas" w:cs="Courier New"/>
          <w:sz w:val="17"/>
          <w:szCs w:val="17"/>
          <w:lang w:val="en-US"/>
          <w:rPrChange w:id="5526" w:author="Prieto Bailo, León Enrique" w:date="2023-07-07T22:58:00Z">
            <w:rPr>
              <w:ins w:id="5527" w:author="León Prieto" w:date="2023-07-07T22:45:00Z"/>
              <w:rFonts w:ascii="Consolas" w:hAnsi="Consolas" w:cs="Courier New"/>
              <w:sz w:val="17"/>
              <w:szCs w:val="17"/>
            </w:rPr>
          </w:rPrChange>
        </w:rPr>
      </w:pPr>
      <w:ins w:id="5528" w:author="León Prieto" w:date="2023-07-07T22:45:00Z">
        <w:r w:rsidRPr="00454AE3">
          <w:rPr>
            <w:rFonts w:ascii="Consolas" w:hAnsi="Consolas" w:cs="Courier New"/>
            <w:sz w:val="17"/>
            <w:szCs w:val="17"/>
            <w:lang w:val="en-US"/>
            <w:rPrChange w:id="5529" w:author="Prieto Bailo, León Enrique" w:date="2023-07-07T22:58:00Z">
              <w:rPr>
                <w:rFonts w:ascii="Consolas" w:hAnsi="Consolas" w:cs="Courier New"/>
                <w:sz w:val="17"/>
                <w:szCs w:val="17"/>
              </w:rPr>
            </w:rPrChange>
          </w:rPr>
          <w:t xml:space="preserve">128. </w:t>
        </w:r>
        <w:r w:rsidRPr="00454AE3">
          <w:rPr>
            <w:rFonts w:ascii="Consolas" w:hAnsi="Consolas" w:cs="Courier New"/>
            <w:color w:val="880000"/>
            <w:sz w:val="17"/>
            <w:szCs w:val="17"/>
            <w:lang w:val="en-US"/>
            <w:rPrChange w:id="5530" w:author="Prieto Bailo, León Enrique" w:date="2023-07-07T22:58:00Z">
              <w:rPr>
                <w:rFonts w:ascii="Consolas" w:hAnsi="Consolas" w:cs="Courier New"/>
                <w:color w:val="880000"/>
                <w:sz w:val="17"/>
                <w:szCs w:val="17"/>
              </w:rPr>
            </w:rPrChange>
          </w:rPr>
          <w:t>// PID: Yaw</w:t>
        </w:r>
      </w:ins>
    </w:p>
    <w:p w14:paraId="2232A6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31" w:author="León Prieto" w:date="2023-07-07T22:45:00Z"/>
          <w:rFonts w:ascii="Consolas" w:hAnsi="Consolas" w:cs="Courier New"/>
          <w:sz w:val="17"/>
          <w:szCs w:val="17"/>
          <w:lang w:val="en-US"/>
          <w:rPrChange w:id="5532" w:author="Prieto Bailo, León Enrique" w:date="2023-07-07T22:58:00Z">
            <w:rPr>
              <w:ins w:id="5533" w:author="León Prieto" w:date="2023-07-07T22:45:00Z"/>
              <w:rFonts w:ascii="Consolas" w:hAnsi="Consolas" w:cs="Courier New"/>
              <w:sz w:val="17"/>
              <w:szCs w:val="17"/>
            </w:rPr>
          </w:rPrChange>
        </w:rPr>
      </w:pPr>
      <w:ins w:id="5534" w:author="León Prieto" w:date="2023-07-07T22:45:00Z">
        <w:r w:rsidRPr="00454AE3">
          <w:rPr>
            <w:rFonts w:ascii="Consolas" w:hAnsi="Consolas" w:cs="Courier New"/>
            <w:sz w:val="17"/>
            <w:szCs w:val="17"/>
            <w:lang w:val="en-US"/>
            <w:rPrChange w:id="5535" w:author="Prieto Bailo, León Enrique" w:date="2023-07-07T22:58:00Z">
              <w:rPr>
                <w:rFonts w:ascii="Consolas" w:hAnsi="Consolas" w:cs="Courier New"/>
                <w:sz w:val="17"/>
                <w:szCs w:val="17"/>
              </w:rPr>
            </w:rPrChange>
          </w:rPr>
          <w:t xml:space="preserve">129. </w:t>
        </w:r>
        <w:r w:rsidRPr="00454AE3">
          <w:rPr>
            <w:rFonts w:ascii="Consolas" w:hAnsi="Consolas" w:cs="Courier New"/>
            <w:color w:val="000088"/>
            <w:sz w:val="17"/>
            <w:szCs w:val="17"/>
            <w:lang w:val="en-US"/>
            <w:rPrChange w:id="5536"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537"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38" w:author="Prieto Bailo, León Enrique" w:date="2023-07-07T22:58:00Z">
              <w:rPr>
                <w:rFonts w:ascii="Consolas" w:hAnsi="Consolas" w:cs="Courier New"/>
                <w:color w:val="000000"/>
                <w:sz w:val="17"/>
                <w:szCs w:val="17"/>
              </w:rPr>
            </w:rPrChange>
          </w:rPr>
          <w:t>pid_p_gain_yaw</w:t>
        </w:r>
        <w:proofErr w:type="spellEnd"/>
        <w:r w:rsidRPr="00454AE3">
          <w:rPr>
            <w:rFonts w:ascii="Consolas" w:hAnsi="Consolas" w:cs="Courier New"/>
            <w:color w:val="000000"/>
            <w:sz w:val="17"/>
            <w:szCs w:val="17"/>
            <w:lang w:val="en-US"/>
            <w:rPrChange w:id="5539"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4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41"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542" w:author="Prieto Bailo, León Enrique" w:date="2023-07-07T22:58:00Z">
              <w:rPr>
                <w:rFonts w:ascii="Consolas" w:hAnsi="Consolas" w:cs="Courier New"/>
                <w:color w:val="006666"/>
                <w:sz w:val="17"/>
                <w:szCs w:val="17"/>
              </w:rPr>
            </w:rPrChange>
          </w:rPr>
          <w:t>0.75</w:t>
        </w:r>
        <w:r w:rsidRPr="00454AE3">
          <w:rPr>
            <w:rFonts w:ascii="Consolas" w:hAnsi="Consolas" w:cs="Courier New"/>
            <w:color w:val="666600"/>
            <w:sz w:val="17"/>
            <w:szCs w:val="17"/>
            <w:lang w:val="en-US"/>
            <w:rPrChange w:id="5543" w:author="Prieto Bailo, León Enrique" w:date="2023-07-07T22:58:00Z">
              <w:rPr>
                <w:rFonts w:ascii="Consolas" w:hAnsi="Consolas" w:cs="Courier New"/>
                <w:color w:val="666600"/>
                <w:sz w:val="17"/>
                <w:szCs w:val="17"/>
              </w:rPr>
            </w:rPrChange>
          </w:rPr>
          <w:t>;</w:t>
        </w:r>
        <w:proofErr w:type="gramEnd"/>
      </w:ins>
    </w:p>
    <w:p w14:paraId="0C2AC1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44" w:author="León Prieto" w:date="2023-07-07T22:45:00Z"/>
          <w:rFonts w:ascii="Consolas" w:hAnsi="Consolas" w:cs="Courier New"/>
          <w:sz w:val="17"/>
          <w:szCs w:val="17"/>
          <w:lang w:val="en-US"/>
          <w:rPrChange w:id="5545" w:author="Prieto Bailo, León Enrique" w:date="2023-07-07T22:58:00Z">
            <w:rPr>
              <w:ins w:id="5546" w:author="León Prieto" w:date="2023-07-07T22:45:00Z"/>
              <w:rFonts w:ascii="Consolas" w:hAnsi="Consolas" w:cs="Courier New"/>
              <w:sz w:val="17"/>
              <w:szCs w:val="17"/>
            </w:rPr>
          </w:rPrChange>
        </w:rPr>
      </w:pPr>
      <w:ins w:id="5547" w:author="León Prieto" w:date="2023-07-07T22:45:00Z">
        <w:r w:rsidRPr="00454AE3">
          <w:rPr>
            <w:rFonts w:ascii="Consolas" w:hAnsi="Consolas" w:cs="Courier New"/>
            <w:sz w:val="17"/>
            <w:szCs w:val="17"/>
            <w:lang w:val="en-US"/>
            <w:rPrChange w:id="5548" w:author="Prieto Bailo, León Enrique" w:date="2023-07-07T22:58:00Z">
              <w:rPr>
                <w:rFonts w:ascii="Consolas" w:hAnsi="Consolas" w:cs="Courier New"/>
                <w:sz w:val="17"/>
                <w:szCs w:val="17"/>
              </w:rPr>
            </w:rPrChange>
          </w:rPr>
          <w:t xml:space="preserve">130. </w:t>
        </w:r>
        <w:r w:rsidRPr="00454AE3">
          <w:rPr>
            <w:rFonts w:ascii="Consolas" w:hAnsi="Consolas" w:cs="Courier New"/>
            <w:color w:val="000088"/>
            <w:sz w:val="17"/>
            <w:szCs w:val="17"/>
            <w:lang w:val="en-US"/>
            <w:rPrChange w:id="5549"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55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51" w:author="Prieto Bailo, León Enrique" w:date="2023-07-07T22:58:00Z">
              <w:rPr>
                <w:rFonts w:ascii="Consolas" w:hAnsi="Consolas" w:cs="Courier New"/>
                <w:color w:val="000000"/>
                <w:sz w:val="17"/>
                <w:szCs w:val="17"/>
              </w:rPr>
            </w:rPrChange>
          </w:rPr>
          <w:t>pid_i_gain_yaw</w:t>
        </w:r>
        <w:proofErr w:type="spellEnd"/>
        <w:r w:rsidRPr="00454AE3">
          <w:rPr>
            <w:rFonts w:ascii="Consolas" w:hAnsi="Consolas" w:cs="Courier New"/>
            <w:color w:val="000000"/>
            <w:sz w:val="17"/>
            <w:szCs w:val="17"/>
            <w:lang w:val="en-US"/>
            <w:rPrChange w:id="555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5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54"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555" w:author="Prieto Bailo, León Enrique" w:date="2023-07-07T22:58:00Z">
              <w:rPr>
                <w:rFonts w:ascii="Consolas" w:hAnsi="Consolas" w:cs="Courier New"/>
                <w:color w:val="006666"/>
                <w:sz w:val="17"/>
                <w:szCs w:val="17"/>
              </w:rPr>
            </w:rPrChange>
          </w:rPr>
          <w:t>0.01</w:t>
        </w:r>
        <w:r w:rsidRPr="00454AE3">
          <w:rPr>
            <w:rFonts w:ascii="Consolas" w:hAnsi="Consolas" w:cs="Courier New"/>
            <w:color w:val="666600"/>
            <w:sz w:val="17"/>
            <w:szCs w:val="17"/>
            <w:lang w:val="en-US"/>
            <w:rPrChange w:id="5556" w:author="Prieto Bailo, León Enrique" w:date="2023-07-07T22:58:00Z">
              <w:rPr>
                <w:rFonts w:ascii="Consolas" w:hAnsi="Consolas" w:cs="Courier New"/>
                <w:color w:val="666600"/>
                <w:sz w:val="17"/>
                <w:szCs w:val="17"/>
              </w:rPr>
            </w:rPrChange>
          </w:rPr>
          <w:t>;</w:t>
        </w:r>
        <w:proofErr w:type="gramEnd"/>
      </w:ins>
    </w:p>
    <w:p w14:paraId="5F4220D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57" w:author="León Prieto" w:date="2023-07-07T22:45:00Z"/>
          <w:rFonts w:ascii="Consolas" w:hAnsi="Consolas" w:cs="Courier New"/>
          <w:sz w:val="17"/>
          <w:szCs w:val="17"/>
          <w:lang w:val="en-US"/>
          <w:rPrChange w:id="5558" w:author="Prieto Bailo, León Enrique" w:date="2023-07-07T22:58:00Z">
            <w:rPr>
              <w:ins w:id="5559" w:author="León Prieto" w:date="2023-07-07T22:45:00Z"/>
              <w:rFonts w:ascii="Consolas" w:hAnsi="Consolas" w:cs="Courier New"/>
              <w:sz w:val="17"/>
              <w:szCs w:val="17"/>
            </w:rPr>
          </w:rPrChange>
        </w:rPr>
      </w:pPr>
      <w:ins w:id="5560" w:author="León Prieto" w:date="2023-07-07T22:45:00Z">
        <w:r w:rsidRPr="00454AE3">
          <w:rPr>
            <w:rFonts w:ascii="Consolas" w:hAnsi="Consolas" w:cs="Courier New"/>
            <w:sz w:val="17"/>
            <w:szCs w:val="17"/>
            <w:lang w:val="en-US"/>
            <w:rPrChange w:id="5561" w:author="Prieto Bailo, León Enrique" w:date="2023-07-07T22:58:00Z">
              <w:rPr>
                <w:rFonts w:ascii="Consolas" w:hAnsi="Consolas" w:cs="Courier New"/>
                <w:sz w:val="17"/>
                <w:szCs w:val="17"/>
              </w:rPr>
            </w:rPrChange>
          </w:rPr>
          <w:t xml:space="preserve">131. </w:t>
        </w:r>
        <w:r w:rsidRPr="00454AE3">
          <w:rPr>
            <w:rFonts w:ascii="Consolas" w:hAnsi="Consolas" w:cs="Courier New"/>
            <w:color w:val="000088"/>
            <w:sz w:val="17"/>
            <w:szCs w:val="17"/>
            <w:lang w:val="en-US"/>
            <w:rPrChange w:id="5562"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563"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64" w:author="Prieto Bailo, León Enrique" w:date="2023-07-07T22:58:00Z">
              <w:rPr>
                <w:rFonts w:ascii="Consolas" w:hAnsi="Consolas" w:cs="Courier New"/>
                <w:color w:val="000000"/>
                <w:sz w:val="17"/>
                <w:szCs w:val="17"/>
              </w:rPr>
            </w:rPrChange>
          </w:rPr>
          <w:t>pid_d_gain_yaw</w:t>
        </w:r>
        <w:proofErr w:type="spellEnd"/>
        <w:r w:rsidRPr="00454AE3">
          <w:rPr>
            <w:rFonts w:ascii="Consolas" w:hAnsi="Consolas" w:cs="Courier New"/>
            <w:color w:val="000000"/>
            <w:sz w:val="17"/>
            <w:szCs w:val="17"/>
            <w:lang w:val="en-US"/>
            <w:rPrChange w:id="5565"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6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67"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568" w:author="Prieto Bailo, León Enrique" w:date="2023-07-07T22:58: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569" w:author="Prieto Bailo, León Enrique" w:date="2023-07-07T22:58:00Z">
              <w:rPr>
                <w:rFonts w:ascii="Consolas" w:hAnsi="Consolas" w:cs="Courier New"/>
                <w:color w:val="666600"/>
                <w:sz w:val="17"/>
                <w:szCs w:val="17"/>
              </w:rPr>
            </w:rPrChange>
          </w:rPr>
          <w:t>;</w:t>
        </w:r>
        <w:proofErr w:type="gramEnd"/>
      </w:ins>
    </w:p>
    <w:p w14:paraId="06F36A4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70" w:author="León Prieto" w:date="2023-07-07T22:45:00Z"/>
          <w:rFonts w:ascii="Consolas" w:hAnsi="Consolas" w:cs="Courier New"/>
          <w:sz w:val="17"/>
          <w:szCs w:val="17"/>
          <w:lang w:val="en-US"/>
          <w:rPrChange w:id="5571" w:author="Prieto Bailo, León Enrique" w:date="2023-07-07T22:58:00Z">
            <w:rPr>
              <w:ins w:id="5572" w:author="León Prieto" w:date="2023-07-07T22:45:00Z"/>
              <w:rFonts w:ascii="Consolas" w:hAnsi="Consolas" w:cs="Courier New"/>
              <w:sz w:val="17"/>
              <w:szCs w:val="17"/>
            </w:rPr>
          </w:rPrChange>
        </w:rPr>
      </w:pPr>
      <w:ins w:id="5573" w:author="León Prieto" w:date="2023-07-07T22:45:00Z">
        <w:r w:rsidRPr="00454AE3">
          <w:rPr>
            <w:rFonts w:ascii="Consolas" w:hAnsi="Consolas" w:cs="Courier New"/>
            <w:sz w:val="17"/>
            <w:szCs w:val="17"/>
            <w:lang w:val="en-US"/>
            <w:rPrChange w:id="5574" w:author="Prieto Bailo, León Enrique" w:date="2023-07-07T22:58:00Z">
              <w:rPr>
                <w:rFonts w:ascii="Consolas" w:hAnsi="Consolas" w:cs="Courier New"/>
                <w:sz w:val="17"/>
                <w:szCs w:val="17"/>
              </w:rPr>
            </w:rPrChange>
          </w:rPr>
          <w:t xml:space="preserve">132. </w:t>
        </w:r>
        <w:r w:rsidRPr="00454AE3">
          <w:rPr>
            <w:rFonts w:ascii="Consolas" w:hAnsi="Consolas" w:cs="Courier New"/>
            <w:color w:val="000088"/>
            <w:sz w:val="17"/>
            <w:szCs w:val="17"/>
            <w:lang w:val="en-US"/>
            <w:rPrChange w:id="5575" w:author="Prieto Bailo, León Enrique" w:date="2023-07-07T22:58: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557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577" w:author="Prieto Bailo, León Enrique" w:date="2023-07-07T22:58:00Z">
              <w:rPr>
                <w:rFonts w:ascii="Consolas" w:hAnsi="Consolas" w:cs="Courier New"/>
                <w:color w:val="000000"/>
                <w:sz w:val="17"/>
                <w:szCs w:val="17"/>
              </w:rPr>
            </w:rPrChange>
          </w:rPr>
          <w:t>pid_max_yaw</w:t>
        </w:r>
        <w:proofErr w:type="spellEnd"/>
        <w:r w:rsidRPr="00454AE3">
          <w:rPr>
            <w:rFonts w:ascii="Consolas" w:hAnsi="Consolas" w:cs="Courier New"/>
            <w:color w:val="000000"/>
            <w:sz w:val="17"/>
            <w:szCs w:val="17"/>
            <w:lang w:val="en-US"/>
            <w:rPrChange w:id="557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57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580"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581" w:author="Prieto Bailo, León Enrique" w:date="2023-07-07T22:58:00Z">
              <w:rPr>
                <w:rFonts w:ascii="Consolas" w:hAnsi="Consolas" w:cs="Courier New"/>
                <w:color w:val="006666"/>
                <w:sz w:val="17"/>
                <w:szCs w:val="17"/>
              </w:rPr>
            </w:rPrChange>
          </w:rPr>
          <w:t>400</w:t>
        </w:r>
        <w:r w:rsidRPr="00454AE3">
          <w:rPr>
            <w:rFonts w:ascii="Consolas" w:hAnsi="Consolas" w:cs="Courier New"/>
            <w:color w:val="666600"/>
            <w:sz w:val="17"/>
            <w:szCs w:val="17"/>
            <w:lang w:val="en-US"/>
            <w:rPrChange w:id="5582" w:author="Prieto Bailo, León Enrique" w:date="2023-07-07T22:58:00Z">
              <w:rPr>
                <w:rFonts w:ascii="Consolas" w:hAnsi="Consolas" w:cs="Courier New"/>
                <w:color w:val="666600"/>
                <w:sz w:val="17"/>
                <w:szCs w:val="17"/>
              </w:rPr>
            </w:rPrChange>
          </w:rPr>
          <w:t>;</w:t>
        </w:r>
        <w:proofErr w:type="gramEnd"/>
      </w:ins>
    </w:p>
    <w:p w14:paraId="4340A47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83" w:author="León Prieto" w:date="2023-07-07T22:45:00Z"/>
          <w:rFonts w:ascii="Consolas" w:hAnsi="Consolas" w:cs="Courier New"/>
          <w:sz w:val="17"/>
          <w:szCs w:val="17"/>
          <w:lang w:val="en-US"/>
          <w:rPrChange w:id="5584" w:author="Prieto Bailo, León Enrique" w:date="2023-07-07T22:58:00Z">
            <w:rPr>
              <w:ins w:id="5585" w:author="León Prieto" w:date="2023-07-07T22:45:00Z"/>
              <w:rFonts w:ascii="Consolas" w:hAnsi="Consolas" w:cs="Courier New"/>
              <w:sz w:val="17"/>
              <w:szCs w:val="17"/>
            </w:rPr>
          </w:rPrChange>
        </w:rPr>
      </w:pPr>
      <w:ins w:id="5586" w:author="León Prieto" w:date="2023-07-07T22:45:00Z">
        <w:r w:rsidRPr="00454AE3">
          <w:rPr>
            <w:rFonts w:ascii="Consolas" w:hAnsi="Consolas" w:cs="Courier New"/>
            <w:sz w:val="17"/>
            <w:szCs w:val="17"/>
            <w:lang w:val="en-US"/>
            <w:rPrChange w:id="5587" w:author="Prieto Bailo, León Enrique" w:date="2023-07-07T22:58:00Z">
              <w:rPr>
                <w:rFonts w:ascii="Consolas" w:hAnsi="Consolas" w:cs="Courier New"/>
                <w:sz w:val="17"/>
                <w:szCs w:val="17"/>
              </w:rPr>
            </w:rPrChange>
          </w:rPr>
          <w:t xml:space="preserve">133. </w:t>
        </w:r>
        <w:r w:rsidRPr="00454AE3">
          <w:rPr>
            <w:rFonts w:ascii="Consolas" w:hAnsi="Consolas" w:cs="Courier New"/>
            <w:color w:val="000000"/>
            <w:sz w:val="17"/>
            <w:szCs w:val="17"/>
            <w:lang w:val="en-US"/>
            <w:rPrChange w:id="5588" w:author="Prieto Bailo, León Enrique" w:date="2023-07-07T22:58:00Z">
              <w:rPr>
                <w:rFonts w:ascii="Consolas" w:hAnsi="Consolas" w:cs="Courier New"/>
                <w:color w:val="000000"/>
                <w:sz w:val="17"/>
                <w:szCs w:val="17"/>
              </w:rPr>
            </w:rPrChange>
          </w:rPr>
          <w:t> </w:t>
        </w:r>
      </w:ins>
    </w:p>
    <w:p w14:paraId="21F178E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89" w:author="León Prieto" w:date="2023-07-07T22:45:00Z"/>
          <w:rFonts w:ascii="Consolas" w:hAnsi="Consolas" w:cs="Courier New"/>
          <w:sz w:val="17"/>
          <w:szCs w:val="17"/>
          <w:lang w:val="en-US"/>
          <w:rPrChange w:id="5590" w:author="Prieto Bailo, León Enrique" w:date="2023-07-07T22:58:00Z">
            <w:rPr>
              <w:ins w:id="5591" w:author="León Prieto" w:date="2023-07-07T22:45:00Z"/>
              <w:rFonts w:ascii="Consolas" w:hAnsi="Consolas" w:cs="Courier New"/>
              <w:sz w:val="17"/>
              <w:szCs w:val="17"/>
            </w:rPr>
          </w:rPrChange>
        </w:rPr>
      </w:pPr>
      <w:ins w:id="5592" w:author="León Prieto" w:date="2023-07-07T22:45:00Z">
        <w:r w:rsidRPr="00454AE3">
          <w:rPr>
            <w:rFonts w:ascii="Consolas" w:hAnsi="Consolas" w:cs="Courier New"/>
            <w:sz w:val="17"/>
            <w:szCs w:val="17"/>
            <w:lang w:val="en-US"/>
            <w:rPrChange w:id="5593" w:author="Prieto Bailo, León Enrique" w:date="2023-07-07T22:58:00Z">
              <w:rPr>
                <w:rFonts w:ascii="Consolas" w:hAnsi="Consolas" w:cs="Courier New"/>
                <w:sz w:val="17"/>
                <w:szCs w:val="17"/>
              </w:rPr>
            </w:rPrChange>
          </w:rPr>
          <w:t xml:space="preserve">134. </w:t>
        </w:r>
        <w:r w:rsidRPr="00454AE3">
          <w:rPr>
            <w:rFonts w:ascii="Consolas" w:hAnsi="Consolas" w:cs="Courier New"/>
            <w:color w:val="880000"/>
            <w:sz w:val="17"/>
            <w:szCs w:val="17"/>
            <w:lang w:val="en-US"/>
            <w:rPrChange w:id="5594" w:author="Prieto Bailo, León Enrique" w:date="2023-07-07T22:58:00Z">
              <w:rPr>
                <w:rFonts w:ascii="Consolas" w:hAnsi="Consolas" w:cs="Courier New"/>
                <w:color w:val="880000"/>
                <w:sz w:val="17"/>
                <w:szCs w:val="17"/>
              </w:rPr>
            </w:rPrChange>
          </w:rPr>
          <w:t>// PID: Altitude</w:t>
        </w:r>
      </w:ins>
    </w:p>
    <w:p w14:paraId="47B8782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595" w:author="León Prieto" w:date="2023-07-07T22:45:00Z"/>
          <w:rFonts w:ascii="Consolas" w:hAnsi="Consolas" w:cs="Courier New"/>
          <w:sz w:val="17"/>
          <w:szCs w:val="17"/>
          <w:lang w:val="en-US"/>
          <w:rPrChange w:id="5596" w:author="Prieto Bailo, León Enrique" w:date="2023-07-07T22:58:00Z">
            <w:rPr>
              <w:ins w:id="5597" w:author="León Prieto" w:date="2023-07-07T22:45:00Z"/>
              <w:rFonts w:ascii="Consolas" w:hAnsi="Consolas" w:cs="Courier New"/>
              <w:sz w:val="17"/>
              <w:szCs w:val="17"/>
            </w:rPr>
          </w:rPrChange>
        </w:rPr>
      </w:pPr>
      <w:ins w:id="5598" w:author="León Prieto" w:date="2023-07-07T22:45:00Z">
        <w:r w:rsidRPr="00454AE3">
          <w:rPr>
            <w:rFonts w:ascii="Consolas" w:hAnsi="Consolas" w:cs="Courier New"/>
            <w:sz w:val="17"/>
            <w:szCs w:val="17"/>
            <w:lang w:val="en-US"/>
            <w:rPrChange w:id="5599" w:author="Prieto Bailo, León Enrique" w:date="2023-07-07T22:58:00Z">
              <w:rPr>
                <w:rFonts w:ascii="Consolas" w:hAnsi="Consolas" w:cs="Courier New"/>
                <w:sz w:val="17"/>
                <w:szCs w:val="17"/>
              </w:rPr>
            </w:rPrChange>
          </w:rPr>
          <w:t xml:space="preserve">135. </w:t>
        </w:r>
        <w:r w:rsidRPr="00454AE3">
          <w:rPr>
            <w:rFonts w:ascii="Consolas" w:hAnsi="Consolas" w:cs="Courier New"/>
            <w:color w:val="000088"/>
            <w:sz w:val="17"/>
            <w:szCs w:val="17"/>
            <w:lang w:val="en-US"/>
            <w:rPrChange w:id="5600"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601"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602" w:author="Prieto Bailo, León Enrique" w:date="2023-07-07T22:58:00Z">
              <w:rPr>
                <w:rFonts w:ascii="Consolas" w:hAnsi="Consolas" w:cs="Courier New"/>
                <w:color w:val="000000"/>
                <w:sz w:val="17"/>
                <w:szCs w:val="17"/>
              </w:rPr>
            </w:rPrChange>
          </w:rPr>
          <w:t>pid_p_gain_altitude</w:t>
        </w:r>
        <w:proofErr w:type="spellEnd"/>
        <w:r w:rsidRPr="00454AE3">
          <w:rPr>
            <w:rFonts w:ascii="Consolas" w:hAnsi="Consolas" w:cs="Courier New"/>
            <w:color w:val="000000"/>
            <w:sz w:val="17"/>
            <w:szCs w:val="17"/>
            <w:lang w:val="en-US"/>
            <w:rPrChange w:id="5603"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604"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05"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606" w:author="Prieto Bailo, León Enrique" w:date="2023-07-07T22:58:00Z">
              <w:rPr>
                <w:rFonts w:ascii="Consolas" w:hAnsi="Consolas" w:cs="Courier New"/>
                <w:color w:val="006666"/>
                <w:sz w:val="17"/>
                <w:szCs w:val="17"/>
              </w:rPr>
            </w:rPrChange>
          </w:rPr>
          <w:t>1.4</w:t>
        </w:r>
        <w:r w:rsidRPr="00454AE3">
          <w:rPr>
            <w:rFonts w:ascii="Consolas" w:hAnsi="Consolas" w:cs="Courier New"/>
            <w:color w:val="666600"/>
            <w:sz w:val="17"/>
            <w:szCs w:val="17"/>
            <w:lang w:val="en-US"/>
            <w:rPrChange w:id="5607" w:author="Prieto Bailo, León Enrique" w:date="2023-07-07T22:58:00Z">
              <w:rPr>
                <w:rFonts w:ascii="Consolas" w:hAnsi="Consolas" w:cs="Courier New"/>
                <w:color w:val="666600"/>
                <w:sz w:val="17"/>
                <w:szCs w:val="17"/>
              </w:rPr>
            </w:rPrChange>
          </w:rPr>
          <w:t>;</w:t>
        </w:r>
        <w:proofErr w:type="gramEnd"/>
      </w:ins>
    </w:p>
    <w:p w14:paraId="0AE5830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08" w:author="León Prieto" w:date="2023-07-07T22:45:00Z"/>
          <w:rFonts w:ascii="Consolas" w:hAnsi="Consolas" w:cs="Courier New"/>
          <w:sz w:val="17"/>
          <w:szCs w:val="17"/>
          <w:lang w:val="en-US"/>
          <w:rPrChange w:id="5609" w:author="Prieto Bailo, León Enrique" w:date="2023-07-07T22:58:00Z">
            <w:rPr>
              <w:ins w:id="5610" w:author="León Prieto" w:date="2023-07-07T22:45:00Z"/>
              <w:rFonts w:ascii="Consolas" w:hAnsi="Consolas" w:cs="Courier New"/>
              <w:sz w:val="17"/>
              <w:szCs w:val="17"/>
            </w:rPr>
          </w:rPrChange>
        </w:rPr>
      </w:pPr>
      <w:ins w:id="5611" w:author="León Prieto" w:date="2023-07-07T22:45:00Z">
        <w:r w:rsidRPr="00454AE3">
          <w:rPr>
            <w:rFonts w:ascii="Consolas" w:hAnsi="Consolas" w:cs="Courier New"/>
            <w:sz w:val="17"/>
            <w:szCs w:val="17"/>
            <w:lang w:val="en-US"/>
            <w:rPrChange w:id="5612" w:author="Prieto Bailo, León Enrique" w:date="2023-07-07T22:58:00Z">
              <w:rPr>
                <w:rFonts w:ascii="Consolas" w:hAnsi="Consolas" w:cs="Courier New"/>
                <w:sz w:val="17"/>
                <w:szCs w:val="17"/>
              </w:rPr>
            </w:rPrChange>
          </w:rPr>
          <w:t xml:space="preserve">136. </w:t>
        </w:r>
        <w:r w:rsidRPr="00454AE3">
          <w:rPr>
            <w:rFonts w:ascii="Consolas" w:hAnsi="Consolas" w:cs="Courier New"/>
            <w:color w:val="000088"/>
            <w:sz w:val="17"/>
            <w:szCs w:val="17"/>
            <w:lang w:val="en-US"/>
            <w:rPrChange w:id="5613"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614"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615" w:author="Prieto Bailo, León Enrique" w:date="2023-07-07T22:58:00Z">
              <w:rPr>
                <w:rFonts w:ascii="Consolas" w:hAnsi="Consolas" w:cs="Courier New"/>
                <w:color w:val="000000"/>
                <w:sz w:val="17"/>
                <w:szCs w:val="17"/>
              </w:rPr>
            </w:rPrChange>
          </w:rPr>
          <w:t>pid_i_gain_altitude</w:t>
        </w:r>
        <w:proofErr w:type="spellEnd"/>
        <w:r w:rsidRPr="00454AE3">
          <w:rPr>
            <w:rFonts w:ascii="Consolas" w:hAnsi="Consolas" w:cs="Courier New"/>
            <w:color w:val="000000"/>
            <w:sz w:val="17"/>
            <w:szCs w:val="17"/>
            <w:lang w:val="en-US"/>
            <w:rPrChange w:id="5616"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617"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1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619" w:author="Prieto Bailo, León Enrique" w:date="2023-07-07T22:58:00Z">
              <w:rPr>
                <w:rFonts w:ascii="Consolas" w:hAnsi="Consolas" w:cs="Courier New"/>
                <w:color w:val="006666"/>
                <w:sz w:val="17"/>
                <w:szCs w:val="17"/>
              </w:rPr>
            </w:rPrChange>
          </w:rPr>
          <w:t>0.2</w:t>
        </w:r>
        <w:r w:rsidRPr="00454AE3">
          <w:rPr>
            <w:rFonts w:ascii="Consolas" w:hAnsi="Consolas" w:cs="Courier New"/>
            <w:color w:val="666600"/>
            <w:sz w:val="17"/>
            <w:szCs w:val="17"/>
            <w:lang w:val="en-US"/>
            <w:rPrChange w:id="5620"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21"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5622" w:author="Prieto Bailo, León Enrique" w:date="2023-07-07T22:58:00Z">
              <w:rPr>
                <w:rFonts w:ascii="Consolas" w:hAnsi="Consolas" w:cs="Courier New"/>
                <w:color w:val="880000"/>
                <w:sz w:val="17"/>
                <w:szCs w:val="17"/>
              </w:rPr>
            </w:rPrChange>
          </w:rPr>
          <w:t>//</w:t>
        </w:r>
        <w:proofErr w:type="gramStart"/>
        <w:r w:rsidRPr="00454AE3">
          <w:rPr>
            <w:rFonts w:ascii="Consolas" w:hAnsi="Consolas" w:cs="Courier New"/>
            <w:color w:val="880000"/>
            <w:sz w:val="17"/>
            <w:szCs w:val="17"/>
            <w:lang w:val="en-US"/>
            <w:rPrChange w:id="5623" w:author="Prieto Bailo, León Enrique" w:date="2023-07-07T22:58:00Z">
              <w:rPr>
                <w:rFonts w:ascii="Consolas" w:hAnsi="Consolas" w:cs="Courier New"/>
                <w:color w:val="880000"/>
                <w:sz w:val="17"/>
                <w:szCs w:val="17"/>
              </w:rPr>
            </w:rPrChange>
          </w:rPr>
          <w:t>0.2;</w:t>
        </w:r>
        <w:proofErr w:type="gramEnd"/>
      </w:ins>
    </w:p>
    <w:p w14:paraId="21DF57E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24" w:author="León Prieto" w:date="2023-07-07T22:45:00Z"/>
          <w:rFonts w:ascii="Consolas" w:hAnsi="Consolas" w:cs="Courier New"/>
          <w:sz w:val="17"/>
          <w:szCs w:val="17"/>
          <w:lang w:val="en-US"/>
          <w:rPrChange w:id="5625" w:author="Prieto Bailo, León Enrique" w:date="2023-07-07T22:58:00Z">
            <w:rPr>
              <w:ins w:id="5626" w:author="León Prieto" w:date="2023-07-07T22:45:00Z"/>
              <w:rFonts w:ascii="Consolas" w:hAnsi="Consolas" w:cs="Courier New"/>
              <w:sz w:val="17"/>
              <w:szCs w:val="17"/>
            </w:rPr>
          </w:rPrChange>
        </w:rPr>
      </w:pPr>
      <w:ins w:id="5627" w:author="León Prieto" w:date="2023-07-07T22:45:00Z">
        <w:r w:rsidRPr="00454AE3">
          <w:rPr>
            <w:rFonts w:ascii="Consolas" w:hAnsi="Consolas" w:cs="Courier New"/>
            <w:sz w:val="17"/>
            <w:szCs w:val="17"/>
            <w:lang w:val="en-US"/>
            <w:rPrChange w:id="5628" w:author="Prieto Bailo, León Enrique" w:date="2023-07-07T22:58:00Z">
              <w:rPr>
                <w:rFonts w:ascii="Consolas" w:hAnsi="Consolas" w:cs="Courier New"/>
                <w:sz w:val="17"/>
                <w:szCs w:val="17"/>
              </w:rPr>
            </w:rPrChange>
          </w:rPr>
          <w:t xml:space="preserve">137. </w:t>
        </w:r>
        <w:r w:rsidRPr="00454AE3">
          <w:rPr>
            <w:rFonts w:ascii="Consolas" w:hAnsi="Consolas" w:cs="Courier New"/>
            <w:color w:val="000088"/>
            <w:sz w:val="17"/>
            <w:szCs w:val="17"/>
            <w:lang w:val="en-US"/>
            <w:rPrChange w:id="5629" w:author="Prieto Bailo, León Enrique" w:date="2023-07-07T22:58: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630"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631" w:author="Prieto Bailo, León Enrique" w:date="2023-07-07T22:58:00Z">
              <w:rPr>
                <w:rFonts w:ascii="Consolas" w:hAnsi="Consolas" w:cs="Courier New"/>
                <w:color w:val="000000"/>
                <w:sz w:val="17"/>
                <w:szCs w:val="17"/>
              </w:rPr>
            </w:rPrChange>
          </w:rPr>
          <w:t>pid_d_gain_altitude</w:t>
        </w:r>
        <w:proofErr w:type="spellEnd"/>
        <w:r w:rsidRPr="00454AE3">
          <w:rPr>
            <w:rFonts w:ascii="Consolas" w:hAnsi="Consolas" w:cs="Courier New"/>
            <w:color w:val="000000"/>
            <w:sz w:val="17"/>
            <w:szCs w:val="17"/>
            <w:lang w:val="en-US"/>
            <w:rPrChange w:id="5632"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633"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34"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5635" w:author="Prieto Bailo, León Enrique" w:date="2023-07-07T22:58:00Z">
              <w:rPr>
                <w:rFonts w:ascii="Consolas" w:hAnsi="Consolas" w:cs="Courier New"/>
                <w:color w:val="006666"/>
                <w:sz w:val="17"/>
                <w:szCs w:val="17"/>
              </w:rPr>
            </w:rPrChange>
          </w:rPr>
          <w:t>0.75</w:t>
        </w:r>
        <w:r w:rsidRPr="00454AE3">
          <w:rPr>
            <w:rFonts w:ascii="Consolas" w:hAnsi="Consolas" w:cs="Courier New"/>
            <w:color w:val="666600"/>
            <w:sz w:val="17"/>
            <w:szCs w:val="17"/>
            <w:lang w:val="en-US"/>
            <w:rPrChange w:id="5636"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37"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5638" w:author="Prieto Bailo, León Enrique" w:date="2023-07-07T22:58:00Z">
              <w:rPr>
                <w:rFonts w:ascii="Consolas" w:hAnsi="Consolas" w:cs="Courier New"/>
                <w:color w:val="880000"/>
                <w:sz w:val="17"/>
                <w:szCs w:val="17"/>
              </w:rPr>
            </w:rPrChange>
          </w:rPr>
          <w:t>//</w:t>
        </w:r>
        <w:proofErr w:type="gramStart"/>
        <w:r w:rsidRPr="00454AE3">
          <w:rPr>
            <w:rFonts w:ascii="Consolas" w:hAnsi="Consolas" w:cs="Courier New"/>
            <w:color w:val="880000"/>
            <w:sz w:val="17"/>
            <w:szCs w:val="17"/>
            <w:lang w:val="en-US"/>
            <w:rPrChange w:id="5639" w:author="Prieto Bailo, León Enrique" w:date="2023-07-07T22:58:00Z">
              <w:rPr>
                <w:rFonts w:ascii="Consolas" w:hAnsi="Consolas" w:cs="Courier New"/>
                <w:color w:val="880000"/>
                <w:sz w:val="17"/>
                <w:szCs w:val="17"/>
              </w:rPr>
            </w:rPrChange>
          </w:rPr>
          <w:t>0.75;</w:t>
        </w:r>
        <w:proofErr w:type="gramEnd"/>
      </w:ins>
    </w:p>
    <w:p w14:paraId="103B84D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40" w:author="León Prieto" w:date="2023-07-07T22:45:00Z"/>
          <w:rFonts w:ascii="Consolas" w:hAnsi="Consolas" w:cs="Courier New"/>
          <w:sz w:val="17"/>
          <w:szCs w:val="17"/>
          <w:lang w:val="en-US"/>
          <w:rPrChange w:id="5641" w:author="Prieto Bailo, León Enrique" w:date="2023-07-07T22:58:00Z">
            <w:rPr>
              <w:ins w:id="5642" w:author="León Prieto" w:date="2023-07-07T22:45:00Z"/>
              <w:rFonts w:ascii="Consolas" w:hAnsi="Consolas" w:cs="Courier New"/>
              <w:sz w:val="17"/>
              <w:szCs w:val="17"/>
            </w:rPr>
          </w:rPrChange>
        </w:rPr>
      </w:pPr>
      <w:ins w:id="5643" w:author="León Prieto" w:date="2023-07-07T22:45:00Z">
        <w:r w:rsidRPr="00454AE3">
          <w:rPr>
            <w:rFonts w:ascii="Consolas" w:hAnsi="Consolas" w:cs="Courier New"/>
            <w:sz w:val="17"/>
            <w:szCs w:val="17"/>
            <w:lang w:val="en-US"/>
            <w:rPrChange w:id="5644" w:author="Prieto Bailo, León Enrique" w:date="2023-07-07T22:58:00Z">
              <w:rPr>
                <w:rFonts w:ascii="Consolas" w:hAnsi="Consolas" w:cs="Courier New"/>
                <w:sz w:val="17"/>
                <w:szCs w:val="17"/>
              </w:rPr>
            </w:rPrChange>
          </w:rPr>
          <w:t xml:space="preserve">138. </w:t>
        </w:r>
        <w:r w:rsidRPr="00454AE3">
          <w:rPr>
            <w:rFonts w:ascii="Consolas" w:hAnsi="Consolas" w:cs="Courier New"/>
            <w:color w:val="000088"/>
            <w:sz w:val="17"/>
            <w:szCs w:val="17"/>
            <w:lang w:val="en-US"/>
            <w:rPrChange w:id="5645" w:author="Prieto Bailo, León Enrique" w:date="2023-07-07T22:58: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5646" w:author="Prieto Bailo, León Enrique" w:date="2023-07-07T22:58: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647" w:author="Prieto Bailo, León Enrique" w:date="2023-07-07T22:58:00Z">
              <w:rPr>
                <w:rFonts w:ascii="Consolas" w:hAnsi="Consolas" w:cs="Courier New"/>
                <w:color w:val="000000"/>
                <w:sz w:val="17"/>
                <w:szCs w:val="17"/>
              </w:rPr>
            </w:rPrChange>
          </w:rPr>
          <w:t>pid_max_altitude</w:t>
        </w:r>
        <w:proofErr w:type="spellEnd"/>
        <w:r w:rsidRPr="00454AE3">
          <w:rPr>
            <w:rFonts w:ascii="Consolas" w:hAnsi="Consolas" w:cs="Courier New"/>
            <w:color w:val="000000"/>
            <w:sz w:val="17"/>
            <w:szCs w:val="17"/>
            <w:lang w:val="en-US"/>
            <w:rPrChange w:id="5648" w:author="Prieto Bailo, León Enrique" w:date="2023-07-07T22:58: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649" w:author="Prieto Bailo, León Enrique" w:date="2023-07-07T22:58: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650" w:author="Prieto Bailo, León Enrique" w:date="2023-07-07T22:58: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651" w:author="Prieto Bailo, León Enrique" w:date="2023-07-07T22:58:00Z">
              <w:rPr>
                <w:rFonts w:ascii="Consolas" w:hAnsi="Consolas" w:cs="Courier New"/>
                <w:color w:val="006666"/>
                <w:sz w:val="17"/>
                <w:szCs w:val="17"/>
              </w:rPr>
            </w:rPrChange>
          </w:rPr>
          <w:t>30</w:t>
        </w:r>
        <w:r w:rsidRPr="00454AE3">
          <w:rPr>
            <w:rFonts w:ascii="Consolas" w:hAnsi="Consolas" w:cs="Courier New"/>
            <w:color w:val="666600"/>
            <w:sz w:val="17"/>
            <w:szCs w:val="17"/>
            <w:lang w:val="en-US"/>
            <w:rPrChange w:id="5652" w:author="Prieto Bailo, León Enrique" w:date="2023-07-07T22:58:00Z">
              <w:rPr>
                <w:rFonts w:ascii="Consolas" w:hAnsi="Consolas" w:cs="Courier New"/>
                <w:color w:val="666600"/>
                <w:sz w:val="17"/>
                <w:szCs w:val="17"/>
              </w:rPr>
            </w:rPrChange>
          </w:rPr>
          <w:t>;</w:t>
        </w:r>
        <w:proofErr w:type="gramEnd"/>
      </w:ins>
    </w:p>
    <w:p w14:paraId="5664231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53" w:author="León Prieto" w:date="2023-07-07T22:45:00Z"/>
          <w:rFonts w:ascii="Consolas" w:hAnsi="Consolas" w:cs="Courier New"/>
          <w:sz w:val="17"/>
          <w:szCs w:val="17"/>
          <w:lang w:val="en-US"/>
          <w:rPrChange w:id="5654" w:author="Prieto Bailo, León Enrique" w:date="2023-07-07T22:58:00Z">
            <w:rPr>
              <w:ins w:id="5655" w:author="León Prieto" w:date="2023-07-07T22:45:00Z"/>
              <w:rFonts w:ascii="Consolas" w:hAnsi="Consolas" w:cs="Courier New"/>
              <w:sz w:val="17"/>
              <w:szCs w:val="17"/>
            </w:rPr>
          </w:rPrChange>
        </w:rPr>
      </w:pPr>
      <w:ins w:id="5656" w:author="León Prieto" w:date="2023-07-07T22:45:00Z">
        <w:r w:rsidRPr="00454AE3">
          <w:rPr>
            <w:rFonts w:ascii="Consolas" w:hAnsi="Consolas" w:cs="Courier New"/>
            <w:sz w:val="17"/>
            <w:szCs w:val="17"/>
            <w:lang w:val="en-US"/>
            <w:rPrChange w:id="5657" w:author="Prieto Bailo, León Enrique" w:date="2023-07-07T22:58:00Z">
              <w:rPr>
                <w:rFonts w:ascii="Consolas" w:hAnsi="Consolas" w:cs="Courier New"/>
                <w:sz w:val="17"/>
                <w:szCs w:val="17"/>
              </w:rPr>
            </w:rPrChange>
          </w:rPr>
          <w:t xml:space="preserve">139. </w:t>
        </w:r>
        <w:r w:rsidRPr="00454AE3">
          <w:rPr>
            <w:rFonts w:ascii="Consolas" w:hAnsi="Consolas" w:cs="Courier New"/>
            <w:color w:val="000000"/>
            <w:sz w:val="17"/>
            <w:szCs w:val="17"/>
            <w:lang w:val="en-US"/>
            <w:rPrChange w:id="5658" w:author="Prieto Bailo, León Enrique" w:date="2023-07-07T22:58:00Z">
              <w:rPr>
                <w:rFonts w:ascii="Consolas" w:hAnsi="Consolas" w:cs="Courier New"/>
                <w:color w:val="000000"/>
                <w:sz w:val="17"/>
                <w:szCs w:val="17"/>
              </w:rPr>
            </w:rPrChange>
          </w:rPr>
          <w:t> </w:t>
        </w:r>
      </w:ins>
    </w:p>
    <w:p w14:paraId="5AA3144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59" w:author="León Prieto" w:date="2023-07-07T22:45:00Z"/>
          <w:rFonts w:ascii="Consolas" w:hAnsi="Consolas" w:cs="Courier New"/>
          <w:sz w:val="17"/>
          <w:szCs w:val="17"/>
          <w:lang w:val="en-US"/>
          <w:rPrChange w:id="5660" w:author="Prieto Bailo, León Enrique" w:date="2023-07-07T22:58:00Z">
            <w:rPr>
              <w:ins w:id="5661" w:author="León Prieto" w:date="2023-07-07T22:45:00Z"/>
              <w:rFonts w:ascii="Consolas" w:hAnsi="Consolas" w:cs="Courier New"/>
              <w:sz w:val="17"/>
              <w:szCs w:val="17"/>
            </w:rPr>
          </w:rPrChange>
        </w:rPr>
      </w:pPr>
      <w:ins w:id="5662" w:author="León Prieto" w:date="2023-07-07T22:45:00Z">
        <w:r w:rsidRPr="00454AE3">
          <w:rPr>
            <w:rFonts w:ascii="Consolas" w:hAnsi="Consolas" w:cs="Courier New"/>
            <w:sz w:val="17"/>
            <w:szCs w:val="17"/>
            <w:lang w:val="en-US"/>
            <w:rPrChange w:id="5663" w:author="Prieto Bailo, León Enrique" w:date="2023-07-07T22:58:00Z">
              <w:rPr>
                <w:rFonts w:ascii="Consolas" w:hAnsi="Consolas" w:cs="Courier New"/>
                <w:sz w:val="17"/>
                <w:szCs w:val="17"/>
              </w:rPr>
            </w:rPrChange>
          </w:rPr>
          <w:t xml:space="preserve">140. </w:t>
        </w:r>
        <w:r w:rsidRPr="00454AE3">
          <w:rPr>
            <w:rFonts w:ascii="Consolas" w:hAnsi="Consolas" w:cs="Courier New"/>
            <w:color w:val="880000"/>
            <w:sz w:val="17"/>
            <w:szCs w:val="17"/>
            <w:lang w:val="en-US"/>
            <w:rPrChange w:id="5664" w:author="Prieto Bailo, León Enrique" w:date="2023-07-07T22:58:00Z">
              <w:rPr>
                <w:rFonts w:ascii="Consolas" w:hAnsi="Consolas" w:cs="Courier New"/>
                <w:color w:val="880000"/>
                <w:sz w:val="17"/>
                <w:szCs w:val="17"/>
              </w:rPr>
            </w:rPrChange>
          </w:rPr>
          <w:t xml:space="preserve">// MPU6050: Address, setup and </w:t>
        </w:r>
        <w:proofErr w:type="spellStart"/>
        <w:r w:rsidRPr="00454AE3">
          <w:rPr>
            <w:rFonts w:ascii="Consolas" w:hAnsi="Consolas" w:cs="Courier New"/>
            <w:color w:val="880000"/>
            <w:sz w:val="17"/>
            <w:szCs w:val="17"/>
            <w:lang w:val="en-US"/>
            <w:rPrChange w:id="5665" w:author="Prieto Bailo, León Enrique" w:date="2023-07-07T22:58:00Z">
              <w:rPr>
                <w:rFonts w:ascii="Consolas" w:hAnsi="Consolas" w:cs="Courier New"/>
                <w:color w:val="880000"/>
                <w:sz w:val="17"/>
                <w:szCs w:val="17"/>
              </w:rPr>
            </w:rPrChange>
          </w:rPr>
          <w:t>callibration</w:t>
        </w:r>
        <w:proofErr w:type="spellEnd"/>
      </w:ins>
    </w:p>
    <w:p w14:paraId="3D4DC95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66" w:author="León Prieto" w:date="2023-07-07T22:45:00Z"/>
          <w:rFonts w:ascii="Consolas" w:hAnsi="Consolas" w:cs="Courier New"/>
          <w:sz w:val="17"/>
          <w:szCs w:val="17"/>
          <w:lang w:val="en-US"/>
          <w:rPrChange w:id="5667" w:author="Prieto Bailo, León Enrique" w:date="2023-07-07T22:59:00Z">
            <w:rPr>
              <w:ins w:id="5668" w:author="León Prieto" w:date="2023-07-07T22:45:00Z"/>
              <w:rFonts w:ascii="Consolas" w:hAnsi="Consolas" w:cs="Courier New"/>
              <w:sz w:val="17"/>
              <w:szCs w:val="17"/>
            </w:rPr>
          </w:rPrChange>
        </w:rPr>
      </w:pPr>
      <w:ins w:id="5669" w:author="León Prieto" w:date="2023-07-07T22:45:00Z">
        <w:r w:rsidRPr="00454AE3">
          <w:rPr>
            <w:rFonts w:ascii="Consolas" w:hAnsi="Consolas" w:cs="Courier New"/>
            <w:sz w:val="17"/>
            <w:szCs w:val="17"/>
            <w:lang w:val="en-US"/>
            <w:rPrChange w:id="5670" w:author="Prieto Bailo, León Enrique" w:date="2023-07-07T22:59:00Z">
              <w:rPr>
                <w:rFonts w:ascii="Consolas" w:hAnsi="Consolas" w:cs="Courier New"/>
                <w:sz w:val="17"/>
                <w:szCs w:val="17"/>
              </w:rPr>
            </w:rPrChange>
          </w:rPr>
          <w:t xml:space="preserve">141. </w:t>
        </w:r>
        <w:r w:rsidRPr="00454AE3">
          <w:rPr>
            <w:rFonts w:ascii="Consolas" w:hAnsi="Consolas" w:cs="Courier New"/>
            <w:color w:val="000000"/>
            <w:sz w:val="17"/>
            <w:szCs w:val="17"/>
            <w:lang w:val="en-US"/>
            <w:rPrChange w:id="5671" w:author="Prieto Bailo, León Enrique" w:date="2023-07-07T22:59:00Z">
              <w:rPr>
                <w:rFonts w:ascii="Consolas" w:hAnsi="Consolas" w:cs="Courier New"/>
                <w:color w:val="000000"/>
                <w:sz w:val="17"/>
                <w:szCs w:val="17"/>
              </w:rPr>
            </w:rPrChange>
          </w:rPr>
          <w:t> </w:t>
        </w:r>
      </w:ins>
    </w:p>
    <w:p w14:paraId="6C32483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72" w:author="León Prieto" w:date="2023-07-07T22:45:00Z"/>
          <w:rFonts w:ascii="Consolas" w:hAnsi="Consolas" w:cs="Courier New"/>
          <w:sz w:val="17"/>
          <w:szCs w:val="17"/>
          <w:lang w:val="en-US"/>
          <w:rPrChange w:id="5673" w:author="Prieto Bailo, León Enrique" w:date="2023-07-07T22:59:00Z">
            <w:rPr>
              <w:ins w:id="5674" w:author="León Prieto" w:date="2023-07-07T22:45:00Z"/>
              <w:rFonts w:ascii="Consolas" w:hAnsi="Consolas" w:cs="Courier New"/>
              <w:sz w:val="17"/>
              <w:szCs w:val="17"/>
            </w:rPr>
          </w:rPrChange>
        </w:rPr>
      </w:pPr>
      <w:ins w:id="5675" w:author="León Prieto" w:date="2023-07-07T22:45:00Z">
        <w:r w:rsidRPr="00454AE3">
          <w:rPr>
            <w:rFonts w:ascii="Consolas" w:hAnsi="Consolas" w:cs="Courier New"/>
            <w:sz w:val="17"/>
            <w:szCs w:val="17"/>
            <w:lang w:val="en-US"/>
            <w:rPrChange w:id="5676" w:author="Prieto Bailo, León Enrique" w:date="2023-07-07T22:59:00Z">
              <w:rPr>
                <w:rFonts w:ascii="Consolas" w:hAnsi="Consolas" w:cs="Courier New"/>
                <w:sz w:val="17"/>
                <w:szCs w:val="17"/>
              </w:rPr>
            </w:rPrChange>
          </w:rPr>
          <w:t xml:space="preserve">142. </w:t>
        </w:r>
        <w:r w:rsidRPr="00454AE3">
          <w:rPr>
            <w:rFonts w:ascii="Consolas" w:hAnsi="Consolas" w:cs="Courier New"/>
            <w:color w:val="880000"/>
            <w:sz w:val="17"/>
            <w:szCs w:val="17"/>
            <w:lang w:val="en-US"/>
            <w:rPrChange w:id="5677"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678" w:author="Prieto Bailo, León Enrique" w:date="2023-07-07T22:59:00Z">
              <w:rPr>
                <w:rFonts w:ascii="Consolas" w:hAnsi="Consolas" w:cs="Courier New"/>
                <w:color w:val="000000"/>
                <w:sz w:val="17"/>
                <w:szCs w:val="17"/>
              </w:rPr>
            </w:rPrChange>
          </w:rPr>
          <w:t xml:space="preserve"> MPU6050_ADDRESS </w:t>
        </w:r>
        <w:r w:rsidRPr="00454AE3">
          <w:rPr>
            <w:rFonts w:ascii="Consolas" w:hAnsi="Consolas" w:cs="Courier New"/>
            <w:color w:val="006666"/>
            <w:sz w:val="17"/>
            <w:szCs w:val="17"/>
            <w:lang w:val="en-US"/>
            <w:rPrChange w:id="5679" w:author="Prieto Bailo, León Enrique" w:date="2023-07-07T22:59:00Z">
              <w:rPr>
                <w:rFonts w:ascii="Consolas" w:hAnsi="Consolas" w:cs="Courier New"/>
                <w:color w:val="006666"/>
                <w:sz w:val="17"/>
                <w:szCs w:val="17"/>
              </w:rPr>
            </w:rPrChange>
          </w:rPr>
          <w:t>0x68</w:t>
        </w:r>
        <w:r w:rsidRPr="00454AE3">
          <w:rPr>
            <w:rFonts w:ascii="Consolas" w:hAnsi="Consolas" w:cs="Courier New"/>
            <w:color w:val="000000"/>
            <w:sz w:val="17"/>
            <w:szCs w:val="17"/>
            <w:lang w:val="en-US"/>
            <w:rPrChange w:id="5680" w:author="Prieto Bailo, León Enrique" w:date="2023-07-07T22:59:00Z">
              <w:rPr>
                <w:rFonts w:ascii="Consolas" w:hAnsi="Consolas" w:cs="Courier New"/>
                <w:color w:val="000000"/>
                <w:sz w:val="17"/>
                <w:szCs w:val="17"/>
              </w:rPr>
            </w:rPrChange>
          </w:rPr>
          <w:t xml:space="preserve">                  </w:t>
        </w:r>
      </w:ins>
    </w:p>
    <w:p w14:paraId="6008C9C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81" w:author="León Prieto" w:date="2023-07-07T22:45:00Z"/>
          <w:rFonts w:ascii="Consolas" w:hAnsi="Consolas" w:cs="Courier New"/>
          <w:sz w:val="17"/>
          <w:szCs w:val="17"/>
          <w:lang w:val="en-US"/>
          <w:rPrChange w:id="5682" w:author="Prieto Bailo, León Enrique" w:date="2023-07-07T22:59:00Z">
            <w:rPr>
              <w:ins w:id="5683" w:author="León Prieto" w:date="2023-07-07T22:45:00Z"/>
              <w:rFonts w:ascii="Consolas" w:hAnsi="Consolas" w:cs="Courier New"/>
              <w:sz w:val="17"/>
              <w:szCs w:val="17"/>
            </w:rPr>
          </w:rPrChange>
        </w:rPr>
      </w:pPr>
      <w:ins w:id="5684" w:author="León Prieto" w:date="2023-07-07T22:45:00Z">
        <w:r w:rsidRPr="00454AE3">
          <w:rPr>
            <w:rFonts w:ascii="Consolas" w:hAnsi="Consolas" w:cs="Courier New"/>
            <w:sz w:val="17"/>
            <w:szCs w:val="17"/>
            <w:lang w:val="en-US"/>
            <w:rPrChange w:id="5685" w:author="Prieto Bailo, León Enrique" w:date="2023-07-07T22:59:00Z">
              <w:rPr>
                <w:rFonts w:ascii="Consolas" w:hAnsi="Consolas" w:cs="Courier New"/>
                <w:sz w:val="17"/>
                <w:szCs w:val="17"/>
              </w:rPr>
            </w:rPrChange>
          </w:rPr>
          <w:t xml:space="preserve">143. </w:t>
        </w:r>
        <w:r w:rsidRPr="00454AE3">
          <w:rPr>
            <w:rFonts w:ascii="Consolas" w:hAnsi="Consolas" w:cs="Courier New"/>
            <w:color w:val="880000"/>
            <w:sz w:val="17"/>
            <w:szCs w:val="17"/>
            <w:lang w:val="en-US"/>
            <w:rPrChange w:id="5686"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687" w:author="Prieto Bailo, León Enrique" w:date="2023-07-07T22:59:00Z">
              <w:rPr>
                <w:rFonts w:ascii="Consolas" w:hAnsi="Consolas" w:cs="Courier New"/>
                <w:color w:val="000000"/>
                <w:sz w:val="17"/>
                <w:szCs w:val="17"/>
              </w:rPr>
            </w:rPrChange>
          </w:rPr>
          <w:t xml:space="preserve"> MPU6050_ACCEL_XOUT_H </w:t>
        </w:r>
        <w:r w:rsidRPr="00454AE3">
          <w:rPr>
            <w:rFonts w:ascii="Consolas" w:hAnsi="Consolas" w:cs="Courier New"/>
            <w:color w:val="006666"/>
            <w:sz w:val="17"/>
            <w:szCs w:val="17"/>
            <w:lang w:val="en-US"/>
            <w:rPrChange w:id="5688" w:author="Prieto Bailo, León Enrique" w:date="2023-07-07T22:59:00Z">
              <w:rPr>
                <w:rFonts w:ascii="Consolas" w:hAnsi="Consolas" w:cs="Courier New"/>
                <w:color w:val="006666"/>
                <w:sz w:val="17"/>
                <w:szCs w:val="17"/>
              </w:rPr>
            </w:rPrChange>
          </w:rPr>
          <w:t>0x3B</w:t>
        </w:r>
      </w:ins>
    </w:p>
    <w:p w14:paraId="4C32D8A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89" w:author="León Prieto" w:date="2023-07-07T22:45:00Z"/>
          <w:rFonts w:ascii="Consolas" w:hAnsi="Consolas" w:cs="Courier New"/>
          <w:sz w:val="17"/>
          <w:szCs w:val="17"/>
          <w:lang w:val="en-US"/>
          <w:rPrChange w:id="5690" w:author="Prieto Bailo, León Enrique" w:date="2023-07-07T22:59:00Z">
            <w:rPr>
              <w:ins w:id="5691" w:author="León Prieto" w:date="2023-07-07T22:45:00Z"/>
              <w:rFonts w:ascii="Consolas" w:hAnsi="Consolas" w:cs="Courier New"/>
              <w:sz w:val="17"/>
              <w:szCs w:val="17"/>
            </w:rPr>
          </w:rPrChange>
        </w:rPr>
      </w:pPr>
      <w:ins w:id="5692" w:author="León Prieto" w:date="2023-07-07T22:45:00Z">
        <w:r w:rsidRPr="00454AE3">
          <w:rPr>
            <w:rFonts w:ascii="Consolas" w:hAnsi="Consolas" w:cs="Courier New"/>
            <w:sz w:val="17"/>
            <w:szCs w:val="17"/>
            <w:lang w:val="en-US"/>
            <w:rPrChange w:id="5693" w:author="Prieto Bailo, León Enrique" w:date="2023-07-07T22:59:00Z">
              <w:rPr>
                <w:rFonts w:ascii="Consolas" w:hAnsi="Consolas" w:cs="Courier New"/>
                <w:sz w:val="17"/>
                <w:szCs w:val="17"/>
              </w:rPr>
            </w:rPrChange>
          </w:rPr>
          <w:t xml:space="preserve">144. </w:t>
        </w:r>
        <w:r w:rsidRPr="00454AE3">
          <w:rPr>
            <w:rFonts w:ascii="Consolas" w:hAnsi="Consolas" w:cs="Courier New"/>
            <w:color w:val="880000"/>
            <w:sz w:val="17"/>
            <w:szCs w:val="17"/>
            <w:lang w:val="en-US"/>
            <w:rPrChange w:id="5694"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695" w:author="Prieto Bailo, León Enrique" w:date="2023-07-07T22:59:00Z">
              <w:rPr>
                <w:rFonts w:ascii="Consolas" w:hAnsi="Consolas" w:cs="Courier New"/>
                <w:color w:val="000000"/>
                <w:sz w:val="17"/>
                <w:szCs w:val="17"/>
              </w:rPr>
            </w:rPrChange>
          </w:rPr>
          <w:t xml:space="preserve"> MPU6050_PWR_MGMT_1 </w:t>
        </w:r>
        <w:r w:rsidRPr="00454AE3">
          <w:rPr>
            <w:rFonts w:ascii="Consolas" w:hAnsi="Consolas" w:cs="Courier New"/>
            <w:color w:val="006666"/>
            <w:sz w:val="17"/>
            <w:szCs w:val="17"/>
            <w:lang w:val="en-US"/>
            <w:rPrChange w:id="5696" w:author="Prieto Bailo, León Enrique" w:date="2023-07-07T22:59:00Z">
              <w:rPr>
                <w:rFonts w:ascii="Consolas" w:hAnsi="Consolas" w:cs="Courier New"/>
                <w:color w:val="006666"/>
                <w:sz w:val="17"/>
                <w:szCs w:val="17"/>
              </w:rPr>
            </w:rPrChange>
          </w:rPr>
          <w:t>0x6B</w:t>
        </w:r>
      </w:ins>
    </w:p>
    <w:p w14:paraId="55AE38F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697" w:author="León Prieto" w:date="2023-07-07T22:45:00Z"/>
          <w:rFonts w:ascii="Consolas" w:hAnsi="Consolas" w:cs="Courier New"/>
          <w:sz w:val="17"/>
          <w:szCs w:val="17"/>
          <w:lang w:val="en-US"/>
          <w:rPrChange w:id="5698" w:author="Prieto Bailo, León Enrique" w:date="2023-07-07T22:59:00Z">
            <w:rPr>
              <w:ins w:id="5699" w:author="León Prieto" w:date="2023-07-07T22:45:00Z"/>
              <w:rFonts w:ascii="Consolas" w:hAnsi="Consolas" w:cs="Courier New"/>
              <w:sz w:val="17"/>
              <w:szCs w:val="17"/>
            </w:rPr>
          </w:rPrChange>
        </w:rPr>
      </w:pPr>
      <w:ins w:id="5700" w:author="León Prieto" w:date="2023-07-07T22:45:00Z">
        <w:r w:rsidRPr="00454AE3">
          <w:rPr>
            <w:rFonts w:ascii="Consolas" w:hAnsi="Consolas" w:cs="Courier New"/>
            <w:sz w:val="17"/>
            <w:szCs w:val="17"/>
            <w:lang w:val="en-US"/>
            <w:rPrChange w:id="5701" w:author="Prieto Bailo, León Enrique" w:date="2023-07-07T22:59:00Z">
              <w:rPr>
                <w:rFonts w:ascii="Consolas" w:hAnsi="Consolas" w:cs="Courier New"/>
                <w:sz w:val="17"/>
                <w:szCs w:val="17"/>
              </w:rPr>
            </w:rPrChange>
          </w:rPr>
          <w:t xml:space="preserve">145. </w:t>
        </w:r>
        <w:r w:rsidRPr="00454AE3">
          <w:rPr>
            <w:rFonts w:ascii="Consolas" w:hAnsi="Consolas" w:cs="Courier New"/>
            <w:color w:val="880000"/>
            <w:sz w:val="17"/>
            <w:szCs w:val="17"/>
            <w:lang w:val="en-US"/>
            <w:rPrChange w:id="5702"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703" w:author="Prieto Bailo, León Enrique" w:date="2023-07-07T22:59:00Z">
              <w:rPr>
                <w:rFonts w:ascii="Consolas" w:hAnsi="Consolas" w:cs="Courier New"/>
                <w:color w:val="000000"/>
                <w:sz w:val="17"/>
                <w:szCs w:val="17"/>
              </w:rPr>
            </w:rPrChange>
          </w:rPr>
          <w:t xml:space="preserve"> MPU6050_GYRO_CONFIG </w:t>
        </w:r>
        <w:r w:rsidRPr="00454AE3">
          <w:rPr>
            <w:rFonts w:ascii="Consolas" w:hAnsi="Consolas" w:cs="Courier New"/>
            <w:color w:val="006666"/>
            <w:sz w:val="17"/>
            <w:szCs w:val="17"/>
            <w:lang w:val="en-US"/>
            <w:rPrChange w:id="5704" w:author="Prieto Bailo, León Enrique" w:date="2023-07-07T22:59:00Z">
              <w:rPr>
                <w:rFonts w:ascii="Consolas" w:hAnsi="Consolas" w:cs="Courier New"/>
                <w:color w:val="006666"/>
                <w:sz w:val="17"/>
                <w:szCs w:val="17"/>
              </w:rPr>
            </w:rPrChange>
          </w:rPr>
          <w:t>0x1B</w:t>
        </w:r>
      </w:ins>
    </w:p>
    <w:p w14:paraId="17CC1B5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05" w:author="León Prieto" w:date="2023-07-07T22:45:00Z"/>
          <w:rFonts w:ascii="Consolas" w:hAnsi="Consolas" w:cs="Courier New"/>
          <w:sz w:val="17"/>
          <w:szCs w:val="17"/>
          <w:lang w:val="en-US"/>
          <w:rPrChange w:id="5706" w:author="Prieto Bailo, León Enrique" w:date="2023-07-07T22:59:00Z">
            <w:rPr>
              <w:ins w:id="5707" w:author="León Prieto" w:date="2023-07-07T22:45:00Z"/>
              <w:rFonts w:ascii="Consolas" w:hAnsi="Consolas" w:cs="Courier New"/>
              <w:sz w:val="17"/>
              <w:szCs w:val="17"/>
            </w:rPr>
          </w:rPrChange>
        </w:rPr>
      </w:pPr>
      <w:ins w:id="5708" w:author="León Prieto" w:date="2023-07-07T22:45:00Z">
        <w:r w:rsidRPr="00454AE3">
          <w:rPr>
            <w:rFonts w:ascii="Consolas" w:hAnsi="Consolas" w:cs="Courier New"/>
            <w:sz w:val="17"/>
            <w:szCs w:val="17"/>
            <w:lang w:val="en-US"/>
            <w:rPrChange w:id="5709" w:author="Prieto Bailo, León Enrique" w:date="2023-07-07T22:59:00Z">
              <w:rPr>
                <w:rFonts w:ascii="Consolas" w:hAnsi="Consolas" w:cs="Courier New"/>
                <w:sz w:val="17"/>
                <w:szCs w:val="17"/>
              </w:rPr>
            </w:rPrChange>
          </w:rPr>
          <w:t xml:space="preserve">146. </w:t>
        </w:r>
        <w:r w:rsidRPr="00454AE3">
          <w:rPr>
            <w:rFonts w:ascii="Consolas" w:hAnsi="Consolas" w:cs="Courier New"/>
            <w:color w:val="880000"/>
            <w:sz w:val="17"/>
            <w:szCs w:val="17"/>
            <w:lang w:val="en-US"/>
            <w:rPrChange w:id="5710"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711" w:author="Prieto Bailo, León Enrique" w:date="2023-07-07T22:59:00Z">
              <w:rPr>
                <w:rFonts w:ascii="Consolas" w:hAnsi="Consolas" w:cs="Courier New"/>
                <w:color w:val="000000"/>
                <w:sz w:val="17"/>
                <w:szCs w:val="17"/>
              </w:rPr>
            </w:rPrChange>
          </w:rPr>
          <w:t xml:space="preserve"> MPU6050_ACCEL_CONFIG </w:t>
        </w:r>
        <w:r w:rsidRPr="00454AE3">
          <w:rPr>
            <w:rFonts w:ascii="Consolas" w:hAnsi="Consolas" w:cs="Courier New"/>
            <w:color w:val="006666"/>
            <w:sz w:val="17"/>
            <w:szCs w:val="17"/>
            <w:lang w:val="en-US"/>
            <w:rPrChange w:id="5712" w:author="Prieto Bailo, León Enrique" w:date="2023-07-07T22:59:00Z">
              <w:rPr>
                <w:rFonts w:ascii="Consolas" w:hAnsi="Consolas" w:cs="Courier New"/>
                <w:color w:val="006666"/>
                <w:sz w:val="17"/>
                <w:szCs w:val="17"/>
              </w:rPr>
            </w:rPrChange>
          </w:rPr>
          <w:t>0x1C</w:t>
        </w:r>
      </w:ins>
    </w:p>
    <w:p w14:paraId="0C41E0F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13" w:author="León Prieto" w:date="2023-07-07T22:45:00Z"/>
          <w:rFonts w:ascii="Consolas" w:hAnsi="Consolas" w:cs="Courier New"/>
          <w:sz w:val="17"/>
          <w:szCs w:val="17"/>
          <w:lang w:val="en-US"/>
          <w:rPrChange w:id="5714" w:author="Prieto Bailo, León Enrique" w:date="2023-07-07T22:59:00Z">
            <w:rPr>
              <w:ins w:id="5715" w:author="León Prieto" w:date="2023-07-07T22:45:00Z"/>
              <w:rFonts w:ascii="Consolas" w:hAnsi="Consolas" w:cs="Courier New"/>
              <w:sz w:val="17"/>
              <w:szCs w:val="17"/>
            </w:rPr>
          </w:rPrChange>
        </w:rPr>
      </w:pPr>
      <w:ins w:id="5716" w:author="León Prieto" w:date="2023-07-07T22:45:00Z">
        <w:r w:rsidRPr="00454AE3">
          <w:rPr>
            <w:rFonts w:ascii="Consolas" w:hAnsi="Consolas" w:cs="Courier New"/>
            <w:sz w:val="17"/>
            <w:szCs w:val="17"/>
            <w:lang w:val="en-US"/>
            <w:rPrChange w:id="5717" w:author="Prieto Bailo, León Enrique" w:date="2023-07-07T22:59:00Z">
              <w:rPr>
                <w:rFonts w:ascii="Consolas" w:hAnsi="Consolas" w:cs="Courier New"/>
                <w:sz w:val="17"/>
                <w:szCs w:val="17"/>
              </w:rPr>
            </w:rPrChange>
          </w:rPr>
          <w:t xml:space="preserve">147. </w:t>
        </w:r>
        <w:r w:rsidRPr="00454AE3">
          <w:rPr>
            <w:rFonts w:ascii="Consolas" w:hAnsi="Consolas" w:cs="Courier New"/>
            <w:color w:val="880000"/>
            <w:sz w:val="17"/>
            <w:szCs w:val="17"/>
            <w:lang w:val="en-US"/>
            <w:rPrChange w:id="5718"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719" w:author="Prieto Bailo, León Enrique" w:date="2023-07-07T22:59:00Z">
              <w:rPr>
                <w:rFonts w:ascii="Consolas" w:hAnsi="Consolas" w:cs="Courier New"/>
                <w:color w:val="000000"/>
                <w:sz w:val="17"/>
                <w:szCs w:val="17"/>
              </w:rPr>
            </w:rPrChange>
          </w:rPr>
          <w:t xml:space="preserve"> MPU6050_CONFIG </w:t>
        </w:r>
        <w:r w:rsidRPr="00454AE3">
          <w:rPr>
            <w:rFonts w:ascii="Consolas" w:hAnsi="Consolas" w:cs="Courier New"/>
            <w:color w:val="006666"/>
            <w:sz w:val="17"/>
            <w:szCs w:val="17"/>
            <w:lang w:val="en-US"/>
            <w:rPrChange w:id="5720" w:author="Prieto Bailo, León Enrique" w:date="2023-07-07T22:59:00Z">
              <w:rPr>
                <w:rFonts w:ascii="Consolas" w:hAnsi="Consolas" w:cs="Courier New"/>
                <w:color w:val="006666"/>
                <w:sz w:val="17"/>
                <w:szCs w:val="17"/>
              </w:rPr>
            </w:rPrChange>
          </w:rPr>
          <w:t>0x1A</w:t>
        </w:r>
      </w:ins>
    </w:p>
    <w:p w14:paraId="5660A0C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21" w:author="León Prieto" w:date="2023-07-07T22:45:00Z"/>
          <w:rFonts w:ascii="Consolas" w:hAnsi="Consolas" w:cs="Courier New"/>
          <w:sz w:val="17"/>
          <w:szCs w:val="17"/>
          <w:lang w:val="en-US"/>
          <w:rPrChange w:id="5722" w:author="Prieto Bailo, León Enrique" w:date="2023-07-07T22:59:00Z">
            <w:rPr>
              <w:ins w:id="5723" w:author="León Prieto" w:date="2023-07-07T22:45:00Z"/>
              <w:rFonts w:ascii="Consolas" w:hAnsi="Consolas" w:cs="Courier New"/>
              <w:sz w:val="17"/>
              <w:szCs w:val="17"/>
            </w:rPr>
          </w:rPrChange>
        </w:rPr>
      </w:pPr>
      <w:ins w:id="5724" w:author="León Prieto" w:date="2023-07-07T22:45:00Z">
        <w:r w:rsidRPr="00454AE3">
          <w:rPr>
            <w:rFonts w:ascii="Consolas" w:hAnsi="Consolas" w:cs="Courier New"/>
            <w:sz w:val="17"/>
            <w:szCs w:val="17"/>
            <w:lang w:val="en-US"/>
            <w:rPrChange w:id="5725" w:author="Prieto Bailo, León Enrique" w:date="2023-07-07T22:59:00Z">
              <w:rPr>
                <w:rFonts w:ascii="Consolas" w:hAnsi="Consolas" w:cs="Courier New"/>
                <w:sz w:val="17"/>
                <w:szCs w:val="17"/>
              </w:rPr>
            </w:rPrChange>
          </w:rPr>
          <w:t xml:space="preserve">148. </w:t>
        </w:r>
        <w:r w:rsidRPr="00454AE3">
          <w:rPr>
            <w:rFonts w:ascii="Consolas" w:hAnsi="Consolas" w:cs="Courier New"/>
            <w:color w:val="000000"/>
            <w:sz w:val="17"/>
            <w:szCs w:val="17"/>
            <w:lang w:val="en-US"/>
            <w:rPrChange w:id="5726" w:author="Prieto Bailo, León Enrique" w:date="2023-07-07T22:59:00Z">
              <w:rPr>
                <w:rFonts w:ascii="Consolas" w:hAnsi="Consolas" w:cs="Courier New"/>
                <w:color w:val="000000"/>
                <w:sz w:val="17"/>
                <w:szCs w:val="17"/>
              </w:rPr>
            </w:rPrChange>
          </w:rPr>
          <w:t> </w:t>
        </w:r>
      </w:ins>
    </w:p>
    <w:p w14:paraId="5404B07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27" w:author="León Prieto" w:date="2023-07-07T22:45:00Z"/>
          <w:rFonts w:ascii="Consolas" w:hAnsi="Consolas" w:cs="Courier New"/>
          <w:sz w:val="17"/>
          <w:szCs w:val="17"/>
          <w:lang w:val="en-US"/>
          <w:rPrChange w:id="5728" w:author="Prieto Bailo, León Enrique" w:date="2023-07-07T22:59:00Z">
            <w:rPr>
              <w:ins w:id="5729" w:author="León Prieto" w:date="2023-07-07T22:45:00Z"/>
              <w:rFonts w:ascii="Consolas" w:hAnsi="Consolas" w:cs="Courier New"/>
              <w:sz w:val="17"/>
              <w:szCs w:val="17"/>
            </w:rPr>
          </w:rPrChange>
        </w:rPr>
      </w:pPr>
      <w:ins w:id="5730" w:author="León Prieto" w:date="2023-07-07T22:45:00Z">
        <w:r w:rsidRPr="00454AE3">
          <w:rPr>
            <w:rFonts w:ascii="Consolas" w:hAnsi="Consolas" w:cs="Courier New"/>
            <w:sz w:val="17"/>
            <w:szCs w:val="17"/>
            <w:lang w:val="en-US"/>
            <w:rPrChange w:id="5731" w:author="Prieto Bailo, León Enrique" w:date="2023-07-07T22:59:00Z">
              <w:rPr>
                <w:rFonts w:ascii="Consolas" w:hAnsi="Consolas" w:cs="Courier New"/>
                <w:sz w:val="17"/>
                <w:szCs w:val="17"/>
              </w:rPr>
            </w:rPrChange>
          </w:rPr>
          <w:t xml:space="preserve">149. </w:t>
        </w:r>
        <w:proofErr w:type="spellStart"/>
        <w:r w:rsidRPr="00454AE3">
          <w:rPr>
            <w:rFonts w:ascii="Consolas" w:hAnsi="Consolas" w:cs="Courier New"/>
            <w:color w:val="000088"/>
            <w:sz w:val="17"/>
            <w:szCs w:val="17"/>
            <w:lang w:val="en-US"/>
            <w:rPrChange w:id="5732" w:author="Prieto Bailo, León Enrique" w:date="2023-07-07T22:59:00Z">
              <w:rPr>
                <w:rFonts w:ascii="Consolas" w:hAnsi="Consolas" w:cs="Courier New"/>
                <w:color w:val="000088"/>
                <w:sz w:val="17"/>
                <w:szCs w:val="17"/>
              </w:rPr>
            </w:rPrChange>
          </w:rPr>
          <w:t>boolean</w:t>
        </w:r>
        <w:proofErr w:type="spellEnd"/>
        <w:r w:rsidRPr="00454AE3">
          <w:rPr>
            <w:rFonts w:ascii="Consolas" w:hAnsi="Consolas" w:cs="Courier New"/>
            <w:color w:val="000000"/>
            <w:sz w:val="17"/>
            <w:szCs w:val="17"/>
            <w:lang w:val="en-US"/>
            <w:rPrChange w:id="573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34" w:author="Prieto Bailo, León Enrique" w:date="2023-07-07T22:59:00Z">
              <w:rPr>
                <w:rFonts w:ascii="Consolas" w:hAnsi="Consolas" w:cs="Courier New"/>
                <w:color w:val="000000"/>
                <w:sz w:val="17"/>
                <w:szCs w:val="17"/>
              </w:rPr>
            </w:rPrChange>
          </w:rPr>
          <w:t>auto_level</w:t>
        </w:r>
        <w:proofErr w:type="spellEnd"/>
        <w:r w:rsidRPr="00454AE3">
          <w:rPr>
            <w:rFonts w:ascii="Consolas" w:hAnsi="Consolas" w:cs="Courier New"/>
            <w:color w:val="000000"/>
            <w:sz w:val="17"/>
            <w:szCs w:val="17"/>
            <w:lang w:val="en-US"/>
            <w:rPrChange w:id="573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7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737"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88"/>
            <w:sz w:val="17"/>
            <w:szCs w:val="17"/>
            <w:lang w:val="en-US"/>
            <w:rPrChange w:id="5738" w:author="Prieto Bailo, León Enrique" w:date="2023-07-07T22:59:00Z">
              <w:rPr>
                <w:rFonts w:ascii="Consolas" w:hAnsi="Consolas" w:cs="Courier New"/>
                <w:color w:val="000088"/>
                <w:sz w:val="17"/>
                <w:szCs w:val="17"/>
              </w:rPr>
            </w:rPrChange>
          </w:rPr>
          <w:t>true</w:t>
        </w:r>
        <w:r w:rsidRPr="00454AE3">
          <w:rPr>
            <w:rFonts w:ascii="Consolas" w:hAnsi="Consolas" w:cs="Courier New"/>
            <w:color w:val="666600"/>
            <w:sz w:val="17"/>
            <w:szCs w:val="17"/>
            <w:lang w:val="en-US"/>
            <w:rPrChange w:id="5739" w:author="Prieto Bailo, León Enrique" w:date="2023-07-07T22:59:00Z">
              <w:rPr>
                <w:rFonts w:ascii="Consolas" w:hAnsi="Consolas" w:cs="Courier New"/>
                <w:color w:val="666600"/>
                <w:sz w:val="17"/>
                <w:szCs w:val="17"/>
              </w:rPr>
            </w:rPrChange>
          </w:rPr>
          <w:t>;</w:t>
        </w:r>
        <w:proofErr w:type="gramEnd"/>
      </w:ins>
    </w:p>
    <w:p w14:paraId="52F355B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40" w:author="León Prieto" w:date="2023-07-07T22:45:00Z"/>
          <w:rFonts w:ascii="Consolas" w:hAnsi="Consolas" w:cs="Courier New"/>
          <w:sz w:val="17"/>
          <w:szCs w:val="17"/>
          <w:lang w:val="en-US"/>
          <w:rPrChange w:id="5741" w:author="Prieto Bailo, León Enrique" w:date="2023-07-07T22:59:00Z">
            <w:rPr>
              <w:ins w:id="5742" w:author="León Prieto" w:date="2023-07-07T22:45:00Z"/>
              <w:rFonts w:ascii="Consolas" w:hAnsi="Consolas" w:cs="Courier New"/>
              <w:sz w:val="17"/>
              <w:szCs w:val="17"/>
            </w:rPr>
          </w:rPrChange>
        </w:rPr>
      </w:pPr>
      <w:ins w:id="5743" w:author="León Prieto" w:date="2023-07-07T22:45:00Z">
        <w:r w:rsidRPr="00454AE3">
          <w:rPr>
            <w:rFonts w:ascii="Consolas" w:hAnsi="Consolas" w:cs="Courier New"/>
            <w:sz w:val="17"/>
            <w:szCs w:val="17"/>
            <w:lang w:val="en-US"/>
            <w:rPrChange w:id="5744" w:author="Prieto Bailo, León Enrique" w:date="2023-07-07T22:59:00Z">
              <w:rPr>
                <w:rFonts w:ascii="Consolas" w:hAnsi="Consolas" w:cs="Courier New"/>
                <w:sz w:val="17"/>
                <w:szCs w:val="17"/>
              </w:rPr>
            </w:rPrChange>
          </w:rPr>
          <w:t xml:space="preserve">150. </w:t>
        </w:r>
        <w:r w:rsidRPr="00454AE3">
          <w:rPr>
            <w:rFonts w:ascii="Consolas" w:hAnsi="Consolas" w:cs="Courier New"/>
            <w:color w:val="660066"/>
            <w:sz w:val="17"/>
            <w:szCs w:val="17"/>
            <w:lang w:val="en-US"/>
            <w:rPrChange w:id="5745"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74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47" w:author="Prieto Bailo, León Enrique" w:date="2023-07-07T22:59:00Z">
              <w:rPr>
                <w:rFonts w:ascii="Consolas" w:hAnsi="Consolas" w:cs="Courier New"/>
                <w:color w:val="000000"/>
                <w:sz w:val="17"/>
                <w:szCs w:val="17"/>
              </w:rPr>
            </w:rPrChange>
          </w:rPr>
          <w:t>manual_acc_pitch_cal_value</w:t>
        </w:r>
        <w:proofErr w:type="spellEnd"/>
        <w:r w:rsidRPr="00454AE3">
          <w:rPr>
            <w:rFonts w:ascii="Consolas" w:hAnsi="Consolas" w:cs="Courier New"/>
            <w:color w:val="000000"/>
            <w:sz w:val="17"/>
            <w:szCs w:val="17"/>
            <w:lang w:val="en-US"/>
            <w:rPrChange w:id="57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74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75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751"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752" w:author="Prieto Bailo, León Enrique" w:date="2023-07-07T22:59:00Z">
              <w:rPr>
                <w:rFonts w:ascii="Consolas" w:hAnsi="Consolas" w:cs="Courier New"/>
                <w:color w:val="666600"/>
                <w:sz w:val="17"/>
                <w:szCs w:val="17"/>
              </w:rPr>
            </w:rPrChange>
          </w:rPr>
          <w:t>;</w:t>
        </w:r>
        <w:proofErr w:type="gramEnd"/>
      </w:ins>
    </w:p>
    <w:p w14:paraId="5C2D4BE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53" w:author="León Prieto" w:date="2023-07-07T22:45:00Z"/>
          <w:rFonts w:ascii="Consolas" w:hAnsi="Consolas" w:cs="Courier New"/>
          <w:sz w:val="17"/>
          <w:szCs w:val="17"/>
          <w:lang w:val="en-US"/>
          <w:rPrChange w:id="5754" w:author="Prieto Bailo, León Enrique" w:date="2023-07-07T22:59:00Z">
            <w:rPr>
              <w:ins w:id="5755" w:author="León Prieto" w:date="2023-07-07T22:45:00Z"/>
              <w:rFonts w:ascii="Consolas" w:hAnsi="Consolas" w:cs="Courier New"/>
              <w:sz w:val="17"/>
              <w:szCs w:val="17"/>
            </w:rPr>
          </w:rPrChange>
        </w:rPr>
      </w:pPr>
      <w:ins w:id="5756" w:author="León Prieto" w:date="2023-07-07T22:45:00Z">
        <w:r w:rsidRPr="00454AE3">
          <w:rPr>
            <w:rFonts w:ascii="Consolas" w:hAnsi="Consolas" w:cs="Courier New"/>
            <w:sz w:val="17"/>
            <w:szCs w:val="17"/>
            <w:lang w:val="en-US"/>
            <w:rPrChange w:id="5757" w:author="Prieto Bailo, León Enrique" w:date="2023-07-07T22:59:00Z">
              <w:rPr>
                <w:rFonts w:ascii="Consolas" w:hAnsi="Consolas" w:cs="Courier New"/>
                <w:sz w:val="17"/>
                <w:szCs w:val="17"/>
              </w:rPr>
            </w:rPrChange>
          </w:rPr>
          <w:t xml:space="preserve">151. </w:t>
        </w:r>
        <w:r w:rsidRPr="00454AE3">
          <w:rPr>
            <w:rFonts w:ascii="Consolas" w:hAnsi="Consolas" w:cs="Courier New"/>
            <w:color w:val="660066"/>
            <w:sz w:val="17"/>
            <w:szCs w:val="17"/>
            <w:lang w:val="en-US"/>
            <w:rPrChange w:id="5758"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75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60" w:author="Prieto Bailo, León Enrique" w:date="2023-07-07T22:59:00Z">
              <w:rPr>
                <w:rFonts w:ascii="Consolas" w:hAnsi="Consolas" w:cs="Courier New"/>
                <w:color w:val="000000"/>
                <w:sz w:val="17"/>
                <w:szCs w:val="17"/>
              </w:rPr>
            </w:rPrChange>
          </w:rPr>
          <w:t>manual_acc_roll_cal_value</w:t>
        </w:r>
        <w:proofErr w:type="spellEnd"/>
        <w:r w:rsidRPr="00454AE3">
          <w:rPr>
            <w:rFonts w:ascii="Consolas" w:hAnsi="Consolas" w:cs="Courier New"/>
            <w:color w:val="000000"/>
            <w:sz w:val="17"/>
            <w:szCs w:val="17"/>
            <w:lang w:val="en-US"/>
            <w:rPrChange w:id="576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7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763"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764"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765" w:author="Prieto Bailo, León Enrique" w:date="2023-07-07T22:59:00Z">
              <w:rPr>
                <w:rFonts w:ascii="Consolas" w:hAnsi="Consolas" w:cs="Courier New"/>
                <w:color w:val="666600"/>
                <w:sz w:val="17"/>
                <w:szCs w:val="17"/>
              </w:rPr>
            </w:rPrChange>
          </w:rPr>
          <w:t>;</w:t>
        </w:r>
        <w:proofErr w:type="gramEnd"/>
      </w:ins>
    </w:p>
    <w:p w14:paraId="50C62D7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66" w:author="León Prieto" w:date="2023-07-07T22:45:00Z"/>
          <w:rFonts w:ascii="Consolas" w:hAnsi="Consolas" w:cs="Courier New"/>
          <w:sz w:val="17"/>
          <w:szCs w:val="17"/>
          <w:lang w:val="en-US"/>
          <w:rPrChange w:id="5767" w:author="Prieto Bailo, León Enrique" w:date="2023-07-07T22:59:00Z">
            <w:rPr>
              <w:ins w:id="5768" w:author="León Prieto" w:date="2023-07-07T22:45:00Z"/>
              <w:rFonts w:ascii="Consolas" w:hAnsi="Consolas" w:cs="Courier New"/>
              <w:sz w:val="17"/>
              <w:szCs w:val="17"/>
            </w:rPr>
          </w:rPrChange>
        </w:rPr>
      </w:pPr>
      <w:ins w:id="5769" w:author="León Prieto" w:date="2023-07-07T22:45:00Z">
        <w:r w:rsidRPr="00454AE3">
          <w:rPr>
            <w:rFonts w:ascii="Consolas" w:hAnsi="Consolas" w:cs="Courier New"/>
            <w:sz w:val="17"/>
            <w:szCs w:val="17"/>
            <w:lang w:val="en-US"/>
            <w:rPrChange w:id="5770" w:author="Prieto Bailo, León Enrique" w:date="2023-07-07T22:59:00Z">
              <w:rPr>
                <w:rFonts w:ascii="Consolas" w:hAnsi="Consolas" w:cs="Courier New"/>
                <w:sz w:val="17"/>
                <w:szCs w:val="17"/>
              </w:rPr>
            </w:rPrChange>
          </w:rPr>
          <w:t xml:space="preserve">152. </w:t>
        </w:r>
        <w:r w:rsidRPr="00454AE3">
          <w:rPr>
            <w:rFonts w:ascii="Consolas" w:hAnsi="Consolas" w:cs="Courier New"/>
            <w:color w:val="660066"/>
            <w:sz w:val="17"/>
            <w:szCs w:val="17"/>
            <w:lang w:val="en-US"/>
            <w:rPrChange w:id="5771" w:author="Prieto Bailo, León Enrique" w:date="2023-07-07T22:59:00Z">
              <w:rPr>
                <w:rFonts w:ascii="Consolas" w:hAnsi="Consolas" w:cs="Courier New"/>
                <w:color w:val="660066"/>
                <w:sz w:val="17"/>
                <w:szCs w:val="17"/>
              </w:rPr>
            </w:rPrChange>
          </w:rPr>
          <w:t>uint8_t</w:t>
        </w:r>
        <w:r w:rsidRPr="00454AE3">
          <w:rPr>
            <w:rFonts w:ascii="Consolas" w:hAnsi="Consolas" w:cs="Courier New"/>
            <w:color w:val="000000"/>
            <w:sz w:val="17"/>
            <w:szCs w:val="17"/>
            <w:lang w:val="en-US"/>
            <w:rPrChange w:id="577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73" w:author="Prieto Bailo, León Enrique" w:date="2023-07-07T22:59:00Z">
              <w:rPr>
                <w:rFonts w:ascii="Consolas" w:hAnsi="Consolas" w:cs="Courier New"/>
                <w:color w:val="000000"/>
                <w:sz w:val="17"/>
                <w:szCs w:val="17"/>
              </w:rPr>
            </w:rPrChange>
          </w:rPr>
          <w:t>use_manual_calibration</w:t>
        </w:r>
        <w:proofErr w:type="spellEnd"/>
        <w:r w:rsidRPr="00454AE3">
          <w:rPr>
            <w:rFonts w:ascii="Consolas" w:hAnsi="Consolas" w:cs="Courier New"/>
            <w:color w:val="000000"/>
            <w:sz w:val="17"/>
            <w:szCs w:val="17"/>
            <w:lang w:val="en-US"/>
            <w:rPrChange w:id="577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77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77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88"/>
            <w:sz w:val="17"/>
            <w:szCs w:val="17"/>
            <w:lang w:val="en-US"/>
            <w:rPrChange w:id="5777" w:author="Prieto Bailo, León Enrique" w:date="2023-07-07T22:59:00Z">
              <w:rPr>
                <w:rFonts w:ascii="Consolas" w:hAnsi="Consolas" w:cs="Courier New"/>
                <w:color w:val="000088"/>
                <w:sz w:val="17"/>
                <w:szCs w:val="17"/>
              </w:rPr>
            </w:rPrChange>
          </w:rPr>
          <w:t>false</w:t>
        </w:r>
        <w:r w:rsidRPr="00454AE3">
          <w:rPr>
            <w:rFonts w:ascii="Consolas" w:hAnsi="Consolas" w:cs="Courier New"/>
            <w:color w:val="666600"/>
            <w:sz w:val="17"/>
            <w:szCs w:val="17"/>
            <w:lang w:val="en-US"/>
            <w:rPrChange w:id="5778" w:author="Prieto Bailo, León Enrique" w:date="2023-07-07T22:59:00Z">
              <w:rPr>
                <w:rFonts w:ascii="Consolas" w:hAnsi="Consolas" w:cs="Courier New"/>
                <w:color w:val="666600"/>
                <w:sz w:val="17"/>
                <w:szCs w:val="17"/>
              </w:rPr>
            </w:rPrChange>
          </w:rPr>
          <w:t>;</w:t>
        </w:r>
        <w:proofErr w:type="gramEnd"/>
      </w:ins>
    </w:p>
    <w:p w14:paraId="5DCA354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79" w:author="León Prieto" w:date="2023-07-07T22:45:00Z"/>
          <w:rFonts w:ascii="Consolas" w:hAnsi="Consolas" w:cs="Courier New"/>
          <w:sz w:val="17"/>
          <w:szCs w:val="17"/>
          <w:lang w:val="en-US"/>
          <w:rPrChange w:id="5780" w:author="Prieto Bailo, León Enrique" w:date="2023-07-07T22:59:00Z">
            <w:rPr>
              <w:ins w:id="5781" w:author="León Prieto" w:date="2023-07-07T22:45:00Z"/>
              <w:rFonts w:ascii="Consolas" w:hAnsi="Consolas" w:cs="Courier New"/>
              <w:sz w:val="17"/>
              <w:szCs w:val="17"/>
            </w:rPr>
          </w:rPrChange>
        </w:rPr>
      </w:pPr>
      <w:ins w:id="5782" w:author="León Prieto" w:date="2023-07-07T22:45:00Z">
        <w:r w:rsidRPr="00454AE3">
          <w:rPr>
            <w:rFonts w:ascii="Consolas" w:hAnsi="Consolas" w:cs="Courier New"/>
            <w:sz w:val="17"/>
            <w:szCs w:val="17"/>
            <w:lang w:val="en-US"/>
            <w:rPrChange w:id="5783" w:author="Prieto Bailo, León Enrique" w:date="2023-07-07T22:59:00Z">
              <w:rPr>
                <w:rFonts w:ascii="Consolas" w:hAnsi="Consolas" w:cs="Courier New"/>
                <w:sz w:val="17"/>
                <w:szCs w:val="17"/>
              </w:rPr>
            </w:rPrChange>
          </w:rPr>
          <w:t xml:space="preserve">153. </w:t>
        </w:r>
        <w:r w:rsidRPr="00454AE3">
          <w:rPr>
            <w:rFonts w:ascii="Consolas" w:hAnsi="Consolas" w:cs="Courier New"/>
            <w:color w:val="660066"/>
            <w:sz w:val="17"/>
            <w:szCs w:val="17"/>
            <w:lang w:val="en-US"/>
            <w:rPrChange w:id="5784"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78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86" w:author="Prieto Bailo, León Enrique" w:date="2023-07-07T22:59:00Z">
              <w:rPr>
                <w:rFonts w:ascii="Consolas" w:hAnsi="Consolas" w:cs="Courier New"/>
                <w:color w:val="000000"/>
                <w:sz w:val="17"/>
                <w:szCs w:val="17"/>
              </w:rPr>
            </w:rPrChange>
          </w:rPr>
          <w:t>manual_gyro_pitch_cal_value</w:t>
        </w:r>
        <w:proofErr w:type="spellEnd"/>
        <w:r w:rsidRPr="00454AE3">
          <w:rPr>
            <w:rFonts w:ascii="Consolas" w:hAnsi="Consolas" w:cs="Courier New"/>
            <w:color w:val="000000"/>
            <w:sz w:val="17"/>
            <w:szCs w:val="17"/>
            <w:lang w:val="en-US"/>
            <w:rPrChange w:id="578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78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789"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790"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791" w:author="Prieto Bailo, León Enrique" w:date="2023-07-07T22:59:00Z">
              <w:rPr>
                <w:rFonts w:ascii="Consolas" w:hAnsi="Consolas" w:cs="Courier New"/>
                <w:color w:val="666600"/>
                <w:sz w:val="17"/>
                <w:szCs w:val="17"/>
              </w:rPr>
            </w:rPrChange>
          </w:rPr>
          <w:t>;</w:t>
        </w:r>
        <w:proofErr w:type="gramEnd"/>
      </w:ins>
    </w:p>
    <w:p w14:paraId="316B780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792" w:author="León Prieto" w:date="2023-07-07T22:45:00Z"/>
          <w:rFonts w:ascii="Consolas" w:hAnsi="Consolas" w:cs="Courier New"/>
          <w:sz w:val="17"/>
          <w:szCs w:val="17"/>
          <w:lang w:val="en-US"/>
          <w:rPrChange w:id="5793" w:author="Prieto Bailo, León Enrique" w:date="2023-07-07T22:59:00Z">
            <w:rPr>
              <w:ins w:id="5794" w:author="León Prieto" w:date="2023-07-07T22:45:00Z"/>
              <w:rFonts w:ascii="Consolas" w:hAnsi="Consolas" w:cs="Courier New"/>
              <w:sz w:val="17"/>
              <w:szCs w:val="17"/>
            </w:rPr>
          </w:rPrChange>
        </w:rPr>
      </w:pPr>
      <w:ins w:id="5795" w:author="León Prieto" w:date="2023-07-07T22:45:00Z">
        <w:r w:rsidRPr="00454AE3">
          <w:rPr>
            <w:rFonts w:ascii="Consolas" w:hAnsi="Consolas" w:cs="Courier New"/>
            <w:sz w:val="17"/>
            <w:szCs w:val="17"/>
            <w:lang w:val="en-US"/>
            <w:rPrChange w:id="5796" w:author="Prieto Bailo, León Enrique" w:date="2023-07-07T22:59:00Z">
              <w:rPr>
                <w:rFonts w:ascii="Consolas" w:hAnsi="Consolas" w:cs="Courier New"/>
                <w:sz w:val="17"/>
                <w:szCs w:val="17"/>
              </w:rPr>
            </w:rPrChange>
          </w:rPr>
          <w:t xml:space="preserve">154. </w:t>
        </w:r>
        <w:r w:rsidRPr="00454AE3">
          <w:rPr>
            <w:rFonts w:ascii="Consolas" w:hAnsi="Consolas" w:cs="Courier New"/>
            <w:color w:val="660066"/>
            <w:sz w:val="17"/>
            <w:szCs w:val="17"/>
            <w:lang w:val="en-US"/>
            <w:rPrChange w:id="5797"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79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799" w:author="Prieto Bailo, León Enrique" w:date="2023-07-07T22:59:00Z">
              <w:rPr>
                <w:rFonts w:ascii="Consolas" w:hAnsi="Consolas" w:cs="Courier New"/>
                <w:color w:val="000000"/>
                <w:sz w:val="17"/>
                <w:szCs w:val="17"/>
              </w:rPr>
            </w:rPrChange>
          </w:rPr>
          <w:t>manual_gyro_roll_cal_value</w:t>
        </w:r>
        <w:proofErr w:type="spellEnd"/>
        <w:r w:rsidRPr="00454AE3">
          <w:rPr>
            <w:rFonts w:ascii="Consolas" w:hAnsi="Consolas" w:cs="Courier New"/>
            <w:color w:val="000000"/>
            <w:sz w:val="17"/>
            <w:szCs w:val="17"/>
            <w:lang w:val="en-US"/>
            <w:rPrChange w:id="580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80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0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803"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804" w:author="Prieto Bailo, León Enrique" w:date="2023-07-07T22:59:00Z">
              <w:rPr>
                <w:rFonts w:ascii="Consolas" w:hAnsi="Consolas" w:cs="Courier New"/>
                <w:color w:val="666600"/>
                <w:sz w:val="17"/>
                <w:szCs w:val="17"/>
              </w:rPr>
            </w:rPrChange>
          </w:rPr>
          <w:t>;</w:t>
        </w:r>
        <w:proofErr w:type="gramEnd"/>
      </w:ins>
    </w:p>
    <w:p w14:paraId="02E79E9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05" w:author="León Prieto" w:date="2023-07-07T22:45:00Z"/>
          <w:rFonts w:ascii="Consolas" w:hAnsi="Consolas" w:cs="Courier New"/>
          <w:sz w:val="17"/>
          <w:szCs w:val="17"/>
          <w:lang w:val="en-US"/>
          <w:rPrChange w:id="5806" w:author="Prieto Bailo, León Enrique" w:date="2023-07-07T22:59:00Z">
            <w:rPr>
              <w:ins w:id="5807" w:author="León Prieto" w:date="2023-07-07T22:45:00Z"/>
              <w:rFonts w:ascii="Consolas" w:hAnsi="Consolas" w:cs="Courier New"/>
              <w:sz w:val="17"/>
              <w:szCs w:val="17"/>
            </w:rPr>
          </w:rPrChange>
        </w:rPr>
      </w:pPr>
      <w:ins w:id="5808" w:author="León Prieto" w:date="2023-07-07T22:45:00Z">
        <w:r w:rsidRPr="00454AE3">
          <w:rPr>
            <w:rFonts w:ascii="Consolas" w:hAnsi="Consolas" w:cs="Courier New"/>
            <w:sz w:val="17"/>
            <w:szCs w:val="17"/>
            <w:lang w:val="en-US"/>
            <w:rPrChange w:id="5809" w:author="Prieto Bailo, León Enrique" w:date="2023-07-07T22:59:00Z">
              <w:rPr>
                <w:rFonts w:ascii="Consolas" w:hAnsi="Consolas" w:cs="Courier New"/>
                <w:sz w:val="17"/>
                <w:szCs w:val="17"/>
              </w:rPr>
            </w:rPrChange>
          </w:rPr>
          <w:t xml:space="preserve">155. </w:t>
        </w:r>
        <w:r w:rsidRPr="00454AE3">
          <w:rPr>
            <w:rFonts w:ascii="Consolas" w:hAnsi="Consolas" w:cs="Courier New"/>
            <w:color w:val="660066"/>
            <w:sz w:val="17"/>
            <w:szCs w:val="17"/>
            <w:lang w:val="en-US"/>
            <w:rPrChange w:id="5810"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12" w:author="Prieto Bailo, León Enrique" w:date="2023-07-07T22:59:00Z">
              <w:rPr>
                <w:rFonts w:ascii="Consolas" w:hAnsi="Consolas" w:cs="Courier New"/>
                <w:color w:val="000000"/>
                <w:sz w:val="17"/>
                <w:szCs w:val="17"/>
              </w:rPr>
            </w:rPrChange>
          </w:rPr>
          <w:t>manual_gyro_yaw_cal_value</w:t>
        </w:r>
        <w:proofErr w:type="spellEnd"/>
        <w:r w:rsidRPr="00454AE3">
          <w:rPr>
            <w:rFonts w:ascii="Consolas" w:hAnsi="Consolas" w:cs="Courier New"/>
            <w:color w:val="000000"/>
            <w:sz w:val="17"/>
            <w:szCs w:val="17"/>
            <w:lang w:val="en-US"/>
            <w:rPrChange w:id="581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8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15"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816"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817" w:author="Prieto Bailo, León Enrique" w:date="2023-07-07T22:59:00Z">
              <w:rPr>
                <w:rFonts w:ascii="Consolas" w:hAnsi="Consolas" w:cs="Courier New"/>
                <w:color w:val="666600"/>
                <w:sz w:val="17"/>
                <w:szCs w:val="17"/>
              </w:rPr>
            </w:rPrChange>
          </w:rPr>
          <w:t>;</w:t>
        </w:r>
        <w:proofErr w:type="gramEnd"/>
      </w:ins>
    </w:p>
    <w:p w14:paraId="0ABB299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18" w:author="León Prieto" w:date="2023-07-07T22:45:00Z"/>
          <w:rFonts w:ascii="Consolas" w:hAnsi="Consolas" w:cs="Courier New"/>
          <w:sz w:val="17"/>
          <w:szCs w:val="17"/>
          <w:lang w:val="en-US"/>
          <w:rPrChange w:id="5819" w:author="Prieto Bailo, León Enrique" w:date="2023-07-07T22:59:00Z">
            <w:rPr>
              <w:ins w:id="5820" w:author="León Prieto" w:date="2023-07-07T22:45:00Z"/>
              <w:rFonts w:ascii="Consolas" w:hAnsi="Consolas" w:cs="Courier New"/>
              <w:sz w:val="17"/>
              <w:szCs w:val="17"/>
            </w:rPr>
          </w:rPrChange>
        </w:rPr>
      </w:pPr>
      <w:ins w:id="5821" w:author="León Prieto" w:date="2023-07-07T22:45:00Z">
        <w:r w:rsidRPr="00454AE3">
          <w:rPr>
            <w:rFonts w:ascii="Consolas" w:hAnsi="Consolas" w:cs="Courier New"/>
            <w:sz w:val="17"/>
            <w:szCs w:val="17"/>
            <w:lang w:val="en-US"/>
            <w:rPrChange w:id="5822" w:author="Prieto Bailo, León Enrique" w:date="2023-07-07T22:59:00Z">
              <w:rPr>
                <w:rFonts w:ascii="Consolas" w:hAnsi="Consolas" w:cs="Courier New"/>
                <w:sz w:val="17"/>
                <w:szCs w:val="17"/>
              </w:rPr>
            </w:rPrChange>
          </w:rPr>
          <w:t xml:space="preserve">156. </w:t>
        </w:r>
        <w:r w:rsidRPr="00454AE3">
          <w:rPr>
            <w:rFonts w:ascii="Consolas" w:hAnsi="Consolas" w:cs="Courier New"/>
            <w:color w:val="660066"/>
            <w:sz w:val="17"/>
            <w:szCs w:val="17"/>
            <w:lang w:val="en-US"/>
            <w:rPrChange w:id="5823"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2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25" w:author="Prieto Bailo, León Enrique" w:date="2023-07-07T22:59:00Z">
              <w:rPr>
                <w:rFonts w:ascii="Consolas" w:hAnsi="Consolas" w:cs="Courier New"/>
                <w:color w:val="000000"/>
                <w:sz w:val="17"/>
                <w:szCs w:val="17"/>
              </w:rPr>
            </w:rPrChange>
          </w:rPr>
          <w:t>manual_x_cal_value</w:t>
        </w:r>
        <w:proofErr w:type="spellEnd"/>
        <w:r w:rsidRPr="00454AE3">
          <w:rPr>
            <w:rFonts w:ascii="Consolas" w:hAnsi="Consolas" w:cs="Courier New"/>
            <w:color w:val="000000"/>
            <w:sz w:val="17"/>
            <w:szCs w:val="17"/>
            <w:lang w:val="en-US"/>
            <w:rPrChange w:id="582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82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2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829"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830" w:author="Prieto Bailo, León Enrique" w:date="2023-07-07T22:59:00Z">
              <w:rPr>
                <w:rFonts w:ascii="Consolas" w:hAnsi="Consolas" w:cs="Courier New"/>
                <w:color w:val="666600"/>
                <w:sz w:val="17"/>
                <w:szCs w:val="17"/>
              </w:rPr>
            </w:rPrChange>
          </w:rPr>
          <w:t>;</w:t>
        </w:r>
        <w:proofErr w:type="gramEnd"/>
      </w:ins>
    </w:p>
    <w:p w14:paraId="49369A6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31" w:author="León Prieto" w:date="2023-07-07T22:45:00Z"/>
          <w:rFonts w:ascii="Consolas" w:hAnsi="Consolas" w:cs="Courier New"/>
          <w:sz w:val="17"/>
          <w:szCs w:val="17"/>
          <w:lang w:val="en-US"/>
          <w:rPrChange w:id="5832" w:author="Prieto Bailo, León Enrique" w:date="2023-07-07T22:59:00Z">
            <w:rPr>
              <w:ins w:id="5833" w:author="León Prieto" w:date="2023-07-07T22:45:00Z"/>
              <w:rFonts w:ascii="Consolas" w:hAnsi="Consolas" w:cs="Courier New"/>
              <w:sz w:val="17"/>
              <w:szCs w:val="17"/>
            </w:rPr>
          </w:rPrChange>
        </w:rPr>
      </w:pPr>
      <w:ins w:id="5834" w:author="León Prieto" w:date="2023-07-07T22:45:00Z">
        <w:r w:rsidRPr="00454AE3">
          <w:rPr>
            <w:rFonts w:ascii="Consolas" w:hAnsi="Consolas" w:cs="Courier New"/>
            <w:sz w:val="17"/>
            <w:szCs w:val="17"/>
            <w:lang w:val="en-US"/>
            <w:rPrChange w:id="5835" w:author="Prieto Bailo, León Enrique" w:date="2023-07-07T22:59:00Z">
              <w:rPr>
                <w:rFonts w:ascii="Consolas" w:hAnsi="Consolas" w:cs="Courier New"/>
                <w:sz w:val="17"/>
                <w:szCs w:val="17"/>
              </w:rPr>
            </w:rPrChange>
          </w:rPr>
          <w:t xml:space="preserve">157. </w:t>
        </w:r>
        <w:r w:rsidRPr="00454AE3">
          <w:rPr>
            <w:rFonts w:ascii="Consolas" w:hAnsi="Consolas" w:cs="Courier New"/>
            <w:color w:val="660066"/>
            <w:sz w:val="17"/>
            <w:szCs w:val="17"/>
            <w:lang w:val="en-US"/>
            <w:rPrChange w:id="5836"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3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38" w:author="Prieto Bailo, León Enrique" w:date="2023-07-07T22:59:00Z">
              <w:rPr>
                <w:rFonts w:ascii="Consolas" w:hAnsi="Consolas" w:cs="Courier New"/>
                <w:color w:val="000000"/>
                <w:sz w:val="17"/>
                <w:szCs w:val="17"/>
              </w:rPr>
            </w:rPrChange>
          </w:rPr>
          <w:t>manual_y_cal_value</w:t>
        </w:r>
        <w:proofErr w:type="spellEnd"/>
        <w:r w:rsidRPr="00454AE3">
          <w:rPr>
            <w:rFonts w:ascii="Consolas" w:hAnsi="Consolas" w:cs="Courier New"/>
            <w:color w:val="000000"/>
            <w:sz w:val="17"/>
            <w:szCs w:val="17"/>
            <w:lang w:val="en-US"/>
            <w:rPrChange w:id="583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84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41"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842"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843" w:author="Prieto Bailo, León Enrique" w:date="2023-07-07T22:59:00Z">
              <w:rPr>
                <w:rFonts w:ascii="Consolas" w:hAnsi="Consolas" w:cs="Courier New"/>
                <w:color w:val="666600"/>
                <w:sz w:val="17"/>
                <w:szCs w:val="17"/>
              </w:rPr>
            </w:rPrChange>
          </w:rPr>
          <w:t>;</w:t>
        </w:r>
        <w:proofErr w:type="gramEnd"/>
      </w:ins>
    </w:p>
    <w:p w14:paraId="4ECE8CD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44" w:author="León Prieto" w:date="2023-07-07T22:45:00Z"/>
          <w:rFonts w:ascii="Consolas" w:hAnsi="Consolas" w:cs="Courier New"/>
          <w:sz w:val="17"/>
          <w:szCs w:val="17"/>
          <w:lang w:val="en-US"/>
          <w:rPrChange w:id="5845" w:author="Prieto Bailo, León Enrique" w:date="2023-07-07T22:59:00Z">
            <w:rPr>
              <w:ins w:id="5846" w:author="León Prieto" w:date="2023-07-07T22:45:00Z"/>
              <w:rFonts w:ascii="Consolas" w:hAnsi="Consolas" w:cs="Courier New"/>
              <w:sz w:val="17"/>
              <w:szCs w:val="17"/>
            </w:rPr>
          </w:rPrChange>
        </w:rPr>
      </w:pPr>
      <w:ins w:id="5847" w:author="León Prieto" w:date="2023-07-07T22:45:00Z">
        <w:r w:rsidRPr="00454AE3">
          <w:rPr>
            <w:rFonts w:ascii="Consolas" w:hAnsi="Consolas" w:cs="Courier New"/>
            <w:sz w:val="17"/>
            <w:szCs w:val="17"/>
            <w:lang w:val="en-US"/>
            <w:rPrChange w:id="5848" w:author="Prieto Bailo, León Enrique" w:date="2023-07-07T22:59:00Z">
              <w:rPr>
                <w:rFonts w:ascii="Consolas" w:hAnsi="Consolas" w:cs="Courier New"/>
                <w:sz w:val="17"/>
                <w:szCs w:val="17"/>
              </w:rPr>
            </w:rPrChange>
          </w:rPr>
          <w:t xml:space="preserve">158. </w:t>
        </w:r>
        <w:r w:rsidRPr="00454AE3">
          <w:rPr>
            <w:rFonts w:ascii="Consolas" w:hAnsi="Consolas" w:cs="Courier New"/>
            <w:color w:val="660066"/>
            <w:sz w:val="17"/>
            <w:szCs w:val="17"/>
            <w:lang w:val="en-US"/>
            <w:rPrChange w:id="5849"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5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51" w:author="Prieto Bailo, León Enrique" w:date="2023-07-07T22:59:00Z">
              <w:rPr>
                <w:rFonts w:ascii="Consolas" w:hAnsi="Consolas" w:cs="Courier New"/>
                <w:color w:val="000000"/>
                <w:sz w:val="17"/>
                <w:szCs w:val="17"/>
              </w:rPr>
            </w:rPrChange>
          </w:rPr>
          <w:t>manual_z_cal_value</w:t>
        </w:r>
        <w:proofErr w:type="spellEnd"/>
        <w:r w:rsidRPr="00454AE3">
          <w:rPr>
            <w:rFonts w:ascii="Consolas" w:hAnsi="Consolas" w:cs="Courier New"/>
            <w:color w:val="000000"/>
            <w:sz w:val="17"/>
            <w:szCs w:val="17"/>
            <w:lang w:val="en-US"/>
            <w:rPrChange w:id="585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585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54"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5855"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5856" w:author="Prieto Bailo, León Enrique" w:date="2023-07-07T22:59:00Z">
              <w:rPr>
                <w:rFonts w:ascii="Consolas" w:hAnsi="Consolas" w:cs="Courier New"/>
                <w:color w:val="666600"/>
                <w:sz w:val="17"/>
                <w:szCs w:val="17"/>
              </w:rPr>
            </w:rPrChange>
          </w:rPr>
          <w:t>;</w:t>
        </w:r>
        <w:proofErr w:type="gramEnd"/>
      </w:ins>
    </w:p>
    <w:p w14:paraId="64FE1BC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57" w:author="León Prieto" w:date="2023-07-07T22:45:00Z"/>
          <w:rFonts w:ascii="Consolas" w:hAnsi="Consolas" w:cs="Courier New"/>
          <w:sz w:val="17"/>
          <w:szCs w:val="17"/>
          <w:lang w:val="en-US"/>
          <w:rPrChange w:id="5858" w:author="Prieto Bailo, León Enrique" w:date="2023-07-07T22:59:00Z">
            <w:rPr>
              <w:ins w:id="5859" w:author="León Prieto" w:date="2023-07-07T22:45:00Z"/>
              <w:rFonts w:ascii="Consolas" w:hAnsi="Consolas" w:cs="Courier New"/>
              <w:sz w:val="17"/>
              <w:szCs w:val="17"/>
            </w:rPr>
          </w:rPrChange>
        </w:rPr>
      </w:pPr>
      <w:ins w:id="5860" w:author="León Prieto" w:date="2023-07-07T22:45:00Z">
        <w:r w:rsidRPr="00454AE3">
          <w:rPr>
            <w:rFonts w:ascii="Consolas" w:hAnsi="Consolas" w:cs="Courier New"/>
            <w:sz w:val="17"/>
            <w:szCs w:val="17"/>
            <w:lang w:val="en-US"/>
            <w:rPrChange w:id="5861" w:author="Prieto Bailo, León Enrique" w:date="2023-07-07T22:59:00Z">
              <w:rPr>
                <w:rFonts w:ascii="Consolas" w:hAnsi="Consolas" w:cs="Courier New"/>
                <w:sz w:val="17"/>
                <w:szCs w:val="17"/>
              </w:rPr>
            </w:rPrChange>
          </w:rPr>
          <w:t xml:space="preserve">159. </w:t>
        </w:r>
        <w:r w:rsidRPr="00454AE3">
          <w:rPr>
            <w:rFonts w:ascii="Consolas" w:hAnsi="Consolas" w:cs="Courier New"/>
            <w:color w:val="660066"/>
            <w:sz w:val="17"/>
            <w:szCs w:val="17"/>
            <w:lang w:val="en-US"/>
            <w:rPrChange w:id="5862"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6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64" w:author="Prieto Bailo, León Enrique" w:date="2023-07-07T22:59:00Z">
              <w:rPr>
                <w:rFonts w:ascii="Consolas" w:hAnsi="Consolas" w:cs="Courier New"/>
                <w:color w:val="000000"/>
                <w:sz w:val="17"/>
                <w:szCs w:val="17"/>
              </w:rPr>
            </w:rPrChange>
          </w:rPr>
          <w:t>cal_</w:t>
        </w:r>
        <w:proofErr w:type="gramStart"/>
        <w:r w:rsidRPr="00454AE3">
          <w:rPr>
            <w:rFonts w:ascii="Consolas" w:hAnsi="Consolas" w:cs="Courier New"/>
            <w:color w:val="000000"/>
            <w:sz w:val="17"/>
            <w:szCs w:val="17"/>
            <w:lang w:val="en-US"/>
            <w:rPrChange w:id="5865" w:author="Prieto Bailo, León Enrique" w:date="2023-07-07T22:59:00Z">
              <w:rPr>
                <w:rFonts w:ascii="Consolas" w:hAnsi="Consolas" w:cs="Courier New"/>
                <w:color w:val="000000"/>
                <w:sz w:val="17"/>
                <w:szCs w:val="17"/>
              </w:rPr>
            </w:rPrChange>
          </w:rPr>
          <w:t>int</w:t>
        </w:r>
        <w:proofErr w:type="spellEnd"/>
        <w:r w:rsidRPr="00454AE3">
          <w:rPr>
            <w:rFonts w:ascii="Consolas" w:hAnsi="Consolas" w:cs="Courier New"/>
            <w:color w:val="666600"/>
            <w:sz w:val="17"/>
            <w:szCs w:val="17"/>
            <w:lang w:val="en-US"/>
            <w:rPrChange w:id="5866" w:author="Prieto Bailo, León Enrique" w:date="2023-07-07T22:59:00Z">
              <w:rPr>
                <w:rFonts w:ascii="Consolas" w:hAnsi="Consolas" w:cs="Courier New"/>
                <w:color w:val="666600"/>
                <w:sz w:val="17"/>
                <w:szCs w:val="17"/>
              </w:rPr>
            </w:rPrChange>
          </w:rPr>
          <w:t>;</w:t>
        </w:r>
        <w:proofErr w:type="gramEnd"/>
      </w:ins>
    </w:p>
    <w:p w14:paraId="037D5F7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67" w:author="León Prieto" w:date="2023-07-07T22:45:00Z"/>
          <w:rFonts w:ascii="Consolas" w:hAnsi="Consolas" w:cs="Courier New"/>
          <w:sz w:val="17"/>
          <w:szCs w:val="17"/>
          <w:lang w:val="en-US"/>
          <w:rPrChange w:id="5868" w:author="Prieto Bailo, León Enrique" w:date="2023-07-07T22:59:00Z">
            <w:rPr>
              <w:ins w:id="5869" w:author="León Prieto" w:date="2023-07-07T22:45:00Z"/>
              <w:rFonts w:ascii="Consolas" w:hAnsi="Consolas" w:cs="Courier New"/>
              <w:sz w:val="17"/>
              <w:szCs w:val="17"/>
            </w:rPr>
          </w:rPrChange>
        </w:rPr>
      </w:pPr>
      <w:ins w:id="5870" w:author="León Prieto" w:date="2023-07-07T22:45:00Z">
        <w:r w:rsidRPr="00454AE3">
          <w:rPr>
            <w:rFonts w:ascii="Consolas" w:hAnsi="Consolas" w:cs="Courier New"/>
            <w:sz w:val="17"/>
            <w:szCs w:val="17"/>
            <w:lang w:val="en-US"/>
            <w:rPrChange w:id="5871" w:author="Prieto Bailo, León Enrique" w:date="2023-07-07T22:59:00Z">
              <w:rPr>
                <w:rFonts w:ascii="Consolas" w:hAnsi="Consolas" w:cs="Courier New"/>
                <w:sz w:val="17"/>
                <w:szCs w:val="17"/>
              </w:rPr>
            </w:rPrChange>
          </w:rPr>
          <w:t xml:space="preserve">160. </w:t>
        </w:r>
        <w:r w:rsidRPr="00454AE3">
          <w:rPr>
            <w:rFonts w:ascii="Consolas" w:hAnsi="Consolas" w:cs="Courier New"/>
            <w:color w:val="660066"/>
            <w:sz w:val="17"/>
            <w:szCs w:val="17"/>
            <w:lang w:val="en-US"/>
            <w:rPrChange w:id="5872"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73"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5874" w:author="Prieto Bailo, León Enrique" w:date="2023-07-07T22:59:00Z">
              <w:rPr>
                <w:rFonts w:ascii="Consolas" w:hAnsi="Consolas" w:cs="Courier New"/>
                <w:color w:val="000000"/>
                <w:sz w:val="17"/>
                <w:szCs w:val="17"/>
              </w:rPr>
            </w:rPrChange>
          </w:rPr>
          <w:t>temperature</w:t>
        </w:r>
        <w:r w:rsidRPr="00454AE3">
          <w:rPr>
            <w:rFonts w:ascii="Consolas" w:hAnsi="Consolas" w:cs="Courier New"/>
            <w:color w:val="666600"/>
            <w:sz w:val="17"/>
            <w:szCs w:val="17"/>
            <w:lang w:val="en-US"/>
            <w:rPrChange w:id="5875" w:author="Prieto Bailo, León Enrique" w:date="2023-07-07T22:59:00Z">
              <w:rPr>
                <w:rFonts w:ascii="Consolas" w:hAnsi="Consolas" w:cs="Courier New"/>
                <w:color w:val="666600"/>
                <w:sz w:val="17"/>
                <w:szCs w:val="17"/>
              </w:rPr>
            </w:rPrChange>
          </w:rPr>
          <w:t>;</w:t>
        </w:r>
        <w:proofErr w:type="gramEnd"/>
      </w:ins>
    </w:p>
    <w:p w14:paraId="7BC32EF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76" w:author="León Prieto" w:date="2023-07-07T22:45:00Z"/>
          <w:rFonts w:ascii="Consolas" w:hAnsi="Consolas" w:cs="Courier New"/>
          <w:sz w:val="17"/>
          <w:szCs w:val="17"/>
          <w:lang w:val="en-US"/>
          <w:rPrChange w:id="5877" w:author="Prieto Bailo, León Enrique" w:date="2023-07-07T22:59:00Z">
            <w:rPr>
              <w:ins w:id="5878" w:author="León Prieto" w:date="2023-07-07T22:45:00Z"/>
              <w:rFonts w:ascii="Consolas" w:hAnsi="Consolas" w:cs="Courier New"/>
              <w:sz w:val="17"/>
              <w:szCs w:val="17"/>
            </w:rPr>
          </w:rPrChange>
        </w:rPr>
      </w:pPr>
      <w:ins w:id="5879" w:author="León Prieto" w:date="2023-07-07T22:45:00Z">
        <w:r w:rsidRPr="00454AE3">
          <w:rPr>
            <w:rFonts w:ascii="Consolas" w:hAnsi="Consolas" w:cs="Courier New"/>
            <w:sz w:val="17"/>
            <w:szCs w:val="17"/>
            <w:lang w:val="en-US"/>
            <w:rPrChange w:id="5880" w:author="Prieto Bailo, León Enrique" w:date="2023-07-07T22:59:00Z">
              <w:rPr>
                <w:rFonts w:ascii="Consolas" w:hAnsi="Consolas" w:cs="Courier New"/>
                <w:sz w:val="17"/>
                <w:szCs w:val="17"/>
              </w:rPr>
            </w:rPrChange>
          </w:rPr>
          <w:t xml:space="preserve">161. </w:t>
        </w:r>
        <w:r w:rsidRPr="00454AE3">
          <w:rPr>
            <w:rFonts w:ascii="Consolas" w:hAnsi="Consolas" w:cs="Courier New"/>
            <w:color w:val="660066"/>
            <w:sz w:val="17"/>
            <w:szCs w:val="17"/>
            <w:lang w:val="en-US"/>
            <w:rPrChange w:id="5881"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8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83" w:author="Prieto Bailo, León Enrique" w:date="2023-07-07T22:59:00Z">
              <w:rPr>
                <w:rFonts w:ascii="Consolas" w:hAnsi="Consolas" w:cs="Courier New"/>
                <w:color w:val="000000"/>
                <w:sz w:val="17"/>
                <w:szCs w:val="17"/>
              </w:rPr>
            </w:rPrChange>
          </w:rPr>
          <w:t>acc_x</w:t>
        </w:r>
        <w:proofErr w:type="spellEnd"/>
        <w:r w:rsidRPr="00454AE3">
          <w:rPr>
            <w:rFonts w:ascii="Consolas" w:hAnsi="Consolas" w:cs="Courier New"/>
            <w:color w:val="666600"/>
            <w:sz w:val="17"/>
            <w:szCs w:val="17"/>
            <w:lang w:val="en-US"/>
            <w:rPrChange w:id="588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8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86" w:author="Prieto Bailo, León Enrique" w:date="2023-07-07T22:59:00Z">
              <w:rPr>
                <w:rFonts w:ascii="Consolas" w:hAnsi="Consolas" w:cs="Courier New"/>
                <w:color w:val="000000"/>
                <w:sz w:val="17"/>
                <w:szCs w:val="17"/>
              </w:rPr>
            </w:rPrChange>
          </w:rPr>
          <w:t>acc_y</w:t>
        </w:r>
        <w:proofErr w:type="spellEnd"/>
        <w:r w:rsidRPr="00454AE3">
          <w:rPr>
            <w:rFonts w:ascii="Consolas" w:hAnsi="Consolas" w:cs="Courier New"/>
            <w:color w:val="666600"/>
            <w:sz w:val="17"/>
            <w:szCs w:val="17"/>
            <w:lang w:val="en-US"/>
            <w:rPrChange w:id="588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88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89" w:author="Prieto Bailo, León Enrique" w:date="2023-07-07T22:59:00Z">
              <w:rPr>
                <w:rFonts w:ascii="Consolas" w:hAnsi="Consolas" w:cs="Courier New"/>
                <w:color w:val="000000"/>
                <w:sz w:val="17"/>
                <w:szCs w:val="17"/>
              </w:rPr>
            </w:rPrChange>
          </w:rPr>
          <w:t>acc_</w:t>
        </w:r>
        <w:proofErr w:type="gramStart"/>
        <w:r w:rsidRPr="00454AE3">
          <w:rPr>
            <w:rFonts w:ascii="Consolas" w:hAnsi="Consolas" w:cs="Courier New"/>
            <w:color w:val="000000"/>
            <w:sz w:val="17"/>
            <w:szCs w:val="17"/>
            <w:lang w:val="en-US"/>
            <w:rPrChange w:id="5890" w:author="Prieto Bailo, León Enrique" w:date="2023-07-07T22:59:00Z">
              <w:rPr>
                <w:rFonts w:ascii="Consolas" w:hAnsi="Consolas" w:cs="Courier New"/>
                <w:color w:val="000000"/>
                <w:sz w:val="17"/>
                <w:szCs w:val="17"/>
              </w:rPr>
            </w:rPrChange>
          </w:rPr>
          <w:t>z</w:t>
        </w:r>
        <w:proofErr w:type="spellEnd"/>
        <w:r w:rsidRPr="00454AE3">
          <w:rPr>
            <w:rFonts w:ascii="Consolas" w:hAnsi="Consolas" w:cs="Courier New"/>
            <w:color w:val="666600"/>
            <w:sz w:val="17"/>
            <w:szCs w:val="17"/>
            <w:lang w:val="en-US"/>
            <w:rPrChange w:id="5891" w:author="Prieto Bailo, León Enrique" w:date="2023-07-07T22:59:00Z">
              <w:rPr>
                <w:rFonts w:ascii="Consolas" w:hAnsi="Consolas" w:cs="Courier New"/>
                <w:color w:val="666600"/>
                <w:sz w:val="17"/>
                <w:szCs w:val="17"/>
              </w:rPr>
            </w:rPrChange>
          </w:rPr>
          <w:t>;</w:t>
        </w:r>
        <w:proofErr w:type="gramEnd"/>
      </w:ins>
    </w:p>
    <w:p w14:paraId="09EDAD6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892" w:author="León Prieto" w:date="2023-07-07T22:45:00Z"/>
          <w:rFonts w:ascii="Consolas" w:hAnsi="Consolas" w:cs="Courier New"/>
          <w:sz w:val="17"/>
          <w:szCs w:val="17"/>
          <w:lang w:val="en-US"/>
          <w:rPrChange w:id="5893" w:author="Prieto Bailo, León Enrique" w:date="2023-07-07T22:59:00Z">
            <w:rPr>
              <w:ins w:id="5894" w:author="León Prieto" w:date="2023-07-07T22:45:00Z"/>
              <w:rFonts w:ascii="Consolas" w:hAnsi="Consolas" w:cs="Courier New"/>
              <w:sz w:val="17"/>
              <w:szCs w:val="17"/>
            </w:rPr>
          </w:rPrChange>
        </w:rPr>
      </w:pPr>
      <w:ins w:id="5895" w:author="León Prieto" w:date="2023-07-07T22:45:00Z">
        <w:r w:rsidRPr="00454AE3">
          <w:rPr>
            <w:rFonts w:ascii="Consolas" w:hAnsi="Consolas" w:cs="Courier New"/>
            <w:sz w:val="17"/>
            <w:szCs w:val="17"/>
            <w:lang w:val="en-US"/>
            <w:rPrChange w:id="5896" w:author="Prieto Bailo, León Enrique" w:date="2023-07-07T22:59:00Z">
              <w:rPr>
                <w:rFonts w:ascii="Consolas" w:hAnsi="Consolas" w:cs="Courier New"/>
                <w:sz w:val="17"/>
                <w:szCs w:val="17"/>
              </w:rPr>
            </w:rPrChange>
          </w:rPr>
          <w:t xml:space="preserve">162. </w:t>
        </w:r>
        <w:r w:rsidRPr="00454AE3">
          <w:rPr>
            <w:rFonts w:ascii="Consolas" w:hAnsi="Consolas" w:cs="Courier New"/>
            <w:color w:val="660066"/>
            <w:sz w:val="17"/>
            <w:szCs w:val="17"/>
            <w:lang w:val="en-US"/>
            <w:rPrChange w:id="5897"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589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899" w:author="Prieto Bailo, León Enrique" w:date="2023-07-07T22:59:00Z">
              <w:rPr>
                <w:rFonts w:ascii="Consolas" w:hAnsi="Consolas" w:cs="Courier New"/>
                <w:color w:val="000000"/>
                <w:sz w:val="17"/>
                <w:szCs w:val="17"/>
              </w:rPr>
            </w:rPrChange>
          </w:rPr>
          <w:t>gyro_pitch</w:t>
        </w:r>
        <w:proofErr w:type="spellEnd"/>
        <w:r w:rsidRPr="00454AE3">
          <w:rPr>
            <w:rFonts w:ascii="Consolas" w:hAnsi="Consolas" w:cs="Courier New"/>
            <w:color w:val="666600"/>
            <w:sz w:val="17"/>
            <w:szCs w:val="17"/>
            <w:lang w:val="en-US"/>
            <w:rPrChange w:id="590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0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02" w:author="Prieto Bailo, León Enrique" w:date="2023-07-07T22:59:00Z">
              <w:rPr>
                <w:rFonts w:ascii="Consolas" w:hAnsi="Consolas" w:cs="Courier New"/>
                <w:color w:val="000000"/>
                <w:sz w:val="17"/>
                <w:szCs w:val="17"/>
              </w:rPr>
            </w:rPrChange>
          </w:rPr>
          <w:t>gyro_roll</w:t>
        </w:r>
        <w:proofErr w:type="spellEnd"/>
        <w:r w:rsidRPr="00454AE3">
          <w:rPr>
            <w:rFonts w:ascii="Consolas" w:hAnsi="Consolas" w:cs="Courier New"/>
            <w:color w:val="666600"/>
            <w:sz w:val="17"/>
            <w:szCs w:val="17"/>
            <w:lang w:val="en-US"/>
            <w:rPrChange w:id="590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05" w:author="Prieto Bailo, León Enrique" w:date="2023-07-07T22:59:00Z">
              <w:rPr>
                <w:rFonts w:ascii="Consolas" w:hAnsi="Consolas" w:cs="Courier New"/>
                <w:color w:val="000000"/>
                <w:sz w:val="17"/>
                <w:szCs w:val="17"/>
              </w:rPr>
            </w:rPrChange>
          </w:rPr>
          <w:t>gyro_</w:t>
        </w:r>
        <w:proofErr w:type="gramStart"/>
        <w:r w:rsidRPr="00454AE3">
          <w:rPr>
            <w:rFonts w:ascii="Consolas" w:hAnsi="Consolas" w:cs="Courier New"/>
            <w:color w:val="000000"/>
            <w:sz w:val="17"/>
            <w:szCs w:val="17"/>
            <w:lang w:val="en-US"/>
            <w:rPrChange w:id="5906" w:author="Prieto Bailo, León Enrique" w:date="2023-07-07T22:59: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5907" w:author="Prieto Bailo, León Enrique" w:date="2023-07-07T22:59:00Z">
              <w:rPr>
                <w:rFonts w:ascii="Consolas" w:hAnsi="Consolas" w:cs="Courier New"/>
                <w:color w:val="666600"/>
                <w:sz w:val="17"/>
                <w:szCs w:val="17"/>
              </w:rPr>
            </w:rPrChange>
          </w:rPr>
          <w:t>;</w:t>
        </w:r>
        <w:proofErr w:type="gramEnd"/>
      </w:ins>
    </w:p>
    <w:p w14:paraId="7E22CD1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08" w:author="León Prieto" w:date="2023-07-07T22:45:00Z"/>
          <w:rFonts w:ascii="Consolas" w:hAnsi="Consolas" w:cs="Courier New"/>
          <w:sz w:val="17"/>
          <w:szCs w:val="17"/>
          <w:lang w:val="en-US"/>
          <w:rPrChange w:id="5909" w:author="Prieto Bailo, León Enrique" w:date="2023-07-07T22:59:00Z">
            <w:rPr>
              <w:ins w:id="5910" w:author="León Prieto" w:date="2023-07-07T22:45:00Z"/>
              <w:rFonts w:ascii="Consolas" w:hAnsi="Consolas" w:cs="Courier New"/>
              <w:sz w:val="17"/>
              <w:szCs w:val="17"/>
            </w:rPr>
          </w:rPrChange>
        </w:rPr>
      </w:pPr>
      <w:ins w:id="5911" w:author="León Prieto" w:date="2023-07-07T22:45:00Z">
        <w:r w:rsidRPr="00454AE3">
          <w:rPr>
            <w:rFonts w:ascii="Consolas" w:hAnsi="Consolas" w:cs="Courier New"/>
            <w:sz w:val="17"/>
            <w:szCs w:val="17"/>
            <w:lang w:val="en-US"/>
            <w:rPrChange w:id="5912" w:author="Prieto Bailo, León Enrique" w:date="2023-07-07T22:59:00Z">
              <w:rPr>
                <w:rFonts w:ascii="Consolas" w:hAnsi="Consolas" w:cs="Courier New"/>
                <w:sz w:val="17"/>
                <w:szCs w:val="17"/>
              </w:rPr>
            </w:rPrChange>
          </w:rPr>
          <w:t xml:space="preserve">163. </w:t>
        </w:r>
        <w:r w:rsidRPr="00454AE3">
          <w:rPr>
            <w:rFonts w:ascii="Consolas" w:hAnsi="Consolas" w:cs="Courier New"/>
            <w:color w:val="660066"/>
            <w:sz w:val="17"/>
            <w:szCs w:val="17"/>
            <w:lang w:val="en-US"/>
            <w:rPrChange w:id="5913" w:author="Prieto Bailo, León Enrique" w:date="2023-07-07T22:59: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591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15" w:author="Prieto Bailo, León Enrique" w:date="2023-07-07T22:59:00Z">
              <w:rPr>
                <w:rFonts w:ascii="Consolas" w:hAnsi="Consolas" w:cs="Courier New"/>
                <w:color w:val="000000"/>
                <w:sz w:val="17"/>
                <w:szCs w:val="17"/>
              </w:rPr>
            </w:rPrChange>
          </w:rPr>
          <w:t>acc_total_</w:t>
        </w:r>
        <w:proofErr w:type="gramStart"/>
        <w:r w:rsidRPr="00454AE3">
          <w:rPr>
            <w:rFonts w:ascii="Consolas" w:hAnsi="Consolas" w:cs="Courier New"/>
            <w:color w:val="000000"/>
            <w:sz w:val="17"/>
            <w:szCs w:val="17"/>
            <w:lang w:val="en-US"/>
            <w:rPrChange w:id="5916" w:author="Prieto Bailo, León Enrique" w:date="2023-07-07T22:59:00Z">
              <w:rPr>
                <w:rFonts w:ascii="Consolas" w:hAnsi="Consolas" w:cs="Courier New"/>
                <w:color w:val="000000"/>
                <w:sz w:val="17"/>
                <w:szCs w:val="17"/>
              </w:rPr>
            </w:rPrChange>
          </w:rPr>
          <w:t>vector</w:t>
        </w:r>
        <w:proofErr w:type="spellEnd"/>
        <w:r w:rsidRPr="00454AE3">
          <w:rPr>
            <w:rFonts w:ascii="Consolas" w:hAnsi="Consolas" w:cs="Courier New"/>
            <w:color w:val="666600"/>
            <w:sz w:val="17"/>
            <w:szCs w:val="17"/>
            <w:lang w:val="en-US"/>
            <w:rPrChange w:id="5917" w:author="Prieto Bailo, León Enrique" w:date="2023-07-07T22:59:00Z">
              <w:rPr>
                <w:rFonts w:ascii="Consolas" w:hAnsi="Consolas" w:cs="Courier New"/>
                <w:color w:val="666600"/>
                <w:sz w:val="17"/>
                <w:szCs w:val="17"/>
              </w:rPr>
            </w:rPrChange>
          </w:rPr>
          <w:t>;</w:t>
        </w:r>
        <w:proofErr w:type="gramEnd"/>
      </w:ins>
    </w:p>
    <w:p w14:paraId="1822E8C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18" w:author="León Prieto" w:date="2023-07-07T22:45:00Z"/>
          <w:rFonts w:ascii="Consolas" w:hAnsi="Consolas" w:cs="Courier New"/>
          <w:sz w:val="17"/>
          <w:szCs w:val="17"/>
          <w:lang w:val="en-US"/>
          <w:rPrChange w:id="5919" w:author="Prieto Bailo, León Enrique" w:date="2023-07-07T22:59:00Z">
            <w:rPr>
              <w:ins w:id="5920" w:author="León Prieto" w:date="2023-07-07T22:45:00Z"/>
              <w:rFonts w:ascii="Consolas" w:hAnsi="Consolas" w:cs="Courier New"/>
              <w:sz w:val="17"/>
              <w:szCs w:val="17"/>
            </w:rPr>
          </w:rPrChange>
        </w:rPr>
      </w:pPr>
      <w:ins w:id="5921" w:author="León Prieto" w:date="2023-07-07T22:45:00Z">
        <w:r w:rsidRPr="00454AE3">
          <w:rPr>
            <w:rFonts w:ascii="Consolas" w:hAnsi="Consolas" w:cs="Courier New"/>
            <w:sz w:val="17"/>
            <w:szCs w:val="17"/>
            <w:lang w:val="en-US"/>
            <w:rPrChange w:id="5922" w:author="Prieto Bailo, León Enrique" w:date="2023-07-07T22:59:00Z">
              <w:rPr>
                <w:rFonts w:ascii="Consolas" w:hAnsi="Consolas" w:cs="Courier New"/>
                <w:sz w:val="17"/>
                <w:szCs w:val="17"/>
              </w:rPr>
            </w:rPrChange>
          </w:rPr>
          <w:t xml:space="preserve">164. </w:t>
        </w:r>
        <w:r w:rsidRPr="00454AE3">
          <w:rPr>
            <w:rFonts w:ascii="Consolas" w:hAnsi="Consolas" w:cs="Courier New"/>
            <w:color w:val="660066"/>
            <w:sz w:val="17"/>
            <w:szCs w:val="17"/>
            <w:lang w:val="en-US"/>
            <w:rPrChange w:id="5923" w:author="Prieto Bailo, León Enrique" w:date="2023-07-07T22:59: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592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25" w:author="Prieto Bailo, León Enrique" w:date="2023-07-07T22:59:00Z">
              <w:rPr>
                <w:rFonts w:ascii="Consolas" w:hAnsi="Consolas" w:cs="Courier New"/>
                <w:color w:val="000000"/>
                <w:sz w:val="17"/>
                <w:szCs w:val="17"/>
              </w:rPr>
            </w:rPrChange>
          </w:rPr>
          <w:t>gyro_roll_cal</w:t>
        </w:r>
        <w:proofErr w:type="spellEnd"/>
        <w:r w:rsidRPr="00454AE3">
          <w:rPr>
            <w:rFonts w:ascii="Consolas" w:hAnsi="Consolas" w:cs="Courier New"/>
            <w:color w:val="666600"/>
            <w:sz w:val="17"/>
            <w:szCs w:val="17"/>
            <w:lang w:val="en-US"/>
            <w:rPrChange w:id="592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2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28" w:author="Prieto Bailo, León Enrique" w:date="2023-07-07T22:59:00Z">
              <w:rPr>
                <w:rFonts w:ascii="Consolas" w:hAnsi="Consolas" w:cs="Courier New"/>
                <w:color w:val="000000"/>
                <w:sz w:val="17"/>
                <w:szCs w:val="17"/>
              </w:rPr>
            </w:rPrChange>
          </w:rPr>
          <w:t>gyro_pitch_cal</w:t>
        </w:r>
        <w:proofErr w:type="spellEnd"/>
        <w:r w:rsidRPr="00454AE3">
          <w:rPr>
            <w:rFonts w:ascii="Consolas" w:hAnsi="Consolas" w:cs="Courier New"/>
            <w:color w:val="666600"/>
            <w:sz w:val="17"/>
            <w:szCs w:val="17"/>
            <w:lang w:val="en-US"/>
            <w:rPrChange w:id="592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3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31" w:author="Prieto Bailo, León Enrique" w:date="2023-07-07T22:59:00Z">
              <w:rPr>
                <w:rFonts w:ascii="Consolas" w:hAnsi="Consolas" w:cs="Courier New"/>
                <w:color w:val="000000"/>
                <w:sz w:val="17"/>
                <w:szCs w:val="17"/>
              </w:rPr>
            </w:rPrChange>
          </w:rPr>
          <w:t>gyro_yaw_</w:t>
        </w:r>
        <w:proofErr w:type="gramStart"/>
        <w:r w:rsidRPr="00454AE3">
          <w:rPr>
            <w:rFonts w:ascii="Consolas" w:hAnsi="Consolas" w:cs="Courier New"/>
            <w:color w:val="000000"/>
            <w:sz w:val="17"/>
            <w:szCs w:val="17"/>
            <w:lang w:val="en-US"/>
            <w:rPrChange w:id="5932"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5933" w:author="Prieto Bailo, León Enrique" w:date="2023-07-07T22:59:00Z">
              <w:rPr>
                <w:rFonts w:ascii="Consolas" w:hAnsi="Consolas" w:cs="Courier New"/>
                <w:color w:val="666600"/>
                <w:sz w:val="17"/>
                <w:szCs w:val="17"/>
              </w:rPr>
            </w:rPrChange>
          </w:rPr>
          <w:t>;</w:t>
        </w:r>
        <w:proofErr w:type="gramEnd"/>
      </w:ins>
    </w:p>
    <w:p w14:paraId="0E49438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34" w:author="León Prieto" w:date="2023-07-07T22:45:00Z"/>
          <w:rFonts w:ascii="Consolas" w:hAnsi="Consolas" w:cs="Courier New"/>
          <w:sz w:val="17"/>
          <w:szCs w:val="17"/>
          <w:lang w:val="en-US"/>
          <w:rPrChange w:id="5935" w:author="Prieto Bailo, León Enrique" w:date="2023-07-07T22:59:00Z">
            <w:rPr>
              <w:ins w:id="5936" w:author="León Prieto" w:date="2023-07-07T22:45:00Z"/>
              <w:rFonts w:ascii="Consolas" w:hAnsi="Consolas" w:cs="Courier New"/>
              <w:sz w:val="17"/>
              <w:szCs w:val="17"/>
            </w:rPr>
          </w:rPrChange>
        </w:rPr>
      </w:pPr>
      <w:ins w:id="5937" w:author="León Prieto" w:date="2023-07-07T22:45:00Z">
        <w:r w:rsidRPr="00454AE3">
          <w:rPr>
            <w:rFonts w:ascii="Consolas" w:hAnsi="Consolas" w:cs="Courier New"/>
            <w:sz w:val="17"/>
            <w:szCs w:val="17"/>
            <w:lang w:val="en-US"/>
            <w:rPrChange w:id="5938" w:author="Prieto Bailo, León Enrique" w:date="2023-07-07T22:59:00Z">
              <w:rPr>
                <w:rFonts w:ascii="Consolas" w:hAnsi="Consolas" w:cs="Courier New"/>
                <w:sz w:val="17"/>
                <w:szCs w:val="17"/>
              </w:rPr>
            </w:rPrChange>
          </w:rPr>
          <w:t xml:space="preserve">165. </w:t>
        </w:r>
        <w:r w:rsidRPr="00454AE3">
          <w:rPr>
            <w:rFonts w:ascii="Consolas" w:hAnsi="Consolas" w:cs="Courier New"/>
            <w:color w:val="660066"/>
            <w:sz w:val="17"/>
            <w:szCs w:val="17"/>
            <w:lang w:val="en-US"/>
            <w:rPrChange w:id="5939" w:author="Prieto Bailo, León Enrique" w:date="2023-07-07T22:59:00Z">
              <w:rPr>
                <w:rFonts w:ascii="Consolas" w:hAnsi="Consolas" w:cs="Courier New"/>
                <w:color w:val="660066"/>
                <w:sz w:val="17"/>
                <w:szCs w:val="17"/>
              </w:rPr>
            </w:rPrChange>
          </w:rPr>
          <w:t>int32_t</w:t>
        </w:r>
        <w:r w:rsidRPr="00454AE3">
          <w:rPr>
            <w:rFonts w:ascii="Consolas" w:hAnsi="Consolas" w:cs="Courier New"/>
            <w:color w:val="000000"/>
            <w:sz w:val="17"/>
            <w:szCs w:val="17"/>
            <w:lang w:val="en-US"/>
            <w:rPrChange w:id="594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41" w:author="Prieto Bailo, León Enrique" w:date="2023-07-07T22:59:00Z">
              <w:rPr>
                <w:rFonts w:ascii="Consolas" w:hAnsi="Consolas" w:cs="Courier New"/>
                <w:color w:val="000000"/>
                <w:sz w:val="17"/>
                <w:szCs w:val="17"/>
              </w:rPr>
            </w:rPrChange>
          </w:rPr>
          <w:t>acc_x_cal</w:t>
        </w:r>
        <w:proofErr w:type="spellEnd"/>
        <w:r w:rsidRPr="00454AE3">
          <w:rPr>
            <w:rFonts w:ascii="Consolas" w:hAnsi="Consolas" w:cs="Courier New"/>
            <w:color w:val="666600"/>
            <w:sz w:val="17"/>
            <w:szCs w:val="17"/>
            <w:lang w:val="en-US"/>
            <w:rPrChange w:id="594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4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44" w:author="Prieto Bailo, León Enrique" w:date="2023-07-07T22:59:00Z">
              <w:rPr>
                <w:rFonts w:ascii="Consolas" w:hAnsi="Consolas" w:cs="Courier New"/>
                <w:color w:val="000000"/>
                <w:sz w:val="17"/>
                <w:szCs w:val="17"/>
              </w:rPr>
            </w:rPrChange>
          </w:rPr>
          <w:t>acc_y_cal</w:t>
        </w:r>
        <w:proofErr w:type="spellEnd"/>
        <w:r w:rsidRPr="00454AE3">
          <w:rPr>
            <w:rFonts w:ascii="Consolas" w:hAnsi="Consolas" w:cs="Courier New"/>
            <w:color w:val="666600"/>
            <w:sz w:val="17"/>
            <w:szCs w:val="17"/>
            <w:lang w:val="en-US"/>
            <w:rPrChange w:id="594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4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47" w:author="Prieto Bailo, León Enrique" w:date="2023-07-07T22:59:00Z">
              <w:rPr>
                <w:rFonts w:ascii="Consolas" w:hAnsi="Consolas" w:cs="Courier New"/>
                <w:color w:val="000000"/>
                <w:sz w:val="17"/>
                <w:szCs w:val="17"/>
              </w:rPr>
            </w:rPrChange>
          </w:rPr>
          <w:t>acc_z_</w:t>
        </w:r>
        <w:proofErr w:type="gramStart"/>
        <w:r w:rsidRPr="00454AE3">
          <w:rPr>
            <w:rFonts w:ascii="Consolas" w:hAnsi="Consolas" w:cs="Courier New"/>
            <w:color w:val="000000"/>
            <w:sz w:val="17"/>
            <w:szCs w:val="17"/>
            <w:lang w:val="en-US"/>
            <w:rPrChange w:id="5948"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5949" w:author="Prieto Bailo, León Enrique" w:date="2023-07-07T22:59:00Z">
              <w:rPr>
                <w:rFonts w:ascii="Consolas" w:hAnsi="Consolas" w:cs="Courier New"/>
                <w:color w:val="666600"/>
                <w:sz w:val="17"/>
                <w:szCs w:val="17"/>
              </w:rPr>
            </w:rPrChange>
          </w:rPr>
          <w:t>;</w:t>
        </w:r>
        <w:proofErr w:type="gramEnd"/>
      </w:ins>
    </w:p>
    <w:p w14:paraId="2BB184F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50" w:author="León Prieto" w:date="2023-07-07T22:45:00Z"/>
          <w:rFonts w:ascii="Consolas" w:hAnsi="Consolas" w:cs="Courier New"/>
          <w:sz w:val="17"/>
          <w:szCs w:val="17"/>
          <w:lang w:val="en-US"/>
          <w:rPrChange w:id="5951" w:author="Prieto Bailo, León Enrique" w:date="2023-07-07T22:59:00Z">
            <w:rPr>
              <w:ins w:id="5952" w:author="León Prieto" w:date="2023-07-07T22:45:00Z"/>
              <w:rFonts w:ascii="Consolas" w:hAnsi="Consolas" w:cs="Courier New"/>
              <w:sz w:val="17"/>
              <w:szCs w:val="17"/>
            </w:rPr>
          </w:rPrChange>
        </w:rPr>
      </w:pPr>
      <w:ins w:id="5953" w:author="León Prieto" w:date="2023-07-07T22:45:00Z">
        <w:r w:rsidRPr="00454AE3">
          <w:rPr>
            <w:rFonts w:ascii="Consolas" w:hAnsi="Consolas" w:cs="Courier New"/>
            <w:sz w:val="17"/>
            <w:szCs w:val="17"/>
            <w:lang w:val="en-US"/>
            <w:rPrChange w:id="5954" w:author="Prieto Bailo, León Enrique" w:date="2023-07-07T22:59:00Z">
              <w:rPr>
                <w:rFonts w:ascii="Consolas" w:hAnsi="Consolas" w:cs="Courier New"/>
                <w:sz w:val="17"/>
                <w:szCs w:val="17"/>
              </w:rPr>
            </w:rPrChange>
          </w:rPr>
          <w:t xml:space="preserve">166. </w:t>
        </w:r>
        <w:r w:rsidRPr="00454AE3">
          <w:rPr>
            <w:rFonts w:ascii="Consolas" w:hAnsi="Consolas" w:cs="Courier New"/>
            <w:color w:val="000088"/>
            <w:sz w:val="17"/>
            <w:szCs w:val="17"/>
            <w:lang w:val="en-US"/>
            <w:rPrChange w:id="5955" w:author="Prieto Bailo, León Enrique" w:date="2023-07-07T22:59: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595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57" w:author="Prieto Bailo, León Enrique" w:date="2023-07-07T22:59:00Z">
              <w:rPr>
                <w:rFonts w:ascii="Consolas" w:hAnsi="Consolas" w:cs="Courier New"/>
                <w:color w:val="000000"/>
                <w:sz w:val="17"/>
                <w:szCs w:val="17"/>
              </w:rPr>
            </w:rPrChange>
          </w:rPr>
          <w:t>angle_roll_acc</w:t>
        </w:r>
        <w:proofErr w:type="spellEnd"/>
        <w:r w:rsidRPr="00454AE3">
          <w:rPr>
            <w:rFonts w:ascii="Consolas" w:hAnsi="Consolas" w:cs="Courier New"/>
            <w:color w:val="666600"/>
            <w:sz w:val="17"/>
            <w:szCs w:val="17"/>
            <w:lang w:val="en-US"/>
            <w:rPrChange w:id="595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5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60" w:author="Prieto Bailo, León Enrique" w:date="2023-07-07T22:59:00Z">
              <w:rPr>
                <w:rFonts w:ascii="Consolas" w:hAnsi="Consolas" w:cs="Courier New"/>
                <w:color w:val="000000"/>
                <w:sz w:val="17"/>
                <w:szCs w:val="17"/>
              </w:rPr>
            </w:rPrChange>
          </w:rPr>
          <w:t>angle_pitch_acc</w:t>
        </w:r>
        <w:proofErr w:type="spellEnd"/>
        <w:r w:rsidRPr="00454AE3">
          <w:rPr>
            <w:rFonts w:ascii="Consolas" w:hAnsi="Consolas" w:cs="Courier New"/>
            <w:color w:val="666600"/>
            <w:sz w:val="17"/>
            <w:szCs w:val="17"/>
            <w:lang w:val="en-US"/>
            <w:rPrChange w:id="596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6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63" w:author="Prieto Bailo, León Enrique" w:date="2023-07-07T22:59:00Z">
              <w:rPr>
                <w:rFonts w:ascii="Consolas" w:hAnsi="Consolas" w:cs="Courier New"/>
                <w:color w:val="000000"/>
                <w:sz w:val="17"/>
                <w:szCs w:val="17"/>
              </w:rPr>
            </w:rPrChange>
          </w:rPr>
          <w:t>angle_pitch</w:t>
        </w:r>
        <w:proofErr w:type="spellEnd"/>
        <w:r w:rsidRPr="00454AE3">
          <w:rPr>
            <w:rFonts w:ascii="Consolas" w:hAnsi="Consolas" w:cs="Courier New"/>
            <w:color w:val="666600"/>
            <w:sz w:val="17"/>
            <w:szCs w:val="17"/>
            <w:lang w:val="en-US"/>
            <w:rPrChange w:id="596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596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5966" w:author="Prieto Bailo, León Enrique" w:date="2023-07-07T22:59:00Z">
              <w:rPr>
                <w:rFonts w:ascii="Consolas" w:hAnsi="Consolas" w:cs="Courier New"/>
                <w:color w:val="000000"/>
                <w:sz w:val="17"/>
                <w:szCs w:val="17"/>
              </w:rPr>
            </w:rPrChange>
          </w:rPr>
          <w:t>angle_</w:t>
        </w:r>
        <w:proofErr w:type="gramStart"/>
        <w:r w:rsidRPr="00454AE3">
          <w:rPr>
            <w:rFonts w:ascii="Consolas" w:hAnsi="Consolas" w:cs="Courier New"/>
            <w:color w:val="000000"/>
            <w:sz w:val="17"/>
            <w:szCs w:val="17"/>
            <w:lang w:val="en-US"/>
            <w:rPrChange w:id="5967" w:author="Prieto Bailo, León Enrique" w:date="2023-07-07T22:59: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5968" w:author="Prieto Bailo, León Enrique" w:date="2023-07-07T22:59:00Z">
              <w:rPr>
                <w:rFonts w:ascii="Consolas" w:hAnsi="Consolas" w:cs="Courier New"/>
                <w:color w:val="666600"/>
                <w:sz w:val="17"/>
                <w:szCs w:val="17"/>
              </w:rPr>
            </w:rPrChange>
          </w:rPr>
          <w:t>;</w:t>
        </w:r>
        <w:proofErr w:type="gramEnd"/>
      </w:ins>
    </w:p>
    <w:p w14:paraId="5445C9A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69" w:author="León Prieto" w:date="2023-07-07T22:45:00Z"/>
          <w:rFonts w:ascii="Consolas" w:hAnsi="Consolas" w:cs="Courier New"/>
          <w:sz w:val="17"/>
          <w:szCs w:val="17"/>
          <w:lang w:val="en-US"/>
          <w:rPrChange w:id="5970" w:author="Prieto Bailo, León Enrique" w:date="2023-07-07T22:59:00Z">
            <w:rPr>
              <w:ins w:id="5971" w:author="León Prieto" w:date="2023-07-07T22:45:00Z"/>
              <w:rFonts w:ascii="Consolas" w:hAnsi="Consolas" w:cs="Courier New"/>
              <w:sz w:val="17"/>
              <w:szCs w:val="17"/>
            </w:rPr>
          </w:rPrChange>
        </w:rPr>
      </w:pPr>
      <w:ins w:id="5972" w:author="León Prieto" w:date="2023-07-07T22:45:00Z">
        <w:r w:rsidRPr="00454AE3">
          <w:rPr>
            <w:rFonts w:ascii="Consolas" w:hAnsi="Consolas" w:cs="Courier New"/>
            <w:sz w:val="17"/>
            <w:szCs w:val="17"/>
            <w:lang w:val="en-US"/>
            <w:rPrChange w:id="5973" w:author="Prieto Bailo, León Enrique" w:date="2023-07-07T22:59:00Z">
              <w:rPr>
                <w:rFonts w:ascii="Consolas" w:hAnsi="Consolas" w:cs="Courier New"/>
                <w:sz w:val="17"/>
                <w:szCs w:val="17"/>
              </w:rPr>
            </w:rPrChange>
          </w:rPr>
          <w:t xml:space="preserve">167. </w:t>
        </w:r>
        <w:r w:rsidRPr="00454AE3">
          <w:rPr>
            <w:rFonts w:ascii="Consolas" w:hAnsi="Consolas" w:cs="Courier New"/>
            <w:color w:val="000000"/>
            <w:sz w:val="17"/>
            <w:szCs w:val="17"/>
            <w:lang w:val="en-US"/>
            <w:rPrChange w:id="5974" w:author="Prieto Bailo, León Enrique" w:date="2023-07-07T22:59:00Z">
              <w:rPr>
                <w:rFonts w:ascii="Consolas" w:hAnsi="Consolas" w:cs="Courier New"/>
                <w:color w:val="000000"/>
                <w:sz w:val="17"/>
                <w:szCs w:val="17"/>
              </w:rPr>
            </w:rPrChange>
          </w:rPr>
          <w:t> </w:t>
        </w:r>
      </w:ins>
    </w:p>
    <w:p w14:paraId="1456A73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75" w:author="León Prieto" w:date="2023-07-07T22:45:00Z"/>
          <w:rFonts w:ascii="Consolas" w:hAnsi="Consolas" w:cs="Courier New"/>
          <w:sz w:val="17"/>
          <w:szCs w:val="17"/>
          <w:lang w:val="en-US"/>
          <w:rPrChange w:id="5976" w:author="Prieto Bailo, León Enrique" w:date="2023-07-07T22:59:00Z">
            <w:rPr>
              <w:ins w:id="5977" w:author="León Prieto" w:date="2023-07-07T22:45:00Z"/>
              <w:rFonts w:ascii="Consolas" w:hAnsi="Consolas" w:cs="Courier New"/>
              <w:sz w:val="17"/>
              <w:szCs w:val="17"/>
            </w:rPr>
          </w:rPrChange>
        </w:rPr>
      </w:pPr>
      <w:ins w:id="5978" w:author="León Prieto" w:date="2023-07-07T22:45:00Z">
        <w:r w:rsidRPr="00454AE3">
          <w:rPr>
            <w:rFonts w:ascii="Consolas" w:hAnsi="Consolas" w:cs="Courier New"/>
            <w:sz w:val="17"/>
            <w:szCs w:val="17"/>
            <w:lang w:val="en-US"/>
            <w:rPrChange w:id="5979" w:author="Prieto Bailo, León Enrique" w:date="2023-07-07T22:59:00Z">
              <w:rPr>
                <w:rFonts w:ascii="Consolas" w:hAnsi="Consolas" w:cs="Courier New"/>
                <w:sz w:val="17"/>
                <w:szCs w:val="17"/>
              </w:rPr>
            </w:rPrChange>
          </w:rPr>
          <w:t xml:space="preserve">168. </w:t>
        </w:r>
        <w:r w:rsidRPr="00454AE3">
          <w:rPr>
            <w:rFonts w:ascii="Consolas" w:hAnsi="Consolas" w:cs="Courier New"/>
            <w:color w:val="880000"/>
            <w:sz w:val="17"/>
            <w:szCs w:val="17"/>
            <w:lang w:val="en-US"/>
            <w:rPrChange w:id="5980" w:author="Prieto Bailo, León Enrique" w:date="2023-07-07T22:59:00Z">
              <w:rPr>
                <w:rFonts w:ascii="Consolas" w:hAnsi="Consolas" w:cs="Courier New"/>
                <w:color w:val="880000"/>
                <w:sz w:val="17"/>
                <w:szCs w:val="17"/>
              </w:rPr>
            </w:rPrChange>
          </w:rPr>
          <w:t>// ESC</w:t>
        </w:r>
      </w:ins>
    </w:p>
    <w:p w14:paraId="5B590F9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81" w:author="León Prieto" w:date="2023-07-07T22:45:00Z"/>
          <w:rFonts w:ascii="Consolas" w:hAnsi="Consolas" w:cs="Courier New"/>
          <w:sz w:val="17"/>
          <w:szCs w:val="17"/>
          <w:lang w:val="en-US"/>
          <w:rPrChange w:id="5982" w:author="Prieto Bailo, León Enrique" w:date="2023-07-07T22:59:00Z">
            <w:rPr>
              <w:ins w:id="5983" w:author="León Prieto" w:date="2023-07-07T22:45:00Z"/>
              <w:rFonts w:ascii="Consolas" w:hAnsi="Consolas" w:cs="Courier New"/>
              <w:sz w:val="17"/>
              <w:szCs w:val="17"/>
            </w:rPr>
          </w:rPrChange>
        </w:rPr>
      </w:pPr>
      <w:ins w:id="5984" w:author="León Prieto" w:date="2023-07-07T22:45:00Z">
        <w:r w:rsidRPr="00454AE3">
          <w:rPr>
            <w:rFonts w:ascii="Consolas" w:hAnsi="Consolas" w:cs="Courier New"/>
            <w:sz w:val="17"/>
            <w:szCs w:val="17"/>
            <w:lang w:val="en-US"/>
            <w:rPrChange w:id="5985" w:author="Prieto Bailo, León Enrique" w:date="2023-07-07T22:59:00Z">
              <w:rPr>
                <w:rFonts w:ascii="Consolas" w:hAnsi="Consolas" w:cs="Courier New"/>
                <w:sz w:val="17"/>
                <w:szCs w:val="17"/>
              </w:rPr>
            </w:rPrChange>
          </w:rPr>
          <w:t xml:space="preserve">169. </w:t>
        </w:r>
        <w:r w:rsidRPr="00454AE3">
          <w:rPr>
            <w:rFonts w:ascii="Consolas" w:hAnsi="Consolas" w:cs="Courier New"/>
            <w:color w:val="880000"/>
            <w:sz w:val="17"/>
            <w:szCs w:val="17"/>
            <w:lang w:val="en-US"/>
            <w:rPrChange w:id="5986"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987" w:author="Prieto Bailo, León Enrique" w:date="2023-07-07T22:59:00Z">
              <w:rPr>
                <w:rFonts w:ascii="Consolas" w:hAnsi="Consolas" w:cs="Courier New"/>
                <w:color w:val="000000"/>
                <w:sz w:val="17"/>
                <w:szCs w:val="17"/>
              </w:rPr>
            </w:rPrChange>
          </w:rPr>
          <w:t xml:space="preserve"> pin_motor1 PC</w:t>
        </w:r>
        <w:proofErr w:type="gramStart"/>
        <w:r w:rsidRPr="00454AE3">
          <w:rPr>
            <w:rFonts w:ascii="Consolas" w:hAnsi="Consolas" w:cs="Courier New"/>
            <w:color w:val="000000"/>
            <w:sz w:val="17"/>
            <w:szCs w:val="17"/>
            <w:lang w:val="en-US"/>
            <w:rPrChange w:id="5988" w:author="Prieto Bailo, León Enrique" w:date="2023-07-07T22:59:00Z">
              <w:rPr>
                <w:rFonts w:ascii="Consolas" w:hAnsi="Consolas" w:cs="Courier New"/>
                <w:color w:val="000000"/>
                <w:sz w:val="17"/>
                <w:szCs w:val="17"/>
              </w:rPr>
            </w:rPrChange>
          </w:rPr>
          <w:t xml:space="preserve">6  </w:t>
        </w:r>
        <w:r w:rsidRPr="00454AE3">
          <w:rPr>
            <w:rFonts w:ascii="Consolas" w:hAnsi="Consolas" w:cs="Courier New"/>
            <w:color w:val="880000"/>
            <w:sz w:val="17"/>
            <w:szCs w:val="17"/>
            <w:lang w:val="en-US"/>
            <w:rPrChange w:id="5989" w:author="Prieto Bailo, León Enrique" w:date="2023-07-07T22:59:00Z">
              <w:rPr>
                <w:rFonts w:ascii="Consolas" w:hAnsi="Consolas" w:cs="Courier New"/>
                <w:color w:val="880000"/>
                <w:sz w:val="17"/>
                <w:szCs w:val="17"/>
              </w:rPr>
            </w:rPrChange>
          </w:rPr>
          <w:t>/</w:t>
        </w:r>
        <w:proofErr w:type="gramEnd"/>
        <w:r w:rsidRPr="00454AE3">
          <w:rPr>
            <w:rFonts w:ascii="Consolas" w:hAnsi="Consolas" w:cs="Courier New"/>
            <w:color w:val="880000"/>
            <w:sz w:val="17"/>
            <w:szCs w:val="17"/>
            <w:lang w:val="en-US"/>
            <w:rPrChange w:id="5990" w:author="Prieto Bailo, León Enrique" w:date="2023-07-07T22:59:00Z">
              <w:rPr>
                <w:rFonts w:ascii="Consolas" w:hAnsi="Consolas" w:cs="Courier New"/>
                <w:color w:val="880000"/>
                <w:sz w:val="17"/>
                <w:szCs w:val="17"/>
              </w:rPr>
            </w:rPrChange>
          </w:rPr>
          <w:t>/ Pin motor 1  GPIO 6</w:t>
        </w:r>
      </w:ins>
    </w:p>
    <w:p w14:paraId="02B7F95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5991" w:author="León Prieto" w:date="2023-07-07T22:45:00Z"/>
          <w:rFonts w:ascii="Consolas" w:hAnsi="Consolas" w:cs="Courier New"/>
          <w:sz w:val="17"/>
          <w:szCs w:val="17"/>
          <w:lang w:val="en-US"/>
          <w:rPrChange w:id="5992" w:author="Prieto Bailo, León Enrique" w:date="2023-07-07T22:59:00Z">
            <w:rPr>
              <w:ins w:id="5993" w:author="León Prieto" w:date="2023-07-07T22:45:00Z"/>
              <w:rFonts w:ascii="Consolas" w:hAnsi="Consolas" w:cs="Courier New"/>
              <w:sz w:val="17"/>
              <w:szCs w:val="17"/>
            </w:rPr>
          </w:rPrChange>
        </w:rPr>
      </w:pPr>
      <w:ins w:id="5994" w:author="León Prieto" w:date="2023-07-07T22:45:00Z">
        <w:r w:rsidRPr="00454AE3">
          <w:rPr>
            <w:rFonts w:ascii="Consolas" w:hAnsi="Consolas" w:cs="Courier New"/>
            <w:sz w:val="17"/>
            <w:szCs w:val="17"/>
            <w:lang w:val="en-US"/>
            <w:rPrChange w:id="5995" w:author="Prieto Bailo, León Enrique" w:date="2023-07-07T22:59:00Z">
              <w:rPr>
                <w:rFonts w:ascii="Consolas" w:hAnsi="Consolas" w:cs="Courier New"/>
                <w:sz w:val="17"/>
                <w:szCs w:val="17"/>
              </w:rPr>
            </w:rPrChange>
          </w:rPr>
          <w:t xml:space="preserve">170. </w:t>
        </w:r>
        <w:r w:rsidRPr="00454AE3">
          <w:rPr>
            <w:rFonts w:ascii="Consolas" w:hAnsi="Consolas" w:cs="Courier New"/>
            <w:color w:val="880000"/>
            <w:sz w:val="17"/>
            <w:szCs w:val="17"/>
            <w:lang w:val="en-US"/>
            <w:rPrChange w:id="5996"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5997" w:author="Prieto Bailo, León Enrique" w:date="2023-07-07T22:59:00Z">
              <w:rPr>
                <w:rFonts w:ascii="Consolas" w:hAnsi="Consolas" w:cs="Courier New"/>
                <w:color w:val="000000"/>
                <w:sz w:val="17"/>
                <w:szCs w:val="17"/>
              </w:rPr>
            </w:rPrChange>
          </w:rPr>
          <w:t xml:space="preserve"> pin_motor2 PC</w:t>
        </w:r>
        <w:proofErr w:type="gramStart"/>
        <w:r w:rsidRPr="00454AE3">
          <w:rPr>
            <w:rFonts w:ascii="Consolas" w:hAnsi="Consolas" w:cs="Courier New"/>
            <w:color w:val="000000"/>
            <w:sz w:val="17"/>
            <w:szCs w:val="17"/>
            <w:lang w:val="en-US"/>
            <w:rPrChange w:id="5998" w:author="Prieto Bailo, León Enrique" w:date="2023-07-07T22:59:00Z">
              <w:rPr>
                <w:rFonts w:ascii="Consolas" w:hAnsi="Consolas" w:cs="Courier New"/>
                <w:color w:val="000000"/>
                <w:sz w:val="17"/>
                <w:szCs w:val="17"/>
              </w:rPr>
            </w:rPrChange>
          </w:rPr>
          <w:t xml:space="preserve">7  </w:t>
        </w:r>
        <w:r w:rsidRPr="00454AE3">
          <w:rPr>
            <w:rFonts w:ascii="Consolas" w:hAnsi="Consolas" w:cs="Courier New"/>
            <w:color w:val="880000"/>
            <w:sz w:val="17"/>
            <w:szCs w:val="17"/>
            <w:lang w:val="en-US"/>
            <w:rPrChange w:id="5999" w:author="Prieto Bailo, León Enrique" w:date="2023-07-07T22:59:00Z">
              <w:rPr>
                <w:rFonts w:ascii="Consolas" w:hAnsi="Consolas" w:cs="Courier New"/>
                <w:color w:val="880000"/>
                <w:sz w:val="17"/>
                <w:szCs w:val="17"/>
              </w:rPr>
            </w:rPrChange>
          </w:rPr>
          <w:t>/</w:t>
        </w:r>
        <w:proofErr w:type="gramEnd"/>
        <w:r w:rsidRPr="00454AE3">
          <w:rPr>
            <w:rFonts w:ascii="Consolas" w:hAnsi="Consolas" w:cs="Courier New"/>
            <w:color w:val="880000"/>
            <w:sz w:val="17"/>
            <w:szCs w:val="17"/>
            <w:lang w:val="en-US"/>
            <w:rPrChange w:id="6000" w:author="Prieto Bailo, León Enrique" w:date="2023-07-07T22:59:00Z">
              <w:rPr>
                <w:rFonts w:ascii="Consolas" w:hAnsi="Consolas" w:cs="Courier New"/>
                <w:color w:val="880000"/>
                <w:sz w:val="17"/>
                <w:szCs w:val="17"/>
              </w:rPr>
            </w:rPrChange>
          </w:rPr>
          <w:t>/ Pin motor 2  GPIO 5</w:t>
        </w:r>
      </w:ins>
    </w:p>
    <w:p w14:paraId="66E4234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01" w:author="León Prieto" w:date="2023-07-07T22:45:00Z"/>
          <w:rFonts w:ascii="Consolas" w:hAnsi="Consolas" w:cs="Courier New"/>
          <w:sz w:val="17"/>
          <w:szCs w:val="17"/>
          <w:lang w:val="en-US"/>
          <w:rPrChange w:id="6002" w:author="Prieto Bailo, León Enrique" w:date="2023-07-07T22:59:00Z">
            <w:rPr>
              <w:ins w:id="6003" w:author="León Prieto" w:date="2023-07-07T22:45:00Z"/>
              <w:rFonts w:ascii="Consolas" w:hAnsi="Consolas" w:cs="Courier New"/>
              <w:sz w:val="17"/>
              <w:szCs w:val="17"/>
            </w:rPr>
          </w:rPrChange>
        </w:rPr>
      </w:pPr>
      <w:ins w:id="6004" w:author="León Prieto" w:date="2023-07-07T22:45:00Z">
        <w:r w:rsidRPr="00454AE3">
          <w:rPr>
            <w:rFonts w:ascii="Consolas" w:hAnsi="Consolas" w:cs="Courier New"/>
            <w:sz w:val="17"/>
            <w:szCs w:val="17"/>
            <w:lang w:val="en-US"/>
            <w:rPrChange w:id="6005" w:author="Prieto Bailo, León Enrique" w:date="2023-07-07T22:59:00Z">
              <w:rPr>
                <w:rFonts w:ascii="Consolas" w:hAnsi="Consolas" w:cs="Courier New"/>
                <w:sz w:val="17"/>
                <w:szCs w:val="17"/>
              </w:rPr>
            </w:rPrChange>
          </w:rPr>
          <w:t xml:space="preserve">171. </w:t>
        </w:r>
        <w:r w:rsidRPr="00454AE3">
          <w:rPr>
            <w:rFonts w:ascii="Consolas" w:hAnsi="Consolas" w:cs="Courier New"/>
            <w:color w:val="880000"/>
            <w:sz w:val="17"/>
            <w:szCs w:val="17"/>
            <w:lang w:val="en-US"/>
            <w:rPrChange w:id="6006"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6007" w:author="Prieto Bailo, León Enrique" w:date="2023-07-07T22:59:00Z">
              <w:rPr>
                <w:rFonts w:ascii="Consolas" w:hAnsi="Consolas" w:cs="Courier New"/>
                <w:color w:val="000000"/>
                <w:sz w:val="17"/>
                <w:szCs w:val="17"/>
              </w:rPr>
            </w:rPrChange>
          </w:rPr>
          <w:t xml:space="preserve"> pin_motor3 PB</w:t>
        </w:r>
        <w:proofErr w:type="gramStart"/>
        <w:r w:rsidRPr="00454AE3">
          <w:rPr>
            <w:rFonts w:ascii="Consolas" w:hAnsi="Consolas" w:cs="Courier New"/>
            <w:color w:val="000000"/>
            <w:sz w:val="17"/>
            <w:szCs w:val="17"/>
            <w:lang w:val="en-US"/>
            <w:rPrChange w:id="6008" w:author="Prieto Bailo, León Enrique" w:date="2023-07-07T22:59:00Z">
              <w:rPr>
                <w:rFonts w:ascii="Consolas" w:hAnsi="Consolas" w:cs="Courier New"/>
                <w:color w:val="000000"/>
                <w:sz w:val="17"/>
                <w:szCs w:val="17"/>
              </w:rPr>
            </w:rPrChange>
          </w:rPr>
          <w:t xml:space="preserve">9  </w:t>
        </w:r>
        <w:r w:rsidRPr="00454AE3">
          <w:rPr>
            <w:rFonts w:ascii="Consolas" w:hAnsi="Consolas" w:cs="Courier New"/>
            <w:color w:val="880000"/>
            <w:sz w:val="17"/>
            <w:szCs w:val="17"/>
            <w:lang w:val="en-US"/>
            <w:rPrChange w:id="6009" w:author="Prieto Bailo, León Enrique" w:date="2023-07-07T22:59:00Z">
              <w:rPr>
                <w:rFonts w:ascii="Consolas" w:hAnsi="Consolas" w:cs="Courier New"/>
                <w:color w:val="880000"/>
                <w:sz w:val="17"/>
                <w:szCs w:val="17"/>
              </w:rPr>
            </w:rPrChange>
          </w:rPr>
          <w:t>/</w:t>
        </w:r>
        <w:proofErr w:type="gramEnd"/>
        <w:r w:rsidRPr="00454AE3">
          <w:rPr>
            <w:rFonts w:ascii="Consolas" w:hAnsi="Consolas" w:cs="Courier New"/>
            <w:color w:val="880000"/>
            <w:sz w:val="17"/>
            <w:szCs w:val="17"/>
            <w:lang w:val="en-US"/>
            <w:rPrChange w:id="6010" w:author="Prieto Bailo, León Enrique" w:date="2023-07-07T22:59:00Z">
              <w:rPr>
                <w:rFonts w:ascii="Consolas" w:hAnsi="Consolas" w:cs="Courier New"/>
                <w:color w:val="880000"/>
                <w:sz w:val="17"/>
                <w:szCs w:val="17"/>
              </w:rPr>
            </w:rPrChange>
          </w:rPr>
          <w:t>/ Pin motor 3  GPIO 10</w:t>
        </w:r>
      </w:ins>
    </w:p>
    <w:p w14:paraId="592AB4B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11" w:author="León Prieto" w:date="2023-07-07T22:45:00Z"/>
          <w:rFonts w:ascii="Consolas" w:hAnsi="Consolas" w:cs="Courier New"/>
          <w:sz w:val="17"/>
          <w:szCs w:val="17"/>
          <w:lang w:val="en-US"/>
          <w:rPrChange w:id="6012" w:author="Prieto Bailo, León Enrique" w:date="2023-07-07T22:59:00Z">
            <w:rPr>
              <w:ins w:id="6013" w:author="León Prieto" w:date="2023-07-07T22:45:00Z"/>
              <w:rFonts w:ascii="Consolas" w:hAnsi="Consolas" w:cs="Courier New"/>
              <w:sz w:val="17"/>
              <w:szCs w:val="17"/>
            </w:rPr>
          </w:rPrChange>
        </w:rPr>
      </w:pPr>
      <w:ins w:id="6014" w:author="León Prieto" w:date="2023-07-07T22:45:00Z">
        <w:r w:rsidRPr="00454AE3">
          <w:rPr>
            <w:rFonts w:ascii="Consolas" w:hAnsi="Consolas" w:cs="Courier New"/>
            <w:sz w:val="17"/>
            <w:szCs w:val="17"/>
            <w:lang w:val="en-US"/>
            <w:rPrChange w:id="6015" w:author="Prieto Bailo, León Enrique" w:date="2023-07-07T22:59:00Z">
              <w:rPr>
                <w:rFonts w:ascii="Consolas" w:hAnsi="Consolas" w:cs="Courier New"/>
                <w:sz w:val="17"/>
                <w:szCs w:val="17"/>
              </w:rPr>
            </w:rPrChange>
          </w:rPr>
          <w:t xml:space="preserve">172. </w:t>
        </w:r>
        <w:r w:rsidRPr="00454AE3">
          <w:rPr>
            <w:rFonts w:ascii="Consolas" w:hAnsi="Consolas" w:cs="Courier New"/>
            <w:color w:val="880000"/>
            <w:sz w:val="17"/>
            <w:szCs w:val="17"/>
            <w:lang w:val="en-US"/>
            <w:rPrChange w:id="6016" w:author="Prieto Bailo, León Enrique" w:date="2023-07-07T22:59:00Z">
              <w:rPr>
                <w:rFonts w:ascii="Consolas" w:hAnsi="Consolas" w:cs="Courier New"/>
                <w:color w:val="880000"/>
                <w:sz w:val="17"/>
                <w:szCs w:val="17"/>
              </w:rPr>
            </w:rPrChange>
          </w:rPr>
          <w:t>#define</w:t>
        </w:r>
        <w:r w:rsidRPr="00454AE3">
          <w:rPr>
            <w:rFonts w:ascii="Consolas" w:hAnsi="Consolas" w:cs="Courier New"/>
            <w:color w:val="000000"/>
            <w:sz w:val="17"/>
            <w:szCs w:val="17"/>
            <w:lang w:val="en-US"/>
            <w:rPrChange w:id="6017" w:author="Prieto Bailo, León Enrique" w:date="2023-07-07T22:59:00Z">
              <w:rPr>
                <w:rFonts w:ascii="Consolas" w:hAnsi="Consolas" w:cs="Courier New"/>
                <w:color w:val="000000"/>
                <w:sz w:val="17"/>
                <w:szCs w:val="17"/>
              </w:rPr>
            </w:rPrChange>
          </w:rPr>
          <w:t xml:space="preserve"> pin_motor4 PB</w:t>
        </w:r>
        <w:proofErr w:type="gramStart"/>
        <w:r w:rsidRPr="00454AE3">
          <w:rPr>
            <w:rFonts w:ascii="Consolas" w:hAnsi="Consolas" w:cs="Courier New"/>
            <w:color w:val="000000"/>
            <w:sz w:val="17"/>
            <w:szCs w:val="17"/>
            <w:lang w:val="en-US"/>
            <w:rPrChange w:id="6018" w:author="Prieto Bailo, León Enrique" w:date="2023-07-07T22:59:00Z">
              <w:rPr>
                <w:rFonts w:ascii="Consolas" w:hAnsi="Consolas" w:cs="Courier New"/>
                <w:color w:val="000000"/>
                <w:sz w:val="17"/>
                <w:szCs w:val="17"/>
              </w:rPr>
            </w:rPrChange>
          </w:rPr>
          <w:t xml:space="preserve">8  </w:t>
        </w:r>
        <w:r w:rsidRPr="00454AE3">
          <w:rPr>
            <w:rFonts w:ascii="Consolas" w:hAnsi="Consolas" w:cs="Courier New"/>
            <w:color w:val="880000"/>
            <w:sz w:val="17"/>
            <w:szCs w:val="17"/>
            <w:lang w:val="en-US"/>
            <w:rPrChange w:id="6019" w:author="Prieto Bailo, León Enrique" w:date="2023-07-07T22:59:00Z">
              <w:rPr>
                <w:rFonts w:ascii="Consolas" w:hAnsi="Consolas" w:cs="Courier New"/>
                <w:color w:val="880000"/>
                <w:sz w:val="17"/>
                <w:szCs w:val="17"/>
              </w:rPr>
            </w:rPrChange>
          </w:rPr>
          <w:t>/</w:t>
        </w:r>
        <w:proofErr w:type="gramEnd"/>
        <w:r w:rsidRPr="00454AE3">
          <w:rPr>
            <w:rFonts w:ascii="Consolas" w:hAnsi="Consolas" w:cs="Courier New"/>
            <w:color w:val="880000"/>
            <w:sz w:val="17"/>
            <w:szCs w:val="17"/>
            <w:lang w:val="en-US"/>
            <w:rPrChange w:id="6020" w:author="Prieto Bailo, León Enrique" w:date="2023-07-07T22:59:00Z">
              <w:rPr>
                <w:rFonts w:ascii="Consolas" w:hAnsi="Consolas" w:cs="Courier New"/>
                <w:color w:val="880000"/>
                <w:sz w:val="17"/>
                <w:szCs w:val="17"/>
              </w:rPr>
            </w:rPrChange>
          </w:rPr>
          <w:t>/ Pin motor 4  GPIO 9</w:t>
        </w:r>
      </w:ins>
    </w:p>
    <w:p w14:paraId="5662968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21" w:author="León Prieto" w:date="2023-07-07T22:45:00Z"/>
          <w:rFonts w:ascii="Consolas" w:hAnsi="Consolas" w:cs="Courier New"/>
          <w:sz w:val="17"/>
          <w:szCs w:val="17"/>
          <w:lang w:val="en-US"/>
          <w:rPrChange w:id="6022" w:author="Prieto Bailo, León Enrique" w:date="2023-07-07T22:59:00Z">
            <w:rPr>
              <w:ins w:id="6023" w:author="León Prieto" w:date="2023-07-07T22:45:00Z"/>
              <w:rFonts w:ascii="Consolas" w:hAnsi="Consolas" w:cs="Courier New"/>
              <w:sz w:val="17"/>
              <w:szCs w:val="17"/>
            </w:rPr>
          </w:rPrChange>
        </w:rPr>
      </w:pPr>
      <w:ins w:id="6024" w:author="León Prieto" w:date="2023-07-07T22:45:00Z">
        <w:r w:rsidRPr="00454AE3">
          <w:rPr>
            <w:rFonts w:ascii="Consolas" w:hAnsi="Consolas" w:cs="Courier New"/>
            <w:sz w:val="17"/>
            <w:szCs w:val="17"/>
            <w:lang w:val="en-US"/>
            <w:rPrChange w:id="6025" w:author="Prieto Bailo, León Enrique" w:date="2023-07-07T22:59:00Z">
              <w:rPr>
                <w:rFonts w:ascii="Consolas" w:hAnsi="Consolas" w:cs="Courier New"/>
                <w:sz w:val="17"/>
                <w:szCs w:val="17"/>
              </w:rPr>
            </w:rPrChange>
          </w:rPr>
          <w:t xml:space="preserve">173. </w:t>
        </w:r>
        <w:r w:rsidRPr="00454AE3">
          <w:rPr>
            <w:rFonts w:ascii="Consolas" w:hAnsi="Consolas" w:cs="Courier New"/>
            <w:color w:val="660066"/>
            <w:sz w:val="17"/>
            <w:szCs w:val="17"/>
            <w:lang w:val="en-US"/>
            <w:rPrChange w:id="6026" w:author="Prieto Bailo, León Enrique" w:date="2023-07-07T22:59:00Z">
              <w:rPr>
                <w:rFonts w:ascii="Consolas" w:hAnsi="Consolas" w:cs="Courier New"/>
                <w:color w:val="660066"/>
                <w:sz w:val="17"/>
                <w:szCs w:val="17"/>
              </w:rPr>
            </w:rPrChange>
          </w:rPr>
          <w:t>int16_t</w:t>
        </w:r>
        <w:r w:rsidRPr="00454AE3">
          <w:rPr>
            <w:rFonts w:ascii="Consolas" w:hAnsi="Consolas" w:cs="Courier New"/>
            <w:color w:val="000000"/>
            <w:sz w:val="17"/>
            <w:szCs w:val="17"/>
            <w:lang w:val="en-US"/>
            <w:rPrChange w:id="6027" w:author="Prieto Bailo, León Enrique" w:date="2023-07-07T22:59:00Z">
              <w:rPr>
                <w:rFonts w:ascii="Consolas" w:hAnsi="Consolas" w:cs="Courier New"/>
                <w:color w:val="000000"/>
                <w:sz w:val="17"/>
                <w:szCs w:val="17"/>
              </w:rPr>
            </w:rPrChange>
          </w:rPr>
          <w:t xml:space="preserve"> esc_1</w:t>
        </w:r>
        <w:r w:rsidRPr="00454AE3">
          <w:rPr>
            <w:rFonts w:ascii="Consolas" w:hAnsi="Consolas" w:cs="Courier New"/>
            <w:color w:val="666600"/>
            <w:sz w:val="17"/>
            <w:szCs w:val="17"/>
            <w:lang w:val="en-US"/>
            <w:rPrChange w:id="602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29" w:author="Prieto Bailo, León Enrique" w:date="2023-07-07T22:59:00Z">
              <w:rPr>
                <w:rFonts w:ascii="Consolas" w:hAnsi="Consolas" w:cs="Courier New"/>
                <w:color w:val="000000"/>
                <w:sz w:val="17"/>
                <w:szCs w:val="17"/>
              </w:rPr>
            </w:rPrChange>
          </w:rPr>
          <w:t xml:space="preserve"> esc_2</w:t>
        </w:r>
        <w:r w:rsidRPr="00454AE3">
          <w:rPr>
            <w:rFonts w:ascii="Consolas" w:hAnsi="Consolas" w:cs="Courier New"/>
            <w:color w:val="666600"/>
            <w:sz w:val="17"/>
            <w:szCs w:val="17"/>
            <w:lang w:val="en-US"/>
            <w:rPrChange w:id="60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31" w:author="Prieto Bailo, León Enrique" w:date="2023-07-07T22:59:00Z">
              <w:rPr>
                <w:rFonts w:ascii="Consolas" w:hAnsi="Consolas" w:cs="Courier New"/>
                <w:color w:val="000000"/>
                <w:sz w:val="17"/>
                <w:szCs w:val="17"/>
              </w:rPr>
            </w:rPrChange>
          </w:rPr>
          <w:t xml:space="preserve"> esc_3</w:t>
        </w:r>
        <w:r w:rsidRPr="00454AE3">
          <w:rPr>
            <w:rFonts w:ascii="Consolas" w:hAnsi="Consolas" w:cs="Courier New"/>
            <w:color w:val="666600"/>
            <w:sz w:val="17"/>
            <w:szCs w:val="17"/>
            <w:lang w:val="en-US"/>
            <w:rPrChange w:id="603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33" w:author="Prieto Bailo, León Enrique" w:date="2023-07-07T22:59:00Z">
              <w:rPr>
                <w:rFonts w:ascii="Consolas" w:hAnsi="Consolas" w:cs="Courier New"/>
                <w:color w:val="000000"/>
                <w:sz w:val="17"/>
                <w:szCs w:val="17"/>
              </w:rPr>
            </w:rPrChange>
          </w:rPr>
          <w:t xml:space="preserve"> esc_</w:t>
        </w:r>
        <w:proofErr w:type="gramStart"/>
        <w:r w:rsidRPr="00454AE3">
          <w:rPr>
            <w:rFonts w:ascii="Consolas" w:hAnsi="Consolas" w:cs="Courier New"/>
            <w:color w:val="000000"/>
            <w:sz w:val="17"/>
            <w:szCs w:val="17"/>
            <w:lang w:val="en-US"/>
            <w:rPrChange w:id="6034" w:author="Prieto Bailo, León Enrique" w:date="2023-07-07T22:59:00Z">
              <w:rPr>
                <w:rFonts w:ascii="Consolas" w:hAnsi="Consolas" w:cs="Courier New"/>
                <w:color w:val="000000"/>
                <w:sz w:val="17"/>
                <w:szCs w:val="17"/>
              </w:rPr>
            </w:rPrChange>
          </w:rPr>
          <w:t>4</w:t>
        </w:r>
        <w:r w:rsidRPr="00454AE3">
          <w:rPr>
            <w:rFonts w:ascii="Consolas" w:hAnsi="Consolas" w:cs="Courier New"/>
            <w:color w:val="666600"/>
            <w:sz w:val="17"/>
            <w:szCs w:val="17"/>
            <w:lang w:val="en-US"/>
            <w:rPrChange w:id="6035" w:author="Prieto Bailo, León Enrique" w:date="2023-07-07T22:59:00Z">
              <w:rPr>
                <w:rFonts w:ascii="Consolas" w:hAnsi="Consolas" w:cs="Courier New"/>
                <w:color w:val="666600"/>
                <w:sz w:val="17"/>
                <w:szCs w:val="17"/>
              </w:rPr>
            </w:rPrChange>
          </w:rPr>
          <w:t>;</w:t>
        </w:r>
        <w:proofErr w:type="gramEnd"/>
      </w:ins>
    </w:p>
    <w:p w14:paraId="1F34D9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36" w:author="León Prieto" w:date="2023-07-07T22:45:00Z"/>
          <w:rFonts w:ascii="Consolas" w:hAnsi="Consolas" w:cs="Courier New"/>
          <w:sz w:val="17"/>
          <w:szCs w:val="17"/>
          <w:lang w:val="en-US"/>
          <w:rPrChange w:id="6037" w:author="Prieto Bailo, León Enrique" w:date="2023-07-07T22:59:00Z">
            <w:rPr>
              <w:ins w:id="6038" w:author="León Prieto" w:date="2023-07-07T22:45:00Z"/>
              <w:rFonts w:ascii="Consolas" w:hAnsi="Consolas" w:cs="Courier New"/>
              <w:sz w:val="17"/>
              <w:szCs w:val="17"/>
            </w:rPr>
          </w:rPrChange>
        </w:rPr>
      </w:pPr>
      <w:ins w:id="6039" w:author="León Prieto" w:date="2023-07-07T22:45:00Z">
        <w:r w:rsidRPr="00454AE3">
          <w:rPr>
            <w:rFonts w:ascii="Consolas" w:hAnsi="Consolas" w:cs="Courier New"/>
            <w:sz w:val="17"/>
            <w:szCs w:val="17"/>
            <w:lang w:val="en-US"/>
            <w:rPrChange w:id="6040" w:author="Prieto Bailo, León Enrique" w:date="2023-07-07T22:59:00Z">
              <w:rPr>
                <w:rFonts w:ascii="Consolas" w:hAnsi="Consolas" w:cs="Courier New"/>
                <w:sz w:val="17"/>
                <w:szCs w:val="17"/>
              </w:rPr>
            </w:rPrChange>
          </w:rPr>
          <w:t xml:space="preserve">174. </w:t>
        </w:r>
        <w:r w:rsidRPr="00454AE3">
          <w:rPr>
            <w:rFonts w:ascii="Consolas" w:hAnsi="Consolas" w:cs="Courier New"/>
            <w:color w:val="000000"/>
            <w:sz w:val="17"/>
            <w:szCs w:val="17"/>
            <w:lang w:val="en-US"/>
            <w:rPrChange w:id="6041" w:author="Prieto Bailo, León Enrique" w:date="2023-07-07T22:59:00Z">
              <w:rPr>
                <w:rFonts w:ascii="Consolas" w:hAnsi="Consolas" w:cs="Courier New"/>
                <w:color w:val="000000"/>
                <w:sz w:val="17"/>
                <w:szCs w:val="17"/>
              </w:rPr>
            </w:rPrChange>
          </w:rPr>
          <w:t> </w:t>
        </w:r>
      </w:ins>
    </w:p>
    <w:p w14:paraId="498939B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42" w:author="León Prieto" w:date="2023-07-07T22:45:00Z"/>
          <w:rFonts w:ascii="Consolas" w:hAnsi="Consolas" w:cs="Courier New"/>
          <w:sz w:val="17"/>
          <w:szCs w:val="17"/>
          <w:lang w:val="en-US"/>
          <w:rPrChange w:id="6043" w:author="Prieto Bailo, León Enrique" w:date="2023-07-07T22:59:00Z">
            <w:rPr>
              <w:ins w:id="6044" w:author="León Prieto" w:date="2023-07-07T22:45:00Z"/>
              <w:rFonts w:ascii="Consolas" w:hAnsi="Consolas" w:cs="Courier New"/>
              <w:sz w:val="17"/>
              <w:szCs w:val="17"/>
            </w:rPr>
          </w:rPrChange>
        </w:rPr>
      </w:pPr>
      <w:ins w:id="6045" w:author="León Prieto" w:date="2023-07-07T22:45:00Z">
        <w:r w:rsidRPr="00454AE3">
          <w:rPr>
            <w:rFonts w:ascii="Consolas" w:hAnsi="Consolas" w:cs="Courier New"/>
            <w:sz w:val="17"/>
            <w:szCs w:val="17"/>
            <w:lang w:val="en-US"/>
            <w:rPrChange w:id="6046" w:author="Prieto Bailo, León Enrique" w:date="2023-07-07T22:59:00Z">
              <w:rPr>
                <w:rFonts w:ascii="Consolas" w:hAnsi="Consolas" w:cs="Courier New"/>
                <w:sz w:val="17"/>
                <w:szCs w:val="17"/>
              </w:rPr>
            </w:rPrChange>
          </w:rPr>
          <w:t xml:space="preserve">175. </w:t>
        </w:r>
        <w:proofErr w:type="spellStart"/>
        <w:r w:rsidRPr="00454AE3">
          <w:rPr>
            <w:rFonts w:ascii="Consolas" w:hAnsi="Consolas" w:cs="Courier New"/>
            <w:color w:val="000000"/>
            <w:sz w:val="17"/>
            <w:szCs w:val="17"/>
            <w:lang w:val="en-US"/>
            <w:rPrChange w:id="6047" w:author="Prieto Bailo, León Enrique" w:date="2023-07-07T22:59:00Z">
              <w:rPr>
                <w:rFonts w:ascii="Consolas" w:hAnsi="Consolas" w:cs="Courier New"/>
                <w:color w:val="000000"/>
                <w:sz w:val="17"/>
                <w:szCs w:val="17"/>
              </w:rPr>
            </w:rPrChange>
          </w:rPr>
          <w:t>TIM_TypeDef</w:t>
        </w:r>
        <w:proofErr w:type="spellEnd"/>
        <w:r w:rsidRPr="00454AE3">
          <w:rPr>
            <w:rFonts w:ascii="Consolas" w:hAnsi="Consolas" w:cs="Courier New"/>
            <w:color w:val="000000"/>
            <w:sz w:val="17"/>
            <w:szCs w:val="17"/>
            <w:lang w:val="en-US"/>
            <w:rPrChange w:id="60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04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50" w:author="Prieto Bailo, León Enrique" w:date="2023-07-07T22:59:00Z">
              <w:rPr>
                <w:rFonts w:ascii="Consolas" w:hAnsi="Consolas" w:cs="Courier New"/>
                <w:color w:val="000000"/>
                <w:sz w:val="17"/>
                <w:szCs w:val="17"/>
              </w:rPr>
            </w:rPrChange>
          </w:rPr>
          <w:t xml:space="preserve">TIM_DEF_M1_M2 </w:t>
        </w:r>
        <w:r w:rsidRPr="00454AE3">
          <w:rPr>
            <w:rFonts w:ascii="Consolas" w:hAnsi="Consolas" w:cs="Courier New"/>
            <w:color w:val="666600"/>
            <w:sz w:val="17"/>
            <w:szCs w:val="17"/>
            <w:lang w:val="en-US"/>
            <w:rPrChange w:id="605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5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053" w:author="Prieto Bailo, León Enrique" w:date="2023-07-07T22:59:00Z">
              <w:rPr>
                <w:rFonts w:ascii="Consolas" w:hAnsi="Consolas" w:cs="Courier New"/>
                <w:color w:val="000000"/>
                <w:sz w:val="17"/>
                <w:szCs w:val="17"/>
              </w:rPr>
            </w:rPrChange>
          </w:rPr>
          <w:t>TIM3</w:t>
        </w:r>
        <w:r w:rsidRPr="00454AE3">
          <w:rPr>
            <w:rFonts w:ascii="Consolas" w:hAnsi="Consolas" w:cs="Courier New"/>
            <w:color w:val="666600"/>
            <w:sz w:val="17"/>
            <w:szCs w:val="17"/>
            <w:lang w:val="en-US"/>
            <w:rPrChange w:id="6054" w:author="Prieto Bailo, León Enrique" w:date="2023-07-07T22:59:00Z">
              <w:rPr>
                <w:rFonts w:ascii="Consolas" w:hAnsi="Consolas" w:cs="Courier New"/>
                <w:color w:val="666600"/>
                <w:sz w:val="17"/>
                <w:szCs w:val="17"/>
              </w:rPr>
            </w:rPrChange>
          </w:rPr>
          <w:t>;</w:t>
        </w:r>
        <w:proofErr w:type="gramEnd"/>
      </w:ins>
    </w:p>
    <w:p w14:paraId="307864D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55" w:author="León Prieto" w:date="2023-07-07T22:45:00Z"/>
          <w:rFonts w:ascii="Consolas" w:hAnsi="Consolas" w:cs="Courier New"/>
          <w:sz w:val="17"/>
          <w:szCs w:val="17"/>
          <w:lang w:val="en-US"/>
          <w:rPrChange w:id="6056" w:author="Prieto Bailo, León Enrique" w:date="2023-07-07T22:59:00Z">
            <w:rPr>
              <w:ins w:id="6057" w:author="León Prieto" w:date="2023-07-07T22:45:00Z"/>
              <w:rFonts w:ascii="Consolas" w:hAnsi="Consolas" w:cs="Courier New"/>
              <w:sz w:val="17"/>
              <w:szCs w:val="17"/>
            </w:rPr>
          </w:rPrChange>
        </w:rPr>
      </w:pPr>
      <w:ins w:id="6058" w:author="León Prieto" w:date="2023-07-07T22:45:00Z">
        <w:r w:rsidRPr="00454AE3">
          <w:rPr>
            <w:rFonts w:ascii="Consolas" w:hAnsi="Consolas" w:cs="Courier New"/>
            <w:sz w:val="17"/>
            <w:szCs w:val="17"/>
            <w:lang w:val="en-US"/>
            <w:rPrChange w:id="6059" w:author="Prieto Bailo, León Enrique" w:date="2023-07-07T22:59:00Z">
              <w:rPr>
                <w:rFonts w:ascii="Consolas" w:hAnsi="Consolas" w:cs="Courier New"/>
                <w:sz w:val="17"/>
                <w:szCs w:val="17"/>
              </w:rPr>
            </w:rPrChange>
          </w:rPr>
          <w:t xml:space="preserve">176. </w:t>
        </w:r>
        <w:proofErr w:type="spellStart"/>
        <w:r w:rsidRPr="00454AE3">
          <w:rPr>
            <w:rFonts w:ascii="Consolas" w:hAnsi="Consolas" w:cs="Courier New"/>
            <w:color w:val="000000"/>
            <w:sz w:val="17"/>
            <w:szCs w:val="17"/>
            <w:lang w:val="en-US"/>
            <w:rPrChange w:id="6060" w:author="Prieto Bailo, León Enrique" w:date="2023-07-07T22:59:00Z">
              <w:rPr>
                <w:rFonts w:ascii="Consolas" w:hAnsi="Consolas" w:cs="Courier New"/>
                <w:color w:val="000000"/>
                <w:sz w:val="17"/>
                <w:szCs w:val="17"/>
              </w:rPr>
            </w:rPrChange>
          </w:rPr>
          <w:t>TIM_TypeDef</w:t>
        </w:r>
        <w:proofErr w:type="spellEnd"/>
        <w:r w:rsidRPr="00454AE3">
          <w:rPr>
            <w:rFonts w:ascii="Consolas" w:hAnsi="Consolas" w:cs="Courier New"/>
            <w:color w:val="000000"/>
            <w:sz w:val="17"/>
            <w:szCs w:val="17"/>
            <w:lang w:val="en-US"/>
            <w:rPrChange w:id="606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0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63" w:author="Prieto Bailo, León Enrique" w:date="2023-07-07T22:59:00Z">
              <w:rPr>
                <w:rFonts w:ascii="Consolas" w:hAnsi="Consolas" w:cs="Courier New"/>
                <w:color w:val="000000"/>
                <w:sz w:val="17"/>
                <w:szCs w:val="17"/>
              </w:rPr>
            </w:rPrChange>
          </w:rPr>
          <w:t xml:space="preserve">TIM_DEF_M3_M4 </w:t>
        </w:r>
        <w:r w:rsidRPr="00454AE3">
          <w:rPr>
            <w:rFonts w:ascii="Consolas" w:hAnsi="Consolas" w:cs="Courier New"/>
            <w:color w:val="666600"/>
            <w:sz w:val="17"/>
            <w:szCs w:val="17"/>
            <w:lang w:val="en-US"/>
            <w:rPrChange w:id="606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65"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066" w:author="Prieto Bailo, León Enrique" w:date="2023-07-07T22:59:00Z">
              <w:rPr>
                <w:rFonts w:ascii="Consolas" w:hAnsi="Consolas" w:cs="Courier New"/>
                <w:color w:val="000000"/>
                <w:sz w:val="17"/>
                <w:szCs w:val="17"/>
              </w:rPr>
            </w:rPrChange>
          </w:rPr>
          <w:t>TIM4</w:t>
        </w:r>
        <w:r w:rsidRPr="00454AE3">
          <w:rPr>
            <w:rFonts w:ascii="Consolas" w:hAnsi="Consolas" w:cs="Courier New"/>
            <w:color w:val="666600"/>
            <w:sz w:val="17"/>
            <w:szCs w:val="17"/>
            <w:lang w:val="en-US"/>
            <w:rPrChange w:id="6067" w:author="Prieto Bailo, León Enrique" w:date="2023-07-07T22:59:00Z">
              <w:rPr>
                <w:rFonts w:ascii="Consolas" w:hAnsi="Consolas" w:cs="Courier New"/>
                <w:color w:val="666600"/>
                <w:sz w:val="17"/>
                <w:szCs w:val="17"/>
              </w:rPr>
            </w:rPrChange>
          </w:rPr>
          <w:t>;</w:t>
        </w:r>
        <w:proofErr w:type="gramEnd"/>
      </w:ins>
    </w:p>
    <w:p w14:paraId="15C0945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68" w:author="León Prieto" w:date="2023-07-07T22:45:00Z"/>
          <w:rFonts w:ascii="Consolas" w:hAnsi="Consolas" w:cs="Courier New"/>
          <w:sz w:val="17"/>
          <w:szCs w:val="17"/>
          <w:lang w:val="en-US"/>
          <w:rPrChange w:id="6069" w:author="Prieto Bailo, León Enrique" w:date="2023-07-07T22:59:00Z">
            <w:rPr>
              <w:ins w:id="6070" w:author="León Prieto" w:date="2023-07-07T22:45:00Z"/>
              <w:rFonts w:ascii="Consolas" w:hAnsi="Consolas" w:cs="Courier New"/>
              <w:sz w:val="17"/>
              <w:szCs w:val="17"/>
            </w:rPr>
          </w:rPrChange>
        </w:rPr>
      </w:pPr>
      <w:ins w:id="6071" w:author="León Prieto" w:date="2023-07-07T22:45:00Z">
        <w:r w:rsidRPr="00454AE3">
          <w:rPr>
            <w:rFonts w:ascii="Consolas" w:hAnsi="Consolas" w:cs="Courier New"/>
            <w:sz w:val="17"/>
            <w:szCs w:val="17"/>
            <w:lang w:val="en-US"/>
            <w:rPrChange w:id="6072" w:author="Prieto Bailo, León Enrique" w:date="2023-07-07T22:59:00Z">
              <w:rPr>
                <w:rFonts w:ascii="Consolas" w:hAnsi="Consolas" w:cs="Courier New"/>
                <w:sz w:val="17"/>
                <w:szCs w:val="17"/>
              </w:rPr>
            </w:rPrChange>
          </w:rPr>
          <w:t xml:space="preserve">177. </w:t>
        </w:r>
        <w:r w:rsidRPr="00454AE3">
          <w:rPr>
            <w:rFonts w:ascii="Consolas" w:hAnsi="Consolas" w:cs="Courier New"/>
            <w:color w:val="000000"/>
            <w:sz w:val="17"/>
            <w:szCs w:val="17"/>
            <w:lang w:val="en-US"/>
            <w:rPrChange w:id="6073" w:author="Prieto Bailo, León Enrique" w:date="2023-07-07T22:59:00Z">
              <w:rPr>
                <w:rFonts w:ascii="Consolas" w:hAnsi="Consolas" w:cs="Courier New"/>
                <w:color w:val="000000"/>
                <w:sz w:val="17"/>
                <w:szCs w:val="17"/>
              </w:rPr>
            </w:rPrChange>
          </w:rPr>
          <w:t> </w:t>
        </w:r>
      </w:ins>
    </w:p>
    <w:p w14:paraId="1808D05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74" w:author="León Prieto" w:date="2023-07-07T22:45:00Z"/>
          <w:rFonts w:ascii="Consolas" w:hAnsi="Consolas" w:cs="Courier New"/>
          <w:sz w:val="17"/>
          <w:szCs w:val="17"/>
          <w:lang w:val="en-US"/>
          <w:rPrChange w:id="6075" w:author="Prieto Bailo, León Enrique" w:date="2023-07-07T22:59:00Z">
            <w:rPr>
              <w:ins w:id="6076" w:author="León Prieto" w:date="2023-07-07T22:45:00Z"/>
              <w:rFonts w:ascii="Consolas" w:hAnsi="Consolas" w:cs="Courier New"/>
              <w:sz w:val="17"/>
              <w:szCs w:val="17"/>
            </w:rPr>
          </w:rPrChange>
        </w:rPr>
      </w:pPr>
      <w:ins w:id="6077" w:author="León Prieto" w:date="2023-07-07T22:45:00Z">
        <w:r w:rsidRPr="00454AE3">
          <w:rPr>
            <w:rFonts w:ascii="Consolas" w:hAnsi="Consolas" w:cs="Courier New"/>
            <w:sz w:val="17"/>
            <w:szCs w:val="17"/>
            <w:lang w:val="en-US"/>
            <w:rPrChange w:id="6078" w:author="Prieto Bailo, León Enrique" w:date="2023-07-07T22:59:00Z">
              <w:rPr>
                <w:rFonts w:ascii="Consolas" w:hAnsi="Consolas" w:cs="Courier New"/>
                <w:sz w:val="17"/>
                <w:szCs w:val="17"/>
              </w:rPr>
            </w:rPrChange>
          </w:rPr>
          <w:t xml:space="preserve">178. </w:t>
        </w:r>
        <w:r w:rsidRPr="00454AE3">
          <w:rPr>
            <w:rFonts w:ascii="Consolas" w:hAnsi="Consolas" w:cs="Courier New"/>
            <w:color w:val="660066"/>
            <w:sz w:val="17"/>
            <w:szCs w:val="17"/>
            <w:lang w:val="en-US"/>
            <w:rPrChange w:id="6079" w:author="Prieto Bailo, León Enrique" w:date="2023-07-07T22:59:00Z">
              <w:rPr>
                <w:rFonts w:ascii="Consolas" w:hAnsi="Consolas" w:cs="Courier New"/>
                <w:color w:val="660066"/>
                <w:sz w:val="17"/>
                <w:szCs w:val="17"/>
              </w:rPr>
            </w:rPrChange>
          </w:rPr>
          <w:t>uint32_t</w:t>
        </w:r>
        <w:r w:rsidRPr="00454AE3">
          <w:rPr>
            <w:rFonts w:ascii="Consolas" w:hAnsi="Consolas" w:cs="Courier New"/>
            <w:color w:val="000000"/>
            <w:sz w:val="17"/>
            <w:szCs w:val="17"/>
            <w:lang w:val="en-US"/>
            <w:rPrChange w:id="6080" w:author="Prieto Bailo, León Enrique" w:date="2023-07-07T22:59:00Z">
              <w:rPr>
                <w:rFonts w:ascii="Consolas" w:hAnsi="Consolas" w:cs="Courier New"/>
                <w:color w:val="000000"/>
                <w:sz w:val="17"/>
                <w:szCs w:val="17"/>
              </w:rPr>
            </w:rPrChange>
          </w:rPr>
          <w:t xml:space="preserve"> channel_motor1 </w:t>
        </w:r>
        <w:r w:rsidRPr="00454AE3">
          <w:rPr>
            <w:rFonts w:ascii="Consolas" w:hAnsi="Consolas" w:cs="Courier New"/>
            <w:color w:val="666600"/>
            <w:sz w:val="17"/>
            <w:szCs w:val="17"/>
            <w:lang w:val="en-US"/>
            <w:rPrChange w:id="608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82" w:author="Prieto Bailo, León Enrique" w:date="2023-07-07T22:59:00Z">
              <w:rPr>
                <w:rFonts w:ascii="Consolas" w:hAnsi="Consolas" w:cs="Courier New"/>
                <w:color w:val="000000"/>
                <w:sz w:val="17"/>
                <w:szCs w:val="17"/>
              </w:rPr>
            </w:rPrChange>
          </w:rPr>
          <w:t xml:space="preserve"> STM_PIN_</w:t>
        </w:r>
        <w:proofErr w:type="gramStart"/>
        <w:r w:rsidRPr="00454AE3">
          <w:rPr>
            <w:rFonts w:ascii="Consolas" w:hAnsi="Consolas" w:cs="Courier New"/>
            <w:color w:val="000000"/>
            <w:sz w:val="17"/>
            <w:szCs w:val="17"/>
            <w:lang w:val="en-US"/>
            <w:rPrChange w:id="6083" w:author="Prieto Bailo, León Enrique" w:date="2023-07-07T22:59:00Z">
              <w:rPr>
                <w:rFonts w:ascii="Consolas" w:hAnsi="Consolas" w:cs="Courier New"/>
                <w:color w:val="000000"/>
                <w:sz w:val="17"/>
                <w:szCs w:val="17"/>
              </w:rPr>
            </w:rPrChange>
          </w:rPr>
          <w:t>CHANNEL</w:t>
        </w:r>
        <w:r w:rsidRPr="00454AE3">
          <w:rPr>
            <w:rFonts w:ascii="Consolas" w:hAnsi="Consolas" w:cs="Courier New"/>
            <w:color w:val="666600"/>
            <w:sz w:val="17"/>
            <w:szCs w:val="17"/>
            <w:lang w:val="en-US"/>
            <w:rPrChange w:id="6084"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085" w:author="Prieto Bailo, León Enrique" w:date="2023-07-07T22:59:00Z">
              <w:rPr>
                <w:rFonts w:ascii="Consolas" w:hAnsi="Consolas" w:cs="Courier New"/>
                <w:color w:val="000000"/>
                <w:sz w:val="17"/>
                <w:szCs w:val="17"/>
              </w:rPr>
            </w:rPrChange>
          </w:rPr>
          <w:t>pinmap_function</w:t>
        </w:r>
        <w:proofErr w:type="spellEnd"/>
        <w:r w:rsidRPr="00454AE3">
          <w:rPr>
            <w:rFonts w:ascii="Consolas" w:hAnsi="Consolas" w:cs="Courier New"/>
            <w:color w:val="666600"/>
            <w:sz w:val="17"/>
            <w:szCs w:val="17"/>
            <w:lang w:val="en-US"/>
            <w:rPrChange w:id="6086"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087" w:author="Prieto Bailo, León Enrique" w:date="2023-07-07T22:59:00Z">
              <w:rPr>
                <w:rFonts w:ascii="Consolas" w:hAnsi="Consolas" w:cs="Courier New"/>
                <w:color w:val="000000"/>
                <w:sz w:val="17"/>
                <w:szCs w:val="17"/>
              </w:rPr>
            </w:rPrChange>
          </w:rPr>
          <w:t>digitalPinToPinName</w:t>
        </w:r>
        <w:proofErr w:type="spellEnd"/>
        <w:r w:rsidRPr="00454AE3">
          <w:rPr>
            <w:rFonts w:ascii="Consolas" w:hAnsi="Consolas" w:cs="Courier New"/>
            <w:color w:val="666600"/>
            <w:sz w:val="17"/>
            <w:szCs w:val="17"/>
            <w:lang w:val="en-US"/>
            <w:rPrChange w:id="608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89" w:author="Prieto Bailo, León Enrique" w:date="2023-07-07T22:59:00Z">
              <w:rPr>
                <w:rFonts w:ascii="Consolas" w:hAnsi="Consolas" w:cs="Courier New"/>
                <w:color w:val="000000"/>
                <w:sz w:val="17"/>
                <w:szCs w:val="17"/>
              </w:rPr>
            </w:rPrChange>
          </w:rPr>
          <w:t>pin_motor1</w:t>
        </w:r>
        <w:r w:rsidRPr="00454AE3">
          <w:rPr>
            <w:rFonts w:ascii="Consolas" w:hAnsi="Consolas" w:cs="Courier New"/>
            <w:color w:val="666600"/>
            <w:sz w:val="17"/>
            <w:szCs w:val="17"/>
            <w:lang w:val="en-US"/>
            <w:rPrChange w:id="609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09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092" w:author="Prieto Bailo, León Enrique" w:date="2023-07-07T22:59:00Z">
              <w:rPr>
                <w:rFonts w:ascii="Consolas" w:hAnsi="Consolas" w:cs="Courier New"/>
                <w:color w:val="660066"/>
                <w:sz w:val="17"/>
                <w:szCs w:val="17"/>
              </w:rPr>
            </w:rPrChange>
          </w:rPr>
          <w:t>PinMap_PWM</w:t>
        </w:r>
        <w:proofErr w:type="spellEnd"/>
        <w:r w:rsidRPr="00454AE3">
          <w:rPr>
            <w:rFonts w:ascii="Consolas" w:hAnsi="Consolas" w:cs="Courier New"/>
            <w:color w:val="666600"/>
            <w:sz w:val="17"/>
            <w:szCs w:val="17"/>
            <w:lang w:val="en-US"/>
            <w:rPrChange w:id="6093" w:author="Prieto Bailo, León Enrique" w:date="2023-07-07T22:59:00Z">
              <w:rPr>
                <w:rFonts w:ascii="Consolas" w:hAnsi="Consolas" w:cs="Courier New"/>
                <w:color w:val="666600"/>
                <w:sz w:val="17"/>
                <w:szCs w:val="17"/>
              </w:rPr>
            </w:rPrChange>
          </w:rPr>
          <w:t>));</w:t>
        </w:r>
      </w:ins>
    </w:p>
    <w:p w14:paraId="252C51B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094" w:author="León Prieto" w:date="2023-07-07T22:45:00Z"/>
          <w:rFonts w:ascii="Consolas" w:hAnsi="Consolas" w:cs="Courier New"/>
          <w:sz w:val="17"/>
          <w:szCs w:val="17"/>
          <w:lang w:val="en-US"/>
          <w:rPrChange w:id="6095" w:author="Prieto Bailo, León Enrique" w:date="2023-07-07T22:59:00Z">
            <w:rPr>
              <w:ins w:id="6096" w:author="León Prieto" w:date="2023-07-07T22:45:00Z"/>
              <w:rFonts w:ascii="Consolas" w:hAnsi="Consolas" w:cs="Courier New"/>
              <w:sz w:val="17"/>
              <w:szCs w:val="17"/>
            </w:rPr>
          </w:rPrChange>
        </w:rPr>
      </w:pPr>
      <w:ins w:id="6097" w:author="León Prieto" w:date="2023-07-07T22:45:00Z">
        <w:r w:rsidRPr="00454AE3">
          <w:rPr>
            <w:rFonts w:ascii="Consolas" w:hAnsi="Consolas" w:cs="Courier New"/>
            <w:sz w:val="17"/>
            <w:szCs w:val="17"/>
            <w:lang w:val="en-US"/>
            <w:rPrChange w:id="6098" w:author="Prieto Bailo, León Enrique" w:date="2023-07-07T22:59:00Z">
              <w:rPr>
                <w:rFonts w:ascii="Consolas" w:hAnsi="Consolas" w:cs="Courier New"/>
                <w:sz w:val="17"/>
                <w:szCs w:val="17"/>
              </w:rPr>
            </w:rPrChange>
          </w:rPr>
          <w:t xml:space="preserve">179. </w:t>
        </w:r>
        <w:r w:rsidRPr="00454AE3">
          <w:rPr>
            <w:rFonts w:ascii="Consolas" w:hAnsi="Consolas" w:cs="Courier New"/>
            <w:color w:val="660066"/>
            <w:sz w:val="17"/>
            <w:szCs w:val="17"/>
            <w:lang w:val="en-US"/>
            <w:rPrChange w:id="6099" w:author="Prieto Bailo, León Enrique" w:date="2023-07-07T22:59:00Z">
              <w:rPr>
                <w:rFonts w:ascii="Consolas" w:hAnsi="Consolas" w:cs="Courier New"/>
                <w:color w:val="660066"/>
                <w:sz w:val="17"/>
                <w:szCs w:val="17"/>
              </w:rPr>
            </w:rPrChange>
          </w:rPr>
          <w:t>uint32_t</w:t>
        </w:r>
        <w:r w:rsidRPr="00454AE3">
          <w:rPr>
            <w:rFonts w:ascii="Consolas" w:hAnsi="Consolas" w:cs="Courier New"/>
            <w:color w:val="000000"/>
            <w:sz w:val="17"/>
            <w:szCs w:val="17"/>
            <w:lang w:val="en-US"/>
            <w:rPrChange w:id="6100" w:author="Prieto Bailo, León Enrique" w:date="2023-07-07T22:59:00Z">
              <w:rPr>
                <w:rFonts w:ascii="Consolas" w:hAnsi="Consolas" w:cs="Courier New"/>
                <w:color w:val="000000"/>
                <w:sz w:val="17"/>
                <w:szCs w:val="17"/>
              </w:rPr>
            </w:rPrChange>
          </w:rPr>
          <w:t xml:space="preserve"> channel_motor2 </w:t>
        </w:r>
        <w:r w:rsidRPr="00454AE3">
          <w:rPr>
            <w:rFonts w:ascii="Consolas" w:hAnsi="Consolas" w:cs="Courier New"/>
            <w:color w:val="666600"/>
            <w:sz w:val="17"/>
            <w:szCs w:val="17"/>
            <w:lang w:val="en-US"/>
            <w:rPrChange w:id="610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02" w:author="Prieto Bailo, León Enrique" w:date="2023-07-07T22:59:00Z">
              <w:rPr>
                <w:rFonts w:ascii="Consolas" w:hAnsi="Consolas" w:cs="Courier New"/>
                <w:color w:val="000000"/>
                <w:sz w:val="17"/>
                <w:szCs w:val="17"/>
              </w:rPr>
            </w:rPrChange>
          </w:rPr>
          <w:t xml:space="preserve"> STM_PIN_</w:t>
        </w:r>
        <w:proofErr w:type="gramStart"/>
        <w:r w:rsidRPr="00454AE3">
          <w:rPr>
            <w:rFonts w:ascii="Consolas" w:hAnsi="Consolas" w:cs="Courier New"/>
            <w:color w:val="000000"/>
            <w:sz w:val="17"/>
            <w:szCs w:val="17"/>
            <w:lang w:val="en-US"/>
            <w:rPrChange w:id="6103" w:author="Prieto Bailo, León Enrique" w:date="2023-07-07T22:59:00Z">
              <w:rPr>
                <w:rFonts w:ascii="Consolas" w:hAnsi="Consolas" w:cs="Courier New"/>
                <w:color w:val="000000"/>
                <w:sz w:val="17"/>
                <w:szCs w:val="17"/>
              </w:rPr>
            </w:rPrChange>
          </w:rPr>
          <w:t>CHANNEL</w:t>
        </w:r>
        <w:r w:rsidRPr="00454AE3">
          <w:rPr>
            <w:rFonts w:ascii="Consolas" w:hAnsi="Consolas" w:cs="Courier New"/>
            <w:color w:val="666600"/>
            <w:sz w:val="17"/>
            <w:szCs w:val="17"/>
            <w:lang w:val="en-US"/>
            <w:rPrChange w:id="6104"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105" w:author="Prieto Bailo, León Enrique" w:date="2023-07-07T22:59:00Z">
              <w:rPr>
                <w:rFonts w:ascii="Consolas" w:hAnsi="Consolas" w:cs="Courier New"/>
                <w:color w:val="000000"/>
                <w:sz w:val="17"/>
                <w:szCs w:val="17"/>
              </w:rPr>
            </w:rPrChange>
          </w:rPr>
          <w:t>pinmap_function</w:t>
        </w:r>
        <w:proofErr w:type="spellEnd"/>
        <w:r w:rsidRPr="00454AE3">
          <w:rPr>
            <w:rFonts w:ascii="Consolas" w:hAnsi="Consolas" w:cs="Courier New"/>
            <w:color w:val="666600"/>
            <w:sz w:val="17"/>
            <w:szCs w:val="17"/>
            <w:lang w:val="en-US"/>
            <w:rPrChange w:id="6106"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107" w:author="Prieto Bailo, León Enrique" w:date="2023-07-07T22:59:00Z">
              <w:rPr>
                <w:rFonts w:ascii="Consolas" w:hAnsi="Consolas" w:cs="Courier New"/>
                <w:color w:val="000000"/>
                <w:sz w:val="17"/>
                <w:szCs w:val="17"/>
              </w:rPr>
            </w:rPrChange>
          </w:rPr>
          <w:t>digitalPinToPinName</w:t>
        </w:r>
        <w:proofErr w:type="spellEnd"/>
        <w:r w:rsidRPr="00454AE3">
          <w:rPr>
            <w:rFonts w:ascii="Consolas" w:hAnsi="Consolas" w:cs="Courier New"/>
            <w:color w:val="666600"/>
            <w:sz w:val="17"/>
            <w:szCs w:val="17"/>
            <w:lang w:val="en-US"/>
            <w:rPrChange w:id="610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09" w:author="Prieto Bailo, León Enrique" w:date="2023-07-07T22:59:00Z">
              <w:rPr>
                <w:rFonts w:ascii="Consolas" w:hAnsi="Consolas" w:cs="Courier New"/>
                <w:color w:val="000000"/>
                <w:sz w:val="17"/>
                <w:szCs w:val="17"/>
              </w:rPr>
            </w:rPrChange>
          </w:rPr>
          <w:t>pin_motor2</w:t>
        </w:r>
        <w:r w:rsidRPr="00454AE3">
          <w:rPr>
            <w:rFonts w:ascii="Consolas" w:hAnsi="Consolas" w:cs="Courier New"/>
            <w:color w:val="666600"/>
            <w:sz w:val="17"/>
            <w:szCs w:val="17"/>
            <w:lang w:val="en-US"/>
            <w:rPrChange w:id="611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112" w:author="Prieto Bailo, León Enrique" w:date="2023-07-07T22:59:00Z">
              <w:rPr>
                <w:rFonts w:ascii="Consolas" w:hAnsi="Consolas" w:cs="Courier New"/>
                <w:color w:val="660066"/>
                <w:sz w:val="17"/>
                <w:szCs w:val="17"/>
              </w:rPr>
            </w:rPrChange>
          </w:rPr>
          <w:t>PinMap_PWM</w:t>
        </w:r>
        <w:proofErr w:type="spellEnd"/>
        <w:r w:rsidRPr="00454AE3">
          <w:rPr>
            <w:rFonts w:ascii="Consolas" w:hAnsi="Consolas" w:cs="Courier New"/>
            <w:color w:val="666600"/>
            <w:sz w:val="17"/>
            <w:szCs w:val="17"/>
            <w:lang w:val="en-US"/>
            <w:rPrChange w:id="6113" w:author="Prieto Bailo, León Enrique" w:date="2023-07-07T22:59:00Z">
              <w:rPr>
                <w:rFonts w:ascii="Consolas" w:hAnsi="Consolas" w:cs="Courier New"/>
                <w:color w:val="666600"/>
                <w:sz w:val="17"/>
                <w:szCs w:val="17"/>
              </w:rPr>
            </w:rPrChange>
          </w:rPr>
          <w:t>));</w:t>
        </w:r>
      </w:ins>
    </w:p>
    <w:p w14:paraId="304702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14" w:author="León Prieto" w:date="2023-07-07T22:45:00Z"/>
          <w:rFonts w:ascii="Consolas" w:hAnsi="Consolas" w:cs="Courier New"/>
          <w:sz w:val="17"/>
          <w:szCs w:val="17"/>
          <w:lang w:val="en-US"/>
          <w:rPrChange w:id="6115" w:author="Prieto Bailo, León Enrique" w:date="2023-07-07T22:59:00Z">
            <w:rPr>
              <w:ins w:id="6116" w:author="León Prieto" w:date="2023-07-07T22:45:00Z"/>
              <w:rFonts w:ascii="Consolas" w:hAnsi="Consolas" w:cs="Courier New"/>
              <w:sz w:val="17"/>
              <w:szCs w:val="17"/>
            </w:rPr>
          </w:rPrChange>
        </w:rPr>
      </w:pPr>
      <w:ins w:id="6117" w:author="León Prieto" w:date="2023-07-07T22:45:00Z">
        <w:r w:rsidRPr="00454AE3">
          <w:rPr>
            <w:rFonts w:ascii="Consolas" w:hAnsi="Consolas" w:cs="Courier New"/>
            <w:sz w:val="17"/>
            <w:szCs w:val="17"/>
            <w:lang w:val="en-US"/>
            <w:rPrChange w:id="6118" w:author="Prieto Bailo, León Enrique" w:date="2023-07-07T22:59:00Z">
              <w:rPr>
                <w:rFonts w:ascii="Consolas" w:hAnsi="Consolas" w:cs="Courier New"/>
                <w:sz w:val="17"/>
                <w:szCs w:val="17"/>
              </w:rPr>
            </w:rPrChange>
          </w:rPr>
          <w:t xml:space="preserve">180. </w:t>
        </w:r>
        <w:r w:rsidRPr="00454AE3">
          <w:rPr>
            <w:rFonts w:ascii="Consolas" w:hAnsi="Consolas" w:cs="Courier New"/>
            <w:color w:val="660066"/>
            <w:sz w:val="17"/>
            <w:szCs w:val="17"/>
            <w:lang w:val="en-US"/>
            <w:rPrChange w:id="6119" w:author="Prieto Bailo, León Enrique" w:date="2023-07-07T22:59:00Z">
              <w:rPr>
                <w:rFonts w:ascii="Consolas" w:hAnsi="Consolas" w:cs="Courier New"/>
                <w:color w:val="660066"/>
                <w:sz w:val="17"/>
                <w:szCs w:val="17"/>
              </w:rPr>
            </w:rPrChange>
          </w:rPr>
          <w:t>uint32_t</w:t>
        </w:r>
        <w:r w:rsidRPr="00454AE3">
          <w:rPr>
            <w:rFonts w:ascii="Consolas" w:hAnsi="Consolas" w:cs="Courier New"/>
            <w:color w:val="000000"/>
            <w:sz w:val="17"/>
            <w:szCs w:val="17"/>
            <w:lang w:val="en-US"/>
            <w:rPrChange w:id="6120" w:author="Prieto Bailo, León Enrique" w:date="2023-07-07T22:59:00Z">
              <w:rPr>
                <w:rFonts w:ascii="Consolas" w:hAnsi="Consolas" w:cs="Courier New"/>
                <w:color w:val="000000"/>
                <w:sz w:val="17"/>
                <w:szCs w:val="17"/>
              </w:rPr>
            </w:rPrChange>
          </w:rPr>
          <w:t xml:space="preserve"> channel_motor3 </w:t>
        </w:r>
        <w:r w:rsidRPr="00454AE3">
          <w:rPr>
            <w:rFonts w:ascii="Consolas" w:hAnsi="Consolas" w:cs="Courier New"/>
            <w:color w:val="666600"/>
            <w:sz w:val="17"/>
            <w:szCs w:val="17"/>
            <w:lang w:val="en-US"/>
            <w:rPrChange w:id="612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22" w:author="Prieto Bailo, León Enrique" w:date="2023-07-07T22:59:00Z">
              <w:rPr>
                <w:rFonts w:ascii="Consolas" w:hAnsi="Consolas" w:cs="Courier New"/>
                <w:color w:val="000000"/>
                <w:sz w:val="17"/>
                <w:szCs w:val="17"/>
              </w:rPr>
            </w:rPrChange>
          </w:rPr>
          <w:t xml:space="preserve"> STM_PIN_</w:t>
        </w:r>
        <w:proofErr w:type="gramStart"/>
        <w:r w:rsidRPr="00454AE3">
          <w:rPr>
            <w:rFonts w:ascii="Consolas" w:hAnsi="Consolas" w:cs="Courier New"/>
            <w:color w:val="000000"/>
            <w:sz w:val="17"/>
            <w:szCs w:val="17"/>
            <w:lang w:val="en-US"/>
            <w:rPrChange w:id="6123" w:author="Prieto Bailo, León Enrique" w:date="2023-07-07T22:59:00Z">
              <w:rPr>
                <w:rFonts w:ascii="Consolas" w:hAnsi="Consolas" w:cs="Courier New"/>
                <w:color w:val="000000"/>
                <w:sz w:val="17"/>
                <w:szCs w:val="17"/>
              </w:rPr>
            </w:rPrChange>
          </w:rPr>
          <w:t>CHANNEL</w:t>
        </w:r>
        <w:r w:rsidRPr="00454AE3">
          <w:rPr>
            <w:rFonts w:ascii="Consolas" w:hAnsi="Consolas" w:cs="Courier New"/>
            <w:color w:val="666600"/>
            <w:sz w:val="17"/>
            <w:szCs w:val="17"/>
            <w:lang w:val="en-US"/>
            <w:rPrChange w:id="6124"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125" w:author="Prieto Bailo, León Enrique" w:date="2023-07-07T22:59:00Z">
              <w:rPr>
                <w:rFonts w:ascii="Consolas" w:hAnsi="Consolas" w:cs="Courier New"/>
                <w:color w:val="000000"/>
                <w:sz w:val="17"/>
                <w:szCs w:val="17"/>
              </w:rPr>
            </w:rPrChange>
          </w:rPr>
          <w:t>pinmap_function</w:t>
        </w:r>
        <w:proofErr w:type="spellEnd"/>
        <w:r w:rsidRPr="00454AE3">
          <w:rPr>
            <w:rFonts w:ascii="Consolas" w:hAnsi="Consolas" w:cs="Courier New"/>
            <w:color w:val="666600"/>
            <w:sz w:val="17"/>
            <w:szCs w:val="17"/>
            <w:lang w:val="en-US"/>
            <w:rPrChange w:id="6126"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127" w:author="Prieto Bailo, León Enrique" w:date="2023-07-07T22:59:00Z">
              <w:rPr>
                <w:rFonts w:ascii="Consolas" w:hAnsi="Consolas" w:cs="Courier New"/>
                <w:color w:val="000000"/>
                <w:sz w:val="17"/>
                <w:szCs w:val="17"/>
              </w:rPr>
            </w:rPrChange>
          </w:rPr>
          <w:t>digitalPinToPinName</w:t>
        </w:r>
        <w:proofErr w:type="spellEnd"/>
        <w:r w:rsidRPr="00454AE3">
          <w:rPr>
            <w:rFonts w:ascii="Consolas" w:hAnsi="Consolas" w:cs="Courier New"/>
            <w:color w:val="666600"/>
            <w:sz w:val="17"/>
            <w:szCs w:val="17"/>
            <w:lang w:val="en-US"/>
            <w:rPrChange w:id="612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29" w:author="Prieto Bailo, León Enrique" w:date="2023-07-07T22:59:00Z">
              <w:rPr>
                <w:rFonts w:ascii="Consolas" w:hAnsi="Consolas" w:cs="Courier New"/>
                <w:color w:val="000000"/>
                <w:sz w:val="17"/>
                <w:szCs w:val="17"/>
              </w:rPr>
            </w:rPrChange>
          </w:rPr>
          <w:t>pin_motor3</w:t>
        </w:r>
        <w:r w:rsidRPr="00454AE3">
          <w:rPr>
            <w:rFonts w:ascii="Consolas" w:hAnsi="Consolas" w:cs="Courier New"/>
            <w:color w:val="666600"/>
            <w:sz w:val="17"/>
            <w:szCs w:val="17"/>
            <w:lang w:val="en-US"/>
            <w:rPrChange w:id="61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3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132" w:author="Prieto Bailo, León Enrique" w:date="2023-07-07T22:59:00Z">
              <w:rPr>
                <w:rFonts w:ascii="Consolas" w:hAnsi="Consolas" w:cs="Courier New"/>
                <w:color w:val="660066"/>
                <w:sz w:val="17"/>
                <w:szCs w:val="17"/>
              </w:rPr>
            </w:rPrChange>
          </w:rPr>
          <w:t>PinMap_PWM</w:t>
        </w:r>
        <w:proofErr w:type="spellEnd"/>
        <w:r w:rsidRPr="00454AE3">
          <w:rPr>
            <w:rFonts w:ascii="Consolas" w:hAnsi="Consolas" w:cs="Courier New"/>
            <w:color w:val="666600"/>
            <w:sz w:val="17"/>
            <w:szCs w:val="17"/>
            <w:lang w:val="en-US"/>
            <w:rPrChange w:id="6133" w:author="Prieto Bailo, León Enrique" w:date="2023-07-07T22:59:00Z">
              <w:rPr>
                <w:rFonts w:ascii="Consolas" w:hAnsi="Consolas" w:cs="Courier New"/>
                <w:color w:val="666600"/>
                <w:sz w:val="17"/>
                <w:szCs w:val="17"/>
              </w:rPr>
            </w:rPrChange>
          </w:rPr>
          <w:t>));</w:t>
        </w:r>
      </w:ins>
    </w:p>
    <w:p w14:paraId="2F2BD43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34" w:author="León Prieto" w:date="2023-07-07T22:45:00Z"/>
          <w:rFonts w:ascii="Consolas" w:hAnsi="Consolas" w:cs="Courier New"/>
          <w:sz w:val="17"/>
          <w:szCs w:val="17"/>
          <w:lang w:val="en-US"/>
          <w:rPrChange w:id="6135" w:author="Prieto Bailo, León Enrique" w:date="2023-07-07T22:59:00Z">
            <w:rPr>
              <w:ins w:id="6136" w:author="León Prieto" w:date="2023-07-07T22:45:00Z"/>
              <w:rFonts w:ascii="Consolas" w:hAnsi="Consolas" w:cs="Courier New"/>
              <w:sz w:val="17"/>
              <w:szCs w:val="17"/>
            </w:rPr>
          </w:rPrChange>
        </w:rPr>
      </w:pPr>
      <w:ins w:id="6137" w:author="León Prieto" w:date="2023-07-07T22:45:00Z">
        <w:r w:rsidRPr="00454AE3">
          <w:rPr>
            <w:rFonts w:ascii="Consolas" w:hAnsi="Consolas" w:cs="Courier New"/>
            <w:sz w:val="17"/>
            <w:szCs w:val="17"/>
            <w:lang w:val="en-US"/>
            <w:rPrChange w:id="6138" w:author="Prieto Bailo, León Enrique" w:date="2023-07-07T22:59:00Z">
              <w:rPr>
                <w:rFonts w:ascii="Consolas" w:hAnsi="Consolas" w:cs="Courier New"/>
                <w:sz w:val="17"/>
                <w:szCs w:val="17"/>
              </w:rPr>
            </w:rPrChange>
          </w:rPr>
          <w:t xml:space="preserve">181. </w:t>
        </w:r>
        <w:r w:rsidRPr="00454AE3">
          <w:rPr>
            <w:rFonts w:ascii="Consolas" w:hAnsi="Consolas" w:cs="Courier New"/>
            <w:color w:val="660066"/>
            <w:sz w:val="17"/>
            <w:szCs w:val="17"/>
            <w:lang w:val="en-US"/>
            <w:rPrChange w:id="6139" w:author="Prieto Bailo, León Enrique" w:date="2023-07-07T22:59:00Z">
              <w:rPr>
                <w:rFonts w:ascii="Consolas" w:hAnsi="Consolas" w:cs="Courier New"/>
                <w:color w:val="660066"/>
                <w:sz w:val="17"/>
                <w:szCs w:val="17"/>
              </w:rPr>
            </w:rPrChange>
          </w:rPr>
          <w:t>uint32_t</w:t>
        </w:r>
        <w:r w:rsidRPr="00454AE3">
          <w:rPr>
            <w:rFonts w:ascii="Consolas" w:hAnsi="Consolas" w:cs="Courier New"/>
            <w:color w:val="000000"/>
            <w:sz w:val="17"/>
            <w:szCs w:val="17"/>
            <w:lang w:val="en-US"/>
            <w:rPrChange w:id="6140" w:author="Prieto Bailo, León Enrique" w:date="2023-07-07T22:59:00Z">
              <w:rPr>
                <w:rFonts w:ascii="Consolas" w:hAnsi="Consolas" w:cs="Courier New"/>
                <w:color w:val="000000"/>
                <w:sz w:val="17"/>
                <w:szCs w:val="17"/>
              </w:rPr>
            </w:rPrChange>
          </w:rPr>
          <w:t xml:space="preserve"> channel_motor4 </w:t>
        </w:r>
        <w:r w:rsidRPr="00454AE3">
          <w:rPr>
            <w:rFonts w:ascii="Consolas" w:hAnsi="Consolas" w:cs="Courier New"/>
            <w:color w:val="666600"/>
            <w:sz w:val="17"/>
            <w:szCs w:val="17"/>
            <w:lang w:val="en-US"/>
            <w:rPrChange w:id="614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42" w:author="Prieto Bailo, León Enrique" w:date="2023-07-07T22:59:00Z">
              <w:rPr>
                <w:rFonts w:ascii="Consolas" w:hAnsi="Consolas" w:cs="Courier New"/>
                <w:color w:val="000000"/>
                <w:sz w:val="17"/>
                <w:szCs w:val="17"/>
              </w:rPr>
            </w:rPrChange>
          </w:rPr>
          <w:t xml:space="preserve"> STM_PIN_</w:t>
        </w:r>
        <w:proofErr w:type="gramStart"/>
        <w:r w:rsidRPr="00454AE3">
          <w:rPr>
            <w:rFonts w:ascii="Consolas" w:hAnsi="Consolas" w:cs="Courier New"/>
            <w:color w:val="000000"/>
            <w:sz w:val="17"/>
            <w:szCs w:val="17"/>
            <w:lang w:val="en-US"/>
            <w:rPrChange w:id="6143" w:author="Prieto Bailo, León Enrique" w:date="2023-07-07T22:59:00Z">
              <w:rPr>
                <w:rFonts w:ascii="Consolas" w:hAnsi="Consolas" w:cs="Courier New"/>
                <w:color w:val="000000"/>
                <w:sz w:val="17"/>
                <w:szCs w:val="17"/>
              </w:rPr>
            </w:rPrChange>
          </w:rPr>
          <w:t>CHANNEL</w:t>
        </w:r>
        <w:r w:rsidRPr="00454AE3">
          <w:rPr>
            <w:rFonts w:ascii="Consolas" w:hAnsi="Consolas" w:cs="Courier New"/>
            <w:color w:val="666600"/>
            <w:sz w:val="17"/>
            <w:szCs w:val="17"/>
            <w:lang w:val="en-US"/>
            <w:rPrChange w:id="6144"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145" w:author="Prieto Bailo, León Enrique" w:date="2023-07-07T22:59:00Z">
              <w:rPr>
                <w:rFonts w:ascii="Consolas" w:hAnsi="Consolas" w:cs="Courier New"/>
                <w:color w:val="000000"/>
                <w:sz w:val="17"/>
                <w:szCs w:val="17"/>
              </w:rPr>
            </w:rPrChange>
          </w:rPr>
          <w:t>pinmap_function</w:t>
        </w:r>
        <w:proofErr w:type="spellEnd"/>
        <w:r w:rsidRPr="00454AE3">
          <w:rPr>
            <w:rFonts w:ascii="Consolas" w:hAnsi="Consolas" w:cs="Courier New"/>
            <w:color w:val="666600"/>
            <w:sz w:val="17"/>
            <w:szCs w:val="17"/>
            <w:lang w:val="en-US"/>
            <w:rPrChange w:id="6146"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147" w:author="Prieto Bailo, León Enrique" w:date="2023-07-07T22:59:00Z">
              <w:rPr>
                <w:rFonts w:ascii="Consolas" w:hAnsi="Consolas" w:cs="Courier New"/>
                <w:color w:val="000000"/>
                <w:sz w:val="17"/>
                <w:szCs w:val="17"/>
              </w:rPr>
            </w:rPrChange>
          </w:rPr>
          <w:t>digitalPinToPinName</w:t>
        </w:r>
        <w:proofErr w:type="spellEnd"/>
        <w:r w:rsidRPr="00454AE3">
          <w:rPr>
            <w:rFonts w:ascii="Consolas" w:hAnsi="Consolas" w:cs="Courier New"/>
            <w:color w:val="666600"/>
            <w:sz w:val="17"/>
            <w:szCs w:val="17"/>
            <w:lang w:val="en-US"/>
            <w:rPrChange w:id="614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49" w:author="Prieto Bailo, León Enrique" w:date="2023-07-07T22:59:00Z">
              <w:rPr>
                <w:rFonts w:ascii="Consolas" w:hAnsi="Consolas" w:cs="Courier New"/>
                <w:color w:val="000000"/>
                <w:sz w:val="17"/>
                <w:szCs w:val="17"/>
              </w:rPr>
            </w:rPrChange>
          </w:rPr>
          <w:t>pin_motor4</w:t>
        </w:r>
        <w:r w:rsidRPr="00454AE3">
          <w:rPr>
            <w:rFonts w:ascii="Consolas" w:hAnsi="Consolas" w:cs="Courier New"/>
            <w:color w:val="666600"/>
            <w:sz w:val="17"/>
            <w:szCs w:val="17"/>
            <w:lang w:val="en-US"/>
            <w:rPrChange w:id="615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5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152" w:author="Prieto Bailo, León Enrique" w:date="2023-07-07T22:59:00Z">
              <w:rPr>
                <w:rFonts w:ascii="Consolas" w:hAnsi="Consolas" w:cs="Courier New"/>
                <w:color w:val="660066"/>
                <w:sz w:val="17"/>
                <w:szCs w:val="17"/>
              </w:rPr>
            </w:rPrChange>
          </w:rPr>
          <w:t>PinMap_PWM</w:t>
        </w:r>
        <w:proofErr w:type="spellEnd"/>
        <w:r w:rsidRPr="00454AE3">
          <w:rPr>
            <w:rFonts w:ascii="Consolas" w:hAnsi="Consolas" w:cs="Courier New"/>
            <w:color w:val="666600"/>
            <w:sz w:val="17"/>
            <w:szCs w:val="17"/>
            <w:lang w:val="en-US"/>
            <w:rPrChange w:id="6153" w:author="Prieto Bailo, León Enrique" w:date="2023-07-07T22:59:00Z">
              <w:rPr>
                <w:rFonts w:ascii="Consolas" w:hAnsi="Consolas" w:cs="Courier New"/>
                <w:color w:val="666600"/>
                <w:sz w:val="17"/>
                <w:szCs w:val="17"/>
              </w:rPr>
            </w:rPrChange>
          </w:rPr>
          <w:t>));</w:t>
        </w:r>
      </w:ins>
    </w:p>
    <w:p w14:paraId="3F780CB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54" w:author="León Prieto" w:date="2023-07-07T22:45:00Z"/>
          <w:rFonts w:ascii="Consolas" w:hAnsi="Consolas" w:cs="Courier New"/>
          <w:sz w:val="17"/>
          <w:szCs w:val="17"/>
          <w:lang w:val="en-US"/>
          <w:rPrChange w:id="6155" w:author="Prieto Bailo, León Enrique" w:date="2023-07-07T22:59:00Z">
            <w:rPr>
              <w:ins w:id="6156" w:author="León Prieto" w:date="2023-07-07T22:45:00Z"/>
              <w:rFonts w:ascii="Consolas" w:hAnsi="Consolas" w:cs="Courier New"/>
              <w:sz w:val="17"/>
              <w:szCs w:val="17"/>
            </w:rPr>
          </w:rPrChange>
        </w:rPr>
      </w:pPr>
      <w:ins w:id="6157" w:author="León Prieto" w:date="2023-07-07T22:45:00Z">
        <w:r w:rsidRPr="00454AE3">
          <w:rPr>
            <w:rFonts w:ascii="Consolas" w:hAnsi="Consolas" w:cs="Courier New"/>
            <w:sz w:val="17"/>
            <w:szCs w:val="17"/>
            <w:lang w:val="en-US"/>
            <w:rPrChange w:id="6158" w:author="Prieto Bailo, León Enrique" w:date="2023-07-07T22:59:00Z">
              <w:rPr>
                <w:rFonts w:ascii="Consolas" w:hAnsi="Consolas" w:cs="Courier New"/>
                <w:sz w:val="17"/>
                <w:szCs w:val="17"/>
              </w:rPr>
            </w:rPrChange>
          </w:rPr>
          <w:t xml:space="preserve">182. </w:t>
        </w:r>
        <w:r w:rsidRPr="00454AE3">
          <w:rPr>
            <w:rFonts w:ascii="Consolas" w:hAnsi="Consolas" w:cs="Courier New"/>
            <w:color w:val="000000"/>
            <w:sz w:val="17"/>
            <w:szCs w:val="17"/>
            <w:lang w:val="en-US"/>
            <w:rPrChange w:id="6159" w:author="Prieto Bailo, León Enrique" w:date="2023-07-07T22:59:00Z">
              <w:rPr>
                <w:rFonts w:ascii="Consolas" w:hAnsi="Consolas" w:cs="Courier New"/>
                <w:color w:val="000000"/>
                <w:sz w:val="17"/>
                <w:szCs w:val="17"/>
              </w:rPr>
            </w:rPrChange>
          </w:rPr>
          <w:t> </w:t>
        </w:r>
      </w:ins>
    </w:p>
    <w:p w14:paraId="7B8D2CD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60" w:author="León Prieto" w:date="2023-07-07T22:45:00Z"/>
          <w:rFonts w:ascii="Consolas" w:hAnsi="Consolas" w:cs="Courier New"/>
          <w:sz w:val="17"/>
          <w:szCs w:val="17"/>
          <w:lang w:val="en-US"/>
          <w:rPrChange w:id="6161" w:author="Prieto Bailo, León Enrique" w:date="2023-07-07T22:59:00Z">
            <w:rPr>
              <w:ins w:id="6162" w:author="León Prieto" w:date="2023-07-07T22:45:00Z"/>
              <w:rFonts w:ascii="Consolas" w:hAnsi="Consolas" w:cs="Courier New"/>
              <w:sz w:val="17"/>
              <w:szCs w:val="17"/>
            </w:rPr>
          </w:rPrChange>
        </w:rPr>
      </w:pPr>
      <w:ins w:id="6163" w:author="León Prieto" w:date="2023-07-07T22:45:00Z">
        <w:r w:rsidRPr="00454AE3">
          <w:rPr>
            <w:rFonts w:ascii="Consolas" w:hAnsi="Consolas" w:cs="Courier New"/>
            <w:sz w:val="17"/>
            <w:szCs w:val="17"/>
            <w:lang w:val="en-US"/>
            <w:rPrChange w:id="6164" w:author="Prieto Bailo, León Enrique" w:date="2023-07-07T22:59:00Z">
              <w:rPr>
                <w:rFonts w:ascii="Consolas" w:hAnsi="Consolas" w:cs="Courier New"/>
                <w:sz w:val="17"/>
                <w:szCs w:val="17"/>
              </w:rPr>
            </w:rPrChange>
          </w:rPr>
          <w:t xml:space="preserve">183. </w:t>
        </w:r>
        <w:proofErr w:type="spellStart"/>
        <w:r w:rsidRPr="00454AE3">
          <w:rPr>
            <w:rFonts w:ascii="Consolas" w:hAnsi="Consolas" w:cs="Courier New"/>
            <w:color w:val="660066"/>
            <w:sz w:val="17"/>
            <w:szCs w:val="17"/>
            <w:lang w:val="en-US"/>
            <w:rPrChange w:id="6165" w:author="Prieto Bailo, León Enrique" w:date="2023-07-07T22:59:00Z">
              <w:rPr>
                <w:rFonts w:ascii="Consolas" w:hAnsi="Consolas" w:cs="Courier New"/>
                <w:color w:val="660066"/>
                <w:sz w:val="17"/>
                <w:szCs w:val="17"/>
              </w:rPr>
            </w:rPrChange>
          </w:rPr>
          <w:t>HardwareTimer</w:t>
        </w:r>
        <w:proofErr w:type="spellEnd"/>
        <w:r w:rsidRPr="00454AE3">
          <w:rPr>
            <w:rFonts w:ascii="Consolas" w:hAnsi="Consolas" w:cs="Courier New"/>
            <w:color w:val="000000"/>
            <w:sz w:val="17"/>
            <w:szCs w:val="17"/>
            <w:lang w:val="en-US"/>
            <w:rPrChange w:id="616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16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68" w:author="Prieto Bailo, León Enrique" w:date="2023-07-07T22:59:00Z">
              <w:rPr>
                <w:rFonts w:ascii="Consolas" w:hAnsi="Consolas" w:cs="Courier New"/>
                <w:color w:val="000000"/>
                <w:sz w:val="17"/>
                <w:szCs w:val="17"/>
              </w:rPr>
            </w:rPrChange>
          </w:rPr>
          <w:t xml:space="preserve">TIM_M1_M2 </w:t>
        </w:r>
        <w:r w:rsidRPr="00454AE3">
          <w:rPr>
            <w:rFonts w:ascii="Consolas" w:hAnsi="Consolas" w:cs="Courier New"/>
            <w:color w:val="666600"/>
            <w:sz w:val="17"/>
            <w:szCs w:val="17"/>
            <w:lang w:val="en-US"/>
            <w:rPrChange w:id="616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7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171" w:author="Prieto Bailo, León Enrique" w:date="2023-07-07T22:59:00Z">
              <w:rPr>
                <w:rFonts w:ascii="Consolas" w:hAnsi="Consolas" w:cs="Courier New"/>
                <w:color w:val="000088"/>
                <w:sz w:val="17"/>
                <w:szCs w:val="17"/>
              </w:rPr>
            </w:rPrChange>
          </w:rPr>
          <w:t>new</w:t>
        </w:r>
        <w:r w:rsidRPr="00454AE3">
          <w:rPr>
            <w:rFonts w:ascii="Consolas" w:hAnsi="Consolas" w:cs="Courier New"/>
            <w:color w:val="000000"/>
            <w:sz w:val="17"/>
            <w:szCs w:val="17"/>
            <w:lang w:val="en-US"/>
            <w:rPrChange w:id="6172"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660066"/>
            <w:sz w:val="17"/>
            <w:szCs w:val="17"/>
            <w:lang w:val="en-US"/>
            <w:rPrChange w:id="6173" w:author="Prieto Bailo, León Enrique" w:date="2023-07-07T22:59:00Z">
              <w:rPr>
                <w:rFonts w:ascii="Consolas" w:hAnsi="Consolas" w:cs="Courier New"/>
                <w:color w:val="660066"/>
                <w:sz w:val="17"/>
                <w:szCs w:val="17"/>
              </w:rPr>
            </w:rPrChange>
          </w:rPr>
          <w:t>HardwareTimer</w:t>
        </w:r>
        <w:proofErr w:type="spellEnd"/>
        <w:r w:rsidRPr="00454AE3">
          <w:rPr>
            <w:rFonts w:ascii="Consolas" w:hAnsi="Consolas" w:cs="Courier New"/>
            <w:color w:val="666600"/>
            <w:sz w:val="17"/>
            <w:szCs w:val="17"/>
            <w:lang w:val="en-US"/>
            <w:rPrChange w:id="617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6175" w:author="Prieto Bailo, León Enrique" w:date="2023-07-07T22:59:00Z">
              <w:rPr>
                <w:rFonts w:ascii="Consolas" w:hAnsi="Consolas" w:cs="Courier New"/>
                <w:color w:val="000000"/>
                <w:sz w:val="17"/>
                <w:szCs w:val="17"/>
              </w:rPr>
            </w:rPrChange>
          </w:rPr>
          <w:t>TIM_DEF_M1_M2</w:t>
        </w:r>
        <w:r w:rsidRPr="00454AE3">
          <w:rPr>
            <w:rFonts w:ascii="Consolas" w:hAnsi="Consolas" w:cs="Courier New"/>
            <w:color w:val="666600"/>
            <w:sz w:val="17"/>
            <w:szCs w:val="17"/>
            <w:lang w:val="en-US"/>
            <w:rPrChange w:id="6176" w:author="Prieto Bailo, León Enrique" w:date="2023-07-07T22:59:00Z">
              <w:rPr>
                <w:rFonts w:ascii="Consolas" w:hAnsi="Consolas" w:cs="Courier New"/>
                <w:color w:val="666600"/>
                <w:sz w:val="17"/>
                <w:szCs w:val="17"/>
              </w:rPr>
            </w:rPrChange>
          </w:rPr>
          <w:t>);</w:t>
        </w:r>
      </w:ins>
    </w:p>
    <w:p w14:paraId="71FEE65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77" w:author="León Prieto" w:date="2023-07-07T22:45:00Z"/>
          <w:rFonts w:ascii="Consolas" w:hAnsi="Consolas" w:cs="Courier New"/>
          <w:sz w:val="17"/>
          <w:szCs w:val="17"/>
          <w:lang w:val="en-US"/>
          <w:rPrChange w:id="6178" w:author="Prieto Bailo, León Enrique" w:date="2023-07-07T22:59:00Z">
            <w:rPr>
              <w:ins w:id="6179" w:author="León Prieto" w:date="2023-07-07T22:45:00Z"/>
              <w:rFonts w:ascii="Consolas" w:hAnsi="Consolas" w:cs="Courier New"/>
              <w:sz w:val="17"/>
              <w:szCs w:val="17"/>
            </w:rPr>
          </w:rPrChange>
        </w:rPr>
      </w:pPr>
      <w:ins w:id="6180" w:author="León Prieto" w:date="2023-07-07T22:45:00Z">
        <w:r w:rsidRPr="00454AE3">
          <w:rPr>
            <w:rFonts w:ascii="Consolas" w:hAnsi="Consolas" w:cs="Courier New"/>
            <w:sz w:val="17"/>
            <w:szCs w:val="17"/>
            <w:lang w:val="en-US"/>
            <w:rPrChange w:id="6181" w:author="Prieto Bailo, León Enrique" w:date="2023-07-07T22:59:00Z">
              <w:rPr>
                <w:rFonts w:ascii="Consolas" w:hAnsi="Consolas" w:cs="Courier New"/>
                <w:sz w:val="17"/>
                <w:szCs w:val="17"/>
              </w:rPr>
            </w:rPrChange>
          </w:rPr>
          <w:t xml:space="preserve">184. </w:t>
        </w:r>
        <w:proofErr w:type="spellStart"/>
        <w:r w:rsidRPr="00454AE3">
          <w:rPr>
            <w:rFonts w:ascii="Consolas" w:hAnsi="Consolas" w:cs="Courier New"/>
            <w:color w:val="660066"/>
            <w:sz w:val="17"/>
            <w:szCs w:val="17"/>
            <w:lang w:val="en-US"/>
            <w:rPrChange w:id="6182" w:author="Prieto Bailo, León Enrique" w:date="2023-07-07T22:59:00Z">
              <w:rPr>
                <w:rFonts w:ascii="Consolas" w:hAnsi="Consolas" w:cs="Courier New"/>
                <w:color w:val="660066"/>
                <w:sz w:val="17"/>
                <w:szCs w:val="17"/>
              </w:rPr>
            </w:rPrChange>
          </w:rPr>
          <w:t>HardwareTimer</w:t>
        </w:r>
        <w:proofErr w:type="spellEnd"/>
        <w:r w:rsidRPr="00454AE3">
          <w:rPr>
            <w:rFonts w:ascii="Consolas" w:hAnsi="Consolas" w:cs="Courier New"/>
            <w:color w:val="000000"/>
            <w:sz w:val="17"/>
            <w:szCs w:val="17"/>
            <w:lang w:val="en-US"/>
            <w:rPrChange w:id="618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18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85" w:author="Prieto Bailo, León Enrique" w:date="2023-07-07T22:59:00Z">
              <w:rPr>
                <w:rFonts w:ascii="Consolas" w:hAnsi="Consolas" w:cs="Courier New"/>
                <w:color w:val="000000"/>
                <w:sz w:val="17"/>
                <w:szCs w:val="17"/>
              </w:rPr>
            </w:rPrChange>
          </w:rPr>
          <w:t xml:space="preserve">TIM_M3_M4 </w:t>
        </w:r>
        <w:r w:rsidRPr="00454AE3">
          <w:rPr>
            <w:rFonts w:ascii="Consolas" w:hAnsi="Consolas" w:cs="Courier New"/>
            <w:color w:val="666600"/>
            <w:sz w:val="17"/>
            <w:szCs w:val="17"/>
            <w:lang w:val="en-US"/>
            <w:rPrChange w:id="61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18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188" w:author="Prieto Bailo, León Enrique" w:date="2023-07-07T22:59:00Z">
              <w:rPr>
                <w:rFonts w:ascii="Consolas" w:hAnsi="Consolas" w:cs="Courier New"/>
                <w:color w:val="000088"/>
                <w:sz w:val="17"/>
                <w:szCs w:val="17"/>
              </w:rPr>
            </w:rPrChange>
          </w:rPr>
          <w:t>new</w:t>
        </w:r>
        <w:r w:rsidRPr="00454AE3">
          <w:rPr>
            <w:rFonts w:ascii="Consolas" w:hAnsi="Consolas" w:cs="Courier New"/>
            <w:color w:val="000000"/>
            <w:sz w:val="17"/>
            <w:szCs w:val="17"/>
            <w:lang w:val="en-US"/>
            <w:rPrChange w:id="6189"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660066"/>
            <w:sz w:val="17"/>
            <w:szCs w:val="17"/>
            <w:lang w:val="en-US"/>
            <w:rPrChange w:id="6190" w:author="Prieto Bailo, León Enrique" w:date="2023-07-07T22:59:00Z">
              <w:rPr>
                <w:rFonts w:ascii="Consolas" w:hAnsi="Consolas" w:cs="Courier New"/>
                <w:color w:val="660066"/>
                <w:sz w:val="17"/>
                <w:szCs w:val="17"/>
              </w:rPr>
            </w:rPrChange>
          </w:rPr>
          <w:t>HardwareTimer</w:t>
        </w:r>
        <w:proofErr w:type="spellEnd"/>
        <w:r w:rsidRPr="00454AE3">
          <w:rPr>
            <w:rFonts w:ascii="Consolas" w:hAnsi="Consolas" w:cs="Courier New"/>
            <w:color w:val="666600"/>
            <w:sz w:val="17"/>
            <w:szCs w:val="17"/>
            <w:lang w:val="en-US"/>
            <w:rPrChange w:id="619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6192" w:author="Prieto Bailo, León Enrique" w:date="2023-07-07T22:59:00Z">
              <w:rPr>
                <w:rFonts w:ascii="Consolas" w:hAnsi="Consolas" w:cs="Courier New"/>
                <w:color w:val="000000"/>
                <w:sz w:val="17"/>
                <w:szCs w:val="17"/>
              </w:rPr>
            </w:rPrChange>
          </w:rPr>
          <w:t>TIM_DEF_M3_M4</w:t>
        </w:r>
        <w:r w:rsidRPr="00454AE3">
          <w:rPr>
            <w:rFonts w:ascii="Consolas" w:hAnsi="Consolas" w:cs="Courier New"/>
            <w:color w:val="666600"/>
            <w:sz w:val="17"/>
            <w:szCs w:val="17"/>
            <w:lang w:val="en-US"/>
            <w:rPrChange w:id="6193" w:author="Prieto Bailo, León Enrique" w:date="2023-07-07T22:59:00Z">
              <w:rPr>
                <w:rFonts w:ascii="Consolas" w:hAnsi="Consolas" w:cs="Courier New"/>
                <w:color w:val="666600"/>
                <w:sz w:val="17"/>
                <w:szCs w:val="17"/>
              </w:rPr>
            </w:rPrChange>
          </w:rPr>
          <w:t>);</w:t>
        </w:r>
      </w:ins>
    </w:p>
    <w:p w14:paraId="5AD759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194" w:author="León Prieto" w:date="2023-07-07T22:45:00Z"/>
          <w:rFonts w:ascii="Consolas" w:hAnsi="Consolas" w:cs="Courier New"/>
          <w:sz w:val="17"/>
          <w:szCs w:val="17"/>
          <w:lang w:val="en-US"/>
          <w:rPrChange w:id="6195" w:author="Prieto Bailo, León Enrique" w:date="2023-07-07T22:59:00Z">
            <w:rPr>
              <w:ins w:id="6196" w:author="León Prieto" w:date="2023-07-07T22:45:00Z"/>
              <w:rFonts w:ascii="Consolas" w:hAnsi="Consolas" w:cs="Courier New"/>
              <w:sz w:val="17"/>
              <w:szCs w:val="17"/>
            </w:rPr>
          </w:rPrChange>
        </w:rPr>
      </w:pPr>
      <w:ins w:id="6197" w:author="León Prieto" w:date="2023-07-07T22:45:00Z">
        <w:r w:rsidRPr="00454AE3">
          <w:rPr>
            <w:rFonts w:ascii="Consolas" w:hAnsi="Consolas" w:cs="Courier New"/>
            <w:sz w:val="17"/>
            <w:szCs w:val="17"/>
            <w:lang w:val="en-US"/>
            <w:rPrChange w:id="6198" w:author="Prieto Bailo, León Enrique" w:date="2023-07-07T22:59:00Z">
              <w:rPr>
                <w:rFonts w:ascii="Consolas" w:hAnsi="Consolas" w:cs="Courier New"/>
                <w:sz w:val="17"/>
                <w:szCs w:val="17"/>
              </w:rPr>
            </w:rPrChange>
          </w:rPr>
          <w:t xml:space="preserve">185. </w:t>
        </w:r>
        <w:r w:rsidRPr="00454AE3">
          <w:rPr>
            <w:rFonts w:ascii="Consolas" w:hAnsi="Consolas" w:cs="Courier New"/>
            <w:color w:val="000000"/>
            <w:sz w:val="17"/>
            <w:szCs w:val="17"/>
            <w:lang w:val="en-US"/>
            <w:rPrChange w:id="6199" w:author="Prieto Bailo, León Enrique" w:date="2023-07-07T22:59:00Z">
              <w:rPr>
                <w:rFonts w:ascii="Consolas" w:hAnsi="Consolas" w:cs="Courier New"/>
                <w:color w:val="000000"/>
                <w:sz w:val="17"/>
                <w:szCs w:val="17"/>
              </w:rPr>
            </w:rPrChange>
          </w:rPr>
          <w:t> </w:t>
        </w:r>
      </w:ins>
    </w:p>
    <w:p w14:paraId="12849E1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00" w:author="León Prieto" w:date="2023-07-07T22:45:00Z"/>
          <w:rFonts w:ascii="Consolas" w:hAnsi="Consolas" w:cs="Courier New"/>
          <w:sz w:val="17"/>
          <w:szCs w:val="17"/>
          <w:lang w:val="en-US"/>
          <w:rPrChange w:id="6201" w:author="Prieto Bailo, León Enrique" w:date="2023-07-07T22:59:00Z">
            <w:rPr>
              <w:ins w:id="6202" w:author="León Prieto" w:date="2023-07-07T22:45:00Z"/>
              <w:rFonts w:ascii="Consolas" w:hAnsi="Consolas" w:cs="Courier New"/>
              <w:sz w:val="17"/>
              <w:szCs w:val="17"/>
            </w:rPr>
          </w:rPrChange>
        </w:rPr>
      </w:pPr>
      <w:ins w:id="6203" w:author="León Prieto" w:date="2023-07-07T22:45:00Z">
        <w:r w:rsidRPr="00454AE3">
          <w:rPr>
            <w:rFonts w:ascii="Consolas" w:hAnsi="Consolas" w:cs="Courier New"/>
            <w:sz w:val="17"/>
            <w:szCs w:val="17"/>
            <w:lang w:val="en-US"/>
            <w:rPrChange w:id="6204" w:author="Prieto Bailo, León Enrique" w:date="2023-07-07T22:59:00Z">
              <w:rPr>
                <w:rFonts w:ascii="Consolas" w:hAnsi="Consolas" w:cs="Courier New"/>
                <w:sz w:val="17"/>
                <w:szCs w:val="17"/>
              </w:rPr>
            </w:rPrChange>
          </w:rPr>
          <w:t xml:space="preserve">186. </w:t>
        </w:r>
        <w:r w:rsidRPr="00454AE3">
          <w:rPr>
            <w:rFonts w:ascii="Consolas" w:hAnsi="Consolas" w:cs="Courier New"/>
            <w:color w:val="880000"/>
            <w:sz w:val="17"/>
            <w:szCs w:val="17"/>
            <w:lang w:val="en-US"/>
            <w:rPrChange w:id="6205" w:author="Prieto Bailo, León Enrique" w:date="2023-07-07T22:59:00Z">
              <w:rPr>
                <w:rFonts w:ascii="Consolas" w:hAnsi="Consolas" w:cs="Courier New"/>
                <w:color w:val="880000"/>
                <w:sz w:val="17"/>
                <w:szCs w:val="17"/>
              </w:rPr>
            </w:rPrChange>
          </w:rPr>
          <w:t>// Loop timer</w:t>
        </w:r>
      </w:ins>
    </w:p>
    <w:p w14:paraId="04B0A4A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06" w:author="León Prieto" w:date="2023-07-07T22:45:00Z"/>
          <w:rFonts w:ascii="Consolas" w:hAnsi="Consolas" w:cs="Courier New"/>
          <w:sz w:val="17"/>
          <w:szCs w:val="17"/>
          <w:lang w:val="en-US"/>
          <w:rPrChange w:id="6207" w:author="Prieto Bailo, León Enrique" w:date="2023-07-07T22:59:00Z">
            <w:rPr>
              <w:ins w:id="6208" w:author="León Prieto" w:date="2023-07-07T22:45:00Z"/>
              <w:rFonts w:ascii="Consolas" w:hAnsi="Consolas" w:cs="Courier New"/>
              <w:sz w:val="17"/>
              <w:szCs w:val="17"/>
            </w:rPr>
          </w:rPrChange>
        </w:rPr>
      </w:pPr>
      <w:ins w:id="6209" w:author="León Prieto" w:date="2023-07-07T22:45:00Z">
        <w:r w:rsidRPr="00454AE3">
          <w:rPr>
            <w:rFonts w:ascii="Consolas" w:hAnsi="Consolas" w:cs="Courier New"/>
            <w:sz w:val="17"/>
            <w:szCs w:val="17"/>
            <w:lang w:val="en-US"/>
            <w:rPrChange w:id="6210" w:author="Prieto Bailo, León Enrique" w:date="2023-07-07T22:59:00Z">
              <w:rPr>
                <w:rFonts w:ascii="Consolas" w:hAnsi="Consolas" w:cs="Courier New"/>
                <w:sz w:val="17"/>
                <w:szCs w:val="17"/>
              </w:rPr>
            </w:rPrChange>
          </w:rPr>
          <w:t xml:space="preserve">187. </w:t>
        </w:r>
        <w:r w:rsidRPr="00454AE3">
          <w:rPr>
            <w:rFonts w:ascii="Consolas" w:hAnsi="Consolas" w:cs="Courier New"/>
            <w:color w:val="660066"/>
            <w:sz w:val="17"/>
            <w:szCs w:val="17"/>
            <w:lang w:val="en-US"/>
            <w:rPrChange w:id="6211" w:author="Prieto Bailo, León Enrique" w:date="2023-07-07T22:59:00Z">
              <w:rPr>
                <w:rFonts w:ascii="Consolas" w:hAnsi="Consolas" w:cs="Courier New"/>
                <w:color w:val="660066"/>
                <w:sz w:val="17"/>
                <w:szCs w:val="17"/>
              </w:rPr>
            </w:rPrChange>
          </w:rPr>
          <w:t>uint32_t</w:t>
        </w:r>
        <w:r w:rsidRPr="00454AE3">
          <w:rPr>
            <w:rFonts w:ascii="Consolas" w:hAnsi="Consolas" w:cs="Courier New"/>
            <w:color w:val="000000"/>
            <w:sz w:val="17"/>
            <w:szCs w:val="17"/>
            <w:lang w:val="en-US"/>
            <w:rPrChange w:id="621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213" w:author="Prieto Bailo, León Enrique" w:date="2023-07-07T22:59:00Z">
              <w:rPr>
                <w:rFonts w:ascii="Consolas" w:hAnsi="Consolas" w:cs="Courier New"/>
                <w:color w:val="000000"/>
                <w:sz w:val="17"/>
                <w:szCs w:val="17"/>
              </w:rPr>
            </w:rPrChange>
          </w:rPr>
          <w:t>loop_</w:t>
        </w:r>
        <w:proofErr w:type="gramStart"/>
        <w:r w:rsidRPr="00454AE3">
          <w:rPr>
            <w:rFonts w:ascii="Consolas" w:hAnsi="Consolas" w:cs="Courier New"/>
            <w:color w:val="000000"/>
            <w:sz w:val="17"/>
            <w:szCs w:val="17"/>
            <w:lang w:val="en-US"/>
            <w:rPrChange w:id="6214" w:author="Prieto Bailo, León Enrique" w:date="2023-07-07T22:59:00Z">
              <w:rPr>
                <w:rFonts w:ascii="Consolas" w:hAnsi="Consolas" w:cs="Courier New"/>
                <w:color w:val="000000"/>
                <w:sz w:val="17"/>
                <w:szCs w:val="17"/>
              </w:rPr>
            </w:rPrChange>
          </w:rPr>
          <w:t>timer</w:t>
        </w:r>
        <w:proofErr w:type="spellEnd"/>
        <w:r w:rsidRPr="00454AE3">
          <w:rPr>
            <w:rFonts w:ascii="Consolas" w:hAnsi="Consolas" w:cs="Courier New"/>
            <w:color w:val="666600"/>
            <w:sz w:val="17"/>
            <w:szCs w:val="17"/>
            <w:lang w:val="en-US"/>
            <w:rPrChange w:id="6215" w:author="Prieto Bailo, León Enrique" w:date="2023-07-07T22:59:00Z">
              <w:rPr>
                <w:rFonts w:ascii="Consolas" w:hAnsi="Consolas" w:cs="Courier New"/>
                <w:color w:val="666600"/>
                <w:sz w:val="17"/>
                <w:szCs w:val="17"/>
              </w:rPr>
            </w:rPrChange>
          </w:rPr>
          <w:t>;</w:t>
        </w:r>
        <w:proofErr w:type="gramEnd"/>
      </w:ins>
    </w:p>
    <w:p w14:paraId="07AA6B06" w14:textId="77777777" w:rsidR="007312CF" w:rsidRPr="00435B3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16" w:author="León Prieto" w:date="2023-07-07T22:45:00Z"/>
          <w:rFonts w:ascii="Consolas" w:hAnsi="Consolas" w:cs="Courier New"/>
          <w:sz w:val="17"/>
          <w:szCs w:val="17"/>
        </w:rPr>
      </w:pPr>
      <w:ins w:id="6217" w:author="León Prieto" w:date="2023-07-07T22:45:00Z">
        <w:r w:rsidRPr="00435B3F">
          <w:rPr>
            <w:rFonts w:ascii="Consolas" w:hAnsi="Consolas" w:cs="Courier New"/>
            <w:sz w:val="17"/>
            <w:szCs w:val="17"/>
          </w:rPr>
          <w:t xml:space="preserve">188. </w:t>
        </w:r>
        <w:r w:rsidRPr="00435B3F">
          <w:rPr>
            <w:rFonts w:ascii="Consolas" w:hAnsi="Consolas" w:cs="Courier New"/>
            <w:color w:val="000000"/>
            <w:sz w:val="17"/>
            <w:szCs w:val="17"/>
          </w:rPr>
          <w:t> </w:t>
        </w:r>
      </w:ins>
    </w:p>
    <w:p w14:paraId="2FD8876B"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18" w:author="León Prieto" w:date="2023-07-07T22:45:00Z"/>
          <w:rFonts w:ascii="Consolas" w:hAnsi="Consolas" w:cs="Courier New"/>
          <w:sz w:val="17"/>
          <w:szCs w:val="17"/>
        </w:rPr>
      </w:pPr>
      <w:ins w:id="6219" w:author="León Prieto" w:date="2023-07-07T22:45:00Z">
        <w:r>
          <w:rPr>
            <w:rFonts w:ascii="Consolas" w:hAnsi="Consolas" w:cs="Courier New"/>
            <w:sz w:val="17"/>
            <w:szCs w:val="17"/>
          </w:rPr>
          <w:lastRenderedPageBreak/>
          <w:t xml:space="preserve">189. </w:t>
        </w:r>
        <w:r>
          <w:rPr>
            <w:rFonts w:ascii="Consolas" w:hAnsi="Consolas" w:cs="Courier New"/>
            <w:color w:val="880000"/>
            <w:sz w:val="17"/>
            <w:szCs w:val="17"/>
          </w:rPr>
          <w:t xml:space="preserve">// Error </w:t>
        </w:r>
        <w:proofErr w:type="spellStart"/>
        <w:r>
          <w:rPr>
            <w:rFonts w:ascii="Consolas" w:hAnsi="Consolas" w:cs="Courier New"/>
            <w:color w:val="880000"/>
            <w:sz w:val="17"/>
            <w:szCs w:val="17"/>
          </w:rPr>
          <w:t>signal</w:t>
        </w:r>
        <w:proofErr w:type="spellEnd"/>
      </w:ins>
    </w:p>
    <w:p w14:paraId="20CFDD3A"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20" w:author="León Prieto" w:date="2023-07-07T22:45:00Z"/>
          <w:rFonts w:ascii="Consolas" w:hAnsi="Consolas" w:cs="Courier New"/>
          <w:sz w:val="17"/>
          <w:szCs w:val="17"/>
        </w:rPr>
      </w:pPr>
      <w:ins w:id="6221" w:author="León Prieto" w:date="2023-07-07T22:45:00Z">
        <w:r>
          <w:rPr>
            <w:rFonts w:ascii="Consolas" w:hAnsi="Consolas" w:cs="Courier New"/>
            <w:sz w:val="17"/>
            <w:szCs w:val="17"/>
          </w:rPr>
          <w:t xml:space="preserve">190. </w:t>
        </w:r>
        <w:r>
          <w:rPr>
            <w:rFonts w:ascii="Consolas" w:hAnsi="Consolas" w:cs="Courier New"/>
            <w:color w:val="660066"/>
            <w:sz w:val="17"/>
            <w:szCs w:val="17"/>
          </w:rPr>
          <w:t>uint8_t</w:t>
        </w:r>
        <w:r>
          <w:rPr>
            <w:rFonts w:ascii="Consolas" w:hAnsi="Consolas" w:cs="Courier New"/>
            <w:color w:val="000000"/>
            <w:sz w:val="17"/>
            <w:szCs w:val="17"/>
          </w:rPr>
          <w:t xml:space="preserve"> error</w:t>
        </w:r>
        <w:r>
          <w:rPr>
            <w:rFonts w:ascii="Consolas" w:hAnsi="Consolas" w:cs="Courier New"/>
            <w:color w:val="666600"/>
            <w:sz w:val="17"/>
            <w:szCs w:val="17"/>
          </w:rPr>
          <w:t>;</w:t>
        </w:r>
      </w:ins>
    </w:p>
    <w:p w14:paraId="6166CD3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22" w:author="León Prieto" w:date="2023-07-07T22:45:00Z"/>
          <w:rFonts w:ascii="Consolas" w:hAnsi="Consolas" w:cs="Courier New"/>
          <w:sz w:val="17"/>
          <w:szCs w:val="17"/>
          <w:lang w:val="en-US"/>
          <w:rPrChange w:id="6223" w:author="Prieto Bailo, León Enrique" w:date="2023-07-07T22:59:00Z">
            <w:rPr>
              <w:ins w:id="6224" w:author="León Prieto" w:date="2023-07-07T22:45:00Z"/>
              <w:rFonts w:ascii="Consolas" w:hAnsi="Consolas" w:cs="Courier New"/>
              <w:sz w:val="17"/>
              <w:szCs w:val="17"/>
            </w:rPr>
          </w:rPrChange>
        </w:rPr>
      </w:pPr>
      <w:ins w:id="6225" w:author="León Prieto" w:date="2023-07-07T22:45:00Z">
        <w:r w:rsidRPr="00454AE3">
          <w:rPr>
            <w:rFonts w:ascii="Consolas" w:hAnsi="Consolas" w:cs="Courier New"/>
            <w:sz w:val="17"/>
            <w:szCs w:val="17"/>
            <w:lang w:val="en-US"/>
            <w:rPrChange w:id="6226" w:author="Prieto Bailo, León Enrique" w:date="2023-07-07T22:59:00Z">
              <w:rPr>
                <w:rFonts w:ascii="Consolas" w:hAnsi="Consolas" w:cs="Courier New"/>
                <w:sz w:val="17"/>
                <w:szCs w:val="17"/>
              </w:rPr>
            </w:rPrChange>
          </w:rPr>
          <w:t xml:space="preserve">191. </w:t>
        </w:r>
        <w:r w:rsidRPr="00454AE3">
          <w:rPr>
            <w:rFonts w:ascii="Consolas" w:hAnsi="Consolas" w:cs="Courier New"/>
            <w:color w:val="000000"/>
            <w:sz w:val="17"/>
            <w:szCs w:val="17"/>
            <w:lang w:val="en-US"/>
            <w:rPrChange w:id="6227" w:author="Prieto Bailo, León Enrique" w:date="2023-07-07T22:59:00Z">
              <w:rPr>
                <w:rFonts w:ascii="Consolas" w:hAnsi="Consolas" w:cs="Courier New"/>
                <w:color w:val="000000"/>
                <w:sz w:val="17"/>
                <w:szCs w:val="17"/>
              </w:rPr>
            </w:rPrChange>
          </w:rPr>
          <w:t> </w:t>
        </w:r>
      </w:ins>
    </w:p>
    <w:p w14:paraId="3FDC8ED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28" w:author="León Prieto" w:date="2023-07-07T22:45:00Z"/>
          <w:rFonts w:ascii="Consolas" w:hAnsi="Consolas" w:cs="Courier New"/>
          <w:sz w:val="17"/>
          <w:szCs w:val="17"/>
          <w:lang w:val="en-US"/>
          <w:rPrChange w:id="6229" w:author="Prieto Bailo, León Enrique" w:date="2023-07-07T22:59:00Z">
            <w:rPr>
              <w:ins w:id="6230" w:author="León Prieto" w:date="2023-07-07T22:45:00Z"/>
              <w:rFonts w:ascii="Consolas" w:hAnsi="Consolas" w:cs="Courier New"/>
              <w:sz w:val="17"/>
              <w:szCs w:val="17"/>
            </w:rPr>
          </w:rPrChange>
        </w:rPr>
      </w:pPr>
      <w:ins w:id="6231" w:author="León Prieto" w:date="2023-07-07T22:45:00Z">
        <w:r w:rsidRPr="00454AE3">
          <w:rPr>
            <w:rFonts w:ascii="Consolas" w:hAnsi="Consolas" w:cs="Courier New"/>
            <w:sz w:val="17"/>
            <w:szCs w:val="17"/>
            <w:lang w:val="en-US"/>
            <w:rPrChange w:id="6232" w:author="Prieto Bailo, León Enrique" w:date="2023-07-07T22:59:00Z">
              <w:rPr>
                <w:rFonts w:ascii="Consolas" w:hAnsi="Consolas" w:cs="Courier New"/>
                <w:sz w:val="17"/>
                <w:szCs w:val="17"/>
              </w:rPr>
            </w:rPrChange>
          </w:rPr>
          <w:t xml:space="preserve">192. </w:t>
        </w:r>
        <w:r w:rsidRPr="00454AE3">
          <w:rPr>
            <w:rFonts w:ascii="Consolas" w:hAnsi="Consolas" w:cs="Courier New"/>
            <w:color w:val="000000"/>
            <w:sz w:val="17"/>
            <w:szCs w:val="17"/>
            <w:lang w:val="en-US"/>
            <w:rPrChange w:id="6233" w:author="Prieto Bailo, León Enrique" w:date="2023-07-07T22:59:00Z">
              <w:rPr>
                <w:rFonts w:ascii="Consolas" w:hAnsi="Consolas" w:cs="Courier New"/>
                <w:color w:val="000000"/>
                <w:sz w:val="17"/>
                <w:szCs w:val="17"/>
              </w:rPr>
            </w:rPrChange>
          </w:rPr>
          <w:t> </w:t>
        </w:r>
      </w:ins>
    </w:p>
    <w:p w14:paraId="0B60238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34" w:author="León Prieto" w:date="2023-07-07T22:45:00Z"/>
          <w:rFonts w:ascii="Consolas" w:hAnsi="Consolas" w:cs="Courier New"/>
          <w:sz w:val="17"/>
          <w:szCs w:val="17"/>
          <w:lang w:val="en-US"/>
          <w:rPrChange w:id="6235" w:author="Prieto Bailo, León Enrique" w:date="2023-07-07T22:59:00Z">
            <w:rPr>
              <w:ins w:id="6236" w:author="León Prieto" w:date="2023-07-07T22:45:00Z"/>
              <w:rFonts w:ascii="Consolas" w:hAnsi="Consolas" w:cs="Courier New"/>
              <w:sz w:val="17"/>
              <w:szCs w:val="17"/>
            </w:rPr>
          </w:rPrChange>
        </w:rPr>
      </w:pPr>
      <w:ins w:id="6237" w:author="León Prieto" w:date="2023-07-07T22:45:00Z">
        <w:r w:rsidRPr="00454AE3">
          <w:rPr>
            <w:rFonts w:ascii="Consolas" w:hAnsi="Consolas" w:cs="Courier New"/>
            <w:sz w:val="17"/>
            <w:szCs w:val="17"/>
            <w:lang w:val="en-US"/>
            <w:rPrChange w:id="6238" w:author="Prieto Bailo, León Enrique" w:date="2023-07-07T22:59:00Z">
              <w:rPr>
                <w:rFonts w:ascii="Consolas" w:hAnsi="Consolas" w:cs="Courier New"/>
                <w:sz w:val="17"/>
                <w:szCs w:val="17"/>
              </w:rPr>
            </w:rPrChange>
          </w:rPr>
          <w:t xml:space="preserve">193. </w:t>
        </w:r>
        <w:r w:rsidRPr="00454AE3">
          <w:rPr>
            <w:rFonts w:ascii="Consolas" w:hAnsi="Consolas" w:cs="Courier New"/>
            <w:color w:val="880000"/>
            <w:sz w:val="17"/>
            <w:szCs w:val="17"/>
            <w:lang w:val="en-US"/>
            <w:rPrChange w:id="6239" w:author="Prieto Bailo, León Enrique" w:date="2023-07-07T22:59:00Z">
              <w:rPr>
                <w:rFonts w:ascii="Consolas" w:hAnsi="Consolas" w:cs="Courier New"/>
                <w:color w:val="880000"/>
                <w:sz w:val="17"/>
                <w:szCs w:val="17"/>
              </w:rPr>
            </w:rPrChange>
          </w:rPr>
          <w:t>// Setup routine</w:t>
        </w:r>
      </w:ins>
    </w:p>
    <w:p w14:paraId="0240851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40" w:author="León Prieto" w:date="2023-07-07T22:45:00Z"/>
          <w:rFonts w:ascii="Consolas" w:hAnsi="Consolas" w:cs="Courier New"/>
          <w:sz w:val="17"/>
          <w:szCs w:val="17"/>
          <w:lang w:val="en-US"/>
          <w:rPrChange w:id="6241" w:author="Prieto Bailo, León Enrique" w:date="2023-07-07T22:59:00Z">
            <w:rPr>
              <w:ins w:id="6242" w:author="León Prieto" w:date="2023-07-07T22:45:00Z"/>
              <w:rFonts w:ascii="Consolas" w:hAnsi="Consolas" w:cs="Courier New"/>
              <w:sz w:val="17"/>
              <w:szCs w:val="17"/>
            </w:rPr>
          </w:rPrChange>
        </w:rPr>
      </w:pPr>
      <w:ins w:id="6243" w:author="León Prieto" w:date="2023-07-07T22:45:00Z">
        <w:r w:rsidRPr="00454AE3">
          <w:rPr>
            <w:rFonts w:ascii="Consolas" w:hAnsi="Consolas" w:cs="Courier New"/>
            <w:sz w:val="17"/>
            <w:szCs w:val="17"/>
            <w:lang w:val="en-US"/>
            <w:rPrChange w:id="6244" w:author="Prieto Bailo, León Enrique" w:date="2023-07-07T22:59:00Z">
              <w:rPr>
                <w:rFonts w:ascii="Consolas" w:hAnsi="Consolas" w:cs="Courier New"/>
                <w:sz w:val="17"/>
                <w:szCs w:val="17"/>
              </w:rPr>
            </w:rPrChange>
          </w:rPr>
          <w:t xml:space="preserve">194. </w:t>
        </w:r>
        <w:r w:rsidRPr="00454AE3">
          <w:rPr>
            <w:rFonts w:ascii="Consolas" w:hAnsi="Consolas" w:cs="Courier New"/>
            <w:color w:val="000088"/>
            <w:sz w:val="17"/>
            <w:szCs w:val="17"/>
            <w:lang w:val="en-US"/>
            <w:rPrChange w:id="6245"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624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247" w:author="Prieto Bailo, León Enrique" w:date="2023-07-07T22:59:00Z">
              <w:rPr>
                <w:rFonts w:ascii="Consolas" w:hAnsi="Consolas" w:cs="Courier New"/>
                <w:color w:val="000000"/>
                <w:sz w:val="17"/>
                <w:szCs w:val="17"/>
              </w:rPr>
            </w:rPrChange>
          </w:rPr>
          <w:t>setup</w:t>
        </w:r>
        <w:r w:rsidRPr="00454AE3">
          <w:rPr>
            <w:rFonts w:ascii="Consolas" w:hAnsi="Consolas" w:cs="Courier New"/>
            <w:color w:val="666600"/>
            <w:sz w:val="17"/>
            <w:szCs w:val="17"/>
            <w:lang w:val="en-US"/>
            <w:rPrChange w:id="624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24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25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251" w:author="Prieto Bailo, León Enrique" w:date="2023-07-07T22:59:00Z">
              <w:rPr>
                <w:rFonts w:ascii="Consolas" w:hAnsi="Consolas" w:cs="Courier New"/>
                <w:color w:val="666600"/>
                <w:sz w:val="17"/>
                <w:szCs w:val="17"/>
              </w:rPr>
            </w:rPrChange>
          </w:rPr>
          <w:t>{</w:t>
        </w:r>
      </w:ins>
    </w:p>
    <w:p w14:paraId="003F2F1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52" w:author="León Prieto" w:date="2023-07-07T22:45:00Z"/>
          <w:rFonts w:ascii="Consolas" w:hAnsi="Consolas" w:cs="Courier New"/>
          <w:sz w:val="17"/>
          <w:szCs w:val="17"/>
          <w:lang w:val="en-US"/>
          <w:rPrChange w:id="6253" w:author="Prieto Bailo, León Enrique" w:date="2023-07-07T22:59:00Z">
            <w:rPr>
              <w:ins w:id="6254" w:author="León Prieto" w:date="2023-07-07T22:45:00Z"/>
              <w:rFonts w:ascii="Consolas" w:hAnsi="Consolas" w:cs="Courier New"/>
              <w:sz w:val="17"/>
              <w:szCs w:val="17"/>
            </w:rPr>
          </w:rPrChange>
        </w:rPr>
      </w:pPr>
      <w:ins w:id="6255" w:author="León Prieto" w:date="2023-07-07T22:45:00Z">
        <w:r w:rsidRPr="00454AE3">
          <w:rPr>
            <w:rFonts w:ascii="Consolas" w:hAnsi="Consolas" w:cs="Courier New"/>
            <w:sz w:val="17"/>
            <w:szCs w:val="17"/>
            <w:lang w:val="en-US"/>
            <w:rPrChange w:id="6256" w:author="Prieto Bailo, León Enrique" w:date="2023-07-07T22:59:00Z">
              <w:rPr>
                <w:rFonts w:ascii="Consolas" w:hAnsi="Consolas" w:cs="Courier New"/>
                <w:sz w:val="17"/>
                <w:szCs w:val="17"/>
              </w:rPr>
            </w:rPrChange>
          </w:rPr>
          <w:t xml:space="preserve">195. </w:t>
        </w:r>
        <w:r w:rsidRPr="00454AE3">
          <w:rPr>
            <w:rFonts w:ascii="Consolas" w:hAnsi="Consolas" w:cs="Courier New"/>
            <w:color w:val="000000"/>
            <w:sz w:val="17"/>
            <w:szCs w:val="17"/>
            <w:lang w:val="en-US"/>
            <w:rPrChange w:id="625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258" w:author="Prieto Bailo, León Enrique" w:date="2023-07-07T22:59:00Z">
              <w:rPr>
                <w:rFonts w:ascii="Consolas" w:hAnsi="Consolas" w:cs="Courier New"/>
                <w:color w:val="660066"/>
                <w:sz w:val="17"/>
                <w:szCs w:val="17"/>
              </w:rPr>
            </w:rPrChange>
          </w:rPr>
          <w:t>Serial</w:t>
        </w:r>
        <w:r w:rsidRPr="00454AE3">
          <w:rPr>
            <w:rFonts w:ascii="Consolas" w:hAnsi="Consolas" w:cs="Courier New"/>
            <w:color w:val="666600"/>
            <w:sz w:val="17"/>
            <w:szCs w:val="17"/>
            <w:lang w:val="en-US"/>
            <w:rPrChange w:id="625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6260" w:author="Prieto Bailo, León Enrique" w:date="2023-07-07T22:59:00Z">
              <w:rPr>
                <w:rFonts w:ascii="Consolas" w:hAnsi="Consolas" w:cs="Courier New"/>
                <w:color w:val="000088"/>
                <w:sz w:val="17"/>
                <w:szCs w:val="17"/>
              </w:rPr>
            </w:rPrChange>
          </w:rPr>
          <w:t>begin</w:t>
        </w:r>
        <w:proofErr w:type="spellEnd"/>
        <w:r w:rsidRPr="00454AE3">
          <w:rPr>
            <w:rFonts w:ascii="Consolas" w:hAnsi="Consolas" w:cs="Courier New"/>
            <w:color w:val="666600"/>
            <w:sz w:val="17"/>
            <w:szCs w:val="17"/>
            <w:lang w:val="en-US"/>
            <w:rPrChange w:id="6261"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6262" w:author="Prieto Bailo, León Enrique" w:date="2023-07-07T22:59:00Z">
              <w:rPr>
                <w:rFonts w:ascii="Consolas" w:hAnsi="Consolas" w:cs="Courier New"/>
                <w:color w:val="006666"/>
                <w:sz w:val="17"/>
                <w:szCs w:val="17"/>
              </w:rPr>
            </w:rPrChange>
          </w:rPr>
          <w:t>57600</w:t>
        </w:r>
        <w:proofErr w:type="gramStart"/>
        <w:r w:rsidRPr="00454AE3">
          <w:rPr>
            <w:rFonts w:ascii="Consolas" w:hAnsi="Consolas" w:cs="Courier New"/>
            <w:color w:val="666600"/>
            <w:sz w:val="17"/>
            <w:szCs w:val="17"/>
            <w:lang w:val="en-US"/>
            <w:rPrChange w:id="6263" w:author="Prieto Bailo, León Enrique" w:date="2023-07-07T22:59:00Z">
              <w:rPr>
                <w:rFonts w:ascii="Consolas" w:hAnsi="Consolas" w:cs="Courier New"/>
                <w:color w:val="666600"/>
                <w:sz w:val="17"/>
                <w:szCs w:val="17"/>
              </w:rPr>
            </w:rPrChange>
          </w:rPr>
          <w:t>);</w:t>
        </w:r>
        <w:proofErr w:type="gramEnd"/>
      </w:ins>
    </w:p>
    <w:p w14:paraId="12FDFD0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64" w:author="León Prieto" w:date="2023-07-07T22:45:00Z"/>
          <w:rFonts w:ascii="Consolas" w:hAnsi="Consolas" w:cs="Courier New"/>
          <w:sz w:val="17"/>
          <w:szCs w:val="17"/>
          <w:lang w:val="en-US"/>
          <w:rPrChange w:id="6265" w:author="Prieto Bailo, León Enrique" w:date="2023-07-07T22:59:00Z">
            <w:rPr>
              <w:ins w:id="6266" w:author="León Prieto" w:date="2023-07-07T22:45:00Z"/>
              <w:rFonts w:ascii="Consolas" w:hAnsi="Consolas" w:cs="Courier New"/>
              <w:sz w:val="17"/>
              <w:szCs w:val="17"/>
            </w:rPr>
          </w:rPrChange>
        </w:rPr>
      </w:pPr>
      <w:ins w:id="6267" w:author="León Prieto" w:date="2023-07-07T22:45:00Z">
        <w:r w:rsidRPr="00454AE3">
          <w:rPr>
            <w:rFonts w:ascii="Consolas" w:hAnsi="Consolas" w:cs="Courier New"/>
            <w:sz w:val="17"/>
            <w:szCs w:val="17"/>
            <w:lang w:val="en-US"/>
            <w:rPrChange w:id="6268" w:author="Prieto Bailo, León Enrique" w:date="2023-07-07T22:59:00Z">
              <w:rPr>
                <w:rFonts w:ascii="Consolas" w:hAnsi="Consolas" w:cs="Courier New"/>
                <w:sz w:val="17"/>
                <w:szCs w:val="17"/>
              </w:rPr>
            </w:rPrChange>
          </w:rPr>
          <w:t xml:space="preserve">196. </w:t>
        </w:r>
        <w:r w:rsidRPr="00454AE3">
          <w:rPr>
            <w:rFonts w:ascii="Consolas" w:hAnsi="Consolas" w:cs="Courier New"/>
            <w:color w:val="000000"/>
            <w:sz w:val="17"/>
            <w:szCs w:val="17"/>
            <w:lang w:val="en-US"/>
            <w:rPrChange w:id="6269"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270" w:author="Prieto Bailo, León Enrique" w:date="2023-07-07T22:59:00Z">
              <w:rPr>
                <w:rFonts w:ascii="Consolas" w:hAnsi="Consolas" w:cs="Courier New"/>
                <w:color w:val="000000"/>
                <w:sz w:val="17"/>
                <w:szCs w:val="17"/>
              </w:rPr>
            </w:rPrChange>
          </w:rPr>
          <w:t>delay</w:t>
        </w:r>
        <w:r w:rsidRPr="00454AE3">
          <w:rPr>
            <w:rFonts w:ascii="Consolas" w:hAnsi="Consolas" w:cs="Courier New"/>
            <w:color w:val="666600"/>
            <w:sz w:val="17"/>
            <w:szCs w:val="17"/>
            <w:lang w:val="en-US"/>
            <w:rPrChange w:id="627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6272" w:author="Prieto Bailo, León Enrique" w:date="2023-07-07T22:59:00Z">
              <w:rPr>
                <w:rFonts w:ascii="Consolas" w:hAnsi="Consolas" w:cs="Courier New"/>
                <w:color w:val="006666"/>
                <w:sz w:val="17"/>
                <w:szCs w:val="17"/>
              </w:rPr>
            </w:rPrChange>
          </w:rPr>
          <w:t>5000</w:t>
        </w:r>
        <w:r w:rsidRPr="00454AE3">
          <w:rPr>
            <w:rFonts w:ascii="Consolas" w:hAnsi="Consolas" w:cs="Courier New"/>
            <w:color w:val="666600"/>
            <w:sz w:val="17"/>
            <w:szCs w:val="17"/>
            <w:lang w:val="en-US"/>
            <w:rPrChange w:id="6273" w:author="Prieto Bailo, León Enrique" w:date="2023-07-07T22:59:00Z">
              <w:rPr>
                <w:rFonts w:ascii="Consolas" w:hAnsi="Consolas" w:cs="Courier New"/>
                <w:color w:val="666600"/>
                <w:sz w:val="17"/>
                <w:szCs w:val="17"/>
              </w:rPr>
            </w:rPrChange>
          </w:rPr>
          <w:t>);</w:t>
        </w:r>
      </w:ins>
    </w:p>
    <w:p w14:paraId="34E1534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74" w:author="León Prieto" w:date="2023-07-07T22:45:00Z"/>
          <w:rFonts w:ascii="Consolas" w:hAnsi="Consolas" w:cs="Courier New"/>
          <w:sz w:val="17"/>
          <w:szCs w:val="17"/>
          <w:lang w:val="en-US"/>
          <w:rPrChange w:id="6275" w:author="Prieto Bailo, León Enrique" w:date="2023-07-07T22:59:00Z">
            <w:rPr>
              <w:ins w:id="6276" w:author="León Prieto" w:date="2023-07-07T22:45:00Z"/>
              <w:rFonts w:ascii="Consolas" w:hAnsi="Consolas" w:cs="Courier New"/>
              <w:sz w:val="17"/>
              <w:szCs w:val="17"/>
            </w:rPr>
          </w:rPrChange>
        </w:rPr>
      </w:pPr>
      <w:ins w:id="6277" w:author="León Prieto" w:date="2023-07-07T22:45:00Z">
        <w:r w:rsidRPr="00454AE3">
          <w:rPr>
            <w:rFonts w:ascii="Consolas" w:hAnsi="Consolas" w:cs="Courier New"/>
            <w:sz w:val="17"/>
            <w:szCs w:val="17"/>
            <w:lang w:val="en-US"/>
            <w:rPrChange w:id="6278" w:author="Prieto Bailo, León Enrique" w:date="2023-07-07T22:59:00Z">
              <w:rPr>
                <w:rFonts w:ascii="Consolas" w:hAnsi="Consolas" w:cs="Courier New"/>
                <w:sz w:val="17"/>
                <w:szCs w:val="17"/>
              </w:rPr>
            </w:rPrChange>
          </w:rPr>
          <w:t xml:space="preserve">197. </w:t>
        </w:r>
        <w:r w:rsidRPr="00454AE3">
          <w:rPr>
            <w:rFonts w:ascii="Consolas" w:hAnsi="Consolas" w:cs="Courier New"/>
            <w:color w:val="000000"/>
            <w:sz w:val="17"/>
            <w:szCs w:val="17"/>
            <w:lang w:val="en-US"/>
            <w:rPrChange w:id="6279" w:author="Prieto Bailo, León Enrique" w:date="2023-07-07T22:59:00Z">
              <w:rPr>
                <w:rFonts w:ascii="Consolas" w:hAnsi="Consolas" w:cs="Courier New"/>
                <w:color w:val="000000"/>
                <w:sz w:val="17"/>
                <w:szCs w:val="17"/>
              </w:rPr>
            </w:rPrChange>
          </w:rPr>
          <w:t xml:space="preserve">  </w:t>
        </w:r>
      </w:ins>
    </w:p>
    <w:p w14:paraId="43439A0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80" w:author="León Prieto" w:date="2023-07-07T22:45:00Z"/>
          <w:rFonts w:ascii="Consolas" w:hAnsi="Consolas" w:cs="Courier New"/>
          <w:sz w:val="17"/>
          <w:szCs w:val="17"/>
          <w:lang w:val="en-US"/>
          <w:rPrChange w:id="6281" w:author="Prieto Bailo, León Enrique" w:date="2023-07-07T22:59:00Z">
            <w:rPr>
              <w:ins w:id="6282" w:author="León Prieto" w:date="2023-07-07T22:45:00Z"/>
              <w:rFonts w:ascii="Consolas" w:hAnsi="Consolas" w:cs="Courier New"/>
              <w:sz w:val="17"/>
              <w:szCs w:val="17"/>
            </w:rPr>
          </w:rPrChange>
        </w:rPr>
      </w:pPr>
      <w:ins w:id="6283" w:author="León Prieto" w:date="2023-07-07T22:45:00Z">
        <w:r w:rsidRPr="00454AE3">
          <w:rPr>
            <w:rFonts w:ascii="Consolas" w:hAnsi="Consolas" w:cs="Courier New"/>
            <w:sz w:val="17"/>
            <w:szCs w:val="17"/>
            <w:lang w:val="en-US"/>
            <w:rPrChange w:id="6284" w:author="Prieto Bailo, León Enrique" w:date="2023-07-07T22:59:00Z">
              <w:rPr>
                <w:rFonts w:ascii="Consolas" w:hAnsi="Consolas" w:cs="Courier New"/>
                <w:sz w:val="17"/>
                <w:szCs w:val="17"/>
              </w:rPr>
            </w:rPrChange>
          </w:rPr>
          <w:t xml:space="preserve">198. </w:t>
        </w:r>
        <w:r w:rsidRPr="00454AE3">
          <w:rPr>
            <w:rFonts w:ascii="Consolas" w:hAnsi="Consolas" w:cs="Courier New"/>
            <w:color w:val="000000"/>
            <w:sz w:val="17"/>
            <w:szCs w:val="17"/>
            <w:lang w:val="en-US"/>
            <w:rPrChange w:id="628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286"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6287" w:author="Prieto Bailo, León Enrique" w:date="2023-07-07T22:59:00Z">
              <w:rPr>
                <w:rFonts w:ascii="Consolas" w:hAnsi="Consolas" w:cs="Courier New"/>
                <w:color w:val="000000"/>
                <w:sz w:val="17"/>
                <w:szCs w:val="17"/>
              </w:rPr>
            </w:rPrChange>
          </w:rPr>
          <w:t>components</w:t>
        </w:r>
        <w:proofErr w:type="spellEnd"/>
        <w:r w:rsidRPr="00454AE3">
          <w:rPr>
            <w:rFonts w:ascii="Consolas" w:hAnsi="Consolas" w:cs="Courier New"/>
            <w:color w:val="666600"/>
            <w:sz w:val="17"/>
            <w:szCs w:val="17"/>
            <w:lang w:val="en-US"/>
            <w:rPrChange w:id="628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289" w:author="Prieto Bailo, León Enrique" w:date="2023-07-07T22:59:00Z">
              <w:rPr>
                <w:rFonts w:ascii="Consolas" w:hAnsi="Consolas" w:cs="Courier New"/>
                <w:color w:val="666600"/>
                <w:sz w:val="17"/>
                <w:szCs w:val="17"/>
              </w:rPr>
            </w:rPrChange>
          </w:rPr>
          <w:t>);</w:t>
        </w:r>
      </w:ins>
    </w:p>
    <w:p w14:paraId="137938A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290" w:author="León Prieto" w:date="2023-07-07T22:45:00Z"/>
          <w:rFonts w:ascii="Consolas" w:hAnsi="Consolas" w:cs="Courier New"/>
          <w:sz w:val="17"/>
          <w:szCs w:val="17"/>
          <w:lang w:val="en-US"/>
          <w:rPrChange w:id="6291" w:author="Prieto Bailo, León Enrique" w:date="2023-07-07T22:59:00Z">
            <w:rPr>
              <w:ins w:id="6292" w:author="León Prieto" w:date="2023-07-07T22:45:00Z"/>
              <w:rFonts w:ascii="Consolas" w:hAnsi="Consolas" w:cs="Courier New"/>
              <w:sz w:val="17"/>
              <w:szCs w:val="17"/>
            </w:rPr>
          </w:rPrChange>
        </w:rPr>
      </w:pPr>
      <w:ins w:id="6293" w:author="León Prieto" w:date="2023-07-07T22:45:00Z">
        <w:r w:rsidRPr="00454AE3">
          <w:rPr>
            <w:rFonts w:ascii="Consolas" w:hAnsi="Consolas" w:cs="Courier New"/>
            <w:sz w:val="17"/>
            <w:szCs w:val="17"/>
            <w:lang w:val="en-US"/>
            <w:rPrChange w:id="6294" w:author="Prieto Bailo, León Enrique" w:date="2023-07-07T22:59:00Z">
              <w:rPr>
                <w:rFonts w:ascii="Consolas" w:hAnsi="Consolas" w:cs="Courier New"/>
                <w:sz w:val="17"/>
                <w:szCs w:val="17"/>
              </w:rPr>
            </w:rPrChange>
          </w:rPr>
          <w:t xml:space="preserve">199. </w:t>
        </w:r>
        <w:r w:rsidRPr="00454AE3">
          <w:rPr>
            <w:rFonts w:ascii="Consolas" w:hAnsi="Consolas" w:cs="Courier New"/>
            <w:color w:val="000000"/>
            <w:sz w:val="17"/>
            <w:szCs w:val="17"/>
            <w:lang w:val="en-US"/>
            <w:rPrChange w:id="629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296" w:author="Prieto Bailo, León Enrique" w:date="2023-07-07T22:59:00Z">
              <w:rPr>
                <w:rFonts w:ascii="Consolas" w:hAnsi="Consolas" w:cs="Courier New"/>
                <w:color w:val="000000"/>
                <w:sz w:val="17"/>
                <w:szCs w:val="17"/>
              </w:rPr>
            </w:rPrChange>
          </w:rPr>
          <w:t>led_</w:t>
        </w:r>
        <w:proofErr w:type="gramStart"/>
        <w:r w:rsidRPr="00454AE3">
          <w:rPr>
            <w:rFonts w:ascii="Consolas" w:hAnsi="Consolas" w:cs="Courier New"/>
            <w:color w:val="000000"/>
            <w:sz w:val="17"/>
            <w:szCs w:val="17"/>
            <w:lang w:val="en-US"/>
            <w:rPrChange w:id="6297" w:author="Prieto Bailo, León Enrique" w:date="2023-07-07T22:59:00Z">
              <w:rPr>
                <w:rFonts w:ascii="Consolas" w:hAnsi="Consolas" w:cs="Courier New"/>
                <w:color w:val="000000"/>
                <w:sz w:val="17"/>
                <w:szCs w:val="17"/>
              </w:rPr>
            </w:rPrChange>
          </w:rPr>
          <w:t>off</w:t>
        </w:r>
        <w:proofErr w:type="spellEnd"/>
        <w:r w:rsidRPr="00454AE3">
          <w:rPr>
            <w:rFonts w:ascii="Consolas" w:hAnsi="Consolas" w:cs="Courier New"/>
            <w:color w:val="666600"/>
            <w:sz w:val="17"/>
            <w:szCs w:val="17"/>
            <w:lang w:val="en-US"/>
            <w:rPrChange w:id="629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299" w:author="Prieto Bailo, León Enrique" w:date="2023-07-07T22:59:00Z">
              <w:rPr>
                <w:rFonts w:ascii="Consolas" w:hAnsi="Consolas" w:cs="Courier New"/>
                <w:color w:val="666600"/>
                <w:sz w:val="17"/>
                <w:szCs w:val="17"/>
              </w:rPr>
            </w:rPrChange>
          </w:rPr>
          <w:t>);</w:t>
        </w:r>
      </w:ins>
    </w:p>
    <w:p w14:paraId="2C7FB31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00" w:author="León Prieto" w:date="2023-07-07T22:45:00Z"/>
          <w:rFonts w:ascii="Consolas" w:hAnsi="Consolas" w:cs="Courier New"/>
          <w:sz w:val="17"/>
          <w:szCs w:val="17"/>
          <w:lang w:val="en-US"/>
          <w:rPrChange w:id="6301" w:author="Prieto Bailo, León Enrique" w:date="2023-07-07T22:59:00Z">
            <w:rPr>
              <w:ins w:id="6302" w:author="León Prieto" w:date="2023-07-07T22:45:00Z"/>
              <w:rFonts w:ascii="Consolas" w:hAnsi="Consolas" w:cs="Courier New"/>
              <w:sz w:val="17"/>
              <w:szCs w:val="17"/>
            </w:rPr>
          </w:rPrChange>
        </w:rPr>
      </w:pPr>
      <w:ins w:id="6303" w:author="León Prieto" w:date="2023-07-07T22:45:00Z">
        <w:r w:rsidRPr="00454AE3">
          <w:rPr>
            <w:rFonts w:ascii="Consolas" w:hAnsi="Consolas" w:cs="Courier New"/>
            <w:sz w:val="17"/>
            <w:szCs w:val="17"/>
            <w:lang w:val="en-US"/>
            <w:rPrChange w:id="6304" w:author="Prieto Bailo, León Enrique" w:date="2023-07-07T22:59:00Z">
              <w:rPr>
                <w:rFonts w:ascii="Consolas" w:hAnsi="Consolas" w:cs="Courier New"/>
                <w:sz w:val="17"/>
                <w:szCs w:val="17"/>
              </w:rPr>
            </w:rPrChange>
          </w:rPr>
          <w:t xml:space="preserve">200. </w:t>
        </w:r>
        <w:r w:rsidRPr="00454AE3">
          <w:rPr>
            <w:rFonts w:ascii="Consolas" w:hAnsi="Consolas" w:cs="Courier New"/>
            <w:color w:val="000000"/>
            <w:sz w:val="17"/>
            <w:szCs w:val="17"/>
            <w:lang w:val="en-US"/>
            <w:rPrChange w:id="6305" w:author="Prieto Bailo, León Enrique" w:date="2023-07-07T22:59:00Z">
              <w:rPr>
                <w:rFonts w:ascii="Consolas" w:hAnsi="Consolas" w:cs="Courier New"/>
                <w:color w:val="000000"/>
                <w:sz w:val="17"/>
                <w:szCs w:val="17"/>
              </w:rPr>
            </w:rPrChange>
          </w:rPr>
          <w:t> </w:t>
        </w:r>
      </w:ins>
    </w:p>
    <w:p w14:paraId="3A06515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06" w:author="León Prieto" w:date="2023-07-07T22:45:00Z"/>
          <w:rFonts w:ascii="Consolas" w:hAnsi="Consolas" w:cs="Courier New"/>
          <w:sz w:val="17"/>
          <w:szCs w:val="17"/>
          <w:lang w:val="en-US"/>
          <w:rPrChange w:id="6307" w:author="Prieto Bailo, León Enrique" w:date="2023-07-07T22:59:00Z">
            <w:rPr>
              <w:ins w:id="6308" w:author="León Prieto" w:date="2023-07-07T22:45:00Z"/>
              <w:rFonts w:ascii="Consolas" w:hAnsi="Consolas" w:cs="Courier New"/>
              <w:sz w:val="17"/>
              <w:szCs w:val="17"/>
            </w:rPr>
          </w:rPrChange>
        </w:rPr>
      </w:pPr>
      <w:ins w:id="6309" w:author="León Prieto" w:date="2023-07-07T22:45:00Z">
        <w:r w:rsidRPr="00454AE3">
          <w:rPr>
            <w:rFonts w:ascii="Consolas" w:hAnsi="Consolas" w:cs="Courier New"/>
            <w:sz w:val="17"/>
            <w:szCs w:val="17"/>
            <w:lang w:val="en-US"/>
            <w:rPrChange w:id="6310" w:author="Prieto Bailo, León Enrique" w:date="2023-07-07T22:59:00Z">
              <w:rPr>
                <w:rFonts w:ascii="Consolas" w:hAnsi="Consolas" w:cs="Courier New"/>
                <w:sz w:val="17"/>
                <w:szCs w:val="17"/>
              </w:rPr>
            </w:rPrChange>
          </w:rPr>
          <w:t xml:space="preserve">201. </w:t>
        </w:r>
        <w:r w:rsidRPr="00454AE3">
          <w:rPr>
            <w:rFonts w:ascii="Consolas" w:hAnsi="Consolas" w:cs="Courier New"/>
            <w:color w:val="000000"/>
            <w:sz w:val="17"/>
            <w:szCs w:val="17"/>
            <w:lang w:val="en-US"/>
            <w:rPrChange w:id="631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312" w:author="Prieto Bailo, León Enrique" w:date="2023-07-07T22:59:00Z">
              <w:rPr>
                <w:rFonts w:ascii="Consolas" w:hAnsi="Consolas" w:cs="Courier New"/>
                <w:color w:val="000088"/>
                <w:sz w:val="17"/>
                <w:szCs w:val="17"/>
              </w:rPr>
            </w:rPrChange>
          </w:rPr>
          <w:t>while</w:t>
        </w:r>
        <w:r w:rsidRPr="00454AE3">
          <w:rPr>
            <w:rFonts w:ascii="Consolas" w:hAnsi="Consolas" w:cs="Courier New"/>
            <w:color w:val="000000"/>
            <w:sz w:val="17"/>
            <w:szCs w:val="17"/>
            <w:lang w:val="en-US"/>
            <w:rPrChange w:id="631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14"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315" w:author="Prieto Bailo, León Enrique" w:date="2023-07-07T22:59: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6316" w:author="Prieto Bailo, León Enrique" w:date="2023-07-07T22:59: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631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6318" w:author="Prieto Bailo, León Enrique" w:date="2023-07-07T22:59: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631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2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21"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632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323" w:author="Prieto Bailo, León Enrique" w:date="2023-07-07T22:59:00Z">
              <w:rPr>
                <w:rFonts w:ascii="Consolas" w:hAnsi="Consolas" w:cs="Courier New"/>
                <w:color w:val="006666"/>
                <w:sz w:val="17"/>
                <w:szCs w:val="17"/>
              </w:rPr>
            </w:rPrChange>
          </w:rPr>
          <w:t>990</w:t>
        </w:r>
        <w:r w:rsidRPr="00454AE3">
          <w:rPr>
            <w:rFonts w:ascii="Consolas" w:hAnsi="Consolas" w:cs="Courier New"/>
            <w:color w:val="000000"/>
            <w:sz w:val="17"/>
            <w:szCs w:val="17"/>
            <w:lang w:val="en-US"/>
            <w:rPrChange w:id="632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2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2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327" w:author="Prieto Bailo, León Enrique" w:date="2023-07-07T22:59: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6328"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6329" w:author="Prieto Bailo, León Enrique" w:date="2023-07-07T22:59: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63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3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32"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633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334" w:author="Prieto Bailo, León Enrique" w:date="2023-07-07T22:59:00Z">
              <w:rPr>
                <w:rFonts w:ascii="Consolas" w:hAnsi="Consolas" w:cs="Courier New"/>
                <w:color w:val="006666"/>
                <w:sz w:val="17"/>
                <w:szCs w:val="17"/>
              </w:rPr>
            </w:rPrChange>
          </w:rPr>
          <w:t>990</w:t>
        </w:r>
        <w:r w:rsidRPr="00454AE3">
          <w:rPr>
            <w:rFonts w:ascii="Consolas" w:hAnsi="Consolas" w:cs="Courier New"/>
            <w:color w:val="000000"/>
            <w:sz w:val="17"/>
            <w:szCs w:val="17"/>
            <w:lang w:val="en-US"/>
            <w:rPrChange w:id="633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3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338" w:author="Prieto Bailo, León Enrique" w:date="2023-07-07T22:59: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6339"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6340" w:author="Prieto Bailo, León Enrique" w:date="2023-07-07T22:59: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634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4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43"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634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345" w:author="Prieto Bailo, León Enrique" w:date="2023-07-07T22:59:00Z">
              <w:rPr>
                <w:rFonts w:ascii="Consolas" w:hAnsi="Consolas" w:cs="Courier New"/>
                <w:color w:val="006666"/>
                <w:sz w:val="17"/>
                <w:szCs w:val="17"/>
              </w:rPr>
            </w:rPrChange>
          </w:rPr>
          <w:t>990</w:t>
        </w:r>
        <w:r w:rsidRPr="00454AE3">
          <w:rPr>
            <w:rFonts w:ascii="Consolas" w:hAnsi="Consolas" w:cs="Courier New"/>
            <w:color w:val="000000"/>
            <w:sz w:val="17"/>
            <w:szCs w:val="17"/>
            <w:lang w:val="en-US"/>
            <w:rPrChange w:id="634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4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4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349" w:author="Prieto Bailo, León Enrique" w:date="2023-07-07T22:59: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6350"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6351" w:author="Prieto Bailo, León Enrique" w:date="2023-07-07T22:59: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635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5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54"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635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356" w:author="Prieto Bailo, León Enrique" w:date="2023-07-07T22:59:00Z">
              <w:rPr>
                <w:rFonts w:ascii="Consolas" w:hAnsi="Consolas" w:cs="Courier New"/>
                <w:color w:val="006666"/>
                <w:sz w:val="17"/>
                <w:szCs w:val="17"/>
              </w:rPr>
            </w:rPrChange>
          </w:rPr>
          <w:t>990</w:t>
        </w:r>
        <w:r w:rsidRPr="00454AE3">
          <w:rPr>
            <w:rFonts w:ascii="Consolas" w:hAnsi="Consolas" w:cs="Courier New"/>
            <w:color w:val="666600"/>
            <w:sz w:val="17"/>
            <w:szCs w:val="17"/>
            <w:lang w:val="en-US"/>
            <w:rPrChange w:id="635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35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59" w:author="Prieto Bailo, León Enrique" w:date="2023-07-07T22:59:00Z">
              <w:rPr>
                <w:rFonts w:ascii="Consolas" w:hAnsi="Consolas" w:cs="Courier New"/>
                <w:color w:val="666600"/>
                <w:sz w:val="17"/>
                <w:szCs w:val="17"/>
              </w:rPr>
            </w:rPrChange>
          </w:rPr>
          <w:t>{</w:t>
        </w:r>
      </w:ins>
    </w:p>
    <w:p w14:paraId="1F6A9A1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60" w:author="León Prieto" w:date="2023-07-07T22:45:00Z"/>
          <w:rFonts w:ascii="Consolas" w:hAnsi="Consolas" w:cs="Courier New"/>
          <w:sz w:val="17"/>
          <w:szCs w:val="17"/>
          <w:lang w:val="en-US"/>
          <w:rPrChange w:id="6361" w:author="Prieto Bailo, León Enrique" w:date="2023-07-07T22:59:00Z">
            <w:rPr>
              <w:ins w:id="6362" w:author="León Prieto" w:date="2023-07-07T22:45:00Z"/>
              <w:rFonts w:ascii="Consolas" w:hAnsi="Consolas" w:cs="Courier New"/>
              <w:sz w:val="17"/>
              <w:szCs w:val="17"/>
            </w:rPr>
          </w:rPrChange>
        </w:rPr>
      </w:pPr>
      <w:ins w:id="6363" w:author="León Prieto" w:date="2023-07-07T22:45:00Z">
        <w:r w:rsidRPr="00454AE3">
          <w:rPr>
            <w:rFonts w:ascii="Consolas" w:hAnsi="Consolas" w:cs="Courier New"/>
            <w:sz w:val="17"/>
            <w:szCs w:val="17"/>
            <w:lang w:val="en-US"/>
            <w:rPrChange w:id="6364" w:author="Prieto Bailo, León Enrique" w:date="2023-07-07T22:59:00Z">
              <w:rPr>
                <w:rFonts w:ascii="Consolas" w:hAnsi="Consolas" w:cs="Courier New"/>
                <w:sz w:val="17"/>
                <w:szCs w:val="17"/>
              </w:rPr>
            </w:rPrChange>
          </w:rPr>
          <w:t xml:space="preserve">202. </w:t>
        </w:r>
        <w:r w:rsidRPr="00454AE3">
          <w:rPr>
            <w:rFonts w:ascii="Consolas" w:hAnsi="Consolas" w:cs="Courier New"/>
            <w:color w:val="000000"/>
            <w:sz w:val="17"/>
            <w:szCs w:val="17"/>
            <w:lang w:val="en-US"/>
            <w:rPrChange w:id="636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366" w:author="Prieto Bailo, León Enrique" w:date="2023-07-07T22:59: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6367" w:author="Prieto Bailo, León Enrique" w:date="2023-07-07T22:59:00Z">
              <w:rPr>
                <w:rFonts w:ascii="Consolas" w:hAnsi="Consolas" w:cs="Courier New"/>
                <w:color w:val="000000"/>
                <w:sz w:val="17"/>
                <w:szCs w:val="17"/>
              </w:rPr>
            </w:rPrChange>
          </w:rPr>
          <w:t>rc</w:t>
        </w:r>
        <w:proofErr w:type="spellEnd"/>
        <w:r w:rsidRPr="00454AE3">
          <w:rPr>
            <w:rFonts w:ascii="Consolas" w:hAnsi="Consolas" w:cs="Courier New"/>
            <w:color w:val="666600"/>
            <w:sz w:val="17"/>
            <w:szCs w:val="17"/>
            <w:lang w:val="en-US"/>
            <w:rPrChange w:id="636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369" w:author="Prieto Bailo, León Enrique" w:date="2023-07-07T22:59:00Z">
              <w:rPr>
                <w:rFonts w:ascii="Consolas" w:hAnsi="Consolas" w:cs="Courier New"/>
                <w:color w:val="666600"/>
                <w:sz w:val="17"/>
                <w:szCs w:val="17"/>
              </w:rPr>
            </w:rPrChange>
          </w:rPr>
          <w:t>);</w:t>
        </w:r>
      </w:ins>
    </w:p>
    <w:p w14:paraId="57A571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70" w:author="León Prieto" w:date="2023-07-07T22:45:00Z"/>
          <w:rFonts w:ascii="Consolas" w:hAnsi="Consolas" w:cs="Courier New"/>
          <w:sz w:val="17"/>
          <w:szCs w:val="17"/>
          <w:lang w:val="en-US"/>
          <w:rPrChange w:id="6371" w:author="Prieto Bailo, León Enrique" w:date="2023-07-07T22:59:00Z">
            <w:rPr>
              <w:ins w:id="6372" w:author="León Prieto" w:date="2023-07-07T22:45:00Z"/>
              <w:rFonts w:ascii="Consolas" w:hAnsi="Consolas" w:cs="Courier New"/>
              <w:sz w:val="17"/>
              <w:szCs w:val="17"/>
            </w:rPr>
          </w:rPrChange>
        </w:rPr>
      </w:pPr>
      <w:ins w:id="6373" w:author="León Prieto" w:date="2023-07-07T22:45:00Z">
        <w:r w:rsidRPr="00454AE3">
          <w:rPr>
            <w:rFonts w:ascii="Consolas" w:hAnsi="Consolas" w:cs="Courier New"/>
            <w:sz w:val="17"/>
            <w:szCs w:val="17"/>
            <w:lang w:val="en-US"/>
            <w:rPrChange w:id="6374" w:author="Prieto Bailo, León Enrique" w:date="2023-07-07T22:59:00Z">
              <w:rPr>
                <w:rFonts w:ascii="Consolas" w:hAnsi="Consolas" w:cs="Courier New"/>
                <w:sz w:val="17"/>
                <w:szCs w:val="17"/>
              </w:rPr>
            </w:rPrChange>
          </w:rPr>
          <w:t xml:space="preserve">203. </w:t>
        </w:r>
        <w:r w:rsidRPr="00454AE3">
          <w:rPr>
            <w:rFonts w:ascii="Consolas" w:hAnsi="Consolas" w:cs="Courier New"/>
            <w:color w:val="000000"/>
            <w:sz w:val="17"/>
            <w:szCs w:val="17"/>
            <w:lang w:val="en-US"/>
            <w:rPrChange w:id="6375"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376" w:author="Prieto Bailo, León Enrique" w:date="2023-07-07T22:59:00Z">
              <w:rPr>
                <w:rFonts w:ascii="Consolas" w:hAnsi="Consolas" w:cs="Courier New"/>
                <w:color w:val="000000"/>
                <w:sz w:val="17"/>
                <w:szCs w:val="17"/>
              </w:rPr>
            </w:rPrChange>
          </w:rPr>
          <w:t>delay</w:t>
        </w:r>
        <w:r w:rsidRPr="00454AE3">
          <w:rPr>
            <w:rFonts w:ascii="Consolas" w:hAnsi="Consolas" w:cs="Courier New"/>
            <w:color w:val="666600"/>
            <w:sz w:val="17"/>
            <w:szCs w:val="17"/>
            <w:lang w:val="en-US"/>
            <w:rPrChange w:id="637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6378" w:author="Prieto Bailo, León Enrique" w:date="2023-07-07T22:59: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6379" w:author="Prieto Bailo, León Enrique" w:date="2023-07-07T22:59:00Z">
              <w:rPr>
                <w:rFonts w:ascii="Consolas" w:hAnsi="Consolas" w:cs="Courier New"/>
                <w:color w:val="666600"/>
                <w:sz w:val="17"/>
                <w:szCs w:val="17"/>
              </w:rPr>
            </w:rPrChange>
          </w:rPr>
          <w:t>);</w:t>
        </w:r>
      </w:ins>
    </w:p>
    <w:p w14:paraId="010E16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80" w:author="León Prieto" w:date="2023-07-07T22:45:00Z"/>
          <w:rFonts w:ascii="Consolas" w:hAnsi="Consolas" w:cs="Courier New"/>
          <w:sz w:val="17"/>
          <w:szCs w:val="17"/>
          <w:lang w:val="en-US"/>
          <w:rPrChange w:id="6381" w:author="Prieto Bailo, León Enrique" w:date="2023-07-07T22:59:00Z">
            <w:rPr>
              <w:ins w:id="6382" w:author="León Prieto" w:date="2023-07-07T22:45:00Z"/>
              <w:rFonts w:ascii="Consolas" w:hAnsi="Consolas" w:cs="Courier New"/>
              <w:sz w:val="17"/>
              <w:szCs w:val="17"/>
            </w:rPr>
          </w:rPrChange>
        </w:rPr>
      </w:pPr>
      <w:ins w:id="6383" w:author="León Prieto" w:date="2023-07-07T22:45:00Z">
        <w:r w:rsidRPr="00454AE3">
          <w:rPr>
            <w:rFonts w:ascii="Consolas" w:hAnsi="Consolas" w:cs="Courier New"/>
            <w:sz w:val="17"/>
            <w:szCs w:val="17"/>
            <w:lang w:val="en-US"/>
            <w:rPrChange w:id="6384" w:author="Prieto Bailo, León Enrique" w:date="2023-07-07T22:59:00Z">
              <w:rPr>
                <w:rFonts w:ascii="Consolas" w:hAnsi="Consolas" w:cs="Courier New"/>
                <w:sz w:val="17"/>
                <w:szCs w:val="17"/>
              </w:rPr>
            </w:rPrChange>
          </w:rPr>
          <w:t xml:space="preserve">204. </w:t>
        </w:r>
        <w:proofErr w:type="gramStart"/>
        <w:r w:rsidRPr="00454AE3">
          <w:rPr>
            <w:rFonts w:ascii="Consolas" w:hAnsi="Consolas" w:cs="Courier New"/>
            <w:color w:val="000000"/>
            <w:sz w:val="17"/>
            <w:szCs w:val="17"/>
            <w:lang w:val="en-US"/>
            <w:rPrChange w:id="638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386" w:author="Prieto Bailo, León Enrique" w:date="2023-07-07T22:59:00Z">
              <w:rPr>
                <w:rFonts w:ascii="Consolas" w:hAnsi="Consolas" w:cs="Courier New"/>
                <w:color w:val="666600"/>
                <w:sz w:val="17"/>
                <w:szCs w:val="17"/>
              </w:rPr>
            </w:rPrChange>
          </w:rPr>
          <w:t>}</w:t>
        </w:r>
        <w:proofErr w:type="gramEnd"/>
      </w:ins>
    </w:p>
    <w:p w14:paraId="1482504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87" w:author="León Prieto" w:date="2023-07-07T22:45:00Z"/>
          <w:rFonts w:ascii="Consolas" w:hAnsi="Consolas" w:cs="Courier New"/>
          <w:sz w:val="17"/>
          <w:szCs w:val="17"/>
          <w:lang w:val="en-US"/>
          <w:rPrChange w:id="6388" w:author="Prieto Bailo, León Enrique" w:date="2023-07-07T22:59:00Z">
            <w:rPr>
              <w:ins w:id="6389" w:author="León Prieto" w:date="2023-07-07T22:45:00Z"/>
              <w:rFonts w:ascii="Consolas" w:hAnsi="Consolas" w:cs="Courier New"/>
              <w:sz w:val="17"/>
              <w:szCs w:val="17"/>
            </w:rPr>
          </w:rPrChange>
        </w:rPr>
      </w:pPr>
      <w:ins w:id="6390" w:author="León Prieto" w:date="2023-07-07T22:45:00Z">
        <w:r w:rsidRPr="00454AE3">
          <w:rPr>
            <w:rFonts w:ascii="Consolas" w:hAnsi="Consolas" w:cs="Courier New"/>
            <w:sz w:val="17"/>
            <w:szCs w:val="17"/>
            <w:lang w:val="en-US"/>
            <w:rPrChange w:id="6391" w:author="Prieto Bailo, León Enrique" w:date="2023-07-07T22:59:00Z">
              <w:rPr>
                <w:rFonts w:ascii="Consolas" w:hAnsi="Consolas" w:cs="Courier New"/>
                <w:sz w:val="17"/>
                <w:szCs w:val="17"/>
              </w:rPr>
            </w:rPrChange>
          </w:rPr>
          <w:t xml:space="preserve">205. </w:t>
        </w:r>
        <w:r w:rsidRPr="00454AE3">
          <w:rPr>
            <w:rFonts w:ascii="Consolas" w:hAnsi="Consolas" w:cs="Courier New"/>
            <w:color w:val="000000"/>
            <w:sz w:val="17"/>
            <w:szCs w:val="17"/>
            <w:lang w:val="en-US"/>
            <w:rPrChange w:id="6392" w:author="Prieto Bailo, León Enrique" w:date="2023-07-07T22:59:00Z">
              <w:rPr>
                <w:rFonts w:ascii="Consolas" w:hAnsi="Consolas" w:cs="Courier New"/>
                <w:color w:val="000000"/>
                <w:sz w:val="17"/>
                <w:szCs w:val="17"/>
              </w:rPr>
            </w:rPrChange>
          </w:rPr>
          <w:t> </w:t>
        </w:r>
      </w:ins>
    </w:p>
    <w:p w14:paraId="664F29A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393" w:author="León Prieto" w:date="2023-07-07T22:45:00Z"/>
          <w:rFonts w:ascii="Consolas" w:hAnsi="Consolas" w:cs="Courier New"/>
          <w:sz w:val="17"/>
          <w:szCs w:val="17"/>
          <w:lang w:val="en-US"/>
          <w:rPrChange w:id="6394" w:author="Prieto Bailo, León Enrique" w:date="2023-07-07T22:59:00Z">
            <w:rPr>
              <w:ins w:id="6395" w:author="León Prieto" w:date="2023-07-07T22:45:00Z"/>
              <w:rFonts w:ascii="Consolas" w:hAnsi="Consolas" w:cs="Courier New"/>
              <w:sz w:val="17"/>
              <w:szCs w:val="17"/>
            </w:rPr>
          </w:rPrChange>
        </w:rPr>
      </w:pPr>
      <w:ins w:id="6396" w:author="León Prieto" w:date="2023-07-07T22:45:00Z">
        <w:r w:rsidRPr="00454AE3">
          <w:rPr>
            <w:rFonts w:ascii="Consolas" w:hAnsi="Consolas" w:cs="Courier New"/>
            <w:sz w:val="17"/>
            <w:szCs w:val="17"/>
            <w:lang w:val="en-US"/>
            <w:rPrChange w:id="6397" w:author="Prieto Bailo, León Enrique" w:date="2023-07-07T22:59:00Z">
              <w:rPr>
                <w:rFonts w:ascii="Consolas" w:hAnsi="Consolas" w:cs="Courier New"/>
                <w:sz w:val="17"/>
                <w:szCs w:val="17"/>
              </w:rPr>
            </w:rPrChange>
          </w:rPr>
          <w:t xml:space="preserve">206. </w:t>
        </w:r>
        <w:r w:rsidRPr="00454AE3">
          <w:rPr>
            <w:rFonts w:ascii="Consolas" w:hAnsi="Consolas" w:cs="Courier New"/>
            <w:color w:val="000000"/>
            <w:sz w:val="17"/>
            <w:szCs w:val="17"/>
            <w:lang w:val="en-US"/>
            <w:rPrChange w:id="639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399" w:author="Prieto Bailo, León Enrique" w:date="2023-07-07T22:59:00Z">
              <w:rPr>
                <w:rFonts w:ascii="Consolas" w:hAnsi="Consolas" w:cs="Courier New"/>
                <w:color w:val="000000"/>
                <w:sz w:val="17"/>
                <w:szCs w:val="17"/>
              </w:rPr>
            </w:rPrChange>
          </w:rPr>
          <w:t>loop_timer</w:t>
        </w:r>
        <w:proofErr w:type="spellEnd"/>
        <w:r w:rsidRPr="00454AE3">
          <w:rPr>
            <w:rFonts w:ascii="Consolas" w:hAnsi="Consolas" w:cs="Courier New"/>
            <w:color w:val="000000"/>
            <w:sz w:val="17"/>
            <w:szCs w:val="17"/>
            <w:lang w:val="en-US"/>
            <w:rPrChange w:id="640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40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40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403" w:author="Prieto Bailo, León Enrique" w:date="2023-07-07T22:59: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640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05" w:author="Prieto Bailo, León Enrique" w:date="2023-07-07T22:59:00Z">
              <w:rPr>
                <w:rFonts w:ascii="Consolas" w:hAnsi="Consolas" w:cs="Courier New"/>
                <w:color w:val="666600"/>
                <w:sz w:val="17"/>
                <w:szCs w:val="17"/>
              </w:rPr>
            </w:rPrChange>
          </w:rPr>
          <w:t>);</w:t>
        </w:r>
      </w:ins>
    </w:p>
    <w:p w14:paraId="05FD0FC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06" w:author="León Prieto" w:date="2023-07-07T22:45:00Z"/>
          <w:rFonts w:ascii="Consolas" w:hAnsi="Consolas" w:cs="Courier New"/>
          <w:sz w:val="17"/>
          <w:szCs w:val="17"/>
          <w:lang w:val="en-US"/>
          <w:rPrChange w:id="6407" w:author="Prieto Bailo, León Enrique" w:date="2023-07-07T22:59:00Z">
            <w:rPr>
              <w:ins w:id="6408" w:author="León Prieto" w:date="2023-07-07T22:45:00Z"/>
              <w:rFonts w:ascii="Consolas" w:hAnsi="Consolas" w:cs="Courier New"/>
              <w:sz w:val="17"/>
              <w:szCs w:val="17"/>
            </w:rPr>
          </w:rPrChange>
        </w:rPr>
      </w:pPr>
      <w:ins w:id="6409" w:author="León Prieto" w:date="2023-07-07T22:45:00Z">
        <w:r w:rsidRPr="00454AE3">
          <w:rPr>
            <w:rFonts w:ascii="Consolas" w:hAnsi="Consolas" w:cs="Courier New"/>
            <w:sz w:val="17"/>
            <w:szCs w:val="17"/>
            <w:lang w:val="en-US"/>
            <w:rPrChange w:id="6410" w:author="Prieto Bailo, León Enrique" w:date="2023-07-07T22:59:00Z">
              <w:rPr>
                <w:rFonts w:ascii="Consolas" w:hAnsi="Consolas" w:cs="Courier New"/>
                <w:sz w:val="17"/>
                <w:szCs w:val="17"/>
              </w:rPr>
            </w:rPrChange>
          </w:rPr>
          <w:t xml:space="preserve">207. </w:t>
        </w:r>
        <w:r w:rsidRPr="00454AE3">
          <w:rPr>
            <w:rFonts w:ascii="Consolas" w:hAnsi="Consolas" w:cs="Courier New"/>
            <w:color w:val="000000"/>
            <w:sz w:val="17"/>
            <w:szCs w:val="17"/>
            <w:lang w:val="en-US"/>
            <w:rPrChange w:id="64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412" w:author="Prieto Bailo, León Enrique" w:date="2023-07-07T22:59:00Z">
              <w:rPr>
                <w:rFonts w:ascii="Consolas" w:hAnsi="Consolas" w:cs="Courier New"/>
                <w:color w:val="000000"/>
                <w:sz w:val="17"/>
                <w:szCs w:val="17"/>
              </w:rPr>
            </w:rPrChange>
          </w:rPr>
          <w:t>led_</w:t>
        </w:r>
        <w:proofErr w:type="gramStart"/>
        <w:r w:rsidRPr="00454AE3">
          <w:rPr>
            <w:rFonts w:ascii="Consolas" w:hAnsi="Consolas" w:cs="Courier New"/>
            <w:color w:val="000000"/>
            <w:sz w:val="17"/>
            <w:szCs w:val="17"/>
            <w:lang w:val="en-US"/>
            <w:rPrChange w:id="6413" w:author="Prieto Bailo, León Enrique" w:date="2023-07-07T22:59:00Z">
              <w:rPr>
                <w:rFonts w:ascii="Consolas" w:hAnsi="Consolas" w:cs="Courier New"/>
                <w:color w:val="000000"/>
                <w:sz w:val="17"/>
                <w:szCs w:val="17"/>
              </w:rPr>
            </w:rPrChange>
          </w:rPr>
          <w:t>on</w:t>
        </w:r>
        <w:proofErr w:type="spellEnd"/>
        <w:r w:rsidRPr="00454AE3">
          <w:rPr>
            <w:rFonts w:ascii="Consolas" w:hAnsi="Consolas" w:cs="Courier New"/>
            <w:color w:val="666600"/>
            <w:sz w:val="17"/>
            <w:szCs w:val="17"/>
            <w:lang w:val="en-US"/>
            <w:rPrChange w:id="641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15" w:author="Prieto Bailo, León Enrique" w:date="2023-07-07T22:59:00Z">
              <w:rPr>
                <w:rFonts w:ascii="Consolas" w:hAnsi="Consolas" w:cs="Courier New"/>
                <w:color w:val="666600"/>
                <w:sz w:val="17"/>
                <w:szCs w:val="17"/>
              </w:rPr>
            </w:rPrChange>
          </w:rPr>
          <w:t>);</w:t>
        </w:r>
      </w:ins>
    </w:p>
    <w:p w14:paraId="5852C78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16" w:author="León Prieto" w:date="2023-07-07T22:45:00Z"/>
          <w:rFonts w:ascii="Consolas" w:hAnsi="Consolas" w:cs="Courier New"/>
          <w:sz w:val="17"/>
          <w:szCs w:val="17"/>
          <w:lang w:val="en-US"/>
          <w:rPrChange w:id="6417" w:author="Prieto Bailo, León Enrique" w:date="2023-07-07T22:59:00Z">
            <w:rPr>
              <w:ins w:id="6418" w:author="León Prieto" w:date="2023-07-07T22:45:00Z"/>
              <w:rFonts w:ascii="Consolas" w:hAnsi="Consolas" w:cs="Courier New"/>
              <w:sz w:val="17"/>
              <w:szCs w:val="17"/>
            </w:rPr>
          </w:rPrChange>
        </w:rPr>
      </w:pPr>
      <w:ins w:id="6419" w:author="León Prieto" w:date="2023-07-07T22:45:00Z">
        <w:r w:rsidRPr="00454AE3">
          <w:rPr>
            <w:rFonts w:ascii="Consolas" w:hAnsi="Consolas" w:cs="Courier New"/>
            <w:sz w:val="17"/>
            <w:szCs w:val="17"/>
            <w:lang w:val="en-US"/>
            <w:rPrChange w:id="6420" w:author="Prieto Bailo, León Enrique" w:date="2023-07-07T22:59:00Z">
              <w:rPr>
                <w:rFonts w:ascii="Consolas" w:hAnsi="Consolas" w:cs="Courier New"/>
                <w:sz w:val="17"/>
                <w:szCs w:val="17"/>
              </w:rPr>
            </w:rPrChange>
          </w:rPr>
          <w:t xml:space="preserve">208. </w:t>
        </w:r>
        <w:r w:rsidRPr="00454AE3">
          <w:rPr>
            <w:rFonts w:ascii="Consolas" w:hAnsi="Consolas" w:cs="Courier New"/>
            <w:color w:val="000000"/>
            <w:sz w:val="17"/>
            <w:szCs w:val="17"/>
            <w:lang w:val="en-US"/>
            <w:rPrChange w:id="642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422" w:author="Prieto Bailo, León Enrique" w:date="2023-07-07T22:59:00Z">
              <w:rPr>
                <w:rFonts w:ascii="Consolas" w:hAnsi="Consolas" w:cs="Courier New"/>
                <w:color w:val="660066"/>
                <w:sz w:val="17"/>
                <w:szCs w:val="17"/>
              </w:rPr>
            </w:rPrChange>
          </w:rPr>
          <w:t>Serial</w:t>
        </w:r>
        <w:r w:rsidRPr="00454AE3">
          <w:rPr>
            <w:rFonts w:ascii="Consolas" w:hAnsi="Consolas" w:cs="Courier New"/>
            <w:color w:val="666600"/>
            <w:sz w:val="17"/>
            <w:szCs w:val="17"/>
            <w:lang w:val="en-US"/>
            <w:rPrChange w:id="642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424" w:author="Prieto Bailo, León Enrique" w:date="2023-07-07T22:59:00Z">
              <w:rPr>
                <w:rFonts w:ascii="Consolas" w:hAnsi="Consolas" w:cs="Courier New"/>
                <w:color w:val="000000"/>
                <w:sz w:val="17"/>
                <w:szCs w:val="17"/>
              </w:rPr>
            </w:rPrChange>
          </w:rPr>
          <w:t>println</w:t>
        </w:r>
        <w:proofErr w:type="spellEnd"/>
        <w:r w:rsidRPr="00454AE3">
          <w:rPr>
            <w:rFonts w:ascii="Consolas" w:hAnsi="Consolas" w:cs="Courier New"/>
            <w:color w:val="666600"/>
            <w:sz w:val="17"/>
            <w:szCs w:val="17"/>
            <w:lang w:val="en-US"/>
            <w:rPrChange w:id="6425" w:author="Prieto Bailo, León Enrique" w:date="2023-07-07T22:59:00Z">
              <w:rPr>
                <w:rFonts w:ascii="Consolas" w:hAnsi="Consolas" w:cs="Courier New"/>
                <w:color w:val="666600"/>
                <w:sz w:val="17"/>
                <w:szCs w:val="17"/>
              </w:rPr>
            </w:rPrChange>
          </w:rPr>
          <w:t>(</w:t>
        </w:r>
        <w:r w:rsidRPr="00454AE3">
          <w:rPr>
            <w:rFonts w:ascii="Consolas" w:hAnsi="Consolas" w:cs="Courier New"/>
            <w:color w:val="008800"/>
            <w:sz w:val="17"/>
            <w:szCs w:val="17"/>
            <w:lang w:val="en-US"/>
            <w:rPrChange w:id="6426" w:author="Prieto Bailo, León Enrique" w:date="2023-07-07T22:59:00Z">
              <w:rPr>
                <w:rFonts w:ascii="Consolas" w:hAnsi="Consolas" w:cs="Courier New"/>
                <w:color w:val="008800"/>
                <w:sz w:val="17"/>
                <w:szCs w:val="17"/>
              </w:rPr>
            </w:rPrChange>
          </w:rPr>
          <w:t>"Setup finished"</w:t>
        </w:r>
        <w:proofErr w:type="gramStart"/>
        <w:r w:rsidRPr="00454AE3">
          <w:rPr>
            <w:rFonts w:ascii="Consolas" w:hAnsi="Consolas" w:cs="Courier New"/>
            <w:color w:val="666600"/>
            <w:sz w:val="17"/>
            <w:szCs w:val="17"/>
            <w:lang w:val="en-US"/>
            <w:rPrChange w:id="6427" w:author="Prieto Bailo, León Enrique" w:date="2023-07-07T22:59:00Z">
              <w:rPr>
                <w:rFonts w:ascii="Consolas" w:hAnsi="Consolas" w:cs="Courier New"/>
                <w:color w:val="666600"/>
                <w:sz w:val="17"/>
                <w:szCs w:val="17"/>
              </w:rPr>
            </w:rPrChange>
          </w:rPr>
          <w:t>);</w:t>
        </w:r>
        <w:proofErr w:type="gramEnd"/>
      </w:ins>
    </w:p>
    <w:p w14:paraId="7ABDE43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28" w:author="León Prieto" w:date="2023-07-07T22:45:00Z"/>
          <w:rFonts w:ascii="Consolas" w:hAnsi="Consolas" w:cs="Courier New"/>
          <w:sz w:val="17"/>
          <w:szCs w:val="17"/>
          <w:lang w:val="en-US"/>
          <w:rPrChange w:id="6429" w:author="Prieto Bailo, León Enrique" w:date="2023-07-07T22:59:00Z">
            <w:rPr>
              <w:ins w:id="6430" w:author="León Prieto" w:date="2023-07-07T22:45:00Z"/>
              <w:rFonts w:ascii="Consolas" w:hAnsi="Consolas" w:cs="Courier New"/>
              <w:sz w:val="17"/>
              <w:szCs w:val="17"/>
            </w:rPr>
          </w:rPrChange>
        </w:rPr>
      </w:pPr>
      <w:proofErr w:type="gramStart"/>
      <w:ins w:id="6431" w:author="León Prieto" w:date="2023-07-07T22:45:00Z">
        <w:r w:rsidRPr="00454AE3">
          <w:rPr>
            <w:rFonts w:ascii="Consolas" w:hAnsi="Consolas" w:cs="Courier New"/>
            <w:sz w:val="17"/>
            <w:szCs w:val="17"/>
            <w:lang w:val="en-US"/>
            <w:rPrChange w:id="6432" w:author="Prieto Bailo, León Enrique" w:date="2023-07-07T22:59:00Z">
              <w:rPr>
                <w:rFonts w:ascii="Consolas" w:hAnsi="Consolas" w:cs="Courier New"/>
                <w:sz w:val="17"/>
                <w:szCs w:val="17"/>
              </w:rPr>
            </w:rPrChange>
          </w:rPr>
          <w:t xml:space="preserve">209. </w:t>
        </w:r>
        <w:r w:rsidRPr="00454AE3">
          <w:rPr>
            <w:rFonts w:ascii="Consolas" w:hAnsi="Consolas" w:cs="Courier New"/>
            <w:color w:val="666600"/>
            <w:sz w:val="17"/>
            <w:szCs w:val="17"/>
            <w:lang w:val="en-US"/>
            <w:rPrChange w:id="6433" w:author="Prieto Bailo, León Enrique" w:date="2023-07-07T22:59:00Z">
              <w:rPr>
                <w:rFonts w:ascii="Consolas" w:hAnsi="Consolas" w:cs="Courier New"/>
                <w:color w:val="666600"/>
                <w:sz w:val="17"/>
                <w:szCs w:val="17"/>
              </w:rPr>
            </w:rPrChange>
          </w:rPr>
          <w:t>}</w:t>
        </w:r>
        <w:proofErr w:type="gramEnd"/>
      </w:ins>
    </w:p>
    <w:p w14:paraId="61E88E6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34" w:author="León Prieto" w:date="2023-07-07T22:45:00Z"/>
          <w:rFonts w:ascii="Consolas" w:hAnsi="Consolas" w:cs="Courier New"/>
          <w:sz w:val="17"/>
          <w:szCs w:val="17"/>
          <w:lang w:val="en-US"/>
          <w:rPrChange w:id="6435" w:author="Prieto Bailo, León Enrique" w:date="2023-07-07T22:59:00Z">
            <w:rPr>
              <w:ins w:id="6436" w:author="León Prieto" w:date="2023-07-07T22:45:00Z"/>
              <w:rFonts w:ascii="Consolas" w:hAnsi="Consolas" w:cs="Courier New"/>
              <w:sz w:val="17"/>
              <w:szCs w:val="17"/>
            </w:rPr>
          </w:rPrChange>
        </w:rPr>
      </w:pPr>
      <w:ins w:id="6437" w:author="León Prieto" w:date="2023-07-07T22:45:00Z">
        <w:r w:rsidRPr="00454AE3">
          <w:rPr>
            <w:rFonts w:ascii="Consolas" w:hAnsi="Consolas" w:cs="Courier New"/>
            <w:sz w:val="17"/>
            <w:szCs w:val="17"/>
            <w:lang w:val="en-US"/>
            <w:rPrChange w:id="6438" w:author="Prieto Bailo, León Enrique" w:date="2023-07-07T22:59:00Z">
              <w:rPr>
                <w:rFonts w:ascii="Consolas" w:hAnsi="Consolas" w:cs="Courier New"/>
                <w:sz w:val="17"/>
                <w:szCs w:val="17"/>
              </w:rPr>
            </w:rPrChange>
          </w:rPr>
          <w:t xml:space="preserve">210. </w:t>
        </w:r>
        <w:r w:rsidRPr="00454AE3">
          <w:rPr>
            <w:rFonts w:ascii="Consolas" w:hAnsi="Consolas" w:cs="Courier New"/>
            <w:color w:val="000000"/>
            <w:sz w:val="17"/>
            <w:szCs w:val="17"/>
            <w:lang w:val="en-US"/>
            <w:rPrChange w:id="6439" w:author="Prieto Bailo, León Enrique" w:date="2023-07-07T22:59:00Z">
              <w:rPr>
                <w:rFonts w:ascii="Consolas" w:hAnsi="Consolas" w:cs="Courier New"/>
                <w:color w:val="000000"/>
                <w:sz w:val="17"/>
                <w:szCs w:val="17"/>
              </w:rPr>
            </w:rPrChange>
          </w:rPr>
          <w:t> </w:t>
        </w:r>
      </w:ins>
    </w:p>
    <w:p w14:paraId="31AB2A3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40" w:author="León Prieto" w:date="2023-07-07T22:45:00Z"/>
          <w:rFonts w:ascii="Consolas" w:hAnsi="Consolas" w:cs="Courier New"/>
          <w:sz w:val="17"/>
          <w:szCs w:val="17"/>
          <w:lang w:val="en-US"/>
          <w:rPrChange w:id="6441" w:author="Prieto Bailo, León Enrique" w:date="2023-07-07T22:59:00Z">
            <w:rPr>
              <w:ins w:id="6442" w:author="León Prieto" w:date="2023-07-07T22:45:00Z"/>
              <w:rFonts w:ascii="Consolas" w:hAnsi="Consolas" w:cs="Courier New"/>
              <w:sz w:val="17"/>
              <w:szCs w:val="17"/>
            </w:rPr>
          </w:rPrChange>
        </w:rPr>
      </w:pPr>
      <w:ins w:id="6443" w:author="León Prieto" w:date="2023-07-07T22:45:00Z">
        <w:r w:rsidRPr="00454AE3">
          <w:rPr>
            <w:rFonts w:ascii="Consolas" w:hAnsi="Consolas" w:cs="Courier New"/>
            <w:sz w:val="17"/>
            <w:szCs w:val="17"/>
            <w:lang w:val="en-US"/>
            <w:rPrChange w:id="6444" w:author="Prieto Bailo, León Enrique" w:date="2023-07-07T22:59:00Z">
              <w:rPr>
                <w:rFonts w:ascii="Consolas" w:hAnsi="Consolas" w:cs="Courier New"/>
                <w:sz w:val="17"/>
                <w:szCs w:val="17"/>
              </w:rPr>
            </w:rPrChange>
          </w:rPr>
          <w:t xml:space="preserve">211. </w:t>
        </w:r>
        <w:r w:rsidRPr="00454AE3">
          <w:rPr>
            <w:rFonts w:ascii="Consolas" w:hAnsi="Consolas" w:cs="Courier New"/>
            <w:color w:val="880000"/>
            <w:sz w:val="17"/>
            <w:szCs w:val="17"/>
            <w:lang w:val="en-US"/>
            <w:rPrChange w:id="6445" w:author="Prieto Bailo, León Enrique" w:date="2023-07-07T22:59:00Z">
              <w:rPr>
                <w:rFonts w:ascii="Consolas" w:hAnsi="Consolas" w:cs="Courier New"/>
                <w:color w:val="880000"/>
                <w:sz w:val="17"/>
                <w:szCs w:val="17"/>
              </w:rPr>
            </w:rPrChange>
          </w:rPr>
          <w:t>// Main routine</w:t>
        </w:r>
      </w:ins>
    </w:p>
    <w:p w14:paraId="0E7FF11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46" w:author="León Prieto" w:date="2023-07-07T22:45:00Z"/>
          <w:rFonts w:ascii="Consolas" w:hAnsi="Consolas" w:cs="Courier New"/>
          <w:sz w:val="17"/>
          <w:szCs w:val="17"/>
          <w:lang w:val="en-US"/>
          <w:rPrChange w:id="6447" w:author="Prieto Bailo, León Enrique" w:date="2023-07-07T22:59:00Z">
            <w:rPr>
              <w:ins w:id="6448" w:author="León Prieto" w:date="2023-07-07T22:45:00Z"/>
              <w:rFonts w:ascii="Consolas" w:hAnsi="Consolas" w:cs="Courier New"/>
              <w:sz w:val="17"/>
              <w:szCs w:val="17"/>
            </w:rPr>
          </w:rPrChange>
        </w:rPr>
      </w:pPr>
      <w:ins w:id="6449" w:author="León Prieto" w:date="2023-07-07T22:45:00Z">
        <w:r w:rsidRPr="00454AE3">
          <w:rPr>
            <w:rFonts w:ascii="Consolas" w:hAnsi="Consolas" w:cs="Courier New"/>
            <w:sz w:val="17"/>
            <w:szCs w:val="17"/>
            <w:lang w:val="en-US"/>
            <w:rPrChange w:id="6450" w:author="Prieto Bailo, León Enrique" w:date="2023-07-07T22:59:00Z">
              <w:rPr>
                <w:rFonts w:ascii="Consolas" w:hAnsi="Consolas" w:cs="Courier New"/>
                <w:sz w:val="17"/>
                <w:szCs w:val="17"/>
              </w:rPr>
            </w:rPrChange>
          </w:rPr>
          <w:t xml:space="preserve">212. </w:t>
        </w:r>
        <w:r w:rsidRPr="00454AE3">
          <w:rPr>
            <w:rFonts w:ascii="Consolas" w:hAnsi="Consolas" w:cs="Courier New"/>
            <w:color w:val="000088"/>
            <w:sz w:val="17"/>
            <w:szCs w:val="17"/>
            <w:lang w:val="en-US"/>
            <w:rPrChange w:id="6451"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645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453" w:author="Prieto Bailo, León Enrique" w:date="2023-07-07T22:59:00Z">
              <w:rPr>
                <w:rFonts w:ascii="Consolas" w:hAnsi="Consolas" w:cs="Courier New"/>
                <w:color w:val="000000"/>
                <w:sz w:val="17"/>
                <w:szCs w:val="17"/>
              </w:rPr>
            </w:rPrChange>
          </w:rPr>
          <w:t>loop</w:t>
        </w:r>
        <w:r w:rsidRPr="00454AE3">
          <w:rPr>
            <w:rFonts w:ascii="Consolas" w:hAnsi="Consolas" w:cs="Courier New"/>
            <w:color w:val="666600"/>
            <w:sz w:val="17"/>
            <w:szCs w:val="17"/>
            <w:lang w:val="en-US"/>
            <w:rPrChange w:id="645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5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45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457" w:author="Prieto Bailo, León Enrique" w:date="2023-07-07T22:59:00Z">
              <w:rPr>
                <w:rFonts w:ascii="Consolas" w:hAnsi="Consolas" w:cs="Courier New"/>
                <w:color w:val="666600"/>
                <w:sz w:val="17"/>
                <w:szCs w:val="17"/>
              </w:rPr>
            </w:rPrChange>
          </w:rPr>
          <w:t>{</w:t>
        </w:r>
      </w:ins>
    </w:p>
    <w:p w14:paraId="5D5139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58" w:author="León Prieto" w:date="2023-07-07T22:45:00Z"/>
          <w:rFonts w:ascii="Consolas" w:hAnsi="Consolas" w:cs="Courier New"/>
          <w:sz w:val="17"/>
          <w:szCs w:val="17"/>
          <w:lang w:val="en-US"/>
          <w:rPrChange w:id="6459" w:author="Prieto Bailo, León Enrique" w:date="2023-07-07T22:59:00Z">
            <w:rPr>
              <w:ins w:id="6460" w:author="León Prieto" w:date="2023-07-07T22:45:00Z"/>
              <w:rFonts w:ascii="Consolas" w:hAnsi="Consolas" w:cs="Courier New"/>
              <w:sz w:val="17"/>
              <w:szCs w:val="17"/>
            </w:rPr>
          </w:rPrChange>
        </w:rPr>
      </w:pPr>
      <w:ins w:id="6461" w:author="León Prieto" w:date="2023-07-07T22:45:00Z">
        <w:r w:rsidRPr="00454AE3">
          <w:rPr>
            <w:rFonts w:ascii="Consolas" w:hAnsi="Consolas" w:cs="Courier New"/>
            <w:sz w:val="17"/>
            <w:szCs w:val="17"/>
            <w:lang w:val="en-US"/>
            <w:rPrChange w:id="6462" w:author="Prieto Bailo, León Enrique" w:date="2023-07-07T22:59:00Z">
              <w:rPr>
                <w:rFonts w:ascii="Consolas" w:hAnsi="Consolas" w:cs="Courier New"/>
                <w:sz w:val="17"/>
                <w:szCs w:val="17"/>
              </w:rPr>
            </w:rPrChange>
          </w:rPr>
          <w:t xml:space="preserve">213. </w:t>
        </w:r>
        <w:r w:rsidRPr="00454AE3">
          <w:rPr>
            <w:rFonts w:ascii="Consolas" w:hAnsi="Consolas" w:cs="Courier New"/>
            <w:color w:val="000000"/>
            <w:sz w:val="17"/>
            <w:szCs w:val="17"/>
            <w:lang w:val="en-US"/>
            <w:rPrChange w:id="6463" w:author="Prieto Bailo, León Enrique" w:date="2023-07-07T22:59:00Z">
              <w:rPr>
                <w:rFonts w:ascii="Consolas" w:hAnsi="Consolas" w:cs="Courier New"/>
                <w:color w:val="000000"/>
                <w:sz w:val="17"/>
                <w:szCs w:val="17"/>
              </w:rPr>
            </w:rPrChange>
          </w:rPr>
          <w:t> </w:t>
        </w:r>
      </w:ins>
    </w:p>
    <w:p w14:paraId="10253E0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64" w:author="León Prieto" w:date="2023-07-07T22:45:00Z"/>
          <w:rFonts w:ascii="Consolas" w:hAnsi="Consolas" w:cs="Courier New"/>
          <w:sz w:val="17"/>
          <w:szCs w:val="17"/>
          <w:lang w:val="en-US"/>
          <w:rPrChange w:id="6465" w:author="Prieto Bailo, León Enrique" w:date="2023-07-07T22:59:00Z">
            <w:rPr>
              <w:ins w:id="6466" w:author="León Prieto" w:date="2023-07-07T22:45:00Z"/>
              <w:rFonts w:ascii="Consolas" w:hAnsi="Consolas" w:cs="Courier New"/>
              <w:sz w:val="17"/>
              <w:szCs w:val="17"/>
            </w:rPr>
          </w:rPrChange>
        </w:rPr>
      </w:pPr>
      <w:ins w:id="6467" w:author="León Prieto" w:date="2023-07-07T22:45:00Z">
        <w:r w:rsidRPr="00454AE3">
          <w:rPr>
            <w:rFonts w:ascii="Consolas" w:hAnsi="Consolas" w:cs="Courier New"/>
            <w:sz w:val="17"/>
            <w:szCs w:val="17"/>
            <w:lang w:val="en-US"/>
            <w:rPrChange w:id="6468" w:author="Prieto Bailo, León Enrique" w:date="2023-07-07T22:59:00Z">
              <w:rPr>
                <w:rFonts w:ascii="Consolas" w:hAnsi="Consolas" w:cs="Courier New"/>
                <w:sz w:val="17"/>
                <w:szCs w:val="17"/>
              </w:rPr>
            </w:rPrChange>
          </w:rPr>
          <w:t xml:space="preserve">214. </w:t>
        </w:r>
        <w:r w:rsidRPr="00454AE3">
          <w:rPr>
            <w:rFonts w:ascii="Consolas" w:hAnsi="Consolas" w:cs="Courier New"/>
            <w:color w:val="000000"/>
            <w:sz w:val="17"/>
            <w:szCs w:val="17"/>
            <w:lang w:val="en-US"/>
            <w:rPrChange w:id="646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470" w:author="Prieto Bailo, León Enrique" w:date="2023-07-07T22:59:00Z">
              <w:rPr>
                <w:rFonts w:ascii="Consolas" w:hAnsi="Consolas" w:cs="Courier New"/>
                <w:color w:val="000000"/>
                <w:sz w:val="17"/>
                <w:szCs w:val="17"/>
              </w:rPr>
            </w:rPrChange>
          </w:rPr>
          <w:t>reference_</w:t>
        </w:r>
        <w:proofErr w:type="gramStart"/>
        <w:r w:rsidRPr="00454AE3">
          <w:rPr>
            <w:rFonts w:ascii="Consolas" w:hAnsi="Consolas" w:cs="Courier New"/>
            <w:color w:val="000000"/>
            <w:sz w:val="17"/>
            <w:szCs w:val="17"/>
            <w:lang w:val="en-US"/>
            <w:rPrChange w:id="6471" w:author="Prieto Bailo, León Enrique" w:date="2023-07-07T22:59:00Z">
              <w:rPr>
                <w:rFonts w:ascii="Consolas" w:hAnsi="Consolas" w:cs="Courier New"/>
                <w:color w:val="000000"/>
                <w:sz w:val="17"/>
                <w:szCs w:val="17"/>
              </w:rPr>
            </w:rPrChange>
          </w:rPr>
          <w:t>computation</w:t>
        </w:r>
        <w:proofErr w:type="spellEnd"/>
        <w:r w:rsidRPr="00454AE3">
          <w:rPr>
            <w:rFonts w:ascii="Consolas" w:hAnsi="Consolas" w:cs="Courier New"/>
            <w:color w:val="666600"/>
            <w:sz w:val="17"/>
            <w:szCs w:val="17"/>
            <w:lang w:val="en-US"/>
            <w:rPrChange w:id="647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7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474" w:author="Prieto Bailo, León Enrique" w:date="2023-07-07T22:59:00Z">
              <w:rPr>
                <w:rFonts w:ascii="Consolas" w:hAnsi="Consolas" w:cs="Courier New"/>
                <w:color w:val="000000"/>
                <w:sz w:val="17"/>
                <w:szCs w:val="17"/>
              </w:rPr>
            </w:rPrChange>
          </w:rPr>
          <w:t xml:space="preserve">  </w:t>
        </w:r>
      </w:ins>
    </w:p>
    <w:p w14:paraId="7FC8961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75" w:author="León Prieto" w:date="2023-07-07T22:45:00Z"/>
          <w:rFonts w:ascii="Consolas" w:hAnsi="Consolas" w:cs="Courier New"/>
          <w:sz w:val="17"/>
          <w:szCs w:val="17"/>
          <w:lang w:val="en-US"/>
          <w:rPrChange w:id="6476" w:author="Prieto Bailo, León Enrique" w:date="2023-07-07T22:59:00Z">
            <w:rPr>
              <w:ins w:id="6477" w:author="León Prieto" w:date="2023-07-07T22:45:00Z"/>
              <w:rFonts w:ascii="Consolas" w:hAnsi="Consolas" w:cs="Courier New"/>
              <w:sz w:val="17"/>
              <w:szCs w:val="17"/>
            </w:rPr>
          </w:rPrChange>
        </w:rPr>
      </w:pPr>
      <w:ins w:id="6478" w:author="León Prieto" w:date="2023-07-07T22:45:00Z">
        <w:r w:rsidRPr="00454AE3">
          <w:rPr>
            <w:rFonts w:ascii="Consolas" w:hAnsi="Consolas" w:cs="Courier New"/>
            <w:sz w:val="17"/>
            <w:szCs w:val="17"/>
            <w:lang w:val="en-US"/>
            <w:rPrChange w:id="6479" w:author="Prieto Bailo, León Enrique" w:date="2023-07-07T22:59:00Z">
              <w:rPr>
                <w:rFonts w:ascii="Consolas" w:hAnsi="Consolas" w:cs="Courier New"/>
                <w:sz w:val="17"/>
                <w:szCs w:val="17"/>
              </w:rPr>
            </w:rPrChange>
          </w:rPr>
          <w:t xml:space="preserve">215. </w:t>
        </w:r>
        <w:r w:rsidRPr="00454AE3">
          <w:rPr>
            <w:rFonts w:ascii="Consolas" w:hAnsi="Consolas" w:cs="Courier New"/>
            <w:color w:val="000000"/>
            <w:sz w:val="17"/>
            <w:szCs w:val="17"/>
            <w:lang w:val="en-US"/>
            <w:rPrChange w:id="648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481" w:author="Prieto Bailo, León Enrique" w:date="2023-07-07T22:59:00Z">
              <w:rPr>
                <w:rFonts w:ascii="Consolas" w:hAnsi="Consolas" w:cs="Courier New"/>
                <w:color w:val="000000"/>
                <w:sz w:val="17"/>
                <w:szCs w:val="17"/>
              </w:rPr>
            </w:rPrChange>
          </w:rPr>
          <w:t>read_process_</w:t>
        </w:r>
        <w:proofErr w:type="gramStart"/>
        <w:r w:rsidRPr="00454AE3">
          <w:rPr>
            <w:rFonts w:ascii="Consolas" w:hAnsi="Consolas" w:cs="Courier New"/>
            <w:color w:val="000000"/>
            <w:sz w:val="17"/>
            <w:szCs w:val="17"/>
            <w:lang w:val="en-US"/>
            <w:rPrChange w:id="6482" w:author="Prieto Bailo, León Enrique" w:date="2023-07-07T22:59:00Z">
              <w:rPr>
                <w:rFonts w:ascii="Consolas" w:hAnsi="Consolas" w:cs="Courier New"/>
                <w:color w:val="000000"/>
                <w:sz w:val="17"/>
                <w:szCs w:val="17"/>
              </w:rPr>
            </w:rPrChange>
          </w:rPr>
          <w:t>units</w:t>
        </w:r>
        <w:proofErr w:type="spellEnd"/>
        <w:r w:rsidRPr="00454AE3">
          <w:rPr>
            <w:rFonts w:ascii="Consolas" w:hAnsi="Consolas" w:cs="Courier New"/>
            <w:color w:val="666600"/>
            <w:sz w:val="17"/>
            <w:szCs w:val="17"/>
            <w:lang w:val="en-US"/>
            <w:rPrChange w:id="648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84" w:author="Prieto Bailo, León Enrique" w:date="2023-07-07T22:59:00Z">
              <w:rPr>
                <w:rFonts w:ascii="Consolas" w:hAnsi="Consolas" w:cs="Courier New"/>
                <w:color w:val="666600"/>
                <w:sz w:val="17"/>
                <w:szCs w:val="17"/>
              </w:rPr>
            </w:rPrChange>
          </w:rPr>
          <w:t>);</w:t>
        </w:r>
      </w:ins>
    </w:p>
    <w:p w14:paraId="4D32AF2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85" w:author="León Prieto" w:date="2023-07-07T22:45:00Z"/>
          <w:rFonts w:ascii="Consolas" w:hAnsi="Consolas" w:cs="Courier New"/>
          <w:sz w:val="17"/>
          <w:szCs w:val="17"/>
          <w:lang w:val="en-US"/>
          <w:rPrChange w:id="6486" w:author="Prieto Bailo, León Enrique" w:date="2023-07-07T22:59:00Z">
            <w:rPr>
              <w:ins w:id="6487" w:author="León Prieto" w:date="2023-07-07T22:45:00Z"/>
              <w:rFonts w:ascii="Consolas" w:hAnsi="Consolas" w:cs="Courier New"/>
              <w:sz w:val="17"/>
              <w:szCs w:val="17"/>
            </w:rPr>
          </w:rPrChange>
        </w:rPr>
      </w:pPr>
      <w:ins w:id="6488" w:author="León Prieto" w:date="2023-07-07T22:45:00Z">
        <w:r w:rsidRPr="00454AE3">
          <w:rPr>
            <w:rFonts w:ascii="Consolas" w:hAnsi="Consolas" w:cs="Courier New"/>
            <w:sz w:val="17"/>
            <w:szCs w:val="17"/>
            <w:lang w:val="en-US"/>
            <w:rPrChange w:id="6489" w:author="Prieto Bailo, León Enrique" w:date="2023-07-07T22:59:00Z">
              <w:rPr>
                <w:rFonts w:ascii="Consolas" w:hAnsi="Consolas" w:cs="Courier New"/>
                <w:sz w:val="17"/>
                <w:szCs w:val="17"/>
              </w:rPr>
            </w:rPrChange>
          </w:rPr>
          <w:t xml:space="preserve">216. </w:t>
        </w:r>
        <w:r w:rsidRPr="00454AE3">
          <w:rPr>
            <w:rFonts w:ascii="Consolas" w:hAnsi="Consolas" w:cs="Courier New"/>
            <w:color w:val="000000"/>
            <w:sz w:val="17"/>
            <w:szCs w:val="17"/>
            <w:lang w:val="en-US"/>
            <w:rPrChange w:id="649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491" w:author="Prieto Bailo, León Enrique" w:date="2023-07-07T22:59:00Z">
              <w:rPr>
                <w:rFonts w:ascii="Consolas" w:hAnsi="Consolas" w:cs="Courier New"/>
                <w:color w:val="000000"/>
                <w:sz w:val="17"/>
                <w:szCs w:val="17"/>
              </w:rPr>
            </w:rPrChange>
          </w:rPr>
          <w:t>controllers</w:t>
        </w:r>
        <w:r w:rsidRPr="00454AE3">
          <w:rPr>
            <w:rFonts w:ascii="Consolas" w:hAnsi="Consolas" w:cs="Courier New"/>
            <w:color w:val="666600"/>
            <w:sz w:val="17"/>
            <w:szCs w:val="17"/>
            <w:lang w:val="en-US"/>
            <w:rPrChange w:id="649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493" w:author="Prieto Bailo, León Enrique" w:date="2023-07-07T22:59:00Z">
              <w:rPr>
                <w:rFonts w:ascii="Consolas" w:hAnsi="Consolas" w:cs="Courier New"/>
                <w:color w:val="666600"/>
                <w:sz w:val="17"/>
                <w:szCs w:val="17"/>
              </w:rPr>
            </w:rPrChange>
          </w:rPr>
          <w:t>);</w:t>
        </w:r>
      </w:ins>
    </w:p>
    <w:p w14:paraId="2C7600A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494" w:author="León Prieto" w:date="2023-07-07T22:45:00Z"/>
          <w:rFonts w:ascii="Consolas" w:hAnsi="Consolas" w:cs="Courier New"/>
          <w:sz w:val="17"/>
          <w:szCs w:val="17"/>
          <w:lang w:val="en-US"/>
          <w:rPrChange w:id="6495" w:author="Prieto Bailo, León Enrique" w:date="2023-07-07T22:59:00Z">
            <w:rPr>
              <w:ins w:id="6496" w:author="León Prieto" w:date="2023-07-07T22:45:00Z"/>
              <w:rFonts w:ascii="Consolas" w:hAnsi="Consolas" w:cs="Courier New"/>
              <w:sz w:val="17"/>
              <w:szCs w:val="17"/>
            </w:rPr>
          </w:rPrChange>
        </w:rPr>
      </w:pPr>
      <w:ins w:id="6497" w:author="León Prieto" w:date="2023-07-07T22:45:00Z">
        <w:r w:rsidRPr="00454AE3">
          <w:rPr>
            <w:rFonts w:ascii="Consolas" w:hAnsi="Consolas" w:cs="Courier New"/>
            <w:sz w:val="17"/>
            <w:szCs w:val="17"/>
            <w:lang w:val="en-US"/>
            <w:rPrChange w:id="6498" w:author="Prieto Bailo, León Enrique" w:date="2023-07-07T22:59:00Z">
              <w:rPr>
                <w:rFonts w:ascii="Consolas" w:hAnsi="Consolas" w:cs="Courier New"/>
                <w:sz w:val="17"/>
                <w:szCs w:val="17"/>
              </w:rPr>
            </w:rPrChange>
          </w:rPr>
          <w:t xml:space="preserve">217. </w:t>
        </w:r>
        <w:r w:rsidRPr="00454AE3">
          <w:rPr>
            <w:rFonts w:ascii="Consolas" w:hAnsi="Consolas" w:cs="Courier New"/>
            <w:color w:val="000000"/>
            <w:sz w:val="17"/>
            <w:szCs w:val="17"/>
            <w:lang w:val="en-US"/>
            <w:rPrChange w:id="6499"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500" w:author="Prieto Bailo, León Enrique" w:date="2023-07-07T22:59:00Z">
              <w:rPr>
                <w:rFonts w:ascii="Consolas" w:hAnsi="Consolas" w:cs="Courier New"/>
                <w:color w:val="000000"/>
                <w:sz w:val="17"/>
                <w:szCs w:val="17"/>
              </w:rPr>
            </w:rPrChange>
          </w:rPr>
          <w:t>actuators</w:t>
        </w:r>
        <w:r w:rsidRPr="00454AE3">
          <w:rPr>
            <w:rFonts w:ascii="Consolas" w:hAnsi="Consolas" w:cs="Courier New"/>
            <w:color w:val="666600"/>
            <w:sz w:val="17"/>
            <w:szCs w:val="17"/>
            <w:lang w:val="en-US"/>
            <w:rPrChange w:id="650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502" w:author="Prieto Bailo, León Enrique" w:date="2023-07-07T22:59:00Z">
              <w:rPr>
                <w:rFonts w:ascii="Consolas" w:hAnsi="Consolas" w:cs="Courier New"/>
                <w:color w:val="666600"/>
                <w:sz w:val="17"/>
                <w:szCs w:val="17"/>
              </w:rPr>
            </w:rPrChange>
          </w:rPr>
          <w:t>);</w:t>
        </w:r>
      </w:ins>
    </w:p>
    <w:p w14:paraId="4604A55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03" w:author="León Prieto" w:date="2023-07-07T22:45:00Z"/>
          <w:rFonts w:ascii="Consolas" w:hAnsi="Consolas" w:cs="Courier New"/>
          <w:sz w:val="17"/>
          <w:szCs w:val="17"/>
          <w:lang w:val="en-US"/>
          <w:rPrChange w:id="6504" w:author="Prieto Bailo, León Enrique" w:date="2023-07-07T22:59:00Z">
            <w:rPr>
              <w:ins w:id="6505" w:author="León Prieto" w:date="2023-07-07T22:45:00Z"/>
              <w:rFonts w:ascii="Consolas" w:hAnsi="Consolas" w:cs="Courier New"/>
              <w:sz w:val="17"/>
              <w:szCs w:val="17"/>
            </w:rPr>
          </w:rPrChange>
        </w:rPr>
      </w:pPr>
      <w:ins w:id="6506" w:author="León Prieto" w:date="2023-07-07T22:45:00Z">
        <w:r w:rsidRPr="00454AE3">
          <w:rPr>
            <w:rFonts w:ascii="Consolas" w:hAnsi="Consolas" w:cs="Courier New"/>
            <w:sz w:val="17"/>
            <w:szCs w:val="17"/>
            <w:lang w:val="en-US"/>
            <w:rPrChange w:id="6507" w:author="Prieto Bailo, León Enrique" w:date="2023-07-07T22:59:00Z">
              <w:rPr>
                <w:rFonts w:ascii="Consolas" w:hAnsi="Consolas" w:cs="Courier New"/>
                <w:sz w:val="17"/>
                <w:szCs w:val="17"/>
              </w:rPr>
            </w:rPrChange>
          </w:rPr>
          <w:t xml:space="preserve">218. </w:t>
        </w:r>
        <w:r w:rsidRPr="00454AE3">
          <w:rPr>
            <w:rFonts w:ascii="Consolas" w:hAnsi="Consolas" w:cs="Courier New"/>
            <w:color w:val="000000"/>
            <w:sz w:val="17"/>
            <w:szCs w:val="17"/>
            <w:lang w:val="en-US"/>
            <w:rPrChange w:id="650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509" w:author="Prieto Bailo, León Enrique" w:date="2023-07-07T22:59:00Z">
              <w:rPr>
                <w:rFonts w:ascii="Consolas" w:hAnsi="Consolas" w:cs="Courier New"/>
                <w:color w:val="000000"/>
                <w:sz w:val="17"/>
                <w:szCs w:val="17"/>
              </w:rPr>
            </w:rPrChange>
          </w:rPr>
          <w:t>diagnostics</w:t>
        </w:r>
        <w:r w:rsidRPr="00454AE3">
          <w:rPr>
            <w:rFonts w:ascii="Consolas" w:hAnsi="Consolas" w:cs="Courier New"/>
            <w:color w:val="666600"/>
            <w:sz w:val="17"/>
            <w:szCs w:val="17"/>
            <w:lang w:val="en-US"/>
            <w:rPrChange w:id="651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511" w:author="Prieto Bailo, León Enrique" w:date="2023-07-07T22:59:00Z">
              <w:rPr>
                <w:rFonts w:ascii="Consolas" w:hAnsi="Consolas" w:cs="Courier New"/>
                <w:color w:val="666600"/>
                <w:sz w:val="17"/>
                <w:szCs w:val="17"/>
              </w:rPr>
            </w:rPrChange>
          </w:rPr>
          <w:t>);</w:t>
        </w:r>
      </w:ins>
    </w:p>
    <w:p w14:paraId="3B47F92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12" w:author="León Prieto" w:date="2023-07-07T22:45:00Z"/>
          <w:rFonts w:ascii="Consolas" w:hAnsi="Consolas" w:cs="Courier New"/>
          <w:sz w:val="17"/>
          <w:szCs w:val="17"/>
          <w:lang w:val="en-US"/>
          <w:rPrChange w:id="6513" w:author="Prieto Bailo, León Enrique" w:date="2023-07-07T22:59:00Z">
            <w:rPr>
              <w:ins w:id="6514" w:author="León Prieto" w:date="2023-07-07T22:45:00Z"/>
              <w:rFonts w:ascii="Consolas" w:hAnsi="Consolas" w:cs="Courier New"/>
              <w:sz w:val="17"/>
              <w:szCs w:val="17"/>
            </w:rPr>
          </w:rPrChange>
        </w:rPr>
      </w:pPr>
      <w:ins w:id="6515" w:author="León Prieto" w:date="2023-07-07T22:45:00Z">
        <w:r w:rsidRPr="00454AE3">
          <w:rPr>
            <w:rFonts w:ascii="Consolas" w:hAnsi="Consolas" w:cs="Courier New"/>
            <w:sz w:val="17"/>
            <w:szCs w:val="17"/>
            <w:lang w:val="en-US"/>
            <w:rPrChange w:id="6516" w:author="Prieto Bailo, León Enrique" w:date="2023-07-07T22:59:00Z">
              <w:rPr>
                <w:rFonts w:ascii="Consolas" w:hAnsi="Consolas" w:cs="Courier New"/>
                <w:sz w:val="17"/>
                <w:szCs w:val="17"/>
              </w:rPr>
            </w:rPrChange>
          </w:rPr>
          <w:t xml:space="preserve">219. </w:t>
        </w:r>
        <w:r w:rsidRPr="00454AE3">
          <w:rPr>
            <w:rFonts w:ascii="Consolas" w:hAnsi="Consolas" w:cs="Courier New"/>
            <w:color w:val="000000"/>
            <w:sz w:val="17"/>
            <w:szCs w:val="17"/>
            <w:lang w:val="en-US"/>
            <w:rPrChange w:id="6517" w:author="Prieto Bailo, León Enrique" w:date="2023-07-07T22:59:00Z">
              <w:rPr>
                <w:rFonts w:ascii="Consolas" w:hAnsi="Consolas" w:cs="Courier New"/>
                <w:color w:val="000000"/>
                <w:sz w:val="17"/>
                <w:szCs w:val="17"/>
              </w:rPr>
            </w:rPrChange>
          </w:rPr>
          <w:t> </w:t>
        </w:r>
      </w:ins>
    </w:p>
    <w:p w14:paraId="532E6BB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18" w:author="León Prieto" w:date="2023-07-07T22:45:00Z"/>
          <w:rFonts w:ascii="Consolas" w:hAnsi="Consolas" w:cs="Courier New"/>
          <w:sz w:val="17"/>
          <w:szCs w:val="17"/>
          <w:lang w:val="en-US"/>
          <w:rPrChange w:id="6519" w:author="Prieto Bailo, León Enrique" w:date="2023-07-07T22:59:00Z">
            <w:rPr>
              <w:ins w:id="6520" w:author="León Prieto" w:date="2023-07-07T22:45:00Z"/>
              <w:rFonts w:ascii="Consolas" w:hAnsi="Consolas" w:cs="Courier New"/>
              <w:sz w:val="17"/>
              <w:szCs w:val="17"/>
            </w:rPr>
          </w:rPrChange>
        </w:rPr>
      </w:pPr>
      <w:ins w:id="6521" w:author="León Prieto" w:date="2023-07-07T22:45:00Z">
        <w:r w:rsidRPr="00454AE3">
          <w:rPr>
            <w:rFonts w:ascii="Consolas" w:hAnsi="Consolas" w:cs="Courier New"/>
            <w:sz w:val="17"/>
            <w:szCs w:val="17"/>
            <w:lang w:val="en-US"/>
            <w:rPrChange w:id="6522" w:author="Prieto Bailo, León Enrique" w:date="2023-07-07T22:59:00Z">
              <w:rPr>
                <w:rFonts w:ascii="Consolas" w:hAnsi="Consolas" w:cs="Courier New"/>
                <w:sz w:val="17"/>
                <w:szCs w:val="17"/>
              </w:rPr>
            </w:rPrChange>
          </w:rPr>
          <w:t xml:space="preserve">220. </w:t>
        </w:r>
        <w:r w:rsidRPr="00454AE3">
          <w:rPr>
            <w:rFonts w:ascii="Consolas" w:hAnsi="Consolas" w:cs="Courier New"/>
            <w:color w:val="000000"/>
            <w:sz w:val="17"/>
            <w:szCs w:val="17"/>
            <w:lang w:val="en-US"/>
            <w:rPrChange w:id="652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524" w:author="Prieto Bailo, León Enrique" w:date="2023-07-07T22:59: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652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26"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6527" w:author="Prieto Bailo, León Enrique" w:date="2023-07-07T22:59: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652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52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3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3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3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533" w:author="Prieto Bailo, León Enrique" w:date="2023-07-07T22:59:00Z">
              <w:rPr>
                <w:rFonts w:ascii="Consolas" w:hAnsi="Consolas" w:cs="Courier New"/>
                <w:color w:val="000000"/>
                <w:sz w:val="17"/>
                <w:szCs w:val="17"/>
              </w:rPr>
            </w:rPrChange>
          </w:rPr>
          <w:t>loop_timer</w:t>
        </w:r>
        <w:proofErr w:type="spellEnd"/>
        <w:r w:rsidRPr="00454AE3">
          <w:rPr>
            <w:rFonts w:ascii="Consolas" w:hAnsi="Consolas" w:cs="Courier New"/>
            <w:color w:val="000000"/>
            <w:sz w:val="17"/>
            <w:szCs w:val="17"/>
            <w:lang w:val="en-US"/>
            <w:rPrChange w:id="653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35" w:author="Prieto Bailo, León Enrique" w:date="2023-07-07T22:59: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653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537" w:author="Prieto Bailo, León Enrique" w:date="2023-07-07T22:59:00Z">
              <w:rPr>
                <w:rFonts w:ascii="Consolas" w:hAnsi="Consolas" w:cs="Courier New"/>
                <w:color w:val="006666"/>
                <w:sz w:val="17"/>
                <w:szCs w:val="17"/>
              </w:rPr>
            </w:rPrChange>
          </w:rPr>
          <w:t>4050</w:t>
        </w:r>
        <w:r w:rsidRPr="00454AE3">
          <w:rPr>
            <w:rFonts w:ascii="Consolas" w:hAnsi="Consolas" w:cs="Courier New"/>
            <w:color w:val="666600"/>
            <w:sz w:val="17"/>
            <w:szCs w:val="17"/>
            <w:lang w:val="en-US"/>
            <w:rPrChange w:id="653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3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40" w:author="Prieto Bailo, León Enrique" w:date="2023-07-07T22:59:00Z">
              <w:rPr>
                <w:rFonts w:ascii="Consolas" w:hAnsi="Consolas" w:cs="Courier New"/>
                <w:color w:val="666600"/>
                <w:sz w:val="17"/>
                <w:szCs w:val="17"/>
              </w:rPr>
            </w:rPrChange>
          </w:rPr>
          <w:t>{</w:t>
        </w:r>
      </w:ins>
    </w:p>
    <w:p w14:paraId="36E732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41" w:author="León Prieto" w:date="2023-07-07T22:45:00Z"/>
          <w:rFonts w:ascii="Consolas" w:hAnsi="Consolas" w:cs="Courier New"/>
          <w:sz w:val="17"/>
          <w:szCs w:val="17"/>
          <w:lang w:val="en-US"/>
          <w:rPrChange w:id="6542" w:author="Prieto Bailo, León Enrique" w:date="2023-07-07T22:59:00Z">
            <w:rPr>
              <w:ins w:id="6543" w:author="León Prieto" w:date="2023-07-07T22:45:00Z"/>
              <w:rFonts w:ascii="Consolas" w:hAnsi="Consolas" w:cs="Courier New"/>
              <w:sz w:val="17"/>
              <w:szCs w:val="17"/>
            </w:rPr>
          </w:rPrChange>
        </w:rPr>
      </w:pPr>
      <w:ins w:id="6544" w:author="León Prieto" w:date="2023-07-07T22:45:00Z">
        <w:r w:rsidRPr="00454AE3">
          <w:rPr>
            <w:rFonts w:ascii="Consolas" w:hAnsi="Consolas" w:cs="Courier New"/>
            <w:sz w:val="17"/>
            <w:szCs w:val="17"/>
            <w:lang w:val="en-US"/>
            <w:rPrChange w:id="6545" w:author="Prieto Bailo, León Enrique" w:date="2023-07-07T22:59:00Z">
              <w:rPr>
                <w:rFonts w:ascii="Consolas" w:hAnsi="Consolas" w:cs="Courier New"/>
                <w:sz w:val="17"/>
                <w:szCs w:val="17"/>
              </w:rPr>
            </w:rPrChange>
          </w:rPr>
          <w:t xml:space="preserve">221. </w:t>
        </w:r>
        <w:r w:rsidRPr="00454AE3">
          <w:rPr>
            <w:rFonts w:ascii="Consolas" w:hAnsi="Consolas" w:cs="Courier New"/>
            <w:color w:val="000000"/>
            <w:sz w:val="17"/>
            <w:szCs w:val="17"/>
            <w:lang w:val="en-US"/>
            <w:rPrChange w:id="654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547" w:author="Prieto Bailo, León Enrique" w:date="2023-07-07T22:59:00Z">
              <w:rPr>
                <w:rFonts w:ascii="Consolas" w:hAnsi="Consolas" w:cs="Courier New"/>
                <w:color w:val="660066"/>
                <w:sz w:val="17"/>
                <w:szCs w:val="17"/>
              </w:rPr>
            </w:rPrChange>
          </w:rPr>
          <w:t>Serial</w:t>
        </w:r>
        <w:r w:rsidRPr="00454AE3">
          <w:rPr>
            <w:rFonts w:ascii="Consolas" w:hAnsi="Consolas" w:cs="Courier New"/>
            <w:color w:val="666600"/>
            <w:sz w:val="17"/>
            <w:szCs w:val="17"/>
            <w:lang w:val="en-US"/>
            <w:rPrChange w:id="654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49" w:author="Prieto Bailo, León Enrique" w:date="2023-07-07T22:59:00Z">
              <w:rPr>
                <w:rFonts w:ascii="Consolas" w:hAnsi="Consolas" w:cs="Courier New"/>
                <w:color w:val="000000"/>
                <w:sz w:val="17"/>
                <w:szCs w:val="17"/>
              </w:rPr>
            </w:rPrChange>
          </w:rPr>
          <w:t>println</w:t>
        </w:r>
        <w:proofErr w:type="spellEnd"/>
        <w:r w:rsidRPr="00454AE3">
          <w:rPr>
            <w:rFonts w:ascii="Consolas" w:hAnsi="Consolas" w:cs="Courier New"/>
            <w:color w:val="666600"/>
            <w:sz w:val="17"/>
            <w:szCs w:val="17"/>
            <w:lang w:val="en-US"/>
            <w:rPrChange w:id="6550" w:author="Prieto Bailo, León Enrique" w:date="2023-07-07T22:59:00Z">
              <w:rPr>
                <w:rFonts w:ascii="Consolas" w:hAnsi="Consolas" w:cs="Courier New"/>
                <w:color w:val="666600"/>
                <w:sz w:val="17"/>
                <w:szCs w:val="17"/>
              </w:rPr>
            </w:rPrChange>
          </w:rPr>
          <w:t>(</w:t>
        </w:r>
        <w:r w:rsidRPr="00454AE3">
          <w:rPr>
            <w:rFonts w:ascii="Consolas" w:hAnsi="Consolas" w:cs="Courier New"/>
            <w:color w:val="008800"/>
            <w:sz w:val="17"/>
            <w:szCs w:val="17"/>
            <w:lang w:val="en-US"/>
            <w:rPrChange w:id="6551" w:author="Prieto Bailo, León Enrique" w:date="2023-07-07T22:59:00Z">
              <w:rPr>
                <w:rFonts w:ascii="Consolas" w:hAnsi="Consolas" w:cs="Courier New"/>
                <w:color w:val="008800"/>
                <w:sz w:val="17"/>
                <w:szCs w:val="17"/>
              </w:rPr>
            </w:rPrChange>
          </w:rPr>
          <w:t>"LOOP SLOW"</w:t>
        </w:r>
        <w:proofErr w:type="gramStart"/>
        <w:r w:rsidRPr="00454AE3">
          <w:rPr>
            <w:rFonts w:ascii="Consolas" w:hAnsi="Consolas" w:cs="Courier New"/>
            <w:color w:val="666600"/>
            <w:sz w:val="17"/>
            <w:szCs w:val="17"/>
            <w:lang w:val="en-US"/>
            <w:rPrChange w:id="6552" w:author="Prieto Bailo, León Enrique" w:date="2023-07-07T22:59:00Z">
              <w:rPr>
                <w:rFonts w:ascii="Consolas" w:hAnsi="Consolas" w:cs="Courier New"/>
                <w:color w:val="666600"/>
                <w:sz w:val="17"/>
                <w:szCs w:val="17"/>
              </w:rPr>
            </w:rPrChange>
          </w:rPr>
          <w:t>);</w:t>
        </w:r>
        <w:proofErr w:type="gramEnd"/>
      </w:ins>
    </w:p>
    <w:p w14:paraId="5E94F52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53" w:author="León Prieto" w:date="2023-07-07T22:45:00Z"/>
          <w:rFonts w:ascii="Consolas" w:hAnsi="Consolas" w:cs="Courier New"/>
          <w:sz w:val="17"/>
          <w:szCs w:val="17"/>
          <w:lang w:val="en-US"/>
          <w:rPrChange w:id="6554" w:author="Prieto Bailo, León Enrique" w:date="2023-07-07T22:59:00Z">
            <w:rPr>
              <w:ins w:id="6555" w:author="León Prieto" w:date="2023-07-07T22:45:00Z"/>
              <w:rFonts w:ascii="Consolas" w:hAnsi="Consolas" w:cs="Courier New"/>
              <w:sz w:val="17"/>
              <w:szCs w:val="17"/>
            </w:rPr>
          </w:rPrChange>
        </w:rPr>
      </w:pPr>
      <w:ins w:id="6556" w:author="León Prieto" w:date="2023-07-07T22:45:00Z">
        <w:r w:rsidRPr="00454AE3">
          <w:rPr>
            <w:rFonts w:ascii="Consolas" w:hAnsi="Consolas" w:cs="Courier New"/>
            <w:sz w:val="17"/>
            <w:szCs w:val="17"/>
            <w:lang w:val="en-US"/>
            <w:rPrChange w:id="6557" w:author="Prieto Bailo, León Enrique" w:date="2023-07-07T22:59:00Z">
              <w:rPr>
                <w:rFonts w:ascii="Consolas" w:hAnsi="Consolas" w:cs="Courier New"/>
                <w:sz w:val="17"/>
                <w:szCs w:val="17"/>
              </w:rPr>
            </w:rPrChange>
          </w:rPr>
          <w:t xml:space="preserve">222. </w:t>
        </w:r>
        <w:proofErr w:type="gramStart"/>
        <w:r w:rsidRPr="00454AE3">
          <w:rPr>
            <w:rFonts w:ascii="Consolas" w:hAnsi="Consolas" w:cs="Courier New"/>
            <w:color w:val="000000"/>
            <w:sz w:val="17"/>
            <w:szCs w:val="17"/>
            <w:lang w:val="en-US"/>
            <w:rPrChange w:id="655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59" w:author="Prieto Bailo, León Enrique" w:date="2023-07-07T22:59:00Z">
              <w:rPr>
                <w:rFonts w:ascii="Consolas" w:hAnsi="Consolas" w:cs="Courier New"/>
                <w:color w:val="666600"/>
                <w:sz w:val="17"/>
                <w:szCs w:val="17"/>
              </w:rPr>
            </w:rPrChange>
          </w:rPr>
          <w:t>}</w:t>
        </w:r>
        <w:proofErr w:type="gramEnd"/>
      </w:ins>
    </w:p>
    <w:p w14:paraId="138ED89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60" w:author="León Prieto" w:date="2023-07-07T22:45:00Z"/>
          <w:rFonts w:ascii="Consolas" w:hAnsi="Consolas" w:cs="Courier New"/>
          <w:sz w:val="17"/>
          <w:szCs w:val="17"/>
          <w:lang w:val="en-US"/>
          <w:rPrChange w:id="6561" w:author="Prieto Bailo, León Enrique" w:date="2023-07-07T22:59:00Z">
            <w:rPr>
              <w:ins w:id="6562" w:author="León Prieto" w:date="2023-07-07T22:45:00Z"/>
              <w:rFonts w:ascii="Consolas" w:hAnsi="Consolas" w:cs="Courier New"/>
              <w:sz w:val="17"/>
              <w:szCs w:val="17"/>
            </w:rPr>
          </w:rPrChange>
        </w:rPr>
      </w:pPr>
      <w:ins w:id="6563" w:author="León Prieto" w:date="2023-07-07T22:45:00Z">
        <w:r w:rsidRPr="00454AE3">
          <w:rPr>
            <w:rFonts w:ascii="Consolas" w:hAnsi="Consolas" w:cs="Courier New"/>
            <w:sz w:val="17"/>
            <w:szCs w:val="17"/>
            <w:lang w:val="en-US"/>
            <w:rPrChange w:id="6564" w:author="Prieto Bailo, León Enrique" w:date="2023-07-07T22:59:00Z">
              <w:rPr>
                <w:rFonts w:ascii="Consolas" w:hAnsi="Consolas" w:cs="Courier New"/>
                <w:sz w:val="17"/>
                <w:szCs w:val="17"/>
              </w:rPr>
            </w:rPrChange>
          </w:rPr>
          <w:t xml:space="preserve">223. </w:t>
        </w:r>
        <w:r w:rsidRPr="00454AE3">
          <w:rPr>
            <w:rFonts w:ascii="Consolas" w:hAnsi="Consolas" w:cs="Courier New"/>
            <w:color w:val="000000"/>
            <w:sz w:val="17"/>
            <w:szCs w:val="17"/>
            <w:lang w:val="en-US"/>
            <w:rPrChange w:id="6565" w:author="Prieto Bailo, León Enrique" w:date="2023-07-07T22:59:00Z">
              <w:rPr>
                <w:rFonts w:ascii="Consolas" w:hAnsi="Consolas" w:cs="Courier New"/>
                <w:color w:val="000000"/>
                <w:sz w:val="17"/>
                <w:szCs w:val="17"/>
              </w:rPr>
            </w:rPrChange>
          </w:rPr>
          <w:t xml:space="preserve">  </w:t>
        </w:r>
      </w:ins>
    </w:p>
    <w:p w14:paraId="6A176AB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66" w:author="León Prieto" w:date="2023-07-07T22:45:00Z"/>
          <w:rFonts w:ascii="Consolas" w:hAnsi="Consolas" w:cs="Courier New"/>
          <w:sz w:val="17"/>
          <w:szCs w:val="17"/>
          <w:lang w:val="en-US"/>
          <w:rPrChange w:id="6567" w:author="Prieto Bailo, León Enrique" w:date="2023-07-07T22:59:00Z">
            <w:rPr>
              <w:ins w:id="6568" w:author="León Prieto" w:date="2023-07-07T22:45:00Z"/>
              <w:rFonts w:ascii="Consolas" w:hAnsi="Consolas" w:cs="Courier New"/>
              <w:sz w:val="17"/>
              <w:szCs w:val="17"/>
            </w:rPr>
          </w:rPrChange>
        </w:rPr>
      </w:pPr>
      <w:ins w:id="6569" w:author="León Prieto" w:date="2023-07-07T22:45:00Z">
        <w:r w:rsidRPr="00454AE3">
          <w:rPr>
            <w:rFonts w:ascii="Consolas" w:hAnsi="Consolas" w:cs="Courier New"/>
            <w:sz w:val="17"/>
            <w:szCs w:val="17"/>
            <w:lang w:val="en-US"/>
            <w:rPrChange w:id="6570" w:author="Prieto Bailo, León Enrique" w:date="2023-07-07T22:59:00Z">
              <w:rPr>
                <w:rFonts w:ascii="Consolas" w:hAnsi="Consolas" w:cs="Courier New"/>
                <w:sz w:val="17"/>
                <w:szCs w:val="17"/>
              </w:rPr>
            </w:rPrChange>
          </w:rPr>
          <w:t xml:space="preserve">224. </w:t>
        </w:r>
        <w:r w:rsidRPr="00454AE3">
          <w:rPr>
            <w:rFonts w:ascii="Consolas" w:hAnsi="Consolas" w:cs="Courier New"/>
            <w:color w:val="000000"/>
            <w:sz w:val="17"/>
            <w:szCs w:val="17"/>
            <w:lang w:val="en-US"/>
            <w:rPrChange w:id="657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572" w:author="Prieto Bailo, León Enrique" w:date="2023-07-07T22:59:00Z">
              <w:rPr>
                <w:rFonts w:ascii="Consolas" w:hAnsi="Consolas" w:cs="Courier New"/>
                <w:color w:val="000088"/>
                <w:sz w:val="17"/>
                <w:szCs w:val="17"/>
              </w:rPr>
            </w:rPrChange>
          </w:rPr>
          <w:t>while</w:t>
        </w:r>
        <w:r w:rsidRPr="00454AE3">
          <w:rPr>
            <w:rFonts w:ascii="Consolas" w:hAnsi="Consolas" w:cs="Courier New"/>
            <w:color w:val="000000"/>
            <w:sz w:val="17"/>
            <w:szCs w:val="17"/>
            <w:lang w:val="en-US"/>
            <w:rPrChange w:id="657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74"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6575" w:author="Prieto Bailo, León Enrique" w:date="2023-07-07T22:59: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6576"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57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7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7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8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581" w:author="Prieto Bailo, León Enrique" w:date="2023-07-07T22:59:00Z">
              <w:rPr>
                <w:rFonts w:ascii="Consolas" w:hAnsi="Consolas" w:cs="Courier New"/>
                <w:color w:val="000000"/>
                <w:sz w:val="17"/>
                <w:szCs w:val="17"/>
              </w:rPr>
            </w:rPrChange>
          </w:rPr>
          <w:t>loop_timer</w:t>
        </w:r>
        <w:proofErr w:type="spellEnd"/>
        <w:r w:rsidRPr="00454AE3">
          <w:rPr>
            <w:rFonts w:ascii="Consolas" w:hAnsi="Consolas" w:cs="Courier New"/>
            <w:color w:val="000000"/>
            <w:sz w:val="17"/>
            <w:szCs w:val="17"/>
            <w:lang w:val="en-US"/>
            <w:rPrChange w:id="658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83"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658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6585" w:author="Prieto Bailo, León Enrique" w:date="2023-07-07T22:59:00Z">
              <w:rPr>
                <w:rFonts w:ascii="Consolas" w:hAnsi="Consolas" w:cs="Courier New"/>
                <w:color w:val="006666"/>
                <w:sz w:val="17"/>
                <w:szCs w:val="17"/>
              </w:rPr>
            </w:rPrChange>
          </w:rPr>
          <w:t>4000</w:t>
        </w:r>
        <w:r w:rsidRPr="00454AE3">
          <w:rPr>
            <w:rFonts w:ascii="Consolas" w:hAnsi="Consolas" w:cs="Courier New"/>
            <w:color w:val="666600"/>
            <w:sz w:val="17"/>
            <w:szCs w:val="17"/>
            <w:lang w:val="en-US"/>
            <w:rPrChange w:id="6586" w:author="Prieto Bailo, León Enrique" w:date="2023-07-07T22:59:00Z">
              <w:rPr>
                <w:rFonts w:ascii="Consolas" w:hAnsi="Consolas" w:cs="Courier New"/>
                <w:color w:val="666600"/>
                <w:sz w:val="17"/>
                <w:szCs w:val="17"/>
              </w:rPr>
            </w:rPrChange>
          </w:rPr>
          <w:t>);</w:t>
        </w:r>
      </w:ins>
    </w:p>
    <w:p w14:paraId="1F65331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587" w:author="León Prieto" w:date="2023-07-07T22:45:00Z"/>
          <w:rFonts w:ascii="Consolas" w:hAnsi="Consolas" w:cs="Courier New"/>
          <w:sz w:val="17"/>
          <w:szCs w:val="17"/>
          <w:lang w:val="en-US"/>
          <w:rPrChange w:id="6588" w:author="Prieto Bailo, León Enrique" w:date="2023-07-07T22:59:00Z">
            <w:rPr>
              <w:ins w:id="6589" w:author="León Prieto" w:date="2023-07-07T22:45:00Z"/>
              <w:rFonts w:ascii="Consolas" w:hAnsi="Consolas" w:cs="Courier New"/>
              <w:sz w:val="17"/>
              <w:szCs w:val="17"/>
            </w:rPr>
          </w:rPrChange>
        </w:rPr>
      </w:pPr>
      <w:ins w:id="6590" w:author="León Prieto" w:date="2023-07-07T22:45:00Z">
        <w:r w:rsidRPr="00454AE3">
          <w:rPr>
            <w:rFonts w:ascii="Consolas" w:hAnsi="Consolas" w:cs="Courier New"/>
            <w:sz w:val="17"/>
            <w:szCs w:val="17"/>
            <w:lang w:val="en-US"/>
            <w:rPrChange w:id="6591" w:author="Prieto Bailo, León Enrique" w:date="2023-07-07T22:59:00Z">
              <w:rPr>
                <w:rFonts w:ascii="Consolas" w:hAnsi="Consolas" w:cs="Courier New"/>
                <w:sz w:val="17"/>
                <w:szCs w:val="17"/>
              </w:rPr>
            </w:rPrChange>
          </w:rPr>
          <w:t xml:space="preserve">225. </w:t>
        </w:r>
        <w:r w:rsidRPr="00454AE3">
          <w:rPr>
            <w:rFonts w:ascii="Consolas" w:hAnsi="Consolas" w:cs="Courier New"/>
            <w:color w:val="000000"/>
            <w:sz w:val="17"/>
            <w:szCs w:val="17"/>
            <w:lang w:val="en-US"/>
            <w:rPrChange w:id="659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593" w:author="Prieto Bailo, León Enrique" w:date="2023-07-07T22:59:00Z">
              <w:rPr>
                <w:rFonts w:ascii="Consolas" w:hAnsi="Consolas" w:cs="Courier New"/>
                <w:color w:val="000000"/>
                <w:sz w:val="17"/>
                <w:szCs w:val="17"/>
              </w:rPr>
            </w:rPrChange>
          </w:rPr>
          <w:t>loop_timer</w:t>
        </w:r>
        <w:proofErr w:type="spellEnd"/>
        <w:r w:rsidRPr="00454AE3">
          <w:rPr>
            <w:rFonts w:ascii="Consolas" w:hAnsi="Consolas" w:cs="Courier New"/>
            <w:color w:val="000000"/>
            <w:sz w:val="17"/>
            <w:szCs w:val="17"/>
            <w:lang w:val="en-US"/>
            <w:rPrChange w:id="659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59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59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597" w:author="Prieto Bailo, León Enrique" w:date="2023-07-07T22:59: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659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599" w:author="Prieto Bailo, León Enrique" w:date="2023-07-07T22:59:00Z">
              <w:rPr>
                <w:rFonts w:ascii="Consolas" w:hAnsi="Consolas" w:cs="Courier New"/>
                <w:color w:val="666600"/>
                <w:sz w:val="17"/>
                <w:szCs w:val="17"/>
              </w:rPr>
            </w:rPrChange>
          </w:rPr>
          <w:t>);</w:t>
        </w:r>
      </w:ins>
    </w:p>
    <w:p w14:paraId="0864C51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600" w:author="León Prieto" w:date="2023-07-07T22:45:00Z"/>
          <w:rFonts w:ascii="Consolas" w:hAnsi="Consolas" w:cs="Courier New"/>
          <w:sz w:val="17"/>
          <w:szCs w:val="17"/>
          <w:lang w:val="en-US"/>
          <w:rPrChange w:id="6601" w:author="Prieto Bailo, León Enrique" w:date="2023-07-07T22:59:00Z">
            <w:rPr>
              <w:ins w:id="6602" w:author="León Prieto" w:date="2023-07-07T22:45:00Z"/>
              <w:rFonts w:ascii="Consolas" w:hAnsi="Consolas" w:cs="Courier New"/>
              <w:sz w:val="17"/>
              <w:szCs w:val="17"/>
            </w:rPr>
          </w:rPrChange>
        </w:rPr>
      </w:pPr>
      <w:proofErr w:type="gramStart"/>
      <w:ins w:id="6603" w:author="León Prieto" w:date="2023-07-07T22:45:00Z">
        <w:r w:rsidRPr="00454AE3">
          <w:rPr>
            <w:rFonts w:ascii="Consolas" w:hAnsi="Consolas" w:cs="Courier New"/>
            <w:sz w:val="17"/>
            <w:szCs w:val="17"/>
            <w:lang w:val="en-US"/>
            <w:rPrChange w:id="6604" w:author="Prieto Bailo, León Enrique" w:date="2023-07-07T22:59:00Z">
              <w:rPr>
                <w:rFonts w:ascii="Consolas" w:hAnsi="Consolas" w:cs="Courier New"/>
                <w:sz w:val="17"/>
                <w:szCs w:val="17"/>
              </w:rPr>
            </w:rPrChange>
          </w:rPr>
          <w:t xml:space="preserve">226. </w:t>
        </w:r>
        <w:r w:rsidRPr="00454AE3">
          <w:rPr>
            <w:rFonts w:ascii="Consolas" w:hAnsi="Consolas" w:cs="Courier New"/>
            <w:color w:val="666600"/>
            <w:sz w:val="17"/>
            <w:szCs w:val="17"/>
            <w:lang w:val="en-US"/>
            <w:rPrChange w:id="6605" w:author="Prieto Bailo, León Enrique" w:date="2023-07-07T22:59:00Z">
              <w:rPr>
                <w:rFonts w:ascii="Consolas" w:hAnsi="Consolas" w:cs="Courier New"/>
                <w:color w:val="666600"/>
                <w:sz w:val="17"/>
                <w:szCs w:val="17"/>
              </w:rPr>
            </w:rPrChange>
          </w:rPr>
          <w:t>}</w:t>
        </w:r>
        <w:proofErr w:type="gramEnd"/>
      </w:ins>
    </w:p>
    <w:p w14:paraId="1CE9690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3675826"/>
        <w:rPr>
          <w:ins w:id="6606" w:author="León Prieto" w:date="2023-07-07T22:45:00Z"/>
          <w:rFonts w:ascii="Consolas" w:hAnsi="Consolas" w:cs="Courier New"/>
          <w:sz w:val="17"/>
          <w:szCs w:val="17"/>
          <w:lang w:val="en-US"/>
          <w:rPrChange w:id="6607" w:author="Prieto Bailo, León Enrique" w:date="2023-07-07T22:59:00Z">
            <w:rPr>
              <w:ins w:id="6608" w:author="León Prieto" w:date="2023-07-07T22:45:00Z"/>
              <w:rFonts w:ascii="Consolas" w:hAnsi="Consolas" w:cs="Courier New"/>
              <w:sz w:val="17"/>
              <w:szCs w:val="17"/>
            </w:rPr>
          </w:rPrChange>
        </w:rPr>
      </w:pPr>
      <w:ins w:id="6609" w:author="León Prieto" w:date="2023-07-07T22:45:00Z">
        <w:r w:rsidRPr="00454AE3">
          <w:rPr>
            <w:rFonts w:ascii="Consolas" w:hAnsi="Consolas" w:cs="Courier New"/>
            <w:sz w:val="17"/>
            <w:szCs w:val="17"/>
            <w:lang w:val="en-US"/>
            <w:rPrChange w:id="6610" w:author="Prieto Bailo, León Enrique" w:date="2023-07-07T22:59:00Z">
              <w:rPr>
                <w:rFonts w:ascii="Consolas" w:hAnsi="Consolas" w:cs="Courier New"/>
                <w:sz w:val="17"/>
                <w:szCs w:val="17"/>
              </w:rPr>
            </w:rPrChange>
          </w:rPr>
          <w:t xml:space="preserve">227. </w:t>
        </w:r>
        <w:r w:rsidRPr="00454AE3">
          <w:rPr>
            <w:rFonts w:ascii="Consolas" w:hAnsi="Consolas" w:cs="Courier New"/>
            <w:color w:val="000000"/>
            <w:sz w:val="17"/>
            <w:szCs w:val="17"/>
            <w:lang w:val="en-US"/>
            <w:rPrChange w:id="6611" w:author="Prieto Bailo, León Enrique" w:date="2023-07-07T22:59:00Z">
              <w:rPr>
                <w:rFonts w:ascii="Consolas" w:hAnsi="Consolas" w:cs="Courier New"/>
                <w:color w:val="000000"/>
                <w:sz w:val="17"/>
                <w:szCs w:val="17"/>
              </w:rPr>
            </w:rPrChange>
          </w:rPr>
          <w:t> </w:t>
        </w:r>
      </w:ins>
    </w:p>
    <w:p w14:paraId="41F7EE92" w14:textId="3A59C6FE" w:rsidR="00AC5D96" w:rsidRPr="00454AE3" w:rsidDel="007312CF" w:rsidRDefault="00AC5D96" w:rsidP="007312CF">
      <w:pPr>
        <w:rPr>
          <w:ins w:id="6612" w:author="Prieto Bailo, León Enrique" w:date="2023-07-06T00:52:00Z"/>
          <w:del w:id="6613" w:author="León Prieto" w:date="2023-07-07T22:45:00Z"/>
          <w:rFonts w:ascii="Courier New" w:hAnsi="Courier New" w:cs="Courier New"/>
          <w:lang w:val="en-US"/>
          <w:rPrChange w:id="6614" w:author="Prieto Bailo, León Enrique" w:date="2023-07-07T22:59:00Z">
            <w:rPr>
              <w:ins w:id="6615" w:author="Prieto Bailo, León Enrique" w:date="2023-07-06T00:52:00Z"/>
              <w:del w:id="6616" w:author="León Prieto" w:date="2023-07-07T22:45:00Z"/>
            </w:rPr>
          </w:rPrChange>
        </w:rPr>
      </w:pPr>
    </w:p>
    <w:p w14:paraId="4FFA8DD4" w14:textId="10DD6072" w:rsidR="00AC5D96" w:rsidRPr="00454AE3" w:rsidDel="007312CF" w:rsidRDefault="00AC5D96">
      <w:pPr>
        <w:rPr>
          <w:ins w:id="6617" w:author="Prieto Bailo, León Enrique" w:date="2023-07-06T00:52:00Z"/>
          <w:del w:id="6618" w:author="León Prieto" w:date="2023-07-07T22:44:00Z"/>
          <w:lang w:val="en-US"/>
          <w:rPrChange w:id="6619" w:author="Prieto Bailo, León Enrique" w:date="2023-07-07T22:59:00Z">
            <w:rPr>
              <w:ins w:id="6620" w:author="Prieto Bailo, León Enrique" w:date="2023-07-06T00:52:00Z"/>
              <w:del w:id="6621" w:author="León Prieto" w:date="2023-07-07T22:44:00Z"/>
            </w:rPr>
          </w:rPrChange>
        </w:rPr>
        <w:pPrChange w:id="6622" w:author="Prieto Bailo, León Enrique" w:date="2023-07-04T22:17:00Z">
          <w:pPr>
            <w:spacing w:after="160"/>
            <w:jc w:val="left"/>
          </w:pPr>
        </w:pPrChange>
      </w:pPr>
    </w:p>
    <w:p w14:paraId="4D28F248" w14:textId="127968FC" w:rsidR="000C1F62" w:rsidRPr="00FC3F69" w:rsidDel="005B628D" w:rsidRDefault="000C1F62">
      <w:pPr>
        <w:rPr>
          <w:del w:id="6623" w:author="León Prieto" w:date="2023-07-05T01:16:00Z"/>
          <w:lang w:val="en-US"/>
          <w:rPrChange w:id="6624" w:author="León Prieto" w:date="2023-07-06T01:16:00Z">
            <w:rPr>
              <w:del w:id="6625" w:author="León Prieto" w:date="2023-07-05T01:16:00Z"/>
            </w:rPr>
          </w:rPrChange>
        </w:rPr>
      </w:pPr>
    </w:p>
    <w:p w14:paraId="03F930BA" w14:textId="34FC9A92" w:rsidR="005B628D" w:rsidRPr="00FC3F69" w:rsidRDefault="005B628D">
      <w:pPr>
        <w:spacing w:after="160"/>
        <w:jc w:val="left"/>
        <w:rPr>
          <w:ins w:id="6626" w:author="León Prieto" w:date="2023-07-06T01:10:00Z"/>
          <w:u w:val="single"/>
          <w:lang w:val="en-US"/>
          <w:rPrChange w:id="6627" w:author="León Prieto" w:date="2023-07-06T01:18:00Z">
            <w:rPr>
              <w:ins w:id="6628" w:author="León Prieto" w:date="2023-07-06T01:10:00Z"/>
            </w:rPr>
          </w:rPrChange>
        </w:rPr>
      </w:pPr>
      <w:ins w:id="6629" w:author="León Prieto" w:date="2023-07-06T01:10:00Z">
        <w:r w:rsidRPr="00FC3F69">
          <w:rPr>
            <w:lang w:val="en-US"/>
            <w:rPrChange w:id="6630" w:author="León Prieto" w:date="2023-07-06T01:16:00Z">
              <w:rPr/>
            </w:rPrChange>
          </w:rPr>
          <w:br w:type="page"/>
        </w:r>
      </w:ins>
    </w:p>
    <w:p w14:paraId="2AC18106" w14:textId="60831BFC" w:rsidR="000C1F62" w:rsidRPr="00752E66" w:rsidDel="005B628D" w:rsidRDefault="005B628D">
      <w:pPr>
        <w:rPr>
          <w:del w:id="6631" w:author="León Prieto" w:date="2023-07-05T01:16:00Z"/>
          <w:rFonts w:ascii="Courier New" w:hAnsi="Courier New" w:cs="Courier New"/>
          <w:lang w:val="en-US"/>
          <w:rPrChange w:id="6632" w:author="Prieto Bailo, León Enrique" w:date="2023-07-07T20:24:00Z">
            <w:rPr>
              <w:del w:id="6633" w:author="León Prieto" w:date="2023-07-05T01:16:00Z"/>
              <w:rFonts w:ascii="Courier New" w:hAnsi="Courier New" w:cs="Courier New"/>
              <w:b/>
              <w:bCs/>
            </w:rPr>
          </w:rPrChange>
        </w:rPr>
      </w:pPr>
      <w:proofErr w:type="spellStart"/>
      <w:ins w:id="6634" w:author="León Prieto" w:date="2023-07-06T01:10:00Z">
        <w:r w:rsidRPr="00752E66">
          <w:rPr>
            <w:rFonts w:ascii="Courier New" w:hAnsi="Courier New" w:cs="Courier New"/>
            <w:lang w:val="en-US"/>
            <w:rPrChange w:id="6635" w:author="Prieto Bailo, León Enrique" w:date="2023-07-07T20:24:00Z">
              <w:rPr/>
            </w:rPrChange>
          </w:rPr>
          <w:lastRenderedPageBreak/>
          <w:t>init_components.ino</w:t>
        </w:r>
      </w:ins>
      <w:proofErr w:type="spellEnd"/>
      <w:ins w:id="6636" w:author="Prieto Bailo, León Enrique" w:date="2023-07-07T20:24:00Z">
        <w:r w:rsidR="00752E66">
          <w:rPr>
            <w:rFonts w:ascii="Courier New" w:hAnsi="Courier New" w:cs="Courier New"/>
            <w:lang w:val="en-US"/>
          </w:rPr>
          <w:t>:</w:t>
        </w:r>
      </w:ins>
    </w:p>
    <w:p w14:paraId="029E4B3D" w14:textId="77777777" w:rsidR="005B628D" w:rsidRPr="00752E66" w:rsidRDefault="005B628D">
      <w:pPr>
        <w:rPr>
          <w:ins w:id="6637" w:author="León Prieto" w:date="2023-07-06T01:11:00Z"/>
          <w:rFonts w:ascii="Courier New" w:hAnsi="Courier New" w:cs="Courier New"/>
          <w:lang w:val="en-US"/>
          <w:rPrChange w:id="6638" w:author="Prieto Bailo, León Enrique" w:date="2023-07-07T20:24:00Z">
            <w:rPr>
              <w:ins w:id="6639" w:author="León Prieto" w:date="2023-07-06T01:11:00Z"/>
              <w:rFonts w:ascii="Courier New" w:hAnsi="Courier New" w:cs="Courier New"/>
              <w:b/>
              <w:bCs/>
            </w:rPr>
          </w:rPrChange>
        </w:rPr>
        <w:pPrChange w:id="6640" w:author="León Prieto" w:date="2023-07-06T01:11:00Z">
          <w:pPr>
            <w:jc w:val="center"/>
          </w:pPr>
        </w:pPrChange>
      </w:pPr>
    </w:p>
    <w:p w14:paraId="04752F4F" w14:textId="77777777" w:rsidR="007312CF" w:rsidRPr="007312CF" w:rsidRDefault="007312CF">
      <w:pPr>
        <w:jc w:val="left"/>
        <w:rPr>
          <w:ins w:id="6641" w:author="León Prieto" w:date="2023-07-07T22:46:00Z"/>
          <w:rFonts w:ascii="Consolas" w:eastAsiaTheme="minorEastAsia" w:hAnsi="Consolas" w:cs="Courier New"/>
          <w:sz w:val="17"/>
          <w:szCs w:val="17"/>
          <w:lang w:val="en-US" w:eastAsia="es-ES"/>
        </w:rPr>
        <w:pPrChange w:id="6642" w:author="León Prieto" w:date="2023-07-07T22:50:00Z">
          <w:pPr>
            <w:spacing w:after="160"/>
            <w:jc w:val="left"/>
          </w:pPr>
        </w:pPrChange>
      </w:pPr>
    </w:p>
    <w:p w14:paraId="49BAA86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43" w:author="León Prieto" w:date="2023-07-07T22:46:00Z"/>
          <w:rFonts w:ascii="Consolas" w:hAnsi="Consolas" w:cs="Courier New"/>
          <w:sz w:val="17"/>
          <w:szCs w:val="17"/>
          <w:lang w:val="en-US"/>
          <w:rPrChange w:id="6644" w:author="León Prieto" w:date="2023-07-07T22:47:00Z">
            <w:rPr>
              <w:ins w:id="6645" w:author="León Prieto" w:date="2023-07-07T22:46:00Z"/>
              <w:rFonts w:ascii="Consolas" w:hAnsi="Consolas" w:cs="Courier New"/>
              <w:sz w:val="17"/>
              <w:szCs w:val="17"/>
            </w:rPr>
          </w:rPrChange>
        </w:rPr>
      </w:pPr>
      <w:ins w:id="6646" w:author="León Prieto" w:date="2023-07-07T22:46:00Z">
        <w:r w:rsidRPr="007312CF">
          <w:rPr>
            <w:rFonts w:ascii="Consolas" w:hAnsi="Consolas" w:cs="Courier New"/>
            <w:sz w:val="17"/>
            <w:szCs w:val="17"/>
            <w:lang w:val="en-US"/>
            <w:rPrChange w:id="6647" w:author="León Prieto" w:date="2023-07-07T22:47:00Z">
              <w:rPr>
                <w:rFonts w:ascii="Consolas" w:hAnsi="Consolas" w:cs="Courier New"/>
                <w:sz w:val="17"/>
                <w:szCs w:val="17"/>
              </w:rPr>
            </w:rPrChange>
          </w:rPr>
          <w:t xml:space="preserve">  1. </w:t>
        </w:r>
        <w:r w:rsidRPr="007312CF">
          <w:rPr>
            <w:rFonts w:ascii="Consolas" w:hAnsi="Consolas" w:cs="Courier New"/>
            <w:color w:val="000088"/>
            <w:sz w:val="17"/>
            <w:szCs w:val="17"/>
            <w:lang w:val="en-US"/>
            <w:rPrChange w:id="6648" w:author="León Prieto" w:date="2023-07-07T22:47: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6649" w:author="León Prieto" w:date="2023-07-07T22:47: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650" w:author="León Prieto" w:date="2023-07-07T22:47: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651" w:author="León Prieto" w:date="2023-07-07T22:47:00Z">
              <w:rPr>
                <w:rFonts w:ascii="Consolas" w:hAnsi="Consolas" w:cs="Courier New"/>
                <w:color w:val="000000"/>
                <w:sz w:val="17"/>
                <w:szCs w:val="17"/>
              </w:rPr>
            </w:rPrChange>
          </w:rPr>
          <w:t>components</w:t>
        </w:r>
        <w:proofErr w:type="spellEnd"/>
        <w:r w:rsidRPr="007312CF">
          <w:rPr>
            <w:rFonts w:ascii="Consolas" w:hAnsi="Consolas" w:cs="Courier New"/>
            <w:color w:val="666600"/>
            <w:sz w:val="17"/>
            <w:szCs w:val="17"/>
            <w:lang w:val="en-US"/>
            <w:rPrChange w:id="6652" w:author="León Prieto" w:date="2023-07-07T22:47: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653" w:author="León Prieto" w:date="2023-07-07T22:47: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6654" w:author="León Prieto" w:date="2023-07-07T22:47: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6655" w:author="León Prieto" w:date="2023-07-07T22:47:00Z">
              <w:rPr>
                <w:rFonts w:ascii="Consolas" w:hAnsi="Consolas" w:cs="Courier New"/>
                <w:color w:val="666600"/>
                <w:sz w:val="17"/>
                <w:szCs w:val="17"/>
              </w:rPr>
            </w:rPrChange>
          </w:rPr>
          <w:t>{</w:t>
        </w:r>
      </w:ins>
    </w:p>
    <w:p w14:paraId="18DA48E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56" w:author="León Prieto" w:date="2023-07-07T22:46:00Z"/>
          <w:rFonts w:ascii="Consolas" w:hAnsi="Consolas" w:cs="Courier New"/>
          <w:sz w:val="17"/>
          <w:szCs w:val="17"/>
          <w:lang w:val="en-US"/>
          <w:rPrChange w:id="6657" w:author="León Prieto" w:date="2023-07-07T22:47:00Z">
            <w:rPr>
              <w:ins w:id="6658" w:author="León Prieto" w:date="2023-07-07T22:46:00Z"/>
              <w:rFonts w:ascii="Consolas" w:hAnsi="Consolas" w:cs="Courier New"/>
              <w:sz w:val="17"/>
              <w:szCs w:val="17"/>
            </w:rPr>
          </w:rPrChange>
        </w:rPr>
      </w:pPr>
      <w:ins w:id="6659" w:author="León Prieto" w:date="2023-07-07T22:46:00Z">
        <w:r w:rsidRPr="007312CF">
          <w:rPr>
            <w:rFonts w:ascii="Consolas" w:hAnsi="Consolas" w:cs="Courier New"/>
            <w:sz w:val="17"/>
            <w:szCs w:val="17"/>
            <w:lang w:val="en-US"/>
            <w:rPrChange w:id="6660" w:author="León Prieto" w:date="2023-07-07T22:47:00Z">
              <w:rPr>
                <w:rFonts w:ascii="Consolas" w:hAnsi="Consolas" w:cs="Courier New"/>
                <w:sz w:val="17"/>
                <w:szCs w:val="17"/>
              </w:rPr>
            </w:rPrChange>
          </w:rPr>
          <w:t xml:space="preserve">  2. </w:t>
        </w:r>
        <w:r w:rsidRPr="007312CF">
          <w:rPr>
            <w:rFonts w:ascii="Consolas" w:hAnsi="Consolas" w:cs="Courier New"/>
            <w:color w:val="000000"/>
            <w:sz w:val="17"/>
            <w:szCs w:val="17"/>
            <w:lang w:val="en-US"/>
            <w:rPrChange w:id="6661" w:author="León Prieto" w:date="2023-07-07T22:47: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662" w:author="León Prieto" w:date="2023-07-07T22:47: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663" w:author="León Prieto" w:date="2023-07-07T22:47:00Z">
              <w:rPr>
                <w:rFonts w:ascii="Consolas" w:hAnsi="Consolas" w:cs="Courier New"/>
                <w:color w:val="000000"/>
                <w:sz w:val="17"/>
                <w:szCs w:val="17"/>
              </w:rPr>
            </w:rPrChange>
          </w:rPr>
          <w:t>flash</w:t>
        </w:r>
        <w:proofErr w:type="spellEnd"/>
        <w:r w:rsidRPr="007312CF">
          <w:rPr>
            <w:rFonts w:ascii="Consolas" w:hAnsi="Consolas" w:cs="Courier New"/>
            <w:color w:val="666600"/>
            <w:sz w:val="17"/>
            <w:szCs w:val="17"/>
            <w:lang w:val="en-US"/>
            <w:rPrChange w:id="6664" w:author="León Prieto" w:date="2023-07-07T22:47: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665" w:author="León Prieto" w:date="2023-07-07T22:47:00Z">
              <w:rPr>
                <w:rFonts w:ascii="Consolas" w:hAnsi="Consolas" w:cs="Courier New"/>
                <w:color w:val="666600"/>
                <w:sz w:val="17"/>
                <w:szCs w:val="17"/>
              </w:rPr>
            </w:rPrChange>
          </w:rPr>
          <w:t>);</w:t>
        </w:r>
      </w:ins>
    </w:p>
    <w:p w14:paraId="092BEAE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66" w:author="León Prieto" w:date="2023-07-07T22:46:00Z"/>
          <w:rFonts w:ascii="Consolas" w:hAnsi="Consolas" w:cs="Courier New"/>
          <w:sz w:val="17"/>
          <w:szCs w:val="17"/>
          <w:lang w:val="en-US"/>
          <w:rPrChange w:id="6667" w:author="León Prieto" w:date="2023-07-07T22:47:00Z">
            <w:rPr>
              <w:ins w:id="6668" w:author="León Prieto" w:date="2023-07-07T22:46:00Z"/>
              <w:rFonts w:ascii="Consolas" w:hAnsi="Consolas" w:cs="Courier New"/>
              <w:sz w:val="17"/>
              <w:szCs w:val="17"/>
            </w:rPr>
          </w:rPrChange>
        </w:rPr>
      </w:pPr>
      <w:ins w:id="6669" w:author="León Prieto" w:date="2023-07-07T22:46:00Z">
        <w:r w:rsidRPr="007312CF">
          <w:rPr>
            <w:rFonts w:ascii="Consolas" w:hAnsi="Consolas" w:cs="Courier New"/>
            <w:sz w:val="17"/>
            <w:szCs w:val="17"/>
            <w:lang w:val="en-US"/>
            <w:rPrChange w:id="6670" w:author="León Prieto" w:date="2023-07-07T22:47:00Z">
              <w:rPr>
                <w:rFonts w:ascii="Consolas" w:hAnsi="Consolas" w:cs="Courier New"/>
                <w:sz w:val="17"/>
                <w:szCs w:val="17"/>
              </w:rPr>
            </w:rPrChange>
          </w:rPr>
          <w:t xml:space="preserve">  3. </w:t>
        </w:r>
        <w:r w:rsidRPr="007312CF">
          <w:rPr>
            <w:rFonts w:ascii="Consolas" w:hAnsi="Consolas" w:cs="Courier New"/>
            <w:color w:val="000000"/>
            <w:sz w:val="17"/>
            <w:szCs w:val="17"/>
            <w:lang w:val="en-US"/>
            <w:rPrChange w:id="6671" w:author="León Prieto" w:date="2023-07-07T22:47: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672" w:author="León Prieto" w:date="2023-07-07T22:47: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673" w:author="León Prieto" w:date="2023-07-07T22:47:00Z">
              <w:rPr>
                <w:rFonts w:ascii="Consolas" w:hAnsi="Consolas" w:cs="Courier New"/>
                <w:color w:val="000000"/>
                <w:sz w:val="17"/>
                <w:szCs w:val="17"/>
              </w:rPr>
            </w:rPrChange>
          </w:rPr>
          <w:t>led</w:t>
        </w:r>
        <w:proofErr w:type="spellEnd"/>
        <w:r w:rsidRPr="007312CF">
          <w:rPr>
            <w:rFonts w:ascii="Consolas" w:hAnsi="Consolas" w:cs="Courier New"/>
            <w:color w:val="666600"/>
            <w:sz w:val="17"/>
            <w:szCs w:val="17"/>
            <w:lang w:val="en-US"/>
            <w:rPrChange w:id="6674" w:author="León Prieto" w:date="2023-07-07T22:47: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675" w:author="León Prieto" w:date="2023-07-07T22:47:00Z">
              <w:rPr>
                <w:rFonts w:ascii="Consolas" w:hAnsi="Consolas" w:cs="Courier New"/>
                <w:color w:val="666600"/>
                <w:sz w:val="17"/>
                <w:szCs w:val="17"/>
              </w:rPr>
            </w:rPrChange>
          </w:rPr>
          <w:t>);</w:t>
        </w:r>
      </w:ins>
    </w:p>
    <w:p w14:paraId="74DFC56F"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76" w:author="León Prieto" w:date="2023-07-07T22:46:00Z"/>
          <w:rFonts w:ascii="Consolas" w:hAnsi="Consolas" w:cs="Courier New"/>
          <w:sz w:val="17"/>
          <w:szCs w:val="17"/>
          <w:lang w:val="en-US"/>
          <w:rPrChange w:id="6677" w:author="León Prieto" w:date="2023-07-07T22:47:00Z">
            <w:rPr>
              <w:ins w:id="6678" w:author="León Prieto" w:date="2023-07-07T22:46:00Z"/>
              <w:rFonts w:ascii="Consolas" w:hAnsi="Consolas" w:cs="Courier New"/>
              <w:sz w:val="17"/>
              <w:szCs w:val="17"/>
            </w:rPr>
          </w:rPrChange>
        </w:rPr>
      </w:pPr>
      <w:ins w:id="6679" w:author="León Prieto" w:date="2023-07-07T22:46:00Z">
        <w:r w:rsidRPr="007312CF">
          <w:rPr>
            <w:rFonts w:ascii="Consolas" w:hAnsi="Consolas" w:cs="Courier New"/>
            <w:sz w:val="17"/>
            <w:szCs w:val="17"/>
            <w:lang w:val="en-US"/>
            <w:rPrChange w:id="6680" w:author="León Prieto" w:date="2023-07-07T22:47:00Z">
              <w:rPr>
                <w:rFonts w:ascii="Consolas" w:hAnsi="Consolas" w:cs="Courier New"/>
                <w:sz w:val="17"/>
                <w:szCs w:val="17"/>
              </w:rPr>
            </w:rPrChange>
          </w:rPr>
          <w:t xml:space="preserve">  4. </w:t>
        </w:r>
        <w:r w:rsidRPr="007312CF">
          <w:rPr>
            <w:rFonts w:ascii="Consolas" w:hAnsi="Consolas" w:cs="Courier New"/>
            <w:color w:val="000000"/>
            <w:sz w:val="17"/>
            <w:szCs w:val="17"/>
            <w:lang w:val="en-US"/>
            <w:rPrChange w:id="6681" w:author="León Prieto" w:date="2023-07-07T22:47: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682" w:author="León Prieto" w:date="2023-07-07T22:47: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683" w:author="León Prieto" w:date="2023-07-07T22:47:00Z">
              <w:rPr>
                <w:rFonts w:ascii="Consolas" w:hAnsi="Consolas" w:cs="Courier New"/>
                <w:color w:val="000000"/>
                <w:sz w:val="17"/>
                <w:szCs w:val="17"/>
              </w:rPr>
            </w:rPrChange>
          </w:rPr>
          <w:t>ultrasonic</w:t>
        </w:r>
        <w:proofErr w:type="spellEnd"/>
        <w:r w:rsidRPr="007312CF">
          <w:rPr>
            <w:rFonts w:ascii="Consolas" w:hAnsi="Consolas" w:cs="Courier New"/>
            <w:color w:val="666600"/>
            <w:sz w:val="17"/>
            <w:szCs w:val="17"/>
            <w:lang w:val="en-US"/>
            <w:rPrChange w:id="6684" w:author="León Prieto" w:date="2023-07-07T22:47: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685" w:author="León Prieto" w:date="2023-07-07T22:47:00Z">
              <w:rPr>
                <w:rFonts w:ascii="Consolas" w:hAnsi="Consolas" w:cs="Courier New"/>
                <w:color w:val="666600"/>
                <w:sz w:val="17"/>
                <w:szCs w:val="17"/>
              </w:rPr>
            </w:rPrChange>
          </w:rPr>
          <w:t>);</w:t>
        </w:r>
      </w:ins>
    </w:p>
    <w:p w14:paraId="47A6168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86" w:author="León Prieto" w:date="2023-07-07T22:46:00Z"/>
          <w:rFonts w:ascii="Consolas" w:hAnsi="Consolas" w:cs="Courier New"/>
          <w:sz w:val="17"/>
          <w:szCs w:val="17"/>
          <w:lang w:val="en-US"/>
          <w:rPrChange w:id="6687" w:author="León Prieto" w:date="2023-07-07T22:47:00Z">
            <w:rPr>
              <w:ins w:id="6688" w:author="León Prieto" w:date="2023-07-07T22:46:00Z"/>
              <w:rFonts w:ascii="Consolas" w:hAnsi="Consolas" w:cs="Courier New"/>
              <w:sz w:val="17"/>
              <w:szCs w:val="17"/>
            </w:rPr>
          </w:rPrChange>
        </w:rPr>
      </w:pPr>
      <w:ins w:id="6689" w:author="León Prieto" w:date="2023-07-07T22:46:00Z">
        <w:r w:rsidRPr="007312CF">
          <w:rPr>
            <w:rFonts w:ascii="Consolas" w:hAnsi="Consolas" w:cs="Courier New"/>
            <w:sz w:val="17"/>
            <w:szCs w:val="17"/>
            <w:lang w:val="en-US"/>
            <w:rPrChange w:id="6690" w:author="León Prieto" w:date="2023-07-07T22:47:00Z">
              <w:rPr>
                <w:rFonts w:ascii="Consolas" w:hAnsi="Consolas" w:cs="Courier New"/>
                <w:sz w:val="17"/>
                <w:szCs w:val="17"/>
              </w:rPr>
            </w:rPrChange>
          </w:rPr>
          <w:t xml:space="preserve">  5. </w:t>
        </w:r>
        <w:r w:rsidRPr="007312CF">
          <w:rPr>
            <w:rFonts w:ascii="Consolas" w:hAnsi="Consolas" w:cs="Courier New"/>
            <w:color w:val="000000"/>
            <w:sz w:val="17"/>
            <w:szCs w:val="17"/>
            <w:lang w:val="en-US"/>
            <w:rPrChange w:id="6691" w:author="León Prieto" w:date="2023-07-07T22:47: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692" w:author="León Prieto" w:date="2023-07-07T22:47: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693" w:author="León Prieto" w:date="2023-07-07T22:47:00Z">
              <w:rPr>
                <w:rFonts w:ascii="Consolas" w:hAnsi="Consolas" w:cs="Courier New"/>
                <w:color w:val="000000"/>
                <w:sz w:val="17"/>
                <w:szCs w:val="17"/>
              </w:rPr>
            </w:rPrChange>
          </w:rPr>
          <w:t>rc</w:t>
        </w:r>
        <w:proofErr w:type="spellEnd"/>
        <w:r w:rsidRPr="007312CF">
          <w:rPr>
            <w:rFonts w:ascii="Consolas" w:hAnsi="Consolas" w:cs="Courier New"/>
            <w:color w:val="666600"/>
            <w:sz w:val="17"/>
            <w:szCs w:val="17"/>
            <w:lang w:val="en-US"/>
            <w:rPrChange w:id="6694" w:author="León Prieto" w:date="2023-07-07T22:47: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695" w:author="León Prieto" w:date="2023-07-07T22:47:00Z">
              <w:rPr>
                <w:rFonts w:ascii="Consolas" w:hAnsi="Consolas" w:cs="Courier New"/>
                <w:color w:val="666600"/>
                <w:sz w:val="17"/>
                <w:szCs w:val="17"/>
              </w:rPr>
            </w:rPrChange>
          </w:rPr>
          <w:t>);</w:t>
        </w:r>
      </w:ins>
    </w:p>
    <w:p w14:paraId="49BB25C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696" w:author="León Prieto" w:date="2023-07-07T22:46:00Z"/>
          <w:rFonts w:ascii="Consolas" w:hAnsi="Consolas" w:cs="Courier New"/>
          <w:sz w:val="17"/>
          <w:szCs w:val="17"/>
          <w:lang w:val="en-US"/>
          <w:rPrChange w:id="6697" w:author="León Prieto" w:date="2023-07-07T22:50:00Z">
            <w:rPr>
              <w:ins w:id="6698" w:author="León Prieto" w:date="2023-07-07T22:46:00Z"/>
              <w:rFonts w:ascii="Consolas" w:hAnsi="Consolas" w:cs="Courier New"/>
              <w:sz w:val="17"/>
              <w:szCs w:val="17"/>
            </w:rPr>
          </w:rPrChange>
        </w:rPr>
      </w:pPr>
      <w:ins w:id="6699" w:author="León Prieto" w:date="2023-07-07T22:46:00Z">
        <w:r w:rsidRPr="007312CF">
          <w:rPr>
            <w:rFonts w:ascii="Consolas" w:hAnsi="Consolas" w:cs="Courier New"/>
            <w:sz w:val="17"/>
            <w:szCs w:val="17"/>
            <w:lang w:val="en-US"/>
            <w:rPrChange w:id="6700" w:author="León Prieto" w:date="2023-07-07T22:47:00Z">
              <w:rPr>
                <w:rFonts w:ascii="Consolas" w:hAnsi="Consolas" w:cs="Courier New"/>
                <w:sz w:val="17"/>
                <w:szCs w:val="17"/>
              </w:rPr>
            </w:rPrChange>
          </w:rPr>
          <w:t xml:space="preserve">  </w:t>
        </w:r>
        <w:r w:rsidRPr="007312CF">
          <w:rPr>
            <w:rFonts w:ascii="Consolas" w:hAnsi="Consolas" w:cs="Courier New"/>
            <w:sz w:val="17"/>
            <w:szCs w:val="17"/>
            <w:lang w:val="en-US"/>
            <w:rPrChange w:id="6701" w:author="León Prieto" w:date="2023-07-07T22:50:00Z">
              <w:rPr>
                <w:rFonts w:ascii="Consolas" w:hAnsi="Consolas" w:cs="Courier New"/>
                <w:sz w:val="17"/>
                <w:szCs w:val="17"/>
              </w:rPr>
            </w:rPrChange>
          </w:rPr>
          <w:t xml:space="preserve">6. </w:t>
        </w:r>
        <w:r w:rsidRPr="007312CF">
          <w:rPr>
            <w:rFonts w:ascii="Consolas" w:hAnsi="Consolas" w:cs="Courier New"/>
            <w:color w:val="000000"/>
            <w:sz w:val="17"/>
            <w:szCs w:val="17"/>
            <w:lang w:val="en-US"/>
            <w:rPrChange w:id="670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703" w:author="León Prieto" w:date="2023-07-07T22:50: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704" w:author="León Prieto" w:date="2023-07-07T22:50:00Z">
              <w:rPr>
                <w:rFonts w:ascii="Consolas" w:hAnsi="Consolas" w:cs="Courier New"/>
                <w:color w:val="000000"/>
                <w:sz w:val="17"/>
                <w:szCs w:val="17"/>
              </w:rPr>
            </w:rPrChange>
          </w:rPr>
          <w:t>esc</w:t>
        </w:r>
        <w:proofErr w:type="spellEnd"/>
        <w:r w:rsidRPr="007312CF">
          <w:rPr>
            <w:rFonts w:ascii="Consolas" w:hAnsi="Consolas" w:cs="Courier New"/>
            <w:color w:val="666600"/>
            <w:sz w:val="17"/>
            <w:szCs w:val="17"/>
            <w:lang w:val="en-US"/>
            <w:rPrChange w:id="6705"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706" w:author="León Prieto" w:date="2023-07-07T22:50:00Z">
              <w:rPr>
                <w:rFonts w:ascii="Consolas" w:hAnsi="Consolas" w:cs="Courier New"/>
                <w:color w:val="666600"/>
                <w:sz w:val="17"/>
                <w:szCs w:val="17"/>
              </w:rPr>
            </w:rPrChange>
          </w:rPr>
          <w:t>);</w:t>
        </w:r>
      </w:ins>
    </w:p>
    <w:p w14:paraId="2BA4992F" w14:textId="04A08251"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07" w:author="León Prieto" w:date="2023-07-07T22:46:00Z"/>
          <w:rFonts w:ascii="Consolas" w:hAnsi="Consolas" w:cs="Courier New"/>
          <w:sz w:val="17"/>
          <w:szCs w:val="17"/>
          <w:lang w:val="en-US"/>
          <w:rPrChange w:id="6708" w:author="León Prieto" w:date="2023-07-07T22:50:00Z">
            <w:rPr>
              <w:ins w:id="6709" w:author="León Prieto" w:date="2023-07-07T22:46:00Z"/>
              <w:rFonts w:ascii="Consolas" w:hAnsi="Consolas" w:cs="Courier New"/>
              <w:sz w:val="17"/>
              <w:szCs w:val="17"/>
            </w:rPr>
          </w:rPrChange>
        </w:rPr>
      </w:pPr>
      <w:ins w:id="6710" w:author="León Prieto" w:date="2023-07-07T22:46:00Z">
        <w:r w:rsidRPr="007312CF">
          <w:rPr>
            <w:rFonts w:ascii="Consolas" w:hAnsi="Consolas" w:cs="Courier New"/>
            <w:sz w:val="17"/>
            <w:szCs w:val="17"/>
            <w:lang w:val="en-US"/>
            <w:rPrChange w:id="6711" w:author="León Prieto" w:date="2023-07-07T22:50:00Z">
              <w:rPr>
                <w:rFonts w:ascii="Consolas" w:hAnsi="Consolas" w:cs="Courier New"/>
                <w:sz w:val="17"/>
                <w:szCs w:val="17"/>
              </w:rPr>
            </w:rPrChange>
          </w:rPr>
          <w:t xml:space="preserve">  7. </w:t>
        </w:r>
        <w:r w:rsidRPr="007312CF">
          <w:rPr>
            <w:rFonts w:ascii="Consolas" w:hAnsi="Consolas" w:cs="Courier New"/>
            <w:color w:val="000000"/>
            <w:sz w:val="17"/>
            <w:szCs w:val="17"/>
            <w:lang w:val="en-US"/>
            <w:rPrChange w:id="671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713" w:author="León Prieto" w:date="2023-07-07T22:50:00Z">
              <w:rPr>
                <w:rFonts w:ascii="Consolas" w:hAnsi="Consolas" w:cs="Courier New"/>
                <w:color w:val="000000"/>
                <w:sz w:val="17"/>
                <w:szCs w:val="17"/>
              </w:rPr>
            </w:rPrChange>
          </w:rPr>
          <w:t>init_</w:t>
        </w:r>
      </w:ins>
      <w:ins w:id="6714" w:author="Prieto Bailo, León Enrique" w:date="2023-07-07T23:24:00Z">
        <w:r w:rsidR="00D36AEB">
          <w:rPr>
            <w:rFonts w:ascii="Consolas" w:hAnsi="Consolas" w:cs="Courier New"/>
            <w:color w:val="000000"/>
            <w:sz w:val="17"/>
            <w:szCs w:val="17"/>
            <w:lang w:val="en-US"/>
          </w:rPr>
          <w:t>imu</w:t>
        </w:r>
      </w:ins>
      <w:proofErr w:type="spellEnd"/>
      <w:ins w:id="6715" w:author="León Prieto" w:date="2023-07-07T22:46:00Z">
        <w:del w:id="6716" w:author="Prieto Bailo, León Enrique" w:date="2023-07-07T23:24:00Z">
          <w:r w:rsidRPr="007312CF" w:rsidDel="00D36AEB">
            <w:rPr>
              <w:rFonts w:ascii="Consolas" w:hAnsi="Consolas" w:cs="Courier New"/>
              <w:color w:val="000000"/>
              <w:sz w:val="17"/>
              <w:szCs w:val="17"/>
              <w:lang w:val="en-US"/>
              <w:rPrChange w:id="6717" w:author="León Prieto" w:date="2023-07-07T22:50:00Z">
                <w:rPr>
                  <w:rFonts w:ascii="Consolas" w:hAnsi="Consolas" w:cs="Courier New"/>
                  <w:color w:val="000000"/>
                  <w:sz w:val="17"/>
                  <w:szCs w:val="17"/>
                </w:rPr>
              </w:rPrChange>
            </w:rPr>
            <w:delText>gyro</w:delText>
          </w:r>
        </w:del>
        <w:r w:rsidRPr="007312CF">
          <w:rPr>
            <w:rFonts w:ascii="Consolas" w:hAnsi="Consolas" w:cs="Courier New"/>
            <w:color w:val="666600"/>
            <w:sz w:val="17"/>
            <w:szCs w:val="17"/>
            <w:lang w:val="en-US"/>
            <w:rPrChange w:id="6718" w:author="León Prieto" w:date="2023-07-07T22:50:00Z">
              <w:rPr>
                <w:rFonts w:ascii="Consolas" w:hAnsi="Consolas" w:cs="Courier New"/>
                <w:color w:val="666600"/>
                <w:sz w:val="17"/>
                <w:szCs w:val="17"/>
              </w:rPr>
            </w:rPrChange>
          </w:rPr>
          <w:t>(</w:t>
        </w:r>
        <w:proofErr w:type="gramStart"/>
        <w:r w:rsidRPr="007312CF">
          <w:rPr>
            <w:rFonts w:ascii="Consolas" w:hAnsi="Consolas" w:cs="Courier New"/>
            <w:color w:val="666600"/>
            <w:sz w:val="17"/>
            <w:szCs w:val="17"/>
            <w:lang w:val="en-US"/>
            <w:rPrChange w:id="6719" w:author="León Prieto" w:date="2023-07-07T22:50:00Z">
              <w:rPr>
                <w:rFonts w:ascii="Consolas" w:hAnsi="Consolas" w:cs="Courier New"/>
                <w:color w:val="666600"/>
                <w:sz w:val="17"/>
                <w:szCs w:val="17"/>
              </w:rPr>
            </w:rPrChange>
          </w:rPr>
          <w:t>);</w:t>
        </w:r>
        <w:proofErr w:type="gramEnd"/>
      </w:ins>
    </w:p>
    <w:p w14:paraId="649576C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20" w:author="León Prieto" w:date="2023-07-07T22:46:00Z"/>
          <w:rFonts w:ascii="Consolas" w:hAnsi="Consolas" w:cs="Courier New"/>
          <w:sz w:val="17"/>
          <w:szCs w:val="17"/>
          <w:lang w:val="en-US"/>
          <w:rPrChange w:id="6721" w:author="León Prieto" w:date="2023-07-07T22:50:00Z">
            <w:rPr>
              <w:ins w:id="6722" w:author="León Prieto" w:date="2023-07-07T22:46:00Z"/>
              <w:rFonts w:ascii="Consolas" w:hAnsi="Consolas" w:cs="Courier New"/>
              <w:sz w:val="17"/>
              <w:szCs w:val="17"/>
            </w:rPr>
          </w:rPrChange>
        </w:rPr>
      </w:pPr>
      <w:ins w:id="6723" w:author="León Prieto" w:date="2023-07-07T22:46:00Z">
        <w:r w:rsidRPr="007312CF">
          <w:rPr>
            <w:rFonts w:ascii="Consolas" w:hAnsi="Consolas" w:cs="Courier New"/>
            <w:sz w:val="17"/>
            <w:szCs w:val="17"/>
            <w:lang w:val="en-US"/>
            <w:rPrChange w:id="6724" w:author="León Prieto" w:date="2023-07-07T22:50:00Z">
              <w:rPr>
                <w:rFonts w:ascii="Consolas" w:hAnsi="Consolas" w:cs="Courier New"/>
                <w:sz w:val="17"/>
                <w:szCs w:val="17"/>
              </w:rPr>
            </w:rPrChange>
          </w:rPr>
          <w:t xml:space="preserve">  8. </w:t>
        </w:r>
        <w:r w:rsidRPr="007312CF">
          <w:rPr>
            <w:rFonts w:ascii="Consolas" w:hAnsi="Consolas" w:cs="Courier New"/>
            <w:color w:val="000000"/>
            <w:sz w:val="17"/>
            <w:szCs w:val="17"/>
            <w:lang w:val="en-US"/>
            <w:rPrChange w:id="6725"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726" w:author="León Prieto" w:date="2023-07-07T22:50:00Z">
              <w:rPr>
                <w:rFonts w:ascii="Consolas" w:hAnsi="Consolas" w:cs="Courier New"/>
                <w:color w:val="000000"/>
                <w:sz w:val="17"/>
                <w:szCs w:val="17"/>
              </w:rPr>
            </w:rPrChange>
          </w:rPr>
          <w:t>init_</w:t>
        </w:r>
        <w:proofErr w:type="gramStart"/>
        <w:r w:rsidRPr="007312CF">
          <w:rPr>
            <w:rFonts w:ascii="Consolas" w:hAnsi="Consolas" w:cs="Courier New"/>
            <w:color w:val="000000"/>
            <w:sz w:val="17"/>
            <w:szCs w:val="17"/>
            <w:lang w:val="en-US"/>
            <w:rPrChange w:id="6727" w:author="León Prieto" w:date="2023-07-07T22:50:00Z">
              <w:rPr>
                <w:rFonts w:ascii="Consolas" w:hAnsi="Consolas" w:cs="Courier New"/>
                <w:color w:val="000000"/>
                <w:sz w:val="17"/>
                <w:szCs w:val="17"/>
              </w:rPr>
            </w:rPrChange>
          </w:rPr>
          <w:t>barometer</w:t>
        </w:r>
        <w:proofErr w:type="spellEnd"/>
        <w:r w:rsidRPr="007312CF">
          <w:rPr>
            <w:rFonts w:ascii="Consolas" w:hAnsi="Consolas" w:cs="Courier New"/>
            <w:color w:val="666600"/>
            <w:sz w:val="17"/>
            <w:szCs w:val="17"/>
            <w:lang w:val="en-US"/>
            <w:rPrChange w:id="6728"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6729" w:author="León Prieto" w:date="2023-07-07T22:50:00Z">
              <w:rPr>
                <w:rFonts w:ascii="Consolas" w:hAnsi="Consolas" w:cs="Courier New"/>
                <w:color w:val="666600"/>
                <w:sz w:val="17"/>
                <w:szCs w:val="17"/>
              </w:rPr>
            </w:rPrChange>
          </w:rPr>
          <w:t>);</w:t>
        </w:r>
      </w:ins>
    </w:p>
    <w:p w14:paraId="54FA1D1C"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30" w:author="León Prieto" w:date="2023-07-07T22:46:00Z"/>
          <w:rFonts w:ascii="Consolas" w:hAnsi="Consolas" w:cs="Courier New"/>
          <w:sz w:val="17"/>
          <w:szCs w:val="17"/>
          <w:lang w:val="en-US"/>
          <w:rPrChange w:id="6731" w:author="León Prieto" w:date="2023-07-07T22:50:00Z">
            <w:rPr>
              <w:ins w:id="6732" w:author="León Prieto" w:date="2023-07-07T22:46:00Z"/>
              <w:rFonts w:ascii="Consolas" w:hAnsi="Consolas" w:cs="Courier New"/>
              <w:sz w:val="17"/>
              <w:szCs w:val="17"/>
            </w:rPr>
          </w:rPrChange>
        </w:rPr>
      </w:pPr>
      <w:ins w:id="6733" w:author="León Prieto" w:date="2023-07-07T22:46:00Z">
        <w:r w:rsidRPr="007312CF">
          <w:rPr>
            <w:rFonts w:ascii="Consolas" w:hAnsi="Consolas" w:cs="Courier New"/>
            <w:sz w:val="17"/>
            <w:szCs w:val="17"/>
            <w:lang w:val="en-US"/>
            <w:rPrChange w:id="6734" w:author="León Prieto" w:date="2023-07-07T22:50:00Z">
              <w:rPr>
                <w:rFonts w:ascii="Consolas" w:hAnsi="Consolas" w:cs="Courier New"/>
                <w:sz w:val="17"/>
                <w:szCs w:val="17"/>
              </w:rPr>
            </w:rPrChange>
          </w:rPr>
          <w:t xml:space="preserve">  </w:t>
        </w:r>
        <w:proofErr w:type="gramStart"/>
        <w:r w:rsidRPr="007312CF">
          <w:rPr>
            <w:rFonts w:ascii="Consolas" w:hAnsi="Consolas" w:cs="Courier New"/>
            <w:sz w:val="17"/>
            <w:szCs w:val="17"/>
            <w:lang w:val="en-US"/>
            <w:rPrChange w:id="6735" w:author="León Prieto" w:date="2023-07-07T22:50:00Z">
              <w:rPr>
                <w:rFonts w:ascii="Consolas" w:hAnsi="Consolas" w:cs="Courier New"/>
                <w:sz w:val="17"/>
                <w:szCs w:val="17"/>
              </w:rPr>
            </w:rPrChange>
          </w:rPr>
          <w:t xml:space="preserve">9. </w:t>
        </w:r>
        <w:r w:rsidRPr="007312CF">
          <w:rPr>
            <w:rFonts w:ascii="Consolas" w:hAnsi="Consolas" w:cs="Courier New"/>
            <w:color w:val="666600"/>
            <w:sz w:val="17"/>
            <w:szCs w:val="17"/>
            <w:lang w:val="en-US"/>
            <w:rPrChange w:id="6736" w:author="León Prieto" w:date="2023-07-07T22:50:00Z">
              <w:rPr>
                <w:rFonts w:ascii="Consolas" w:hAnsi="Consolas" w:cs="Courier New"/>
                <w:color w:val="666600"/>
                <w:sz w:val="17"/>
                <w:szCs w:val="17"/>
              </w:rPr>
            </w:rPrChange>
          </w:rPr>
          <w:t>}</w:t>
        </w:r>
        <w:proofErr w:type="gramEnd"/>
      </w:ins>
    </w:p>
    <w:p w14:paraId="1A3BA832"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37" w:author="León Prieto" w:date="2023-07-07T22:46:00Z"/>
          <w:rFonts w:ascii="Consolas" w:hAnsi="Consolas" w:cs="Courier New"/>
          <w:sz w:val="17"/>
          <w:szCs w:val="17"/>
          <w:lang w:val="en-US"/>
          <w:rPrChange w:id="6738" w:author="León Prieto" w:date="2023-07-07T22:50:00Z">
            <w:rPr>
              <w:ins w:id="6739" w:author="León Prieto" w:date="2023-07-07T22:46:00Z"/>
              <w:rFonts w:ascii="Consolas" w:hAnsi="Consolas" w:cs="Courier New"/>
              <w:sz w:val="17"/>
              <w:szCs w:val="17"/>
            </w:rPr>
          </w:rPrChange>
        </w:rPr>
      </w:pPr>
      <w:ins w:id="6740" w:author="León Prieto" w:date="2023-07-07T22:46:00Z">
        <w:r w:rsidRPr="007312CF">
          <w:rPr>
            <w:rFonts w:ascii="Consolas" w:hAnsi="Consolas" w:cs="Courier New"/>
            <w:sz w:val="17"/>
            <w:szCs w:val="17"/>
            <w:lang w:val="en-US"/>
            <w:rPrChange w:id="6741" w:author="León Prieto" w:date="2023-07-07T22:50:00Z">
              <w:rPr>
                <w:rFonts w:ascii="Consolas" w:hAnsi="Consolas" w:cs="Courier New"/>
                <w:sz w:val="17"/>
                <w:szCs w:val="17"/>
              </w:rPr>
            </w:rPrChange>
          </w:rPr>
          <w:t xml:space="preserve"> 10. </w:t>
        </w:r>
        <w:r w:rsidRPr="007312CF">
          <w:rPr>
            <w:rFonts w:ascii="Consolas" w:hAnsi="Consolas" w:cs="Courier New"/>
            <w:color w:val="000000"/>
            <w:sz w:val="17"/>
            <w:szCs w:val="17"/>
            <w:lang w:val="en-US"/>
            <w:rPrChange w:id="6742" w:author="León Prieto" w:date="2023-07-07T22:50:00Z">
              <w:rPr>
                <w:rFonts w:ascii="Consolas" w:hAnsi="Consolas" w:cs="Courier New"/>
                <w:color w:val="000000"/>
                <w:sz w:val="17"/>
                <w:szCs w:val="17"/>
              </w:rPr>
            </w:rPrChange>
          </w:rPr>
          <w:t> </w:t>
        </w:r>
      </w:ins>
    </w:p>
    <w:p w14:paraId="7DB044A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43" w:author="León Prieto" w:date="2023-07-07T22:46:00Z"/>
          <w:rFonts w:ascii="Consolas" w:hAnsi="Consolas" w:cs="Courier New"/>
          <w:sz w:val="17"/>
          <w:szCs w:val="17"/>
          <w:lang w:val="en-US"/>
          <w:rPrChange w:id="6744" w:author="León Prieto" w:date="2023-07-07T22:50:00Z">
            <w:rPr>
              <w:ins w:id="6745" w:author="León Prieto" w:date="2023-07-07T22:46:00Z"/>
              <w:rFonts w:ascii="Consolas" w:hAnsi="Consolas" w:cs="Courier New"/>
              <w:sz w:val="17"/>
              <w:szCs w:val="17"/>
            </w:rPr>
          </w:rPrChange>
        </w:rPr>
      </w:pPr>
      <w:ins w:id="6746" w:author="León Prieto" w:date="2023-07-07T22:46:00Z">
        <w:r w:rsidRPr="007312CF">
          <w:rPr>
            <w:rFonts w:ascii="Consolas" w:hAnsi="Consolas" w:cs="Courier New"/>
            <w:sz w:val="17"/>
            <w:szCs w:val="17"/>
            <w:lang w:val="en-US"/>
            <w:rPrChange w:id="6747" w:author="León Prieto" w:date="2023-07-07T22:50:00Z">
              <w:rPr>
                <w:rFonts w:ascii="Consolas" w:hAnsi="Consolas" w:cs="Courier New"/>
                <w:sz w:val="17"/>
                <w:szCs w:val="17"/>
              </w:rPr>
            </w:rPrChange>
          </w:rPr>
          <w:t xml:space="preserve"> 11. </w:t>
        </w:r>
        <w:r w:rsidRPr="007312CF">
          <w:rPr>
            <w:rFonts w:ascii="Consolas" w:hAnsi="Consolas" w:cs="Courier New"/>
            <w:color w:val="000000"/>
            <w:sz w:val="17"/>
            <w:szCs w:val="17"/>
            <w:lang w:val="en-US"/>
            <w:rPrChange w:id="6748" w:author="León Prieto" w:date="2023-07-07T22:50:00Z">
              <w:rPr>
                <w:rFonts w:ascii="Consolas" w:hAnsi="Consolas" w:cs="Courier New"/>
                <w:color w:val="000000"/>
                <w:sz w:val="17"/>
                <w:szCs w:val="17"/>
              </w:rPr>
            </w:rPrChange>
          </w:rPr>
          <w:t> </w:t>
        </w:r>
      </w:ins>
    </w:p>
    <w:p w14:paraId="6E46A73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49" w:author="León Prieto" w:date="2023-07-07T22:46:00Z"/>
          <w:rFonts w:ascii="Consolas" w:hAnsi="Consolas" w:cs="Courier New"/>
          <w:sz w:val="17"/>
          <w:szCs w:val="17"/>
          <w:lang w:val="en-US"/>
          <w:rPrChange w:id="6750" w:author="León Prieto" w:date="2023-07-07T22:50:00Z">
            <w:rPr>
              <w:ins w:id="6751" w:author="León Prieto" w:date="2023-07-07T22:46:00Z"/>
              <w:rFonts w:ascii="Consolas" w:hAnsi="Consolas" w:cs="Courier New"/>
              <w:sz w:val="17"/>
              <w:szCs w:val="17"/>
            </w:rPr>
          </w:rPrChange>
        </w:rPr>
      </w:pPr>
      <w:ins w:id="6752" w:author="León Prieto" w:date="2023-07-07T22:46:00Z">
        <w:r w:rsidRPr="007312CF">
          <w:rPr>
            <w:rFonts w:ascii="Consolas" w:hAnsi="Consolas" w:cs="Courier New"/>
            <w:sz w:val="17"/>
            <w:szCs w:val="17"/>
            <w:lang w:val="en-US"/>
            <w:rPrChange w:id="6753" w:author="León Prieto" w:date="2023-07-07T22:50:00Z">
              <w:rPr>
                <w:rFonts w:ascii="Consolas" w:hAnsi="Consolas" w:cs="Courier New"/>
                <w:sz w:val="17"/>
                <w:szCs w:val="17"/>
              </w:rPr>
            </w:rPrChange>
          </w:rPr>
          <w:t xml:space="preserve"> 12. </w:t>
        </w:r>
        <w:r w:rsidRPr="007312CF">
          <w:rPr>
            <w:rFonts w:ascii="Consolas" w:hAnsi="Consolas" w:cs="Courier New"/>
            <w:color w:val="000088"/>
            <w:sz w:val="17"/>
            <w:szCs w:val="17"/>
            <w:lang w:val="en-US"/>
            <w:rPrChange w:id="6754" w:author="León Prieto" w:date="2023-07-07T22:50: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6755"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6756" w:author="León Prieto" w:date="2023-07-07T22:50:00Z">
              <w:rPr>
                <w:rFonts w:ascii="Consolas" w:hAnsi="Consolas" w:cs="Courier New"/>
                <w:color w:val="000000"/>
                <w:sz w:val="17"/>
                <w:szCs w:val="17"/>
              </w:rPr>
            </w:rPrChange>
          </w:rPr>
          <w:t>init_flash</w:t>
        </w:r>
        <w:proofErr w:type="spellEnd"/>
        <w:r w:rsidRPr="007312CF">
          <w:rPr>
            <w:rFonts w:ascii="Consolas" w:hAnsi="Consolas" w:cs="Courier New"/>
            <w:color w:val="666600"/>
            <w:sz w:val="17"/>
            <w:szCs w:val="17"/>
            <w:lang w:val="en-US"/>
            <w:rPrChange w:id="6757" w:author="León Prieto" w:date="2023-07-07T22:50:00Z">
              <w:rPr>
                <w:rFonts w:ascii="Consolas" w:hAnsi="Consolas" w:cs="Courier New"/>
                <w:color w:val="666600"/>
                <w:sz w:val="17"/>
                <w:szCs w:val="17"/>
              </w:rPr>
            </w:rPrChange>
          </w:rPr>
          <w:t>(</w:t>
        </w:r>
        <w:r w:rsidRPr="007312CF">
          <w:rPr>
            <w:rFonts w:ascii="Consolas" w:hAnsi="Consolas" w:cs="Courier New"/>
            <w:color w:val="000088"/>
            <w:sz w:val="17"/>
            <w:szCs w:val="17"/>
            <w:lang w:val="en-US"/>
            <w:rPrChange w:id="6758" w:author="León Prieto" w:date="2023-07-07T22:50:00Z">
              <w:rPr>
                <w:rFonts w:ascii="Consolas" w:hAnsi="Consolas" w:cs="Courier New"/>
                <w:color w:val="000088"/>
                <w:sz w:val="17"/>
                <w:szCs w:val="17"/>
              </w:rPr>
            </w:rPrChange>
          </w:rPr>
          <w:t>void</w:t>
        </w:r>
        <w:r w:rsidRPr="007312CF">
          <w:rPr>
            <w:rFonts w:ascii="Consolas" w:hAnsi="Consolas" w:cs="Courier New"/>
            <w:color w:val="666600"/>
            <w:sz w:val="17"/>
            <w:szCs w:val="17"/>
            <w:lang w:val="en-US"/>
            <w:rPrChange w:id="6759"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6760"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6761" w:author="León Prieto" w:date="2023-07-07T22:50:00Z">
              <w:rPr>
                <w:rFonts w:ascii="Consolas" w:hAnsi="Consolas" w:cs="Courier New"/>
                <w:color w:val="666600"/>
                <w:sz w:val="17"/>
                <w:szCs w:val="17"/>
              </w:rPr>
            </w:rPrChange>
          </w:rPr>
          <w:t>{</w:t>
        </w:r>
      </w:ins>
    </w:p>
    <w:p w14:paraId="278AB0A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62" w:author="León Prieto" w:date="2023-07-07T22:46:00Z"/>
          <w:rFonts w:ascii="Consolas" w:hAnsi="Consolas" w:cs="Courier New"/>
          <w:sz w:val="17"/>
          <w:szCs w:val="17"/>
          <w:lang w:val="en-US"/>
          <w:rPrChange w:id="6763" w:author="Prieto Bailo, León Enrique" w:date="2023-07-07T22:59:00Z">
            <w:rPr>
              <w:ins w:id="6764" w:author="León Prieto" w:date="2023-07-07T22:46:00Z"/>
              <w:rFonts w:ascii="Consolas" w:hAnsi="Consolas" w:cs="Courier New"/>
              <w:sz w:val="17"/>
              <w:szCs w:val="17"/>
            </w:rPr>
          </w:rPrChange>
        </w:rPr>
      </w:pPr>
      <w:ins w:id="6765" w:author="León Prieto" w:date="2023-07-07T22:46:00Z">
        <w:r w:rsidRPr="007312CF">
          <w:rPr>
            <w:rFonts w:ascii="Consolas" w:hAnsi="Consolas" w:cs="Courier New"/>
            <w:sz w:val="17"/>
            <w:szCs w:val="17"/>
            <w:lang w:val="en-US"/>
            <w:rPrChange w:id="6766" w:author="León Prieto" w:date="2023-07-07T22:50:00Z">
              <w:rPr>
                <w:rFonts w:ascii="Consolas" w:hAnsi="Consolas" w:cs="Courier New"/>
                <w:sz w:val="17"/>
                <w:szCs w:val="17"/>
              </w:rPr>
            </w:rPrChange>
          </w:rPr>
          <w:t xml:space="preserve"> </w:t>
        </w:r>
        <w:r w:rsidRPr="00454AE3">
          <w:rPr>
            <w:rFonts w:ascii="Consolas" w:hAnsi="Consolas" w:cs="Courier New"/>
            <w:sz w:val="17"/>
            <w:szCs w:val="17"/>
            <w:lang w:val="en-US"/>
            <w:rPrChange w:id="6767" w:author="Prieto Bailo, León Enrique" w:date="2023-07-07T22:59:00Z">
              <w:rPr>
                <w:rFonts w:ascii="Consolas" w:hAnsi="Consolas" w:cs="Courier New"/>
                <w:sz w:val="17"/>
                <w:szCs w:val="17"/>
              </w:rPr>
            </w:rPrChange>
          </w:rPr>
          <w:t xml:space="preserve">13. </w:t>
        </w:r>
        <w:r w:rsidRPr="00454AE3">
          <w:rPr>
            <w:rFonts w:ascii="Consolas" w:hAnsi="Consolas" w:cs="Courier New"/>
            <w:color w:val="000000"/>
            <w:sz w:val="17"/>
            <w:szCs w:val="17"/>
            <w:lang w:val="en-US"/>
            <w:rPrChange w:id="676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6769" w:author="Prieto Bailo, León Enrique" w:date="2023-07-07T22:59:00Z">
              <w:rPr>
                <w:rFonts w:ascii="Consolas" w:hAnsi="Consolas" w:cs="Courier New"/>
                <w:color w:val="880000"/>
                <w:sz w:val="17"/>
                <w:szCs w:val="17"/>
              </w:rPr>
            </w:rPrChange>
          </w:rPr>
          <w:t>// Init external flash</w:t>
        </w:r>
      </w:ins>
    </w:p>
    <w:p w14:paraId="0EA7698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70" w:author="León Prieto" w:date="2023-07-07T22:46:00Z"/>
          <w:rFonts w:ascii="Consolas" w:hAnsi="Consolas" w:cs="Courier New"/>
          <w:sz w:val="17"/>
          <w:szCs w:val="17"/>
          <w:lang w:val="en-US"/>
          <w:rPrChange w:id="6771" w:author="Prieto Bailo, León Enrique" w:date="2023-07-07T22:59:00Z">
            <w:rPr>
              <w:ins w:id="6772" w:author="León Prieto" w:date="2023-07-07T22:46:00Z"/>
              <w:rFonts w:ascii="Consolas" w:hAnsi="Consolas" w:cs="Courier New"/>
              <w:sz w:val="17"/>
              <w:szCs w:val="17"/>
            </w:rPr>
          </w:rPrChange>
        </w:rPr>
      </w:pPr>
      <w:ins w:id="6773" w:author="León Prieto" w:date="2023-07-07T22:46:00Z">
        <w:r w:rsidRPr="00454AE3">
          <w:rPr>
            <w:rFonts w:ascii="Consolas" w:hAnsi="Consolas" w:cs="Courier New"/>
            <w:sz w:val="17"/>
            <w:szCs w:val="17"/>
            <w:lang w:val="en-US"/>
            <w:rPrChange w:id="6774" w:author="Prieto Bailo, León Enrique" w:date="2023-07-07T22:59:00Z">
              <w:rPr>
                <w:rFonts w:ascii="Consolas" w:hAnsi="Consolas" w:cs="Courier New"/>
                <w:sz w:val="17"/>
                <w:szCs w:val="17"/>
              </w:rPr>
            </w:rPrChange>
          </w:rPr>
          <w:t xml:space="preserve"> 14. </w:t>
        </w:r>
        <w:r w:rsidRPr="00454AE3">
          <w:rPr>
            <w:rFonts w:ascii="Consolas" w:hAnsi="Consolas" w:cs="Courier New"/>
            <w:color w:val="000000"/>
            <w:sz w:val="17"/>
            <w:szCs w:val="17"/>
            <w:lang w:val="en-US"/>
            <w:rPrChange w:id="6775"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776" w:author="Prieto Bailo, León Enrique" w:date="2023-07-07T22:59:00Z">
              <w:rPr>
                <w:rFonts w:ascii="Consolas" w:hAnsi="Consolas" w:cs="Courier New"/>
                <w:color w:val="000000"/>
                <w:sz w:val="17"/>
                <w:szCs w:val="17"/>
              </w:rPr>
            </w:rPrChange>
          </w:rPr>
          <w:t>flash</w:t>
        </w:r>
        <w:r w:rsidRPr="00454AE3">
          <w:rPr>
            <w:rFonts w:ascii="Consolas" w:hAnsi="Consolas" w:cs="Courier New"/>
            <w:color w:val="666600"/>
            <w:sz w:val="17"/>
            <w:szCs w:val="17"/>
            <w:lang w:val="en-US"/>
            <w:rPrChange w:id="677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6778" w:author="Prieto Bailo, León Enrique" w:date="2023-07-07T22:59:00Z">
              <w:rPr>
                <w:rFonts w:ascii="Consolas" w:hAnsi="Consolas" w:cs="Courier New"/>
                <w:color w:val="000088"/>
                <w:sz w:val="17"/>
                <w:szCs w:val="17"/>
              </w:rPr>
            </w:rPrChange>
          </w:rPr>
          <w:t>begin</w:t>
        </w:r>
        <w:proofErr w:type="spellEnd"/>
        <w:proofErr w:type="gramEnd"/>
        <w:r w:rsidRPr="00454AE3">
          <w:rPr>
            <w:rFonts w:ascii="Consolas" w:hAnsi="Consolas" w:cs="Courier New"/>
            <w:color w:val="666600"/>
            <w:sz w:val="17"/>
            <w:szCs w:val="17"/>
            <w:lang w:val="en-US"/>
            <w:rPrChange w:id="6779" w:author="Prieto Bailo, León Enrique" w:date="2023-07-07T22:59:00Z">
              <w:rPr>
                <w:rFonts w:ascii="Consolas" w:hAnsi="Consolas" w:cs="Courier New"/>
                <w:color w:val="666600"/>
                <w:sz w:val="17"/>
                <w:szCs w:val="17"/>
              </w:rPr>
            </w:rPrChange>
          </w:rPr>
          <w:t>();</w:t>
        </w:r>
      </w:ins>
    </w:p>
    <w:p w14:paraId="47894E9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80" w:author="León Prieto" w:date="2023-07-07T22:46:00Z"/>
          <w:rFonts w:ascii="Consolas" w:hAnsi="Consolas" w:cs="Courier New"/>
          <w:sz w:val="17"/>
          <w:szCs w:val="17"/>
          <w:lang w:val="en-US"/>
          <w:rPrChange w:id="6781" w:author="Prieto Bailo, León Enrique" w:date="2023-07-07T22:59:00Z">
            <w:rPr>
              <w:ins w:id="6782" w:author="León Prieto" w:date="2023-07-07T22:46:00Z"/>
              <w:rFonts w:ascii="Consolas" w:hAnsi="Consolas" w:cs="Courier New"/>
              <w:sz w:val="17"/>
              <w:szCs w:val="17"/>
            </w:rPr>
          </w:rPrChange>
        </w:rPr>
      </w:pPr>
      <w:ins w:id="6783" w:author="León Prieto" w:date="2023-07-07T22:46:00Z">
        <w:r w:rsidRPr="00454AE3">
          <w:rPr>
            <w:rFonts w:ascii="Consolas" w:hAnsi="Consolas" w:cs="Courier New"/>
            <w:sz w:val="17"/>
            <w:szCs w:val="17"/>
            <w:lang w:val="en-US"/>
            <w:rPrChange w:id="6784" w:author="Prieto Bailo, León Enrique" w:date="2023-07-07T22:59:00Z">
              <w:rPr>
                <w:rFonts w:ascii="Consolas" w:hAnsi="Consolas" w:cs="Courier New"/>
                <w:sz w:val="17"/>
                <w:szCs w:val="17"/>
              </w:rPr>
            </w:rPrChange>
          </w:rPr>
          <w:t xml:space="preserve"> 15. </w:t>
        </w:r>
        <w:r w:rsidRPr="00454AE3">
          <w:rPr>
            <w:rFonts w:ascii="Consolas" w:hAnsi="Consolas" w:cs="Courier New"/>
            <w:color w:val="000000"/>
            <w:sz w:val="17"/>
            <w:szCs w:val="17"/>
            <w:lang w:val="en-US"/>
            <w:rPrChange w:id="6785" w:author="Prieto Bailo, León Enrique" w:date="2023-07-07T22:59:00Z">
              <w:rPr>
                <w:rFonts w:ascii="Consolas" w:hAnsi="Consolas" w:cs="Courier New"/>
                <w:color w:val="000000"/>
                <w:sz w:val="17"/>
                <w:szCs w:val="17"/>
              </w:rPr>
            </w:rPrChange>
          </w:rPr>
          <w:t> </w:t>
        </w:r>
      </w:ins>
    </w:p>
    <w:p w14:paraId="7998E7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86" w:author="León Prieto" w:date="2023-07-07T22:46:00Z"/>
          <w:rFonts w:ascii="Consolas" w:hAnsi="Consolas" w:cs="Courier New"/>
          <w:sz w:val="17"/>
          <w:szCs w:val="17"/>
          <w:lang w:val="en-US"/>
          <w:rPrChange w:id="6787" w:author="Prieto Bailo, León Enrique" w:date="2023-07-07T22:59:00Z">
            <w:rPr>
              <w:ins w:id="6788" w:author="León Prieto" w:date="2023-07-07T22:46:00Z"/>
              <w:rFonts w:ascii="Consolas" w:hAnsi="Consolas" w:cs="Courier New"/>
              <w:sz w:val="17"/>
              <w:szCs w:val="17"/>
            </w:rPr>
          </w:rPrChange>
        </w:rPr>
      </w:pPr>
      <w:ins w:id="6789" w:author="León Prieto" w:date="2023-07-07T22:46:00Z">
        <w:r w:rsidRPr="00454AE3">
          <w:rPr>
            <w:rFonts w:ascii="Consolas" w:hAnsi="Consolas" w:cs="Courier New"/>
            <w:sz w:val="17"/>
            <w:szCs w:val="17"/>
            <w:lang w:val="en-US"/>
            <w:rPrChange w:id="6790" w:author="Prieto Bailo, León Enrique" w:date="2023-07-07T22:59:00Z">
              <w:rPr>
                <w:rFonts w:ascii="Consolas" w:hAnsi="Consolas" w:cs="Courier New"/>
                <w:sz w:val="17"/>
                <w:szCs w:val="17"/>
              </w:rPr>
            </w:rPrChange>
          </w:rPr>
          <w:t xml:space="preserve"> 16. </w:t>
        </w:r>
        <w:r w:rsidRPr="00454AE3">
          <w:rPr>
            <w:rFonts w:ascii="Consolas" w:hAnsi="Consolas" w:cs="Courier New"/>
            <w:color w:val="000000"/>
            <w:sz w:val="17"/>
            <w:szCs w:val="17"/>
            <w:lang w:val="en-US"/>
            <w:rPrChange w:id="679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6792" w:author="Prieto Bailo, León Enrique" w:date="2023-07-07T22:59:00Z">
              <w:rPr>
                <w:rFonts w:ascii="Consolas" w:hAnsi="Consolas" w:cs="Courier New"/>
                <w:color w:val="880000"/>
                <w:sz w:val="17"/>
                <w:szCs w:val="17"/>
              </w:rPr>
            </w:rPrChange>
          </w:rPr>
          <w:t>// Open file system on the flash</w:t>
        </w:r>
      </w:ins>
    </w:p>
    <w:p w14:paraId="79E9678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793" w:author="León Prieto" w:date="2023-07-07T22:46:00Z"/>
          <w:rFonts w:ascii="Consolas" w:hAnsi="Consolas" w:cs="Courier New"/>
          <w:sz w:val="17"/>
          <w:szCs w:val="17"/>
          <w:lang w:val="en-US"/>
          <w:rPrChange w:id="6794" w:author="Prieto Bailo, León Enrique" w:date="2023-07-07T22:59:00Z">
            <w:rPr>
              <w:ins w:id="6795" w:author="León Prieto" w:date="2023-07-07T22:46:00Z"/>
              <w:rFonts w:ascii="Consolas" w:hAnsi="Consolas" w:cs="Courier New"/>
              <w:sz w:val="17"/>
              <w:szCs w:val="17"/>
            </w:rPr>
          </w:rPrChange>
        </w:rPr>
      </w:pPr>
      <w:ins w:id="6796" w:author="León Prieto" w:date="2023-07-07T22:46:00Z">
        <w:r w:rsidRPr="00454AE3">
          <w:rPr>
            <w:rFonts w:ascii="Consolas" w:hAnsi="Consolas" w:cs="Courier New"/>
            <w:sz w:val="17"/>
            <w:szCs w:val="17"/>
            <w:lang w:val="en-US"/>
            <w:rPrChange w:id="6797" w:author="Prieto Bailo, León Enrique" w:date="2023-07-07T22:59:00Z">
              <w:rPr>
                <w:rFonts w:ascii="Consolas" w:hAnsi="Consolas" w:cs="Courier New"/>
                <w:sz w:val="17"/>
                <w:szCs w:val="17"/>
              </w:rPr>
            </w:rPrChange>
          </w:rPr>
          <w:t xml:space="preserve"> 17. </w:t>
        </w:r>
        <w:r w:rsidRPr="00454AE3">
          <w:rPr>
            <w:rFonts w:ascii="Consolas" w:hAnsi="Consolas" w:cs="Courier New"/>
            <w:color w:val="000000"/>
            <w:sz w:val="17"/>
            <w:szCs w:val="17"/>
            <w:lang w:val="en-US"/>
            <w:rPrChange w:id="679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799" w:author="Prieto Bailo, León Enrique" w:date="2023-07-07T22:59: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680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6801"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6802" w:author="Prieto Bailo, León Enrique" w:date="2023-07-07T22:59:00Z">
              <w:rPr>
                <w:rFonts w:ascii="Consolas" w:hAnsi="Consolas" w:cs="Courier New"/>
                <w:color w:val="000000"/>
                <w:sz w:val="17"/>
                <w:szCs w:val="17"/>
              </w:rPr>
            </w:rPrChange>
          </w:rPr>
          <w:t>fatfs</w:t>
        </w:r>
        <w:proofErr w:type="gramEnd"/>
        <w:r w:rsidRPr="00454AE3">
          <w:rPr>
            <w:rFonts w:ascii="Consolas" w:hAnsi="Consolas" w:cs="Courier New"/>
            <w:color w:val="666600"/>
            <w:sz w:val="17"/>
            <w:szCs w:val="17"/>
            <w:lang w:val="en-US"/>
            <w:rPrChange w:id="680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6804" w:author="Prieto Bailo, León Enrique" w:date="2023-07-07T22:59:00Z">
              <w:rPr>
                <w:rFonts w:ascii="Consolas" w:hAnsi="Consolas" w:cs="Courier New"/>
                <w:color w:val="000088"/>
                <w:sz w:val="17"/>
                <w:szCs w:val="17"/>
              </w:rPr>
            </w:rPrChange>
          </w:rPr>
          <w:t>begin</w:t>
        </w:r>
        <w:proofErr w:type="spellEnd"/>
        <w:r w:rsidRPr="00454AE3">
          <w:rPr>
            <w:rFonts w:ascii="Consolas" w:hAnsi="Consolas" w:cs="Courier New"/>
            <w:color w:val="666600"/>
            <w:sz w:val="17"/>
            <w:szCs w:val="17"/>
            <w:lang w:val="en-US"/>
            <w:rPrChange w:id="6805" w:author="Prieto Bailo, León Enrique" w:date="2023-07-07T22:59:00Z">
              <w:rPr>
                <w:rFonts w:ascii="Consolas" w:hAnsi="Consolas" w:cs="Courier New"/>
                <w:color w:val="666600"/>
                <w:sz w:val="17"/>
                <w:szCs w:val="17"/>
              </w:rPr>
            </w:rPrChange>
          </w:rPr>
          <w:t>(&amp;</w:t>
        </w:r>
        <w:r w:rsidRPr="00454AE3">
          <w:rPr>
            <w:rFonts w:ascii="Consolas" w:hAnsi="Consolas" w:cs="Courier New"/>
            <w:color w:val="000000"/>
            <w:sz w:val="17"/>
            <w:szCs w:val="17"/>
            <w:lang w:val="en-US"/>
            <w:rPrChange w:id="6806" w:author="Prieto Bailo, León Enrique" w:date="2023-07-07T22:59:00Z">
              <w:rPr>
                <w:rFonts w:ascii="Consolas" w:hAnsi="Consolas" w:cs="Courier New"/>
                <w:color w:val="000000"/>
                <w:sz w:val="17"/>
                <w:szCs w:val="17"/>
              </w:rPr>
            </w:rPrChange>
          </w:rPr>
          <w:t>flash</w:t>
        </w:r>
        <w:r w:rsidRPr="00454AE3">
          <w:rPr>
            <w:rFonts w:ascii="Consolas" w:hAnsi="Consolas" w:cs="Courier New"/>
            <w:color w:val="666600"/>
            <w:sz w:val="17"/>
            <w:szCs w:val="17"/>
            <w:lang w:val="en-US"/>
            <w:rPrChange w:id="680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0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09" w:author="Prieto Bailo, León Enrique" w:date="2023-07-07T22:59:00Z">
              <w:rPr>
                <w:rFonts w:ascii="Consolas" w:hAnsi="Consolas" w:cs="Courier New"/>
                <w:color w:val="666600"/>
                <w:sz w:val="17"/>
                <w:szCs w:val="17"/>
              </w:rPr>
            </w:rPrChange>
          </w:rPr>
          <w:t>{</w:t>
        </w:r>
      </w:ins>
    </w:p>
    <w:p w14:paraId="0A35E9F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10" w:author="León Prieto" w:date="2023-07-07T22:46:00Z"/>
          <w:rFonts w:ascii="Consolas" w:hAnsi="Consolas" w:cs="Courier New"/>
          <w:sz w:val="17"/>
          <w:szCs w:val="17"/>
          <w:lang w:val="en-US"/>
          <w:rPrChange w:id="6811" w:author="Prieto Bailo, León Enrique" w:date="2023-07-07T22:59:00Z">
            <w:rPr>
              <w:ins w:id="6812" w:author="León Prieto" w:date="2023-07-07T22:46:00Z"/>
              <w:rFonts w:ascii="Consolas" w:hAnsi="Consolas" w:cs="Courier New"/>
              <w:sz w:val="17"/>
              <w:szCs w:val="17"/>
            </w:rPr>
          </w:rPrChange>
        </w:rPr>
      </w:pPr>
      <w:ins w:id="6813" w:author="León Prieto" w:date="2023-07-07T22:46:00Z">
        <w:r w:rsidRPr="00454AE3">
          <w:rPr>
            <w:rFonts w:ascii="Consolas" w:hAnsi="Consolas" w:cs="Courier New"/>
            <w:sz w:val="17"/>
            <w:szCs w:val="17"/>
            <w:lang w:val="en-US"/>
            <w:rPrChange w:id="6814" w:author="Prieto Bailo, León Enrique" w:date="2023-07-07T22:59:00Z">
              <w:rPr>
                <w:rFonts w:ascii="Consolas" w:hAnsi="Consolas" w:cs="Courier New"/>
                <w:sz w:val="17"/>
                <w:szCs w:val="17"/>
              </w:rPr>
            </w:rPrChange>
          </w:rPr>
          <w:t xml:space="preserve"> 18. </w:t>
        </w:r>
        <w:r w:rsidRPr="00454AE3">
          <w:rPr>
            <w:rFonts w:ascii="Consolas" w:hAnsi="Consolas" w:cs="Courier New"/>
            <w:color w:val="000000"/>
            <w:sz w:val="17"/>
            <w:szCs w:val="17"/>
            <w:lang w:val="en-US"/>
            <w:rPrChange w:id="681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816" w:author="Prieto Bailo, León Enrique" w:date="2023-07-07T22:59:00Z">
              <w:rPr>
                <w:rFonts w:ascii="Consolas" w:hAnsi="Consolas" w:cs="Courier New"/>
                <w:color w:val="660066"/>
                <w:sz w:val="17"/>
                <w:szCs w:val="17"/>
              </w:rPr>
            </w:rPrChange>
          </w:rPr>
          <w:t>Serial</w:t>
        </w:r>
        <w:r w:rsidRPr="00454AE3">
          <w:rPr>
            <w:rFonts w:ascii="Consolas" w:hAnsi="Consolas" w:cs="Courier New"/>
            <w:color w:val="666600"/>
            <w:sz w:val="17"/>
            <w:szCs w:val="17"/>
            <w:lang w:val="en-US"/>
            <w:rPrChange w:id="681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18" w:author="Prieto Bailo, León Enrique" w:date="2023-07-07T22:59:00Z">
              <w:rPr>
                <w:rFonts w:ascii="Consolas" w:hAnsi="Consolas" w:cs="Courier New"/>
                <w:color w:val="000000"/>
                <w:sz w:val="17"/>
                <w:szCs w:val="17"/>
              </w:rPr>
            </w:rPrChange>
          </w:rPr>
          <w:t>println</w:t>
        </w:r>
        <w:proofErr w:type="spellEnd"/>
        <w:r w:rsidRPr="00454AE3">
          <w:rPr>
            <w:rFonts w:ascii="Consolas" w:hAnsi="Consolas" w:cs="Courier New"/>
            <w:color w:val="666600"/>
            <w:sz w:val="17"/>
            <w:szCs w:val="17"/>
            <w:lang w:val="en-US"/>
            <w:rPrChange w:id="6819" w:author="Prieto Bailo, León Enrique" w:date="2023-07-07T22:59:00Z">
              <w:rPr>
                <w:rFonts w:ascii="Consolas" w:hAnsi="Consolas" w:cs="Courier New"/>
                <w:color w:val="666600"/>
                <w:sz w:val="17"/>
                <w:szCs w:val="17"/>
              </w:rPr>
            </w:rPrChange>
          </w:rPr>
          <w:t>(</w:t>
        </w:r>
        <w:r w:rsidRPr="00454AE3">
          <w:rPr>
            <w:rFonts w:ascii="Consolas" w:hAnsi="Consolas" w:cs="Courier New"/>
            <w:color w:val="008800"/>
            <w:sz w:val="17"/>
            <w:szCs w:val="17"/>
            <w:lang w:val="en-US"/>
            <w:rPrChange w:id="6820" w:author="Prieto Bailo, León Enrique" w:date="2023-07-07T22:59:00Z">
              <w:rPr>
                <w:rFonts w:ascii="Consolas" w:hAnsi="Consolas" w:cs="Courier New"/>
                <w:color w:val="008800"/>
                <w:sz w:val="17"/>
                <w:szCs w:val="17"/>
              </w:rPr>
            </w:rPrChange>
          </w:rPr>
          <w:t xml:space="preserve">"Error: filesystem is not existed. Please try </w:t>
        </w:r>
        <w:proofErr w:type="spellStart"/>
        <w:r w:rsidRPr="00454AE3">
          <w:rPr>
            <w:rFonts w:ascii="Consolas" w:hAnsi="Consolas" w:cs="Courier New"/>
            <w:color w:val="008800"/>
            <w:sz w:val="17"/>
            <w:szCs w:val="17"/>
            <w:lang w:val="en-US"/>
            <w:rPrChange w:id="6821" w:author="Prieto Bailo, León Enrique" w:date="2023-07-07T22:59:00Z">
              <w:rPr>
                <w:rFonts w:ascii="Consolas" w:hAnsi="Consolas" w:cs="Courier New"/>
                <w:color w:val="008800"/>
                <w:sz w:val="17"/>
                <w:szCs w:val="17"/>
              </w:rPr>
            </w:rPrChange>
          </w:rPr>
          <w:t>SdFat_format</w:t>
        </w:r>
        <w:proofErr w:type="spellEnd"/>
        <w:r w:rsidRPr="00454AE3">
          <w:rPr>
            <w:rFonts w:ascii="Consolas" w:hAnsi="Consolas" w:cs="Courier New"/>
            <w:color w:val="008800"/>
            <w:sz w:val="17"/>
            <w:szCs w:val="17"/>
            <w:lang w:val="en-US"/>
            <w:rPrChange w:id="6822" w:author="Prieto Bailo, León Enrique" w:date="2023-07-07T22:59:00Z">
              <w:rPr>
                <w:rFonts w:ascii="Consolas" w:hAnsi="Consolas" w:cs="Courier New"/>
                <w:color w:val="008800"/>
                <w:sz w:val="17"/>
                <w:szCs w:val="17"/>
              </w:rPr>
            </w:rPrChange>
          </w:rPr>
          <w:t xml:space="preserve"> example to make one."</w:t>
        </w:r>
        <w:proofErr w:type="gramStart"/>
        <w:r w:rsidRPr="00454AE3">
          <w:rPr>
            <w:rFonts w:ascii="Consolas" w:hAnsi="Consolas" w:cs="Courier New"/>
            <w:color w:val="666600"/>
            <w:sz w:val="17"/>
            <w:szCs w:val="17"/>
            <w:lang w:val="en-US"/>
            <w:rPrChange w:id="6823" w:author="Prieto Bailo, León Enrique" w:date="2023-07-07T22:59:00Z">
              <w:rPr>
                <w:rFonts w:ascii="Consolas" w:hAnsi="Consolas" w:cs="Courier New"/>
                <w:color w:val="666600"/>
                <w:sz w:val="17"/>
                <w:szCs w:val="17"/>
              </w:rPr>
            </w:rPrChange>
          </w:rPr>
          <w:t>);</w:t>
        </w:r>
        <w:proofErr w:type="gramEnd"/>
      </w:ins>
    </w:p>
    <w:p w14:paraId="515E1BB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24" w:author="León Prieto" w:date="2023-07-07T22:46:00Z"/>
          <w:rFonts w:ascii="Consolas" w:hAnsi="Consolas" w:cs="Courier New"/>
          <w:sz w:val="17"/>
          <w:szCs w:val="17"/>
          <w:lang w:val="en-US"/>
          <w:rPrChange w:id="6825" w:author="Prieto Bailo, León Enrique" w:date="2023-07-07T22:59:00Z">
            <w:rPr>
              <w:ins w:id="6826" w:author="León Prieto" w:date="2023-07-07T22:46:00Z"/>
              <w:rFonts w:ascii="Consolas" w:hAnsi="Consolas" w:cs="Courier New"/>
              <w:sz w:val="17"/>
              <w:szCs w:val="17"/>
            </w:rPr>
          </w:rPrChange>
        </w:rPr>
      </w:pPr>
      <w:ins w:id="6827" w:author="León Prieto" w:date="2023-07-07T22:46:00Z">
        <w:r w:rsidRPr="00454AE3">
          <w:rPr>
            <w:rFonts w:ascii="Consolas" w:hAnsi="Consolas" w:cs="Courier New"/>
            <w:sz w:val="17"/>
            <w:szCs w:val="17"/>
            <w:lang w:val="en-US"/>
            <w:rPrChange w:id="6828" w:author="Prieto Bailo, León Enrique" w:date="2023-07-07T22:59:00Z">
              <w:rPr>
                <w:rFonts w:ascii="Consolas" w:hAnsi="Consolas" w:cs="Courier New"/>
                <w:sz w:val="17"/>
                <w:szCs w:val="17"/>
              </w:rPr>
            </w:rPrChange>
          </w:rPr>
          <w:t xml:space="preserve"> 19. </w:t>
        </w:r>
        <w:r w:rsidRPr="00454AE3">
          <w:rPr>
            <w:rFonts w:ascii="Consolas" w:hAnsi="Consolas" w:cs="Courier New"/>
            <w:color w:val="000000"/>
            <w:sz w:val="17"/>
            <w:szCs w:val="17"/>
            <w:lang w:val="en-US"/>
            <w:rPrChange w:id="682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6830" w:author="Prieto Bailo, León Enrique" w:date="2023-07-07T22:59:00Z">
              <w:rPr>
                <w:rFonts w:ascii="Consolas" w:hAnsi="Consolas" w:cs="Courier New"/>
                <w:color w:val="000088"/>
                <w:sz w:val="17"/>
                <w:szCs w:val="17"/>
              </w:rPr>
            </w:rPrChange>
          </w:rPr>
          <w:t>while</w:t>
        </w:r>
        <w:r w:rsidRPr="00454AE3">
          <w:rPr>
            <w:rFonts w:ascii="Consolas" w:hAnsi="Consolas" w:cs="Courier New"/>
            <w:color w:val="000000"/>
            <w:sz w:val="17"/>
            <w:szCs w:val="17"/>
            <w:lang w:val="en-US"/>
            <w:rPrChange w:id="683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32"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6833" w:author="Prieto Bailo, León Enrique" w:date="2023-07-07T22:59: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683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3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36" w:author="Prieto Bailo, León Enrique" w:date="2023-07-07T22:59:00Z">
              <w:rPr>
                <w:rFonts w:ascii="Consolas" w:hAnsi="Consolas" w:cs="Courier New"/>
                <w:color w:val="666600"/>
                <w:sz w:val="17"/>
                <w:szCs w:val="17"/>
              </w:rPr>
            </w:rPrChange>
          </w:rPr>
          <w:t>{</w:t>
        </w:r>
      </w:ins>
    </w:p>
    <w:p w14:paraId="225A645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37" w:author="León Prieto" w:date="2023-07-07T22:46:00Z"/>
          <w:rFonts w:ascii="Consolas" w:hAnsi="Consolas" w:cs="Courier New"/>
          <w:sz w:val="17"/>
          <w:szCs w:val="17"/>
          <w:lang w:val="en-US"/>
          <w:rPrChange w:id="6838" w:author="Prieto Bailo, León Enrique" w:date="2023-07-07T22:59:00Z">
            <w:rPr>
              <w:ins w:id="6839" w:author="León Prieto" w:date="2023-07-07T22:46:00Z"/>
              <w:rFonts w:ascii="Consolas" w:hAnsi="Consolas" w:cs="Courier New"/>
              <w:sz w:val="17"/>
              <w:szCs w:val="17"/>
            </w:rPr>
          </w:rPrChange>
        </w:rPr>
      </w:pPr>
      <w:ins w:id="6840" w:author="León Prieto" w:date="2023-07-07T22:46:00Z">
        <w:r w:rsidRPr="00454AE3">
          <w:rPr>
            <w:rFonts w:ascii="Consolas" w:hAnsi="Consolas" w:cs="Courier New"/>
            <w:sz w:val="17"/>
            <w:szCs w:val="17"/>
            <w:lang w:val="en-US"/>
            <w:rPrChange w:id="6841" w:author="Prieto Bailo, León Enrique" w:date="2023-07-07T22:59:00Z">
              <w:rPr>
                <w:rFonts w:ascii="Consolas" w:hAnsi="Consolas" w:cs="Courier New"/>
                <w:sz w:val="17"/>
                <w:szCs w:val="17"/>
              </w:rPr>
            </w:rPrChange>
          </w:rPr>
          <w:t xml:space="preserve"> 20. </w:t>
        </w:r>
        <w:r w:rsidRPr="00454AE3">
          <w:rPr>
            <w:rFonts w:ascii="Consolas" w:hAnsi="Consolas" w:cs="Courier New"/>
            <w:color w:val="000000"/>
            <w:sz w:val="17"/>
            <w:szCs w:val="17"/>
            <w:lang w:val="en-US"/>
            <w:rPrChange w:id="684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88"/>
            <w:sz w:val="17"/>
            <w:szCs w:val="17"/>
            <w:lang w:val="en-US"/>
            <w:rPrChange w:id="6843" w:author="Prieto Bailo, León Enrique" w:date="2023-07-07T22:59:00Z">
              <w:rPr>
                <w:rFonts w:ascii="Consolas" w:hAnsi="Consolas" w:cs="Courier New"/>
                <w:color w:val="000088"/>
                <w:sz w:val="17"/>
                <w:szCs w:val="17"/>
              </w:rPr>
            </w:rPrChange>
          </w:rPr>
          <w:t>yield</w:t>
        </w:r>
        <w:r w:rsidRPr="00454AE3">
          <w:rPr>
            <w:rFonts w:ascii="Consolas" w:hAnsi="Consolas" w:cs="Courier New"/>
            <w:color w:val="666600"/>
            <w:sz w:val="17"/>
            <w:szCs w:val="17"/>
            <w:lang w:val="en-US"/>
            <w:rPrChange w:id="684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845" w:author="Prieto Bailo, León Enrique" w:date="2023-07-07T22:59:00Z">
              <w:rPr>
                <w:rFonts w:ascii="Consolas" w:hAnsi="Consolas" w:cs="Courier New"/>
                <w:color w:val="666600"/>
                <w:sz w:val="17"/>
                <w:szCs w:val="17"/>
              </w:rPr>
            </w:rPrChange>
          </w:rPr>
          <w:t>);</w:t>
        </w:r>
      </w:ins>
    </w:p>
    <w:p w14:paraId="00C9540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46" w:author="León Prieto" w:date="2023-07-07T22:46:00Z"/>
          <w:rFonts w:ascii="Consolas" w:hAnsi="Consolas" w:cs="Courier New"/>
          <w:sz w:val="17"/>
          <w:szCs w:val="17"/>
          <w:lang w:val="en-US"/>
          <w:rPrChange w:id="6847" w:author="Prieto Bailo, León Enrique" w:date="2023-07-07T22:59:00Z">
            <w:rPr>
              <w:ins w:id="6848" w:author="León Prieto" w:date="2023-07-07T22:46:00Z"/>
              <w:rFonts w:ascii="Consolas" w:hAnsi="Consolas" w:cs="Courier New"/>
              <w:sz w:val="17"/>
              <w:szCs w:val="17"/>
            </w:rPr>
          </w:rPrChange>
        </w:rPr>
      </w:pPr>
      <w:ins w:id="6849" w:author="León Prieto" w:date="2023-07-07T22:46:00Z">
        <w:r w:rsidRPr="00454AE3">
          <w:rPr>
            <w:rFonts w:ascii="Consolas" w:hAnsi="Consolas" w:cs="Courier New"/>
            <w:sz w:val="17"/>
            <w:szCs w:val="17"/>
            <w:lang w:val="en-US"/>
            <w:rPrChange w:id="6850" w:author="Prieto Bailo, León Enrique" w:date="2023-07-07T22:59:00Z">
              <w:rPr>
                <w:rFonts w:ascii="Consolas" w:hAnsi="Consolas" w:cs="Courier New"/>
                <w:sz w:val="17"/>
                <w:szCs w:val="17"/>
              </w:rPr>
            </w:rPrChange>
          </w:rPr>
          <w:t xml:space="preserve"> 21. </w:t>
        </w:r>
        <w:r w:rsidRPr="00454AE3">
          <w:rPr>
            <w:rFonts w:ascii="Consolas" w:hAnsi="Consolas" w:cs="Courier New"/>
            <w:color w:val="000000"/>
            <w:sz w:val="17"/>
            <w:szCs w:val="17"/>
            <w:lang w:val="en-US"/>
            <w:rPrChange w:id="6851"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852" w:author="Prieto Bailo, León Enrique" w:date="2023-07-07T22:59:00Z">
              <w:rPr>
                <w:rFonts w:ascii="Consolas" w:hAnsi="Consolas" w:cs="Courier New"/>
                <w:color w:val="000000"/>
                <w:sz w:val="17"/>
                <w:szCs w:val="17"/>
              </w:rPr>
            </w:rPrChange>
          </w:rPr>
          <w:t>delay</w:t>
        </w:r>
        <w:r w:rsidRPr="00454AE3">
          <w:rPr>
            <w:rFonts w:ascii="Consolas" w:hAnsi="Consolas" w:cs="Courier New"/>
            <w:color w:val="666600"/>
            <w:sz w:val="17"/>
            <w:szCs w:val="17"/>
            <w:lang w:val="en-US"/>
            <w:rPrChange w:id="685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6854" w:author="Prieto Bailo, León Enrique" w:date="2023-07-07T22:59: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6855" w:author="Prieto Bailo, León Enrique" w:date="2023-07-07T22:59:00Z">
              <w:rPr>
                <w:rFonts w:ascii="Consolas" w:hAnsi="Consolas" w:cs="Courier New"/>
                <w:color w:val="666600"/>
                <w:sz w:val="17"/>
                <w:szCs w:val="17"/>
              </w:rPr>
            </w:rPrChange>
          </w:rPr>
          <w:t>);</w:t>
        </w:r>
      </w:ins>
    </w:p>
    <w:p w14:paraId="46A936E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56" w:author="León Prieto" w:date="2023-07-07T22:46:00Z"/>
          <w:rFonts w:ascii="Consolas" w:hAnsi="Consolas" w:cs="Courier New"/>
          <w:sz w:val="17"/>
          <w:szCs w:val="17"/>
          <w:lang w:val="en-US"/>
          <w:rPrChange w:id="6857" w:author="Prieto Bailo, León Enrique" w:date="2023-07-07T22:59:00Z">
            <w:rPr>
              <w:ins w:id="6858" w:author="León Prieto" w:date="2023-07-07T22:46:00Z"/>
              <w:rFonts w:ascii="Consolas" w:hAnsi="Consolas" w:cs="Courier New"/>
              <w:sz w:val="17"/>
              <w:szCs w:val="17"/>
            </w:rPr>
          </w:rPrChange>
        </w:rPr>
      </w:pPr>
      <w:ins w:id="6859" w:author="León Prieto" w:date="2023-07-07T22:46:00Z">
        <w:r w:rsidRPr="00454AE3">
          <w:rPr>
            <w:rFonts w:ascii="Consolas" w:hAnsi="Consolas" w:cs="Courier New"/>
            <w:sz w:val="17"/>
            <w:szCs w:val="17"/>
            <w:lang w:val="en-US"/>
            <w:rPrChange w:id="6860" w:author="Prieto Bailo, León Enrique" w:date="2023-07-07T22:59:00Z">
              <w:rPr>
                <w:rFonts w:ascii="Consolas" w:hAnsi="Consolas" w:cs="Courier New"/>
                <w:sz w:val="17"/>
                <w:szCs w:val="17"/>
              </w:rPr>
            </w:rPrChange>
          </w:rPr>
          <w:t xml:space="preserve"> 22. </w:t>
        </w:r>
        <w:r w:rsidRPr="00454AE3">
          <w:rPr>
            <w:rFonts w:ascii="Consolas" w:hAnsi="Consolas" w:cs="Courier New"/>
            <w:color w:val="000000"/>
            <w:sz w:val="17"/>
            <w:szCs w:val="17"/>
            <w:lang w:val="en-US"/>
            <w:rPrChange w:id="6861"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686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63" w:author="Prieto Bailo, León Enrique" w:date="2023-07-07T22:59:00Z">
              <w:rPr>
                <w:rFonts w:ascii="Consolas" w:hAnsi="Consolas" w:cs="Courier New"/>
                <w:color w:val="666600"/>
                <w:sz w:val="17"/>
                <w:szCs w:val="17"/>
              </w:rPr>
            </w:rPrChange>
          </w:rPr>
          <w:t>}</w:t>
        </w:r>
        <w:proofErr w:type="gramEnd"/>
      </w:ins>
    </w:p>
    <w:p w14:paraId="64AC3C1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64" w:author="León Prieto" w:date="2023-07-07T22:46:00Z"/>
          <w:rFonts w:ascii="Consolas" w:hAnsi="Consolas" w:cs="Courier New"/>
          <w:sz w:val="17"/>
          <w:szCs w:val="17"/>
          <w:lang w:val="en-US"/>
          <w:rPrChange w:id="6865" w:author="Prieto Bailo, León Enrique" w:date="2023-07-07T22:59:00Z">
            <w:rPr>
              <w:ins w:id="6866" w:author="León Prieto" w:date="2023-07-07T22:46:00Z"/>
              <w:rFonts w:ascii="Consolas" w:hAnsi="Consolas" w:cs="Courier New"/>
              <w:sz w:val="17"/>
              <w:szCs w:val="17"/>
            </w:rPr>
          </w:rPrChange>
        </w:rPr>
      </w:pPr>
      <w:ins w:id="6867" w:author="León Prieto" w:date="2023-07-07T22:46:00Z">
        <w:r w:rsidRPr="00454AE3">
          <w:rPr>
            <w:rFonts w:ascii="Consolas" w:hAnsi="Consolas" w:cs="Courier New"/>
            <w:sz w:val="17"/>
            <w:szCs w:val="17"/>
            <w:lang w:val="en-US"/>
            <w:rPrChange w:id="6868" w:author="Prieto Bailo, León Enrique" w:date="2023-07-07T22:59:00Z">
              <w:rPr>
                <w:rFonts w:ascii="Consolas" w:hAnsi="Consolas" w:cs="Courier New"/>
                <w:sz w:val="17"/>
                <w:szCs w:val="17"/>
              </w:rPr>
            </w:rPrChange>
          </w:rPr>
          <w:t xml:space="preserve"> 23. </w:t>
        </w:r>
        <w:proofErr w:type="gramStart"/>
        <w:r w:rsidRPr="00454AE3">
          <w:rPr>
            <w:rFonts w:ascii="Consolas" w:hAnsi="Consolas" w:cs="Courier New"/>
            <w:color w:val="000000"/>
            <w:sz w:val="17"/>
            <w:szCs w:val="17"/>
            <w:lang w:val="en-US"/>
            <w:rPrChange w:id="686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70" w:author="Prieto Bailo, León Enrique" w:date="2023-07-07T22:59:00Z">
              <w:rPr>
                <w:rFonts w:ascii="Consolas" w:hAnsi="Consolas" w:cs="Courier New"/>
                <w:color w:val="666600"/>
                <w:sz w:val="17"/>
                <w:szCs w:val="17"/>
              </w:rPr>
            </w:rPrChange>
          </w:rPr>
          <w:t>}</w:t>
        </w:r>
        <w:proofErr w:type="gramEnd"/>
      </w:ins>
    </w:p>
    <w:p w14:paraId="3E8B4E6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71" w:author="León Prieto" w:date="2023-07-07T22:46:00Z"/>
          <w:rFonts w:ascii="Consolas" w:hAnsi="Consolas" w:cs="Courier New"/>
          <w:sz w:val="17"/>
          <w:szCs w:val="17"/>
          <w:lang w:val="en-US"/>
          <w:rPrChange w:id="6872" w:author="Prieto Bailo, León Enrique" w:date="2023-07-07T22:59:00Z">
            <w:rPr>
              <w:ins w:id="6873" w:author="León Prieto" w:date="2023-07-07T22:46:00Z"/>
              <w:rFonts w:ascii="Consolas" w:hAnsi="Consolas" w:cs="Courier New"/>
              <w:sz w:val="17"/>
              <w:szCs w:val="17"/>
            </w:rPr>
          </w:rPrChange>
        </w:rPr>
      </w:pPr>
      <w:ins w:id="6874" w:author="León Prieto" w:date="2023-07-07T22:46:00Z">
        <w:r w:rsidRPr="00454AE3">
          <w:rPr>
            <w:rFonts w:ascii="Consolas" w:hAnsi="Consolas" w:cs="Courier New"/>
            <w:sz w:val="17"/>
            <w:szCs w:val="17"/>
            <w:lang w:val="en-US"/>
            <w:rPrChange w:id="6875" w:author="Prieto Bailo, León Enrique" w:date="2023-07-07T22:59:00Z">
              <w:rPr>
                <w:rFonts w:ascii="Consolas" w:hAnsi="Consolas" w:cs="Courier New"/>
                <w:sz w:val="17"/>
                <w:szCs w:val="17"/>
              </w:rPr>
            </w:rPrChange>
          </w:rPr>
          <w:t xml:space="preserve"> 24. </w:t>
        </w:r>
        <w:r w:rsidRPr="00454AE3">
          <w:rPr>
            <w:rFonts w:ascii="Consolas" w:hAnsi="Consolas" w:cs="Courier New"/>
            <w:color w:val="000000"/>
            <w:sz w:val="17"/>
            <w:szCs w:val="17"/>
            <w:lang w:val="en-US"/>
            <w:rPrChange w:id="687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877" w:author="Prieto Bailo, León Enrique" w:date="2023-07-07T22:59:00Z">
              <w:rPr>
                <w:rFonts w:ascii="Consolas" w:hAnsi="Consolas" w:cs="Courier New"/>
                <w:color w:val="000000"/>
                <w:sz w:val="17"/>
                <w:szCs w:val="17"/>
              </w:rPr>
            </w:rPrChange>
          </w:rPr>
          <w:t>myFile</w:t>
        </w:r>
        <w:proofErr w:type="spellEnd"/>
        <w:r w:rsidRPr="00454AE3">
          <w:rPr>
            <w:rFonts w:ascii="Consolas" w:hAnsi="Consolas" w:cs="Courier New"/>
            <w:color w:val="000000"/>
            <w:sz w:val="17"/>
            <w:szCs w:val="17"/>
            <w:lang w:val="en-US"/>
            <w:rPrChange w:id="687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87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80"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881" w:author="Prieto Bailo, León Enrique" w:date="2023-07-07T22:59:00Z">
              <w:rPr>
                <w:rFonts w:ascii="Consolas" w:hAnsi="Consolas" w:cs="Courier New"/>
                <w:color w:val="000000"/>
                <w:sz w:val="17"/>
                <w:szCs w:val="17"/>
              </w:rPr>
            </w:rPrChange>
          </w:rPr>
          <w:t>fatfs</w:t>
        </w:r>
        <w:r w:rsidRPr="00454AE3">
          <w:rPr>
            <w:rFonts w:ascii="Consolas" w:hAnsi="Consolas" w:cs="Courier New"/>
            <w:color w:val="666600"/>
            <w:sz w:val="17"/>
            <w:szCs w:val="17"/>
            <w:lang w:val="en-US"/>
            <w:rPrChange w:id="688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83" w:author="Prieto Bailo, León Enrique" w:date="2023-07-07T22:59:00Z">
              <w:rPr>
                <w:rFonts w:ascii="Consolas" w:hAnsi="Consolas" w:cs="Courier New"/>
                <w:color w:val="000000"/>
                <w:sz w:val="17"/>
                <w:szCs w:val="17"/>
              </w:rPr>
            </w:rPrChange>
          </w:rPr>
          <w:t>open</w:t>
        </w:r>
        <w:proofErr w:type="spellEnd"/>
        <w:proofErr w:type="gramEnd"/>
        <w:r w:rsidRPr="00454AE3">
          <w:rPr>
            <w:rFonts w:ascii="Consolas" w:hAnsi="Consolas" w:cs="Courier New"/>
            <w:color w:val="666600"/>
            <w:sz w:val="17"/>
            <w:szCs w:val="17"/>
            <w:lang w:val="en-US"/>
            <w:rPrChange w:id="6884" w:author="Prieto Bailo, León Enrique" w:date="2023-07-07T22:59:00Z">
              <w:rPr>
                <w:rFonts w:ascii="Consolas" w:hAnsi="Consolas" w:cs="Courier New"/>
                <w:color w:val="666600"/>
                <w:sz w:val="17"/>
                <w:szCs w:val="17"/>
              </w:rPr>
            </w:rPrChange>
          </w:rPr>
          <w:t>(</w:t>
        </w:r>
        <w:r w:rsidRPr="00454AE3">
          <w:rPr>
            <w:rFonts w:ascii="Consolas" w:hAnsi="Consolas" w:cs="Courier New"/>
            <w:color w:val="008800"/>
            <w:sz w:val="17"/>
            <w:szCs w:val="17"/>
            <w:lang w:val="en-US"/>
            <w:rPrChange w:id="6885" w:author="Prieto Bailo, León Enrique" w:date="2023-07-07T22:59:00Z">
              <w:rPr>
                <w:rFonts w:ascii="Consolas" w:hAnsi="Consolas" w:cs="Courier New"/>
                <w:color w:val="008800"/>
                <w:sz w:val="17"/>
                <w:szCs w:val="17"/>
              </w:rPr>
            </w:rPrChange>
          </w:rPr>
          <w:t>"data.csv"</w:t>
        </w:r>
        <w:r w:rsidRPr="00454AE3">
          <w:rPr>
            <w:rFonts w:ascii="Consolas" w:hAnsi="Consolas" w:cs="Courier New"/>
            <w:color w:val="666600"/>
            <w:sz w:val="17"/>
            <w:szCs w:val="17"/>
            <w:lang w:val="en-US"/>
            <w:rPrChange w:id="68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87" w:author="Prieto Bailo, León Enrique" w:date="2023-07-07T22:59:00Z">
              <w:rPr>
                <w:rFonts w:ascii="Consolas" w:hAnsi="Consolas" w:cs="Courier New"/>
                <w:color w:val="000000"/>
                <w:sz w:val="17"/>
                <w:szCs w:val="17"/>
              </w:rPr>
            </w:rPrChange>
          </w:rPr>
          <w:t xml:space="preserve"> FILE_WRITE</w:t>
        </w:r>
        <w:r w:rsidRPr="00454AE3">
          <w:rPr>
            <w:rFonts w:ascii="Consolas" w:hAnsi="Consolas" w:cs="Courier New"/>
            <w:color w:val="666600"/>
            <w:sz w:val="17"/>
            <w:szCs w:val="17"/>
            <w:lang w:val="en-US"/>
            <w:rPrChange w:id="6888" w:author="Prieto Bailo, León Enrique" w:date="2023-07-07T22:59:00Z">
              <w:rPr>
                <w:rFonts w:ascii="Consolas" w:hAnsi="Consolas" w:cs="Courier New"/>
                <w:color w:val="666600"/>
                <w:sz w:val="17"/>
                <w:szCs w:val="17"/>
              </w:rPr>
            </w:rPrChange>
          </w:rPr>
          <w:t>);</w:t>
        </w:r>
      </w:ins>
    </w:p>
    <w:p w14:paraId="014B706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889" w:author="León Prieto" w:date="2023-07-07T22:46:00Z"/>
          <w:rFonts w:ascii="Consolas" w:hAnsi="Consolas" w:cs="Courier New"/>
          <w:sz w:val="17"/>
          <w:szCs w:val="17"/>
          <w:lang w:val="en-US"/>
          <w:rPrChange w:id="6890" w:author="Prieto Bailo, León Enrique" w:date="2023-07-07T22:59:00Z">
            <w:rPr>
              <w:ins w:id="6891" w:author="León Prieto" w:date="2023-07-07T22:46:00Z"/>
              <w:rFonts w:ascii="Consolas" w:hAnsi="Consolas" w:cs="Courier New"/>
              <w:sz w:val="17"/>
              <w:szCs w:val="17"/>
            </w:rPr>
          </w:rPrChange>
        </w:rPr>
      </w:pPr>
      <w:ins w:id="6892" w:author="León Prieto" w:date="2023-07-07T22:46:00Z">
        <w:r w:rsidRPr="00454AE3">
          <w:rPr>
            <w:rFonts w:ascii="Consolas" w:hAnsi="Consolas" w:cs="Courier New"/>
            <w:sz w:val="17"/>
            <w:szCs w:val="17"/>
            <w:lang w:val="en-US"/>
            <w:rPrChange w:id="6893" w:author="Prieto Bailo, León Enrique" w:date="2023-07-07T22:59:00Z">
              <w:rPr>
                <w:rFonts w:ascii="Consolas" w:hAnsi="Consolas" w:cs="Courier New"/>
                <w:sz w:val="17"/>
                <w:szCs w:val="17"/>
              </w:rPr>
            </w:rPrChange>
          </w:rPr>
          <w:t xml:space="preserve"> 25. </w:t>
        </w:r>
        <w:r w:rsidRPr="00454AE3">
          <w:rPr>
            <w:rFonts w:ascii="Consolas" w:hAnsi="Consolas" w:cs="Courier New"/>
            <w:color w:val="000000"/>
            <w:sz w:val="17"/>
            <w:szCs w:val="17"/>
            <w:lang w:val="en-US"/>
            <w:rPrChange w:id="689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6895" w:author="Prieto Bailo, León Enrique" w:date="2023-07-07T22:59:00Z">
              <w:rPr>
                <w:rFonts w:ascii="Consolas" w:hAnsi="Consolas" w:cs="Courier New"/>
                <w:color w:val="660066"/>
                <w:sz w:val="17"/>
                <w:szCs w:val="17"/>
              </w:rPr>
            </w:rPrChange>
          </w:rPr>
          <w:t>Serial</w:t>
        </w:r>
        <w:r w:rsidRPr="00454AE3">
          <w:rPr>
            <w:rFonts w:ascii="Consolas" w:hAnsi="Consolas" w:cs="Courier New"/>
            <w:color w:val="666600"/>
            <w:sz w:val="17"/>
            <w:szCs w:val="17"/>
            <w:lang w:val="en-US"/>
            <w:rPrChange w:id="689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897" w:author="Prieto Bailo, León Enrique" w:date="2023-07-07T22:59:00Z">
              <w:rPr>
                <w:rFonts w:ascii="Consolas" w:hAnsi="Consolas" w:cs="Courier New"/>
                <w:color w:val="000000"/>
                <w:sz w:val="17"/>
                <w:szCs w:val="17"/>
              </w:rPr>
            </w:rPrChange>
          </w:rPr>
          <w:t>println</w:t>
        </w:r>
        <w:proofErr w:type="spellEnd"/>
        <w:r w:rsidRPr="00454AE3">
          <w:rPr>
            <w:rFonts w:ascii="Consolas" w:hAnsi="Consolas" w:cs="Courier New"/>
            <w:color w:val="666600"/>
            <w:sz w:val="17"/>
            <w:szCs w:val="17"/>
            <w:lang w:val="en-US"/>
            <w:rPrChange w:id="6898" w:author="Prieto Bailo, León Enrique" w:date="2023-07-07T22:59:00Z">
              <w:rPr>
                <w:rFonts w:ascii="Consolas" w:hAnsi="Consolas" w:cs="Courier New"/>
                <w:color w:val="666600"/>
                <w:sz w:val="17"/>
                <w:szCs w:val="17"/>
              </w:rPr>
            </w:rPrChange>
          </w:rPr>
          <w:t>(</w:t>
        </w:r>
        <w:r w:rsidRPr="00454AE3">
          <w:rPr>
            <w:rFonts w:ascii="Consolas" w:hAnsi="Consolas" w:cs="Courier New"/>
            <w:color w:val="008800"/>
            <w:sz w:val="17"/>
            <w:szCs w:val="17"/>
            <w:lang w:val="en-US"/>
            <w:rPrChange w:id="6899" w:author="Prieto Bailo, León Enrique" w:date="2023-07-07T22:59:00Z">
              <w:rPr>
                <w:rFonts w:ascii="Consolas" w:hAnsi="Consolas" w:cs="Courier New"/>
                <w:color w:val="008800"/>
                <w:sz w:val="17"/>
                <w:szCs w:val="17"/>
              </w:rPr>
            </w:rPrChange>
          </w:rPr>
          <w:t>"initialization done."</w:t>
        </w:r>
        <w:proofErr w:type="gramStart"/>
        <w:r w:rsidRPr="00454AE3">
          <w:rPr>
            <w:rFonts w:ascii="Consolas" w:hAnsi="Consolas" w:cs="Courier New"/>
            <w:color w:val="666600"/>
            <w:sz w:val="17"/>
            <w:szCs w:val="17"/>
            <w:lang w:val="en-US"/>
            <w:rPrChange w:id="6900" w:author="Prieto Bailo, León Enrique" w:date="2023-07-07T22:59:00Z">
              <w:rPr>
                <w:rFonts w:ascii="Consolas" w:hAnsi="Consolas" w:cs="Courier New"/>
                <w:color w:val="666600"/>
                <w:sz w:val="17"/>
                <w:szCs w:val="17"/>
              </w:rPr>
            </w:rPrChange>
          </w:rPr>
          <w:t>);</w:t>
        </w:r>
        <w:proofErr w:type="gramEnd"/>
      </w:ins>
    </w:p>
    <w:p w14:paraId="4624E97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01" w:author="León Prieto" w:date="2023-07-07T22:46:00Z"/>
          <w:rFonts w:ascii="Consolas" w:hAnsi="Consolas" w:cs="Courier New"/>
          <w:sz w:val="17"/>
          <w:szCs w:val="17"/>
          <w:lang w:val="en-US"/>
          <w:rPrChange w:id="6902" w:author="Prieto Bailo, León Enrique" w:date="2023-07-07T22:59:00Z">
            <w:rPr>
              <w:ins w:id="6903" w:author="León Prieto" w:date="2023-07-07T22:46:00Z"/>
              <w:rFonts w:ascii="Consolas" w:hAnsi="Consolas" w:cs="Courier New"/>
              <w:sz w:val="17"/>
              <w:szCs w:val="17"/>
            </w:rPr>
          </w:rPrChange>
        </w:rPr>
      </w:pPr>
      <w:ins w:id="6904" w:author="León Prieto" w:date="2023-07-07T22:46:00Z">
        <w:r w:rsidRPr="00454AE3">
          <w:rPr>
            <w:rFonts w:ascii="Consolas" w:hAnsi="Consolas" w:cs="Courier New"/>
            <w:sz w:val="17"/>
            <w:szCs w:val="17"/>
            <w:lang w:val="en-US"/>
            <w:rPrChange w:id="6905" w:author="Prieto Bailo, León Enrique" w:date="2023-07-07T22:59: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6906" w:author="Prieto Bailo, León Enrique" w:date="2023-07-07T22:59:00Z">
              <w:rPr>
                <w:rFonts w:ascii="Consolas" w:hAnsi="Consolas" w:cs="Courier New"/>
                <w:sz w:val="17"/>
                <w:szCs w:val="17"/>
              </w:rPr>
            </w:rPrChange>
          </w:rPr>
          <w:t xml:space="preserve">26. </w:t>
        </w:r>
        <w:r w:rsidRPr="00454AE3">
          <w:rPr>
            <w:rFonts w:ascii="Consolas" w:hAnsi="Consolas" w:cs="Courier New"/>
            <w:color w:val="666600"/>
            <w:sz w:val="17"/>
            <w:szCs w:val="17"/>
            <w:lang w:val="en-US"/>
            <w:rPrChange w:id="6907" w:author="Prieto Bailo, León Enrique" w:date="2023-07-07T22:59:00Z">
              <w:rPr>
                <w:rFonts w:ascii="Consolas" w:hAnsi="Consolas" w:cs="Courier New"/>
                <w:color w:val="666600"/>
                <w:sz w:val="17"/>
                <w:szCs w:val="17"/>
              </w:rPr>
            </w:rPrChange>
          </w:rPr>
          <w:t>}</w:t>
        </w:r>
        <w:proofErr w:type="gramEnd"/>
      </w:ins>
    </w:p>
    <w:p w14:paraId="111DCC0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08" w:author="León Prieto" w:date="2023-07-07T22:46:00Z"/>
          <w:rFonts w:ascii="Consolas" w:hAnsi="Consolas" w:cs="Courier New"/>
          <w:sz w:val="17"/>
          <w:szCs w:val="17"/>
          <w:lang w:val="en-US"/>
          <w:rPrChange w:id="6909" w:author="Prieto Bailo, León Enrique" w:date="2023-07-07T22:59:00Z">
            <w:rPr>
              <w:ins w:id="6910" w:author="León Prieto" w:date="2023-07-07T22:46:00Z"/>
              <w:rFonts w:ascii="Consolas" w:hAnsi="Consolas" w:cs="Courier New"/>
              <w:sz w:val="17"/>
              <w:szCs w:val="17"/>
            </w:rPr>
          </w:rPrChange>
        </w:rPr>
      </w:pPr>
      <w:ins w:id="6911" w:author="León Prieto" w:date="2023-07-07T22:46:00Z">
        <w:r w:rsidRPr="00454AE3">
          <w:rPr>
            <w:rFonts w:ascii="Consolas" w:hAnsi="Consolas" w:cs="Courier New"/>
            <w:sz w:val="17"/>
            <w:szCs w:val="17"/>
            <w:lang w:val="en-US"/>
            <w:rPrChange w:id="6912" w:author="Prieto Bailo, León Enrique" w:date="2023-07-07T22:59:00Z">
              <w:rPr>
                <w:rFonts w:ascii="Consolas" w:hAnsi="Consolas" w:cs="Courier New"/>
                <w:sz w:val="17"/>
                <w:szCs w:val="17"/>
              </w:rPr>
            </w:rPrChange>
          </w:rPr>
          <w:t xml:space="preserve"> 27. </w:t>
        </w:r>
        <w:r w:rsidRPr="00454AE3">
          <w:rPr>
            <w:rFonts w:ascii="Consolas" w:hAnsi="Consolas" w:cs="Courier New"/>
            <w:color w:val="000000"/>
            <w:sz w:val="17"/>
            <w:szCs w:val="17"/>
            <w:lang w:val="en-US"/>
            <w:rPrChange w:id="6913" w:author="Prieto Bailo, León Enrique" w:date="2023-07-07T22:59:00Z">
              <w:rPr>
                <w:rFonts w:ascii="Consolas" w:hAnsi="Consolas" w:cs="Courier New"/>
                <w:color w:val="000000"/>
                <w:sz w:val="17"/>
                <w:szCs w:val="17"/>
              </w:rPr>
            </w:rPrChange>
          </w:rPr>
          <w:t> </w:t>
        </w:r>
      </w:ins>
    </w:p>
    <w:p w14:paraId="3F2924A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14" w:author="León Prieto" w:date="2023-07-07T22:46:00Z"/>
          <w:rFonts w:ascii="Consolas" w:hAnsi="Consolas" w:cs="Courier New"/>
          <w:sz w:val="17"/>
          <w:szCs w:val="17"/>
          <w:lang w:val="en-US"/>
          <w:rPrChange w:id="6915" w:author="Prieto Bailo, León Enrique" w:date="2023-07-07T22:59:00Z">
            <w:rPr>
              <w:ins w:id="6916" w:author="León Prieto" w:date="2023-07-07T22:46:00Z"/>
              <w:rFonts w:ascii="Consolas" w:hAnsi="Consolas" w:cs="Courier New"/>
              <w:sz w:val="17"/>
              <w:szCs w:val="17"/>
            </w:rPr>
          </w:rPrChange>
        </w:rPr>
      </w:pPr>
      <w:ins w:id="6917" w:author="León Prieto" w:date="2023-07-07T22:46:00Z">
        <w:r w:rsidRPr="00454AE3">
          <w:rPr>
            <w:rFonts w:ascii="Consolas" w:hAnsi="Consolas" w:cs="Courier New"/>
            <w:sz w:val="17"/>
            <w:szCs w:val="17"/>
            <w:lang w:val="en-US"/>
            <w:rPrChange w:id="6918" w:author="Prieto Bailo, León Enrique" w:date="2023-07-07T22:59:00Z">
              <w:rPr>
                <w:rFonts w:ascii="Consolas" w:hAnsi="Consolas" w:cs="Courier New"/>
                <w:sz w:val="17"/>
                <w:szCs w:val="17"/>
              </w:rPr>
            </w:rPrChange>
          </w:rPr>
          <w:t xml:space="preserve"> 28. </w:t>
        </w:r>
        <w:r w:rsidRPr="00454AE3">
          <w:rPr>
            <w:rFonts w:ascii="Consolas" w:hAnsi="Consolas" w:cs="Courier New"/>
            <w:color w:val="000088"/>
            <w:sz w:val="17"/>
            <w:szCs w:val="17"/>
            <w:lang w:val="en-US"/>
            <w:rPrChange w:id="6919"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692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921"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6922" w:author="Prieto Bailo, León Enrique" w:date="2023-07-07T22:59:00Z">
              <w:rPr>
                <w:rFonts w:ascii="Consolas" w:hAnsi="Consolas" w:cs="Courier New"/>
                <w:color w:val="000000"/>
                <w:sz w:val="17"/>
                <w:szCs w:val="17"/>
              </w:rPr>
            </w:rPrChange>
          </w:rPr>
          <w:t>led</w:t>
        </w:r>
        <w:proofErr w:type="spellEnd"/>
        <w:r w:rsidRPr="00454AE3">
          <w:rPr>
            <w:rFonts w:ascii="Consolas" w:hAnsi="Consolas" w:cs="Courier New"/>
            <w:color w:val="666600"/>
            <w:sz w:val="17"/>
            <w:szCs w:val="17"/>
            <w:lang w:val="en-US"/>
            <w:rPrChange w:id="692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92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2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926" w:author="Prieto Bailo, León Enrique" w:date="2023-07-07T22:59:00Z">
              <w:rPr>
                <w:rFonts w:ascii="Consolas" w:hAnsi="Consolas" w:cs="Courier New"/>
                <w:color w:val="666600"/>
                <w:sz w:val="17"/>
                <w:szCs w:val="17"/>
              </w:rPr>
            </w:rPrChange>
          </w:rPr>
          <w:t>{</w:t>
        </w:r>
      </w:ins>
    </w:p>
    <w:p w14:paraId="286EE02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27" w:author="León Prieto" w:date="2023-07-07T22:46:00Z"/>
          <w:rFonts w:ascii="Consolas" w:hAnsi="Consolas" w:cs="Courier New"/>
          <w:sz w:val="17"/>
          <w:szCs w:val="17"/>
          <w:lang w:val="en-US"/>
          <w:rPrChange w:id="6928" w:author="Prieto Bailo, León Enrique" w:date="2023-07-07T22:59:00Z">
            <w:rPr>
              <w:ins w:id="6929" w:author="León Prieto" w:date="2023-07-07T22:46:00Z"/>
              <w:rFonts w:ascii="Consolas" w:hAnsi="Consolas" w:cs="Courier New"/>
              <w:sz w:val="17"/>
              <w:szCs w:val="17"/>
            </w:rPr>
          </w:rPrChange>
        </w:rPr>
      </w:pPr>
      <w:ins w:id="6930" w:author="León Prieto" w:date="2023-07-07T22:46:00Z">
        <w:r w:rsidRPr="00454AE3">
          <w:rPr>
            <w:rFonts w:ascii="Consolas" w:hAnsi="Consolas" w:cs="Courier New"/>
            <w:sz w:val="17"/>
            <w:szCs w:val="17"/>
            <w:lang w:val="en-US"/>
            <w:rPrChange w:id="6931" w:author="Prieto Bailo, León Enrique" w:date="2023-07-07T22:59:00Z">
              <w:rPr>
                <w:rFonts w:ascii="Consolas" w:hAnsi="Consolas" w:cs="Courier New"/>
                <w:sz w:val="17"/>
                <w:szCs w:val="17"/>
              </w:rPr>
            </w:rPrChange>
          </w:rPr>
          <w:t xml:space="preserve"> 29. </w:t>
        </w:r>
        <w:r w:rsidRPr="00454AE3">
          <w:rPr>
            <w:rFonts w:ascii="Consolas" w:hAnsi="Consolas" w:cs="Courier New"/>
            <w:color w:val="000000"/>
            <w:sz w:val="17"/>
            <w:szCs w:val="17"/>
            <w:lang w:val="en-US"/>
            <w:rPrChange w:id="6932"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933" w:author="Prieto Bailo, León Enrique" w:date="2023-07-07T22:59:00Z">
              <w:rPr>
                <w:rFonts w:ascii="Consolas" w:hAnsi="Consolas" w:cs="Courier New"/>
                <w:color w:val="000000"/>
                <w:sz w:val="17"/>
                <w:szCs w:val="17"/>
              </w:rPr>
            </w:rPrChange>
          </w:rPr>
          <w:t>pinMode</w:t>
        </w:r>
        <w:proofErr w:type="spellEnd"/>
        <w:r w:rsidRPr="00454AE3">
          <w:rPr>
            <w:rFonts w:ascii="Consolas" w:hAnsi="Consolas" w:cs="Courier New"/>
            <w:color w:val="666600"/>
            <w:sz w:val="17"/>
            <w:szCs w:val="17"/>
            <w:lang w:val="en-US"/>
            <w:rPrChange w:id="693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6935" w:author="Prieto Bailo, León Enrique" w:date="2023-07-07T22:59:00Z">
              <w:rPr>
                <w:rFonts w:ascii="Consolas" w:hAnsi="Consolas" w:cs="Courier New"/>
                <w:color w:val="000000"/>
                <w:sz w:val="17"/>
                <w:szCs w:val="17"/>
              </w:rPr>
            </w:rPrChange>
          </w:rPr>
          <w:t>PC1</w:t>
        </w:r>
        <w:r w:rsidRPr="00454AE3">
          <w:rPr>
            <w:rFonts w:ascii="Consolas" w:hAnsi="Consolas" w:cs="Courier New"/>
            <w:color w:val="666600"/>
            <w:sz w:val="17"/>
            <w:szCs w:val="17"/>
            <w:lang w:val="en-US"/>
            <w:rPrChange w:id="69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37" w:author="Prieto Bailo, León Enrique" w:date="2023-07-07T22:59:00Z">
              <w:rPr>
                <w:rFonts w:ascii="Consolas" w:hAnsi="Consolas" w:cs="Courier New"/>
                <w:color w:val="000000"/>
                <w:sz w:val="17"/>
                <w:szCs w:val="17"/>
              </w:rPr>
            </w:rPrChange>
          </w:rPr>
          <w:t xml:space="preserve"> OUTPUT</w:t>
        </w:r>
        <w:r w:rsidRPr="00454AE3">
          <w:rPr>
            <w:rFonts w:ascii="Consolas" w:hAnsi="Consolas" w:cs="Courier New"/>
            <w:color w:val="666600"/>
            <w:sz w:val="17"/>
            <w:szCs w:val="17"/>
            <w:lang w:val="en-US"/>
            <w:rPrChange w:id="6938" w:author="Prieto Bailo, León Enrique" w:date="2023-07-07T22:59:00Z">
              <w:rPr>
                <w:rFonts w:ascii="Consolas" w:hAnsi="Consolas" w:cs="Courier New"/>
                <w:color w:val="666600"/>
                <w:sz w:val="17"/>
                <w:szCs w:val="17"/>
              </w:rPr>
            </w:rPrChange>
          </w:rPr>
          <w:t>);</w:t>
        </w:r>
      </w:ins>
    </w:p>
    <w:p w14:paraId="409ACD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39" w:author="León Prieto" w:date="2023-07-07T22:46:00Z"/>
          <w:rFonts w:ascii="Consolas" w:hAnsi="Consolas" w:cs="Courier New"/>
          <w:sz w:val="17"/>
          <w:szCs w:val="17"/>
          <w:lang w:val="en-US"/>
          <w:rPrChange w:id="6940" w:author="Prieto Bailo, León Enrique" w:date="2023-07-07T22:59:00Z">
            <w:rPr>
              <w:ins w:id="6941" w:author="León Prieto" w:date="2023-07-07T22:46:00Z"/>
              <w:rFonts w:ascii="Consolas" w:hAnsi="Consolas" w:cs="Courier New"/>
              <w:sz w:val="17"/>
              <w:szCs w:val="17"/>
            </w:rPr>
          </w:rPrChange>
        </w:rPr>
      </w:pPr>
      <w:ins w:id="6942" w:author="León Prieto" w:date="2023-07-07T22:46:00Z">
        <w:r w:rsidRPr="00454AE3">
          <w:rPr>
            <w:rFonts w:ascii="Consolas" w:hAnsi="Consolas" w:cs="Courier New"/>
            <w:sz w:val="17"/>
            <w:szCs w:val="17"/>
            <w:lang w:val="en-US"/>
            <w:rPrChange w:id="6943" w:author="Prieto Bailo, León Enrique" w:date="2023-07-07T22:59: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6944" w:author="Prieto Bailo, León Enrique" w:date="2023-07-07T22:59:00Z">
              <w:rPr>
                <w:rFonts w:ascii="Consolas" w:hAnsi="Consolas" w:cs="Courier New"/>
                <w:sz w:val="17"/>
                <w:szCs w:val="17"/>
              </w:rPr>
            </w:rPrChange>
          </w:rPr>
          <w:t xml:space="preserve">30. </w:t>
        </w:r>
        <w:r w:rsidRPr="00454AE3">
          <w:rPr>
            <w:rFonts w:ascii="Consolas" w:hAnsi="Consolas" w:cs="Courier New"/>
            <w:color w:val="666600"/>
            <w:sz w:val="17"/>
            <w:szCs w:val="17"/>
            <w:lang w:val="en-US"/>
            <w:rPrChange w:id="6945" w:author="Prieto Bailo, León Enrique" w:date="2023-07-07T22:59:00Z">
              <w:rPr>
                <w:rFonts w:ascii="Consolas" w:hAnsi="Consolas" w:cs="Courier New"/>
                <w:color w:val="666600"/>
                <w:sz w:val="17"/>
                <w:szCs w:val="17"/>
              </w:rPr>
            </w:rPrChange>
          </w:rPr>
          <w:t>}</w:t>
        </w:r>
        <w:proofErr w:type="gramEnd"/>
      </w:ins>
    </w:p>
    <w:p w14:paraId="0DD8042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46" w:author="León Prieto" w:date="2023-07-07T22:46:00Z"/>
          <w:rFonts w:ascii="Consolas" w:hAnsi="Consolas" w:cs="Courier New"/>
          <w:sz w:val="17"/>
          <w:szCs w:val="17"/>
          <w:lang w:val="en-US"/>
          <w:rPrChange w:id="6947" w:author="Prieto Bailo, León Enrique" w:date="2023-07-07T22:59:00Z">
            <w:rPr>
              <w:ins w:id="6948" w:author="León Prieto" w:date="2023-07-07T22:46:00Z"/>
              <w:rFonts w:ascii="Consolas" w:hAnsi="Consolas" w:cs="Courier New"/>
              <w:sz w:val="17"/>
              <w:szCs w:val="17"/>
            </w:rPr>
          </w:rPrChange>
        </w:rPr>
      </w:pPr>
      <w:ins w:id="6949" w:author="León Prieto" w:date="2023-07-07T22:46:00Z">
        <w:r w:rsidRPr="00454AE3">
          <w:rPr>
            <w:rFonts w:ascii="Consolas" w:hAnsi="Consolas" w:cs="Courier New"/>
            <w:sz w:val="17"/>
            <w:szCs w:val="17"/>
            <w:lang w:val="en-US"/>
            <w:rPrChange w:id="6950" w:author="Prieto Bailo, León Enrique" w:date="2023-07-07T22:59:00Z">
              <w:rPr>
                <w:rFonts w:ascii="Consolas" w:hAnsi="Consolas" w:cs="Courier New"/>
                <w:sz w:val="17"/>
                <w:szCs w:val="17"/>
              </w:rPr>
            </w:rPrChange>
          </w:rPr>
          <w:t xml:space="preserve"> 31. </w:t>
        </w:r>
        <w:r w:rsidRPr="00454AE3">
          <w:rPr>
            <w:rFonts w:ascii="Consolas" w:hAnsi="Consolas" w:cs="Courier New"/>
            <w:color w:val="000000"/>
            <w:sz w:val="17"/>
            <w:szCs w:val="17"/>
            <w:lang w:val="en-US"/>
            <w:rPrChange w:id="6951" w:author="Prieto Bailo, León Enrique" w:date="2023-07-07T22:59:00Z">
              <w:rPr>
                <w:rFonts w:ascii="Consolas" w:hAnsi="Consolas" w:cs="Courier New"/>
                <w:color w:val="000000"/>
                <w:sz w:val="17"/>
                <w:szCs w:val="17"/>
              </w:rPr>
            </w:rPrChange>
          </w:rPr>
          <w:t> </w:t>
        </w:r>
      </w:ins>
    </w:p>
    <w:p w14:paraId="3325265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52" w:author="León Prieto" w:date="2023-07-07T22:46:00Z"/>
          <w:rFonts w:ascii="Consolas" w:hAnsi="Consolas" w:cs="Courier New"/>
          <w:sz w:val="17"/>
          <w:szCs w:val="17"/>
          <w:lang w:val="en-US"/>
          <w:rPrChange w:id="6953" w:author="Prieto Bailo, León Enrique" w:date="2023-07-07T22:59:00Z">
            <w:rPr>
              <w:ins w:id="6954" w:author="León Prieto" w:date="2023-07-07T22:46:00Z"/>
              <w:rFonts w:ascii="Consolas" w:hAnsi="Consolas" w:cs="Courier New"/>
              <w:sz w:val="17"/>
              <w:szCs w:val="17"/>
            </w:rPr>
          </w:rPrChange>
        </w:rPr>
      </w:pPr>
      <w:ins w:id="6955" w:author="León Prieto" w:date="2023-07-07T22:46:00Z">
        <w:r w:rsidRPr="00454AE3">
          <w:rPr>
            <w:rFonts w:ascii="Consolas" w:hAnsi="Consolas" w:cs="Courier New"/>
            <w:sz w:val="17"/>
            <w:szCs w:val="17"/>
            <w:lang w:val="en-US"/>
            <w:rPrChange w:id="6956" w:author="Prieto Bailo, León Enrique" w:date="2023-07-07T22:59:00Z">
              <w:rPr>
                <w:rFonts w:ascii="Consolas" w:hAnsi="Consolas" w:cs="Courier New"/>
                <w:sz w:val="17"/>
                <w:szCs w:val="17"/>
              </w:rPr>
            </w:rPrChange>
          </w:rPr>
          <w:t xml:space="preserve"> 32. </w:t>
        </w:r>
        <w:r w:rsidRPr="00454AE3">
          <w:rPr>
            <w:rFonts w:ascii="Consolas" w:hAnsi="Consolas" w:cs="Courier New"/>
            <w:color w:val="000088"/>
            <w:sz w:val="17"/>
            <w:szCs w:val="17"/>
            <w:lang w:val="en-US"/>
            <w:rPrChange w:id="6957"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695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6959"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6960" w:author="Prieto Bailo, León Enrique" w:date="2023-07-07T22:59:00Z">
              <w:rPr>
                <w:rFonts w:ascii="Consolas" w:hAnsi="Consolas" w:cs="Courier New"/>
                <w:color w:val="000000"/>
                <w:sz w:val="17"/>
                <w:szCs w:val="17"/>
              </w:rPr>
            </w:rPrChange>
          </w:rPr>
          <w:t>ultrasonic</w:t>
        </w:r>
        <w:proofErr w:type="spellEnd"/>
        <w:r w:rsidRPr="00454AE3">
          <w:rPr>
            <w:rFonts w:ascii="Consolas" w:hAnsi="Consolas" w:cs="Courier New"/>
            <w:color w:val="666600"/>
            <w:sz w:val="17"/>
            <w:szCs w:val="17"/>
            <w:lang w:val="en-US"/>
            <w:rPrChange w:id="696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69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6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6964" w:author="Prieto Bailo, León Enrique" w:date="2023-07-07T22:59:00Z">
              <w:rPr>
                <w:rFonts w:ascii="Consolas" w:hAnsi="Consolas" w:cs="Courier New"/>
                <w:color w:val="666600"/>
                <w:sz w:val="17"/>
                <w:szCs w:val="17"/>
              </w:rPr>
            </w:rPrChange>
          </w:rPr>
          <w:t>{</w:t>
        </w:r>
      </w:ins>
    </w:p>
    <w:p w14:paraId="333C91F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65" w:author="León Prieto" w:date="2023-07-07T22:46:00Z"/>
          <w:rFonts w:ascii="Consolas" w:hAnsi="Consolas" w:cs="Courier New"/>
          <w:sz w:val="17"/>
          <w:szCs w:val="17"/>
          <w:lang w:val="en-US"/>
          <w:rPrChange w:id="6966" w:author="Prieto Bailo, León Enrique" w:date="2023-07-07T22:59:00Z">
            <w:rPr>
              <w:ins w:id="6967" w:author="León Prieto" w:date="2023-07-07T22:46:00Z"/>
              <w:rFonts w:ascii="Consolas" w:hAnsi="Consolas" w:cs="Courier New"/>
              <w:sz w:val="17"/>
              <w:szCs w:val="17"/>
            </w:rPr>
          </w:rPrChange>
        </w:rPr>
      </w:pPr>
      <w:ins w:id="6968" w:author="León Prieto" w:date="2023-07-07T22:46:00Z">
        <w:r w:rsidRPr="00454AE3">
          <w:rPr>
            <w:rFonts w:ascii="Consolas" w:hAnsi="Consolas" w:cs="Courier New"/>
            <w:sz w:val="17"/>
            <w:szCs w:val="17"/>
            <w:lang w:val="en-US"/>
            <w:rPrChange w:id="6969" w:author="Prieto Bailo, León Enrique" w:date="2023-07-07T22:59:00Z">
              <w:rPr>
                <w:rFonts w:ascii="Consolas" w:hAnsi="Consolas" w:cs="Courier New"/>
                <w:sz w:val="17"/>
                <w:szCs w:val="17"/>
              </w:rPr>
            </w:rPrChange>
          </w:rPr>
          <w:t xml:space="preserve"> 33. </w:t>
        </w:r>
        <w:r w:rsidRPr="00454AE3">
          <w:rPr>
            <w:rFonts w:ascii="Consolas" w:hAnsi="Consolas" w:cs="Courier New"/>
            <w:color w:val="000000"/>
            <w:sz w:val="17"/>
            <w:szCs w:val="17"/>
            <w:lang w:val="en-US"/>
            <w:rPrChange w:id="6970"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971" w:author="Prieto Bailo, León Enrique" w:date="2023-07-07T22:59:00Z">
              <w:rPr>
                <w:rFonts w:ascii="Consolas" w:hAnsi="Consolas" w:cs="Courier New"/>
                <w:color w:val="000000"/>
                <w:sz w:val="17"/>
                <w:szCs w:val="17"/>
              </w:rPr>
            </w:rPrChange>
          </w:rPr>
          <w:t>pinMode</w:t>
        </w:r>
        <w:proofErr w:type="spellEnd"/>
        <w:r w:rsidRPr="00454AE3">
          <w:rPr>
            <w:rFonts w:ascii="Consolas" w:hAnsi="Consolas" w:cs="Courier New"/>
            <w:color w:val="666600"/>
            <w:sz w:val="17"/>
            <w:szCs w:val="17"/>
            <w:lang w:val="en-US"/>
            <w:rPrChange w:id="6972"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973" w:author="Prieto Bailo, León Enrique" w:date="2023-07-07T22:59:00Z">
              <w:rPr>
                <w:rFonts w:ascii="Consolas" w:hAnsi="Consolas" w:cs="Courier New"/>
                <w:color w:val="000000"/>
                <w:sz w:val="17"/>
                <w:szCs w:val="17"/>
              </w:rPr>
            </w:rPrChange>
          </w:rPr>
          <w:t>trigger_pin</w:t>
        </w:r>
        <w:proofErr w:type="spellEnd"/>
        <w:r w:rsidRPr="00454AE3">
          <w:rPr>
            <w:rFonts w:ascii="Consolas" w:hAnsi="Consolas" w:cs="Courier New"/>
            <w:color w:val="666600"/>
            <w:sz w:val="17"/>
            <w:szCs w:val="17"/>
            <w:lang w:val="en-US"/>
            <w:rPrChange w:id="697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75" w:author="Prieto Bailo, León Enrique" w:date="2023-07-07T22:59:00Z">
              <w:rPr>
                <w:rFonts w:ascii="Consolas" w:hAnsi="Consolas" w:cs="Courier New"/>
                <w:color w:val="000000"/>
                <w:sz w:val="17"/>
                <w:szCs w:val="17"/>
              </w:rPr>
            </w:rPrChange>
          </w:rPr>
          <w:t xml:space="preserve"> OUTPUT</w:t>
        </w:r>
        <w:r w:rsidRPr="00454AE3">
          <w:rPr>
            <w:rFonts w:ascii="Consolas" w:hAnsi="Consolas" w:cs="Courier New"/>
            <w:color w:val="666600"/>
            <w:sz w:val="17"/>
            <w:szCs w:val="17"/>
            <w:lang w:val="en-US"/>
            <w:rPrChange w:id="6976" w:author="Prieto Bailo, León Enrique" w:date="2023-07-07T22:59:00Z">
              <w:rPr>
                <w:rFonts w:ascii="Consolas" w:hAnsi="Consolas" w:cs="Courier New"/>
                <w:color w:val="666600"/>
                <w:sz w:val="17"/>
                <w:szCs w:val="17"/>
              </w:rPr>
            </w:rPrChange>
          </w:rPr>
          <w:t>);</w:t>
        </w:r>
      </w:ins>
    </w:p>
    <w:p w14:paraId="35B8EA6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77" w:author="León Prieto" w:date="2023-07-07T22:46:00Z"/>
          <w:rFonts w:ascii="Consolas" w:hAnsi="Consolas" w:cs="Courier New"/>
          <w:sz w:val="17"/>
          <w:szCs w:val="17"/>
          <w:lang w:val="en-US"/>
          <w:rPrChange w:id="6978" w:author="Prieto Bailo, León Enrique" w:date="2023-07-07T22:59:00Z">
            <w:rPr>
              <w:ins w:id="6979" w:author="León Prieto" w:date="2023-07-07T22:46:00Z"/>
              <w:rFonts w:ascii="Consolas" w:hAnsi="Consolas" w:cs="Courier New"/>
              <w:sz w:val="17"/>
              <w:szCs w:val="17"/>
            </w:rPr>
          </w:rPrChange>
        </w:rPr>
      </w:pPr>
      <w:ins w:id="6980" w:author="León Prieto" w:date="2023-07-07T22:46:00Z">
        <w:r w:rsidRPr="00454AE3">
          <w:rPr>
            <w:rFonts w:ascii="Consolas" w:hAnsi="Consolas" w:cs="Courier New"/>
            <w:sz w:val="17"/>
            <w:szCs w:val="17"/>
            <w:lang w:val="en-US"/>
            <w:rPrChange w:id="6981" w:author="Prieto Bailo, León Enrique" w:date="2023-07-07T22:59:00Z">
              <w:rPr>
                <w:rFonts w:ascii="Consolas" w:hAnsi="Consolas" w:cs="Courier New"/>
                <w:sz w:val="17"/>
                <w:szCs w:val="17"/>
              </w:rPr>
            </w:rPrChange>
          </w:rPr>
          <w:t xml:space="preserve"> 34. </w:t>
        </w:r>
        <w:r w:rsidRPr="00454AE3">
          <w:rPr>
            <w:rFonts w:ascii="Consolas" w:hAnsi="Consolas" w:cs="Courier New"/>
            <w:color w:val="000000"/>
            <w:sz w:val="17"/>
            <w:szCs w:val="17"/>
            <w:lang w:val="en-US"/>
            <w:rPrChange w:id="6982"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983" w:author="Prieto Bailo, León Enrique" w:date="2023-07-07T22:59:00Z">
              <w:rPr>
                <w:rFonts w:ascii="Consolas" w:hAnsi="Consolas" w:cs="Courier New"/>
                <w:color w:val="000000"/>
                <w:sz w:val="17"/>
                <w:szCs w:val="17"/>
              </w:rPr>
            </w:rPrChange>
          </w:rPr>
          <w:t>digitalWrite</w:t>
        </w:r>
        <w:proofErr w:type="spellEnd"/>
        <w:r w:rsidRPr="00454AE3">
          <w:rPr>
            <w:rFonts w:ascii="Consolas" w:hAnsi="Consolas" w:cs="Courier New"/>
            <w:color w:val="666600"/>
            <w:sz w:val="17"/>
            <w:szCs w:val="17"/>
            <w:lang w:val="en-US"/>
            <w:rPrChange w:id="6984"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985" w:author="Prieto Bailo, León Enrique" w:date="2023-07-07T22:59:00Z">
              <w:rPr>
                <w:rFonts w:ascii="Consolas" w:hAnsi="Consolas" w:cs="Courier New"/>
                <w:color w:val="000000"/>
                <w:sz w:val="17"/>
                <w:szCs w:val="17"/>
              </w:rPr>
            </w:rPrChange>
          </w:rPr>
          <w:t>trigger_pin</w:t>
        </w:r>
        <w:proofErr w:type="spellEnd"/>
        <w:r w:rsidRPr="00454AE3">
          <w:rPr>
            <w:rFonts w:ascii="Consolas" w:hAnsi="Consolas" w:cs="Courier New"/>
            <w:color w:val="666600"/>
            <w:sz w:val="17"/>
            <w:szCs w:val="17"/>
            <w:lang w:val="en-US"/>
            <w:rPrChange w:id="69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87" w:author="Prieto Bailo, León Enrique" w:date="2023-07-07T22:59:00Z">
              <w:rPr>
                <w:rFonts w:ascii="Consolas" w:hAnsi="Consolas" w:cs="Courier New"/>
                <w:color w:val="000000"/>
                <w:sz w:val="17"/>
                <w:szCs w:val="17"/>
              </w:rPr>
            </w:rPrChange>
          </w:rPr>
          <w:t xml:space="preserve"> LOW</w:t>
        </w:r>
        <w:r w:rsidRPr="00454AE3">
          <w:rPr>
            <w:rFonts w:ascii="Consolas" w:hAnsi="Consolas" w:cs="Courier New"/>
            <w:color w:val="666600"/>
            <w:sz w:val="17"/>
            <w:szCs w:val="17"/>
            <w:lang w:val="en-US"/>
            <w:rPrChange w:id="6988" w:author="Prieto Bailo, León Enrique" w:date="2023-07-07T22:59:00Z">
              <w:rPr>
                <w:rFonts w:ascii="Consolas" w:hAnsi="Consolas" w:cs="Courier New"/>
                <w:color w:val="666600"/>
                <w:sz w:val="17"/>
                <w:szCs w:val="17"/>
              </w:rPr>
            </w:rPrChange>
          </w:rPr>
          <w:t>);</w:t>
        </w:r>
      </w:ins>
    </w:p>
    <w:p w14:paraId="12054F4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6989" w:author="León Prieto" w:date="2023-07-07T22:46:00Z"/>
          <w:rFonts w:ascii="Consolas" w:hAnsi="Consolas" w:cs="Courier New"/>
          <w:sz w:val="17"/>
          <w:szCs w:val="17"/>
          <w:lang w:val="en-US"/>
          <w:rPrChange w:id="6990" w:author="Prieto Bailo, León Enrique" w:date="2023-07-07T22:59:00Z">
            <w:rPr>
              <w:ins w:id="6991" w:author="León Prieto" w:date="2023-07-07T22:46:00Z"/>
              <w:rFonts w:ascii="Consolas" w:hAnsi="Consolas" w:cs="Courier New"/>
              <w:sz w:val="17"/>
              <w:szCs w:val="17"/>
            </w:rPr>
          </w:rPrChange>
        </w:rPr>
      </w:pPr>
      <w:ins w:id="6992" w:author="León Prieto" w:date="2023-07-07T22:46:00Z">
        <w:r w:rsidRPr="00454AE3">
          <w:rPr>
            <w:rFonts w:ascii="Consolas" w:hAnsi="Consolas" w:cs="Courier New"/>
            <w:sz w:val="17"/>
            <w:szCs w:val="17"/>
            <w:lang w:val="en-US"/>
            <w:rPrChange w:id="6993" w:author="Prieto Bailo, León Enrique" w:date="2023-07-07T22:59:00Z">
              <w:rPr>
                <w:rFonts w:ascii="Consolas" w:hAnsi="Consolas" w:cs="Courier New"/>
                <w:sz w:val="17"/>
                <w:szCs w:val="17"/>
              </w:rPr>
            </w:rPrChange>
          </w:rPr>
          <w:t xml:space="preserve"> 35. </w:t>
        </w:r>
        <w:r w:rsidRPr="00454AE3">
          <w:rPr>
            <w:rFonts w:ascii="Consolas" w:hAnsi="Consolas" w:cs="Courier New"/>
            <w:color w:val="000000"/>
            <w:sz w:val="17"/>
            <w:szCs w:val="17"/>
            <w:lang w:val="en-US"/>
            <w:rPrChange w:id="6994"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6995" w:author="Prieto Bailo, León Enrique" w:date="2023-07-07T22:59:00Z">
              <w:rPr>
                <w:rFonts w:ascii="Consolas" w:hAnsi="Consolas" w:cs="Courier New"/>
                <w:color w:val="000000"/>
                <w:sz w:val="17"/>
                <w:szCs w:val="17"/>
              </w:rPr>
            </w:rPrChange>
          </w:rPr>
          <w:t>pinMode</w:t>
        </w:r>
        <w:proofErr w:type="spellEnd"/>
        <w:r w:rsidRPr="00454AE3">
          <w:rPr>
            <w:rFonts w:ascii="Consolas" w:hAnsi="Consolas" w:cs="Courier New"/>
            <w:color w:val="666600"/>
            <w:sz w:val="17"/>
            <w:szCs w:val="17"/>
            <w:lang w:val="en-US"/>
            <w:rPrChange w:id="6996"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6997" w:author="Prieto Bailo, León Enrique" w:date="2023-07-07T22:59:00Z">
              <w:rPr>
                <w:rFonts w:ascii="Consolas" w:hAnsi="Consolas" w:cs="Courier New"/>
                <w:color w:val="000000"/>
                <w:sz w:val="17"/>
                <w:szCs w:val="17"/>
              </w:rPr>
            </w:rPrChange>
          </w:rPr>
          <w:t>echo_pin</w:t>
        </w:r>
        <w:proofErr w:type="spellEnd"/>
        <w:r w:rsidRPr="00454AE3">
          <w:rPr>
            <w:rFonts w:ascii="Consolas" w:hAnsi="Consolas" w:cs="Courier New"/>
            <w:color w:val="666600"/>
            <w:sz w:val="17"/>
            <w:szCs w:val="17"/>
            <w:lang w:val="en-US"/>
            <w:rPrChange w:id="699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6999" w:author="Prieto Bailo, León Enrique" w:date="2023-07-07T22:59:00Z">
              <w:rPr>
                <w:rFonts w:ascii="Consolas" w:hAnsi="Consolas" w:cs="Courier New"/>
                <w:color w:val="000000"/>
                <w:sz w:val="17"/>
                <w:szCs w:val="17"/>
              </w:rPr>
            </w:rPrChange>
          </w:rPr>
          <w:t xml:space="preserve"> INPUT</w:t>
        </w:r>
        <w:r w:rsidRPr="00454AE3">
          <w:rPr>
            <w:rFonts w:ascii="Consolas" w:hAnsi="Consolas" w:cs="Courier New"/>
            <w:color w:val="666600"/>
            <w:sz w:val="17"/>
            <w:szCs w:val="17"/>
            <w:lang w:val="en-US"/>
            <w:rPrChange w:id="700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01" w:author="Prieto Bailo, León Enrique" w:date="2023-07-07T22:59:00Z">
              <w:rPr>
                <w:rFonts w:ascii="Consolas" w:hAnsi="Consolas" w:cs="Courier New"/>
                <w:color w:val="000000"/>
                <w:sz w:val="17"/>
                <w:szCs w:val="17"/>
              </w:rPr>
            </w:rPrChange>
          </w:rPr>
          <w:t xml:space="preserve">  </w:t>
        </w:r>
      </w:ins>
    </w:p>
    <w:p w14:paraId="70C02D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02" w:author="León Prieto" w:date="2023-07-07T22:46:00Z"/>
          <w:rFonts w:ascii="Consolas" w:hAnsi="Consolas" w:cs="Courier New"/>
          <w:sz w:val="17"/>
          <w:szCs w:val="17"/>
          <w:lang w:val="en-US"/>
          <w:rPrChange w:id="7003" w:author="Prieto Bailo, León Enrique" w:date="2023-07-07T22:59:00Z">
            <w:rPr>
              <w:ins w:id="7004" w:author="León Prieto" w:date="2023-07-07T22:46:00Z"/>
              <w:rFonts w:ascii="Consolas" w:hAnsi="Consolas" w:cs="Courier New"/>
              <w:sz w:val="17"/>
              <w:szCs w:val="17"/>
            </w:rPr>
          </w:rPrChange>
        </w:rPr>
      </w:pPr>
      <w:ins w:id="7005" w:author="León Prieto" w:date="2023-07-07T22:46:00Z">
        <w:r w:rsidRPr="00454AE3">
          <w:rPr>
            <w:rFonts w:ascii="Consolas" w:hAnsi="Consolas" w:cs="Courier New"/>
            <w:sz w:val="17"/>
            <w:szCs w:val="17"/>
            <w:lang w:val="en-US"/>
            <w:rPrChange w:id="7006" w:author="Prieto Bailo, León Enrique" w:date="2023-07-07T22:59:00Z">
              <w:rPr>
                <w:rFonts w:ascii="Consolas" w:hAnsi="Consolas" w:cs="Courier New"/>
                <w:sz w:val="17"/>
                <w:szCs w:val="17"/>
              </w:rPr>
            </w:rPrChange>
          </w:rPr>
          <w:t xml:space="preserve"> 36. </w:t>
        </w:r>
        <w:r w:rsidRPr="00454AE3">
          <w:rPr>
            <w:rFonts w:ascii="Consolas" w:hAnsi="Consolas" w:cs="Courier New"/>
            <w:color w:val="000000"/>
            <w:sz w:val="17"/>
            <w:szCs w:val="17"/>
            <w:lang w:val="en-US"/>
            <w:rPrChange w:id="700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08" w:author="Prieto Bailo, León Enrique" w:date="2023-07-07T22:59:00Z">
              <w:rPr>
                <w:rFonts w:ascii="Consolas" w:hAnsi="Consolas" w:cs="Courier New"/>
                <w:color w:val="000000"/>
                <w:sz w:val="17"/>
                <w:szCs w:val="17"/>
              </w:rPr>
            </w:rPrChange>
          </w:rPr>
          <w:t>attachInterrupt</w:t>
        </w:r>
        <w:proofErr w:type="spellEnd"/>
        <w:r w:rsidRPr="00454AE3">
          <w:rPr>
            <w:rFonts w:ascii="Consolas" w:hAnsi="Consolas" w:cs="Courier New"/>
            <w:color w:val="666600"/>
            <w:sz w:val="17"/>
            <w:szCs w:val="17"/>
            <w:lang w:val="en-US"/>
            <w:rPrChange w:id="7009"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010" w:author="Prieto Bailo, León Enrique" w:date="2023-07-07T22:59:00Z">
              <w:rPr>
                <w:rFonts w:ascii="Consolas" w:hAnsi="Consolas" w:cs="Courier New"/>
                <w:color w:val="000000"/>
                <w:sz w:val="17"/>
                <w:szCs w:val="17"/>
              </w:rPr>
            </w:rPrChange>
          </w:rPr>
          <w:t>digitalPinToInterrupt</w:t>
        </w:r>
        <w:proofErr w:type="spellEnd"/>
        <w:r w:rsidRPr="00454AE3">
          <w:rPr>
            <w:rFonts w:ascii="Consolas" w:hAnsi="Consolas" w:cs="Courier New"/>
            <w:color w:val="666600"/>
            <w:sz w:val="17"/>
            <w:szCs w:val="17"/>
            <w:lang w:val="en-US"/>
            <w:rPrChange w:id="7011"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012" w:author="Prieto Bailo, León Enrique" w:date="2023-07-07T22:59:00Z">
              <w:rPr>
                <w:rFonts w:ascii="Consolas" w:hAnsi="Consolas" w:cs="Courier New"/>
                <w:color w:val="000000"/>
                <w:sz w:val="17"/>
                <w:szCs w:val="17"/>
              </w:rPr>
            </w:rPrChange>
          </w:rPr>
          <w:t>echo_pin</w:t>
        </w:r>
        <w:proofErr w:type="spellEnd"/>
        <w:r w:rsidRPr="00454AE3">
          <w:rPr>
            <w:rFonts w:ascii="Consolas" w:hAnsi="Consolas" w:cs="Courier New"/>
            <w:color w:val="666600"/>
            <w:sz w:val="17"/>
            <w:szCs w:val="17"/>
            <w:lang w:val="en-US"/>
            <w:rPrChange w:id="701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1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15" w:author="Prieto Bailo, León Enrique" w:date="2023-07-07T22:59:00Z">
              <w:rPr>
                <w:rFonts w:ascii="Consolas" w:hAnsi="Consolas" w:cs="Courier New"/>
                <w:color w:val="000000"/>
                <w:sz w:val="17"/>
                <w:szCs w:val="17"/>
              </w:rPr>
            </w:rPrChange>
          </w:rPr>
          <w:t>read_ultrasonic</w:t>
        </w:r>
        <w:proofErr w:type="spellEnd"/>
        <w:r w:rsidRPr="00454AE3">
          <w:rPr>
            <w:rFonts w:ascii="Consolas" w:hAnsi="Consolas" w:cs="Courier New"/>
            <w:color w:val="666600"/>
            <w:sz w:val="17"/>
            <w:szCs w:val="17"/>
            <w:lang w:val="en-US"/>
            <w:rPrChange w:id="701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17" w:author="Prieto Bailo, León Enrique" w:date="2023-07-07T22:59:00Z">
              <w:rPr>
                <w:rFonts w:ascii="Consolas" w:hAnsi="Consolas" w:cs="Courier New"/>
                <w:color w:val="000000"/>
                <w:sz w:val="17"/>
                <w:szCs w:val="17"/>
              </w:rPr>
            </w:rPrChange>
          </w:rPr>
          <w:t xml:space="preserve"> CHANGE</w:t>
        </w:r>
        <w:proofErr w:type="gramStart"/>
        <w:r w:rsidRPr="00454AE3">
          <w:rPr>
            <w:rFonts w:ascii="Consolas" w:hAnsi="Consolas" w:cs="Courier New"/>
            <w:color w:val="666600"/>
            <w:sz w:val="17"/>
            <w:szCs w:val="17"/>
            <w:lang w:val="en-US"/>
            <w:rPrChange w:id="7018" w:author="Prieto Bailo, León Enrique" w:date="2023-07-07T22:59:00Z">
              <w:rPr>
                <w:rFonts w:ascii="Consolas" w:hAnsi="Consolas" w:cs="Courier New"/>
                <w:color w:val="666600"/>
                <w:sz w:val="17"/>
                <w:szCs w:val="17"/>
              </w:rPr>
            </w:rPrChange>
          </w:rPr>
          <w:t>);</w:t>
        </w:r>
        <w:proofErr w:type="gramEnd"/>
      </w:ins>
    </w:p>
    <w:p w14:paraId="17A4B3C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19" w:author="León Prieto" w:date="2023-07-07T22:46:00Z"/>
          <w:rFonts w:ascii="Consolas" w:hAnsi="Consolas" w:cs="Courier New"/>
          <w:sz w:val="17"/>
          <w:szCs w:val="17"/>
          <w:lang w:val="en-US"/>
          <w:rPrChange w:id="7020" w:author="Prieto Bailo, León Enrique" w:date="2023-07-07T22:59:00Z">
            <w:rPr>
              <w:ins w:id="7021" w:author="León Prieto" w:date="2023-07-07T22:46:00Z"/>
              <w:rFonts w:ascii="Consolas" w:hAnsi="Consolas" w:cs="Courier New"/>
              <w:sz w:val="17"/>
              <w:szCs w:val="17"/>
            </w:rPr>
          </w:rPrChange>
        </w:rPr>
      </w:pPr>
      <w:ins w:id="7022" w:author="León Prieto" w:date="2023-07-07T22:46:00Z">
        <w:r w:rsidRPr="00454AE3">
          <w:rPr>
            <w:rFonts w:ascii="Consolas" w:hAnsi="Consolas" w:cs="Courier New"/>
            <w:sz w:val="17"/>
            <w:szCs w:val="17"/>
            <w:lang w:val="en-US"/>
            <w:rPrChange w:id="7023" w:author="Prieto Bailo, León Enrique" w:date="2023-07-07T22:59: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7024" w:author="Prieto Bailo, León Enrique" w:date="2023-07-07T22:59:00Z">
              <w:rPr>
                <w:rFonts w:ascii="Consolas" w:hAnsi="Consolas" w:cs="Courier New"/>
                <w:sz w:val="17"/>
                <w:szCs w:val="17"/>
              </w:rPr>
            </w:rPrChange>
          </w:rPr>
          <w:t xml:space="preserve">37. </w:t>
        </w:r>
        <w:r w:rsidRPr="00454AE3">
          <w:rPr>
            <w:rFonts w:ascii="Consolas" w:hAnsi="Consolas" w:cs="Courier New"/>
            <w:color w:val="666600"/>
            <w:sz w:val="17"/>
            <w:szCs w:val="17"/>
            <w:lang w:val="en-US"/>
            <w:rPrChange w:id="7025" w:author="Prieto Bailo, León Enrique" w:date="2023-07-07T22:59:00Z">
              <w:rPr>
                <w:rFonts w:ascii="Consolas" w:hAnsi="Consolas" w:cs="Courier New"/>
                <w:color w:val="666600"/>
                <w:sz w:val="17"/>
                <w:szCs w:val="17"/>
              </w:rPr>
            </w:rPrChange>
          </w:rPr>
          <w:t>}</w:t>
        </w:r>
        <w:proofErr w:type="gramEnd"/>
      </w:ins>
    </w:p>
    <w:p w14:paraId="24922EE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26" w:author="León Prieto" w:date="2023-07-07T22:46:00Z"/>
          <w:rFonts w:ascii="Consolas" w:hAnsi="Consolas" w:cs="Courier New"/>
          <w:sz w:val="17"/>
          <w:szCs w:val="17"/>
          <w:lang w:val="en-US"/>
          <w:rPrChange w:id="7027" w:author="Prieto Bailo, León Enrique" w:date="2023-07-07T22:59:00Z">
            <w:rPr>
              <w:ins w:id="7028" w:author="León Prieto" w:date="2023-07-07T22:46:00Z"/>
              <w:rFonts w:ascii="Consolas" w:hAnsi="Consolas" w:cs="Courier New"/>
              <w:sz w:val="17"/>
              <w:szCs w:val="17"/>
            </w:rPr>
          </w:rPrChange>
        </w:rPr>
      </w:pPr>
      <w:ins w:id="7029" w:author="León Prieto" w:date="2023-07-07T22:46:00Z">
        <w:r w:rsidRPr="00454AE3">
          <w:rPr>
            <w:rFonts w:ascii="Consolas" w:hAnsi="Consolas" w:cs="Courier New"/>
            <w:sz w:val="17"/>
            <w:szCs w:val="17"/>
            <w:lang w:val="en-US"/>
            <w:rPrChange w:id="7030" w:author="Prieto Bailo, León Enrique" w:date="2023-07-07T22:59:00Z">
              <w:rPr>
                <w:rFonts w:ascii="Consolas" w:hAnsi="Consolas" w:cs="Courier New"/>
                <w:sz w:val="17"/>
                <w:szCs w:val="17"/>
              </w:rPr>
            </w:rPrChange>
          </w:rPr>
          <w:t xml:space="preserve"> 38. </w:t>
        </w:r>
        <w:r w:rsidRPr="00454AE3">
          <w:rPr>
            <w:rFonts w:ascii="Consolas" w:hAnsi="Consolas" w:cs="Courier New"/>
            <w:color w:val="000000"/>
            <w:sz w:val="17"/>
            <w:szCs w:val="17"/>
            <w:lang w:val="en-US"/>
            <w:rPrChange w:id="7031" w:author="Prieto Bailo, León Enrique" w:date="2023-07-07T22:59:00Z">
              <w:rPr>
                <w:rFonts w:ascii="Consolas" w:hAnsi="Consolas" w:cs="Courier New"/>
                <w:color w:val="000000"/>
                <w:sz w:val="17"/>
                <w:szCs w:val="17"/>
              </w:rPr>
            </w:rPrChange>
          </w:rPr>
          <w:t> </w:t>
        </w:r>
      </w:ins>
    </w:p>
    <w:p w14:paraId="171E9B6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32" w:author="León Prieto" w:date="2023-07-07T22:46:00Z"/>
          <w:rFonts w:ascii="Consolas" w:hAnsi="Consolas" w:cs="Courier New"/>
          <w:sz w:val="17"/>
          <w:szCs w:val="17"/>
          <w:lang w:val="en-US"/>
          <w:rPrChange w:id="7033" w:author="Prieto Bailo, León Enrique" w:date="2023-07-07T22:59:00Z">
            <w:rPr>
              <w:ins w:id="7034" w:author="León Prieto" w:date="2023-07-07T22:46:00Z"/>
              <w:rFonts w:ascii="Consolas" w:hAnsi="Consolas" w:cs="Courier New"/>
              <w:sz w:val="17"/>
              <w:szCs w:val="17"/>
            </w:rPr>
          </w:rPrChange>
        </w:rPr>
      </w:pPr>
      <w:ins w:id="7035" w:author="León Prieto" w:date="2023-07-07T22:46:00Z">
        <w:r w:rsidRPr="00454AE3">
          <w:rPr>
            <w:rFonts w:ascii="Consolas" w:hAnsi="Consolas" w:cs="Courier New"/>
            <w:sz w:val="17"/>
            <w:szCs w:val="17"/>
            <w:lang w:val="en-US"/>
            <w:rPrChange w:id="7036" w:author="Prieto Bailo, León Enrique" w:date="2023-07-07T22:59:00Z">
              <w:rPr>
                <w:rFonts w:ascii="Consolas" w:hAnsi="Consolas" w:cs="Courier New"/>
                <w:sz w:val="17"/>
                <w:szCs w:val="17"/>
              </w:rPr>
            </w:rPrChange>
          </w:rPr>
          <w:t xml:space="preserve"> 39. </w:t>
        </w:r>
        <w:r w:rsidRPr="00454AE3">
          <w:rPr>
            <w:rFonts w:ascii="Consolas" w:hAnsi="Consolas" w:cs="Courier New"/>
            <w:color w:val="000088"/>
            <w:sz w:val="17"/>
            <w:szCs w:val="17"/>
            <w:lang w:val="en-US"/>
            <w:rPrChange w:id="7037"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703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39"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7040" w:author="Prieto Bailo, León Enrique" w:date="2023-07-07T22:59:00Z">
              <w:rPr>
                <w:rFonts w:ascii="Consolas" w:hAnsi="Consolas" w:cs="Courier New"/>
                <w:color w:val="000000"/>
                <w:sz w:val="17"/>
                <w:szCs w:val="17"/>
              </w:rPr>
            </w:rPrChange>
          </w:rPr>
          <w:t>rc</w:t>
        </w:r>
        <w:proofErr w:type="spellEnd"/>
        <w:r w:rsidRPr="00454AE3">
          <w:rPr>
            <w:rFonts w:ascii="Consolas" w:hAnsi="Consolas" w:cs="Courier New"/>
            <w:color w:val="666600"/>
            <w:sz w:val="17"/>
            <w:szCs w:val="17"/>
            <w:lang w:val="en-US"/>
            <w:rPrChange w:id="704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04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4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044" w:author="Prieto Bailo, León Enrique" w:date="2023-07-07T22:59:00Z">
              <w:rPr>
                <w:rFonts w:ascii="Consolas" w:hAnsi="Consolas" w:cs="Courier New"/>
                <w:color w:val="666600"/>
                <w:sz w:val="17"/>
                <w:szCs w:val="17"/>
              </w:rPr>
            </w:rPrChange>
          </w:rPr>
          <w:t>{</w:t>
        </w:r>
      </w:ins>
    </w:p>
    <w:p w14:paraId="0C3B9FF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45" w:author="León Prieto" w:date="2023-07-07T22:46:00Z"/>
          <w:rFonts w:ascii="Consolas" w:hAnsi="Consolas" w:cs="Courier New"/>
          <w:sz w:val="17"/>
          <w:szCs w:val="17"/>
          <w:lang w:val="en-US"/>
          <w:rPrChange w:id="7046" w:author="Prieto Bailo, León Enrique" w:date="2023-07-07T22:59:00Z">
            <w:rPr>
              <w:ins w:id="7047" w:author="León Prieto" w:date="2023-07-07T22:46:00Z"/>
              <w:rFonts w:ascii="Consolas" w:hAnsi="Consolas" w:cs="Courier New"/>
              <w:sz w:val="17"/>
              <w:szCs w:val="17"/>
            </w:rPr>
          </w:rPrChange>
        </w:rPr>
      </w:pPr>
      <w:ins w:id="7048" w:author="León Prieto" w:date="2023-07-07T22:46:00Z">
        <w:r w:rsidRPr="00454AE3">
          <w:rPr>
            <w:rFonts w:ascii="Consolas" w:hAnsi="Consolas" w:cs="Courier New"/>
            <w:sz w:val="17"/>
            <w:szCs w:val="17"/>
            <w:lang w:val="en-US"/>
            <w:rPrChange w:id="7049" w:author="Prieto Bailo, León Enrique" w:date="2023-07-07T22:59:00Z">
              <w:rPr>
                <w:rFonts w:ascii="Consolas" w:hAnsi="Consolas" w:cs="Courier New"/>
                <w:sz w:val="17"/>
                <w:szCs w:val="17"/>
              </w:rPr>
            </w:rPrChange>
          </w:rPr>
          <w:t xml:space="preserve"> 40. </w:t>
        </w:r>
        <w:r w:rsidRPr="00454AE3">
          <w:rPr>
            <w:rFonts w:ascii="Consolas" w:hAnsi="Consolas" w:cs="Courier New"/>
            <w:color w:val="000000"/>
            <w:sz w:val="17"/>
            <w:szCs w:val="17"/>
            <w:lang w:val="en-US"/>
            <w:rPrChange w:id="7050"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7051" w:author="Prieto Bailo, León Enrique" w:date="2023-07-07T22:59:00Z">
              <w:rPr>
                <w:rFonts w:ascii="Consolas" w:hAnsi="Consolas" w:cs="Courier New"/>
                <w:color w:val="000000"/>
                <w:sz w:val="17"/>
                <w:szCs w:val="17"/>
              </w:rPr>
            </w:rPrChange>
          </w:rPr>
          <w:t>pinMode</w:t>
        </w:r>
        <w:proofErr w:type="spellEnd"/>
        <w:r w:rsidRPr="00454AE3">
          <w:rPr>
            <w:rFonts w:ascii="Consolas" w:hAnsi="Consolas" w:cs="Courier New"/>
            <w:color w:val="666600"/>
            <w:sz w:val="17"/>
            <w:szCs w:val="17"/>
            <w:lang w:val="en-US"/>
            <w:rPrChange w:id="7052" w:author="Prieto Bailo, León Enrique" w:date="2023-07-07T22:59: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7053" w:author="Prieto Bailo, León Enrique" w:date="2023-07-07T22:59:00Z">
              <w:rPr>
                <w:rFonts w:ascii="Consolas" w:hAnsi="Consolas" w:cs="Courier New"/>
                <w:color w:val="000000"/>
                <w:sz w:val="17"/>
                <w:szCs w:val="17"/>
              </w:rPr>
            </w:rPrChange>
          </w:rPr>
          <w:t>pin_PPM</w:t>
        </w:r>
        <w:proofErr w:type="spellEnd"/>
        <w:r w:rsidRPr="00454AE3">
          <w:rPr>
            <w:rFonts w:ascii="Consolas" w:hAnsi="Consolas" w:cs="Courier New"/>
            <w:color w:val="666600"/>
            <w:sz w:val="17"/>
            <w:szCs w:val="17"/>
            <w:lang w:val="en-US"/>
            <w:rPrChange w:id="705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55" w:author="Prieto Bailo, León Enrique" w:date="2023-07-07T22:59:00Z">
              <w:rPr>
                <w:rFonts w:ascii="Consolas" w:hAnsi="Consolas" w:cs="Courier New"/>
                <w:color w:val="000000"/>
                <w:sz w:val="17"/>
                <w:szCs w:val="17"/>
              </w:rPr>
            </w:rPrChange>
          </w:rPr>
          <w:t xml:space="preserve"> INPUT</w:t>
        </w:r>
        <w:r w:rsidRPr="00454AE3">
          <w:rPr>
            <w:rFonts w:ascii="Consolas" w:hAnsi="Consolas" w:cs="Courier New"/>
            <w:color w:val="666600"/>
            <w:sz w:val="17"/>
            <w:szCs w:val="17"/>
            <w:lang w:val="en-US"/>
            <w:rPrChange w:id="705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5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7058" w:author="Prieto Bailo, León Enrique" w:date="2023-07-07T22:59:00Z">
              <w:rPr>
                <w:rFonts w:ascii="Consolas" w:hAnsi="Consolas" w:cs="Courier New"/>
                <w:color w:val="880000"/>
                <w:sz w:val="17"/>
                <w:szCs w:val="17"/>
              </w:rPr>
            </w:rPrChange>
          </w:rPr>
          <w:t>// YAW</w:t>
        </w:r>
      </w:ins>
    </w:p>
    <w:p w14:paraId="6673DA3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59" w:author="León Prieto" w:date="2023-07-07T22:46:00Z"/>
          <w:rFonts w:ascii="Consolas" w:hAnsi="Consolas" w:cs="Courier New"/>
          <w:sz w:val="17"/>
          <w:szCs w:val="17"/>
          <w:lang w:val="en-US"/>
          <w:rPrChange w:id="7060" w:author="Prieto Bailo, León Enrique" w:date="2023-07-07T22:59:00Z">
            <w:rPr>
              <w:ins w:id="7061" w:author="León Prieto" w:date="2023-07-07T22:46:00Z"/>
              <w:rFonts w:ascii="Consolas" w:hAnsi="Consolas" w:cs="Courier New"/>
              <w:sz w:val="17"/>
              <w:szCs w:val="17"/>
            </w:rPr>
          </w:rPrChange>
        </w:rPr>
      </w:pPr>
      <w:ins w:id="7062" w:author="León Prieto" w:date="2023-07-07T22:46:00Z">
        <w:r w:rsidRPr="00454AE3">
          <w:rPr>
            <w:rFonts w:ascii="Consolas" w:hAnsi="Consolas" w:cs="Courier New"/>
            <w:sz w:val="17"/>
            <w:szCs w:val="17"/>
            <w:lang w:val="en-US"/>
            <w:rPrChange w:id="7063" w:author="Prieto Bailo, León Enrique" w:date="2023-07-07T22:59:00Z">
              <w:rPr>
                <w:rFonts w:ascii="Consolas" w:hAnsi="Consolas" w:cs="Courier New"/>
                <w:sz w:val="17"/>
                <w:szCs w:val="17"/>
              </w:rPr>
            </w:rPrChange>
          </w:rPr>
          <w:t xml:space="preserve"> 41. </w:t>
        </w:r>
        <w:r w:rsidRPr="00454AE3">
          <w:rPr>
            <w:rFonts w:ascii="Consolas" w:hAnsi="Consolas" w:cs="Courier New"/>
            <w:color w:val="000000"/>
            <w:sz w:val="17"/>
            <w:szCs w:val="17"/>
            <w:lang w:val="en-US"/>
            <w:rPrChange w:id="706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65" w:author="Prieto Bailo, León Enrique" w:date="2023-07-07T22:59:00Z">
              <w:rPr>
                <w:rFonts w:ascii="Consolas" w:hAnsi="Consolas" w:cs="Courier New"/>
                <w:color w:val="000000"/>
                <w:sz w:val="17"/>
                <w:szCs w:val="17"/>
              </w:rPr>
            </w:rPrChange>
          </w:rPr>
          <w:t>attachInterrupt</w:t>
        </w:r>
        <w:proofErr w:type="spellEnd"/>
        <w:r w:rsidRPr="00454AE3">
          <w:rPr>
            <w:rFonts w:ascii="Consolas" w:hAnsi="Consolas" w:cs="Courier New"/>
            <w:color w:val="666600"/>
            <w:sz w:val="17"/>
            <w:szCs w:val="17"/>
            <w:lang w:val="en-US"/>
            <w:rPrChange w:id="7066"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067" w:author="Prieto Bailo, León Enrique" w:date="2023-07-07T22:59:00Z">
              <w:rPr>
                <w:rFonts w:ascii="Consolas" w:hAnsi="Consolas" w:cs="Courier New"/>
                <w:color w:val="000000"/>
                <w:sz w:val="17"/>
                <w:szCs w:val="17"/>
              </w:rPr>
            </w:rPrChange>
          </w:rPr>
          <w:t>digitalPinToInterrupt</w:t>
        </w:r>
        <w:proofErr w:type="spellEnd"/>
        <w:r w:rsidRPr="00454AE3">
          <w:rPr>
            <w:rFonts w:ascii="Consolas" w:hAnsi="Consolas" w:cs="Courier New"/>
            <w:color w:val="666600"/>
            <w:sz w:val="17"/>
            <w:szCs w:val="17"/>
            <w:lang w:val="en-US"/>
            <w:rPrChange w:id="7068"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069" w:author="Prieto Bailo, León Enrique" w:date="2023-07-07T22:59:00Z">
              <w:rPr>
                <w:rFonts w:ascii="Consolas" w:hAnsi="Consolas" w:cs="Courier New"/>
                <w:color w:val="000000"/>
                <w:sz w:val="17"/>
                <w:szCs w:val="17"/>
              </w:rPr>
            </w:rPrChange>
          </w:rPr>
          <w:t>pin_PPM</w:t>
        </w:r>
        <w:proofErr w:type="spellEnd"/>
        <w:r w:rsidRPr="00454AE3">
          <w:rPr>
            <w:rFonts w:ascii="Consolas" w:hAnsi="Consolas" w:cs="Courier New"/>
            <w:color w:val="666600"/>
            <w:sz w:val="17"/>
            <w:szCs w:val="17"/>
            <w:lang w:val="en-US"/>
            <w:rPrChange w:id="707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7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72" w:author="Prieto Bailo, León Enrique" w:date="2023-07-07T22:59:00Z">
              <w:rPr>
                <w:rFonts w:ascii="Consolas" w:hAnsi="Consolas" w:cs="Courier New"/>
                <w:color w:val="000000"/>
                <w:sz w:val="17"/>
                <w:szCs w:val="17"/>
              </w:rPr>
            </w:rPrChange>
          </w:rPr>
          <w:t>read_PPM</w:t>
        </w:r>
        <w:proofErr w:type="spellEnd"/>
        <w:r w:rsidRPr="00454AE3">
          <w:rPr>
            <w:rFonts w:ascii="Consolas" w:hAnsi="Consolas" w:cs="Courier New"/>
            <w:color w:val="666600"/>
            <w:sz w:val="17"/>
            <w:szCs w:val="17"/>
            <w:lang w:val="en-US"/>
            <w:rPrChange w:id="707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074" w:author="Prieto Bailo, León Enrique" w:date="2023-07-07T22:59:00Z">
              <w:rPr>
                <w:rFonts w:ascii="Consolas" w:hAnsi="Consolas" w:cs="Courier New"/>
                <w:color w:val="000000"/>
                <w:sz w:val="17"/>
                <w:szCs w:val="17"/>
              </w:rPr>
            </w:rPrChange>
          </w:rPr>
          <w:t xml:space="preserve"> CHANGE</w:t>
        </w:r>
        <w:proofErr w:type="gramStart"/>
        <w:r w:rsidRPr="00454AE3">
          <w:rPr>
            <w:rFonts w:ascii="Consolas" w:hAnsi="Consolas" w:cs="Courier New"/>
            <w:color w:val="666600"/>
            <w:sz w:val="17"/>
            <w:szCs w:val="17"/>
            <w:lang w:val="en-US"/>
            <w:rPrChange w:id="7075" w:author="Prieto Bailo, León Enrique" w:date="2023-07-07T22:59:00Z">
              <w:rPr>
                <w:rFonts w:ascii="Consolas" w:hAnsi="Consolas" w:cs="Courier New"/>
                <w:color w:val="666600"/>
                <w:sz w:val="17"/>
                <w:szCs w:val="17"/>
              </w:rPr>
            </w:rPrChange>
          </w:rPr>
          <w:t>);</w:t>
        </w:r>
        <w:proofErr w:type="gramEnd"/>
      </w:ins>
    </w:p>
    <w:p w14:paraId="0588090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76" w:author="León Prieto" w:date="2023-07-07T22:46:00Z"/>
          <w:rFonts w:ascii="Consolas" w:hAnsi="Consolas" w:cs="Courier New"/>
          <w:sz w:val="17"/>
          <w:szCs w:val="17"/>
          <w:lang w:val="en-US"/>
          <w:rPrChange w:id="7077" w:author="Prieto Bailo, León Enrique" w:date="2023-07-07T22:59:00Z">
            <w:rPr>
              <w:ins w:id="7078" w:author="León Prieto" w:date="2023-07-07T22:46:00Z"/>
              <w:rFonts w:ascii="Consolas" w:hAnsi="Consolas" w:cs="Courier New"/>
              <w:sz w:val="17"/>
              <w:szCs w:val="17"/>
            </w:rPr>
          </w:rPrChange>
        </w:rPr>
      </w:pPr>
      <w:ins w:id="7079" w:author="León Prieto" w:date="2023-07-07T22:46:00Z">
        <w:r w:rsidRPr="00454AE3">
          <w:rPr>
            <w:rFonts w:ascii="Consolas" w:hAnsi="Consolas" w:cs="Courier New"/>
            <w:sz w:val="17"/>
            <w:szCs w:val="17"/>
            <w:lang w:val="en-US"/>
            <w:rPrChange w:id="7080" w:author="Prieto Bailo, León Enrique" w:date="2023-07-07T22:59: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7081" w:author="Prieto Bailo, León Enrique" w:date="2023-07-07T22:59:00Z">
              <w:rPr>
                <w:rFonts w:ascii="Consolas" w:hAnsi="Consolas" w:cs="Courier New"/>
                <w:sz w:val="17"/>
                <w:szCs w:val="17"/>
              </w:rPr>
            </w:rPrChange>
          </w:rPr>
          <w:t xml:space="preserve">42. </w:t>
        </w:r>
        <w:r w:rsidRPr="00454AE3">
          <w:rPr>
            <w:rFonts w:ascii="Consolas" w:hAnsi="Consolas" w:cs="Courier New"/>
            <w:color w:val="666600"/>
            <w:sz w:val="17"/>
            <w:szCs w:val="17"/>
            <w:lang w:val="en-US"/>
            <w:rPrChange w:id="7082" w:author="Prieto Bailo, León Enrique" w:date="2023-07-07T22:59:00Z">
              <w:rPr>
                <w:rFonts w:ascii="Consolas" w:hAnsi="Consolas" w:cs="Courier New"/>
                <w:color w:val="666600"/>
                <w:sz w:val="17"/>
                <w:szCs w:val="17"/>
              </w:rPr>
            </w:rPrChange>
          </w:rPr>
          <w:t>}</w:t>
        </w:r>
        <w:proofErr w:type="gramEnd"/>
      </w:ins>
    </w:p>
    <w:p w14:paraId="4ECF84E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83" w:author="León Prieto" w:date="2023-07-07T22:46:00Z"/>
          <w:rFonts w:ascii="Consolas" w:hAnsi="Consolas" w:cs="Courier New"/>
          <w:sz w:val="17"/>
          <w:szCs w:val="17"/>
          <w:lang w:val="en-US"/>
          <w:rPrChange w:id="7084" w:author="Prieto Bailo, León Enrique" w:date="2023-07-07T22:59:00Z">
            <w:rPr>
              <w:ins w:id="7085" w:author="León Prieto" w:date="2023-07-07T22:46:00Z"/>
              <w:rFonts w:ascii="Consolas" w:hAnsi="Consolas" w:cs="Courier New"/>
              <w:sz w:val="17"/>
              <w:szCs w:val="17"/>
            </w:rPr>
          </w:rPrChange>
        </w:rPr>
      </w:pPr>
      <w:ins w:id="7086" w:author="León Prieto" w:date="2023-07-07T22:46:00Z">
        <w:r w:rsidRPr="00454AE3">
          <w:rPr>
            <w:rFonts w:ascii="Consolas" w:hAnsi="Consolas" w:cs="Courier New"/>
            <w:sz w:val="17"/>
            <w:szCs w:val="17"/>
            <w:lang w:val="en-US"/>
            <w:rPrChange w:id="7087" w:author="Prieto Bailo, León Enrique" w:date="2023-07-07T22:59:00Z">
              <w:rPr>
                <w:rFonts w:ascii="Consolas" w:hAnsi="Consolas" w:cs="Courier New"/>
                <w:sz w:val="17"/>
                <w:szCs w:val="17"/>
              </w:rPr>
            </w:rPrChange>
          </w:rPr>
          <w:t xml:space="preserve"> 43. </w:t>
        </w:r>
        <w:r w:rsidRPr="00454AE3">
          <w:rPr>
            <w:rFonts w:ascii="Consolas" w:hAnsi="Consolas" w:cs="Courier New"/>
            <w:color w:val="000000"/>
            <w:sz w:val="17"/>
            <w:szCs w:val="17"/>
            <w:lang w:val="en-US"/>
            <w:rPrChange w:id="7088" w:author="Prieto Bailo, León Enrique" w:date="2023-07-07T22:59:00Z">
              <w:rPr>
                <w:rFonts w:ascii="Consolas" w:hAnsi="Consolas" w:cs="Courier New"/>
                <w:color w:val="000000"/>
                <w:sz w:val="17"/>
                <w:szCs w:val="17"/>
              </w:rPr>
            </w:rPrChange>
          </w:rPr>
          <w:t> </w:t>
        </w:r>
      </w:ins>
    </w:p>
    <w:p w14:paraId="0A2B25B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089" w:author="León Prieto" w:date="2023-07-07T22:46:00Z"/>
          <w:rFonts w:ascii="Consolas" w:hAnsi="Consolas" w:cs="Courier New"/>
          <w:sz w:val="17"/>
          <w:szCs w:val="17"/>
          <w:lang w:val="en-US"/>
          <w:rPrChange w:id="7090" w:author="Prieto Bailo, León Enrique" w:date="2023-07-07T22:59:00Z">
            <w:rPr>
              <w:ins w:id="7091" w:author="León Prieto" w:date="2023-07-07T22:46:00Z"/>
              <w:rFonts w:ascii="Consolas" w:hAnsi="Consolas" w:cs="Courier New"/>
              <w:sz w:val="17"/>
              <w:szCs w:val="17"/>
            </w:rPr>
          </w:rPrChange>
        </w:rPr>
      </w:pPr>
      <w:ins w:id="7092" w:author="León Prieto" w:date="2023-07-07T22:46:00Z">
        <w:r w:rsidRPr="00454AE3">
          <w:rPr>
            <w:rFonts w:ascii="Consolas" w:hAnsi="Consolas" w:cs="Courier New"/>
            <w:sz w:val="17"/>
            <w:szCs w:val="17"/>
            <w:lang w:val="en-US"/>
            <w:rPrChange w:id="7093" w:author="Prieto Bailo, León Enrique" w:date="2023-07-07T22:59:00Z">
              <w:rPr>
                <w:rFonts w:ascii="Consolas" w:hAnsi="Consolas" w:cs="Courier New"/>
                <w:sz w:val="17"/>
                <w:szCs w:val="17"/>
              </w:rPr>
            </w:rPrChange>
          </w:rPr>
          <w:t xml:space="preserve"> 44. </w:t>
        </w:r>
        <w:r w:rsidRPr="00454AE3">
          <w:rPr>
            <w:rFonts w:ascii="Consolas" w:hAnsi="Consolas" w:cs="Courier New"/>
            <w:color w:val="000088"/>
            <w:sz w:val="17"/>
            <w:szCs w:val="17"/>
            <w:lang w:val="en-US"/>
            <w:rPrChange w:id="7094"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709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096"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7097" w:author="Prieto Bailo, León Enrique" w:date="2023-07-07T22:59:00Z">
              <w:rPr>
                <w:rFonts w:ascii="Consolas" w:hAnsi="Consolas" w:cs="Courier New"/>
                <w:color w:val="000000"/>
                <w:sz w:val="17"/>
                <w:szCs w:val="17"/>
              </w:rPr>
            </w:rPrChange>
          </w:rPr>
          <w:t>esc</w:t>
        </w:r>
        <w:proofErr w:type="spellEnd"/>
        <w:r w:rsidRPr="00454AE3">
          <w:rPr>
            <w:rFonts w:ascii="Consolas" w:hAnsi="Consolas" w:cs="Courier New"/>
            <w:color w:val="666600"/>
            <w:sz w:val="17"/>
            <w:szCs w:val="17"/>
            <w:lang w:val="en-US"/>
            <w:rPrChange w:id="709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09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0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101" w:author="Prieto Bailo, León Enrique" w:date="2023-07-07T22:59:00Z">
              <w:rPr>
                <w:rFonts w:ascii="Consolas" w:hAnsi="Consolas" w:cs="Courier New"/>
                <w:color w:val="666600"/>
                <w:sz w:val="17"/>
                <w:szCs w:val="17"/>
              </w:rPr>
            </w:rPrChange>
          </w:rPr>
          <w:t>{</w:t>
        </w:r>
      </w:ins>
    </w:p>
    <w:p w14:paraId="3453422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02" w:author="León Prieto" w:date="2023-07-07T22:46:00Z"/>
          <w:rFonts w:ascii="Consolas" w:hAnsi="Consolas" w:cs="Courier New"/>
          <w:sz w:val="17"/>
          <w:szCs w:val="17"/>
          <w:lang w:val="en-US"/>
          <w:rPrChange w:id="7103" w:author="Prieto Bailo, León Enrique" w:date="2023-07-07T22:59:00Z">
            <w:rPr>
              <w:ins w:id="7104" w:author="León Prieto" w:date="2023-07-07T22:46:00Z"/>
              <w:rFonts w:ascii="Consolas" w:hAnsi="Consolas" w:cs="Courier New"/>
              <w:sz w:val="17"/>
              <w:szCs w:val="17"/>
            </w:rPr>
          </w:rPrChange>
        </w:rPr>
      </w:pPr>
      <w:ins w:id="7105" w:author="León Prieto" w:date="2023-07-07T22:46:00Z">
        <w:r w:rsidRPr="00454AE3">
          <w:rPr>
            <w:rFonts w:ascii="Consolas" w:hAnsi="Consolas" w:cs="Courier New"/>
            <w:sz w:val="17"/>
            <w:szCs w:val="17"/>
            <w:lang w:val="en-US"/>
            <w:rPrChange w:id="7106" w:author="Prieto Bailo, León Enrique" w:date="2023-07-07T22:59:00Z">
              <w:rPr>
                <w:rFonts w:ascii="Consolas" w:hAnsi="Consolas" w:cs="Courier New"/>
                <w:sz w:val="17"/>
                <w:szCs w:val="17"/>
              </w:rPr>
            </w:rPrChange>
          </w:rPr>
          <w:t xml:space="preserve"> 45. </w:t>
        </w:r>
        <w:r w:rsidRPr="00454AE3">
          <w:rPr>
            <w:rFonts w:ascii="Consolas" w:hAnsi="Consolas" w:cs="Courier New"/>
            <w:color w:val="000000"/>
            <w:sz w:val="17"/>
            <w:szCs w:val="17"/>
            <w:lang w:val="en-US"/>
            <w:rPrChange w:id="7107" w:author="Prieto Bailo, León Enrique" w:date="2023-07-07T22:59:00Z">
              <w:rPr>
                <w:rFonts w:ascii="Consolas" w:hAnsi="Consolas" w:cs="Courier New"/>
                <w:color w:val="000000"/>
                <w:sz w:val="17"/>
                <w:szCs w:val="17"/>
              </w:rPr>
            </w:rPrChange>
          </w:rPr>
          <w:t xml:space="preserve">  TIM_M1_M2</w:t>
        </w:r>
        <w:r w:rsidRPr="00454AE3">
          <w:rPr>
            <w:rFonts w:ascii="Consolas" w:hAnsi="Consolas" w:cs="Courier New"/>
            <w:color w:val="666600"/>
            <w:sz w:val="17"/>
            <w:szCs w:val="17"/>
            <w:lang w:val="en-US"/>
            <w:rPrChange w:id="7108" w:author="Prieto Bailo, León Enrique" w:date="2023-07-07T22:59: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7109" w:author="Prieto Bailo, León Enrique" w:date="2023-07-07T22:59:00Z">
              <w:rPr>
                <w:rFonts w:ascii="Consolas" w:hAnsi="Consolas" w:cs="Courier New"/>
                <w:color w:val="000000"/>
                <w:sz w:val="17"/>
                <w:szCs w:val="17"/>
              </w:rPr>
            </w:rPrChange>
          </w:rPr>
          <w:t>setPWM</w:t>
        </w:r>
        <w:proofErr w:type="spellEnd"/>
        <w:r w:rsidRPr="00454AE3">
          <w:rPr>
            <w:rFonts w:ascii="Consolas" w:hAnsi="Consolas" w:cs="Courier New"/>
            <w:color w:val="666600"/>
            <w:sz w:val="17"/>
            <w:szCs w:val="17"/>
            <w:lang w:val="en-US"/>
            <w:rPrChange w:id="711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111" w:author="Prieto Bailo, León Enrique" w:date="2023-07-07T22:59:00Z">
              <w:rPr>
                <w:rFonts w:ascii="Consolas" w:hAnsi="Consolas" w:cs="Courier New"/>
                <w:color w:val="000000"/>
                <w:sz w:val="17"/>
                <w:szCs w:val="17"/>
              </w:rPr>
            </w:rPrChange>
          </w:rPr>
          <w:t>channel_motor1</w:t>
        </w:r>
        <w:r w:rsidRPr="00454AE3">
          <w:rPr>
            <w:rFonts w:ascii="Consolas" w:hAnsi="Consolas" w:cs="Courier New"/>
            <w:color w:val="666600"/>
            <w:sz w:val="17"/>
            <w:szCs w:val="17"/>
            <w:lang w:val="en-US"/>
            <w:rPrChange w:id="711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13" w:author="Prieto Bailo, León Enrique" w:date="2023-07-07T22:59:00Z">
              <w:rPr>
                <w:rFonts w:ascii="Consolas" w:hAnsi="Consolas" w:cs="Courier New"/>
                <w:color w:val="000000"/>
                <w:sz w:val="17"/>
                <w:szCs w:val="17"/>
              </w:rPr>
            </w:rPrChange>
          </w:rPr>
          <w:t xml:space="preserve"> pin_motor1</w:t>
        </w:r>
        <w:r w:rsidRPr="00454AE3">
          <w:rPr>
            <w:rFonts w:ascii="Consolas" w:hAnsi="Consolas" w:cs="Courier New"/>
            <w:color w:val="666600"/>
            <w:sz w:val="17"/>
            <w:szCs w:val="17"/>
            <w:lang w:val="en-US"/>
            <w:rPrChange w:id="71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1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16" w:author="Prieto Bailo, León Enrique" w:date="2023-07-07T22:59:00Z">
              <w:rPr>
                <w:rFonts w:ascii="Consolas" w:hAnsi="Consolas" w:cs="Courier New"/>
                <w:color w:val="006666"/>
                <w:sz w:val="17"/>
                <w:szCs w:val="17"/>
              </w:rPr>
            </w:rPrChange>
          </w:rPr>
          <w:t>250</w:t>
        </w:r>
        <w:r w:rsidRPr="00454AE3">
          <w:rPr>
            <w:rFonts w:ascii="Consolas" w:hAnsi="Consolas" w:cs="Courier New"/>
            <w:color w:val="666600"/>
            <w:sz w:val="17"/>
            <w:szCs w:val="17"/>
            <w:lang w:val="en-US"/>
            <w:rPrChange w:id="711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1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19"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120" w:author="Prieto Bailo, León Enrique" w:date="2023-07-07T22:59:00Z">
              <w:rPr>
                <w:rFonts w:ascii="Consolas" w:hAnsi="Consolas" w:cs="Courier New"/>
                <w:color w:val="666600"/>
                <w:sz w:val="17"/>
                <w:szCs w:val="17"/>
              </w:rPr>
            </w:rPrChange>
          </w:rPr>
          <w:t>);</w:t>
        </w:r>
      </w:ins>
    </w:p>
    <w:p w14:paraId="791E06D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21" w:author="León Prieto" w:date="2023-07-07T22:46:00Z"/>
          <w:rFonts w:ascii="Consolas" w:hAnsi="Consolas" w:cs="Courier New"/>
          <w:sz w:val="17"/>
          <w:szCs w:val="17"/>
          <w:lang w:val="en-US"/>
          <w:rPrChange w:id="7122" w:author="Prieto Bailo, León Enrique" w:date="2023-07-07T22:59:00Z">
            <w:rPr>
              <w:ins w:id="7123" w:author="León Prieto" w:date="2023-07-07T22:46:00Z"/>
              <w:rFonts w:ascii="Consolas" w:hAnsi="Consolas" w:cs="Courier New"/>
              <w:sz w:val="17"/>
              <w:szCs w:val="17"/>
            </w:rPr>
          </w:rPrChange>
        </w:rPr>
      </w:pPr>
      <w:ins w:id="7124" w:author="León Prieto" w:date="2023-07-07T22:46:00Z">
        <w:r w:rsidRPr="00454AE3">
          <w:rPr>
            <w:rFonts w:ascii="Consolas" w:hAnsi="Consolas" w:cs="Courier New"/>
            <w:sz w:val="17"/>
            <w:szCs w:val="17"/>
            <w:lang w:val="en-US"/>
            <w:rPrChange w:id="7125" w:author="Prieto Bailo, León Enrique" w:date="2023-07-07T22:59:00Z">
              <w:rPr>
                <w:rFonts w:ascii="Consolas" w:hAnsi="Consolas" w:cs="Courier New"/>
                <w:sz w:val="17"/>
                <w:szCs w:val="17"/>
              </w:rPr>
            </w:rPrChange>
          </w:rPr>
          <w:t xml:space="preserve"> 46. </w:t>
        </w:r>
        <w:r w:rsidRPr="00454AE3">
          <w:rPr>
            <w:rFonts w:ascii="Consolas" w:hAnsi="Consolas" w:cs="Courier New"/>
            <w:color w:val="000000"/>
            <w:sz w:val="17"/>
            <w:szCs w:val="17"/>
            <w:lang w:val="en-US"/>
            <w:rPrChange w:id="7126" w:author="Prieto Bailo, León Enrique" w:date="2023-07-07T22:59:00Z">
              <w:rPr>
                <w:rFonts w:ascii="Consolas" w:hAnsi="Consolas" w:cs="Courier New"/>
                <w:color w:val="000000"/>
                <w:sz w:val="17"/>
                <w:szCs w:val="17"/>
              </w:rPr>
            </w:rPrChange>
          </w:rPr>
          <w:t xml:space="preserve">  TIM_M1_M2</w:t>
        </w:r>
        <w:r w:rsidRPr="00454AE3">
          <w:rPr>
            <w:rFonts w:ascii="Consolas" w:hAnsi="Consolas" w:cs="Courier New"/>
            <w:color w:val="666600"/>
            <w:sz w:val="17"/>
            <w:szCs w:val="17"/>
            <w:lang w:val="en-US"/>
            <w:rPrChange w:id="7127" w:author="Prieto Bailo, León Enrique" w:date="2023-07-07T22:59: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7128" w:author="Prieto Bailo, León Enrique" w:date="2023-07-07T22:59:00Z">
              <w:rPr>
                <w:rFonts w:ascii="Consolas" w:hAnsi="Consolas" w:cs="Courier New"/>
                <w:color w:val="000000"/>
                <w:sz w:val="17"/>
                <w:szCs w:val="17"/>
              </w:rPr>
            </w:rPrChange>
          </w:rPr>
          <w:t>setPWM</w:t>
        </w:r>
        <w:proofErr w:type="spellEnd"/>
        <w:r w:rsidRPr="00454AE3">
          <w:rPr>
            <w:rFonts w:ascii="Consolas" w:hAnsi="Consolas" w:cs="Courier New"/>
            <w:color w:val="666600"/>
            <w:sz w:val="17"/>
            <w:szCs w:val="17"/>
            <w:lang w:val="en-US"/>
            <w:rPrChange w:id="7129"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130" w:author="Prieto Bailo, León Enrique" w:date="2023-07-07T22:59:00Z">
              <w:rPr>
                <w:rFonts w:ascii="Consolas" w:hAnsi="Consolas" w:cs="Courier New"/>
                <w:color w:val="000000"/>
                <w:sz w:val="17"/>
                <w:szCs w:val="17"/>
              </w:rPr>
            </w:rPrChange>
          </w:rPr>
          <w:t>channel_motor2</w:t>
        </w:r>
        <w:r w:rsidRPr="00454AE3">
          <w:rPr>
            <w:rFonts w:ascii="Consolas" w:hAnsi="Consolas" w:cs="Courier New"/>
            <w:color w:val="666600"/>
            <w:sz w:val="17"/>
            <w:szCs w:val="17"/>
            <w:lang w:val="en-US"/>
            <w:rPrChange w:id="713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32" w:author="Prieto Bailo, León Enrique" w:date="2023-07-07T22:59:00Z">
              <w:rPr>
                <w:rFonts w:ascii="Consolas" w:hAnsi="Consolas" w:cs="Courier New"/>
                <w:color w:val="000000"/>
                <w:sz w:val="17"/>
                <w:szCs w:val="17"/>
              </w:rPr>
            </w:rPrChange>
          </w:rPr>
          <w:t xml:space="preserve"> pin_motor2</w:t>
        </w:r>
        <w:r w:rsidRPr="00454AE3">
          <w:rPr>
            <w:rFonts w:ascii="Consolas" w:hAnsi="Consolas" w:cs="Courier New"/>
            <w:color w:val="666600"/>
            <w:sz w:val="17"/>
            <w:szCs w:val="17"/>
            <w:lang w:val="en-US"/>
            <w:rPrChange w:id="713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3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35" w:author="Prieto Bailo, León Enrique" w:date="2023-07-07T22:59:00Z">
              <w:rPr>
                <w:rFonts w:ascii="Consolas" w:hAnsi="Consolas" w:cs="Courier New"/>
                <w:color w:val="006666"/>
                <w:sz w:val="17"/>
                <w:szCs w:val="17"/>
              </w:rPr>
            </w:rPrChange>
          </w:rPr>
          <w:t>250</w:t>
        </w:r>
        <w:r w:rsidRPr="00454AE3">
          <w:rPr>
            <w:rFonts w:ascii="Consolas" w:hAnsi="Consolas" w:cs="Courier New"/>
            <w:color w:val="666600"/>
            <w:sz w:val="17"/>
            <w:szCs w:val="17"/>
            <w:lang w:val="en-US"/>
            <w:rPrChange w:id="71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3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38"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139" w:author="Prieto Bailo, León Enrique" w:date="2023-07-07T22:59:00Z">
              <w:rPr>
                <w:rFonts w:ascii="Consolas" w:hAnsi="Consolas" w:cs="Courier New"/>
                <w:color w:val="666600"/>
                <w:sz w:val="17"/>
                <w:szCs w:val="17"/>
              </w:rPr>
            </w:rPrChange>
          </w:rPr>
          <w:t>);</w:t>
        </w:r>
      </w:ins>
    </w:p>
    <w:p w14:paraId="0FF87DA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40" w:author="León Prieto" w:date="2023-07-07T22:46:00Z"/>
          <w:rFonts w:ascii="Consolas" w:hAnsi="Consolas" w:cs="Courier New"/>
          <w:sz w:val="17"/>
          <w:szCs w:val="17"/>
          <w:lang w:val="en-US"/>
          <w:rPrChange w:id="7141" w:author="Prieto Bailo, León Enrique" w:date="2023-07-07T22:59:00Z">
            <w:rPr>
              <w:ins w:id="7142" w:author="León Prieto" w:date="2023-07-07T22:46:00Z"/>
              <w:rFonts w:ascii="Consolas" w:hAnsi="Consolas" w:cs="Courier New"/>
              <w:sz w:val="17"/>
              <w:szCs w:val="17"/>
            </w:rPr>
          </w:rPrChange>
        </w:rPr>
      </w:pPr>
      <w:ins w:id="7143" w:author="León Prieto" w:date="2023-07-07T22:46:00Z">
        <w:r w:rsidRPr="00454AE3">
          <w:rPr>
            <w:rFonts w:ascii="Consolas" w:hAnsi="Consolas" w:cs="Courier New"/>
            <w:sz w:val="17"/>
            <w:szCs w:val="17"/>
            <w:lang w:val="en-US"/>
            <w:rPrChange w:id="7144" w:author="Prieto Bailo, León Enrique" w:date="2023-07-07T22:59:00Z">
              <w:rPr>
                <w:rFonts w:ascii="Consolas" w:hAnsi="Consolas" w:cs="Courier New"/>
                <w:sz w:val="17"/>
                <w:szCs w:val="17"/>
              </w:rPr>
            </w:rPrChange>
          </w:rPr>
          <w:t xml:space="preserve"> 47. </w:t>
        </w:r>
        <w:r w:rsidRPr="00454AE3">
          <w:rPr>
            <w:rFonts w:ascii="Consolas" w:hAnsi="Consolas" w:cs="Courier New"/>
            <w:color w:val="000000"/>
            <w:sz w:val="17"/>
            <w:szCs w:val="17"/>
            <w:lang w:val="en-US"/>
            <w:rPrChange w:id="7145" w:author="Prieto Bailo, León Enrique" w:date="2023-07-07T22:59:00Z">
              <w:rPr>
                <w:rFonts w:ascii="Consolas" w:hAnsi="Consolas" w:cs="Courier New"/>
                <w:color w:val="000000"/>
                <w:sz w:val="17"/>
                <w:szCs w:val="17"/>
              </w:rPr>
            </w:rPrChange>
          </w:rPr>
          <w:t xml:space="preserve">  TIM_M3_M4</w:t>
        </w:r>
        <w:r w:rsidRPr="00454AE3">
          <w:rPr>
            <w:rFonts w:ascii="Consolas" w:hAnsi="Consolas" w:cs="Courier New"/>
            <w:color w:val="666600"/>
            <w:sz w:val="17"/>
            <w:szCs w:val="17"/>
            <w:lang w:val="en-US"/>
            <w:rPrChange w:id="7146" w:author="Prieto Bailo, León Enrique" w:date="2023-07-07T22:59: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7147" w:author="Prieto Bailo, León Enrique" w:date="2023-07-07T22:59:00Z">
              <w:rPr>
                <w:rFonts w:ascii="Consolas" w:hAnsi="Consolas" w:cs="Courier New"/>
                <w:color w:val="000000"/>
                <w:sz w:val="17"/>
                <w:szCs w:val="17"/>
              </w:rPr>
            </w:rPrChange>
          </w:rPr>
          <w:t>setPWM</w:t>
        </w:r>
        <w:proofErr w:type="spellEnd"/>
        <w:r w:rsidRPr="00454AE3">
          <w:rPr>
            <w:rFonts w:ascii="Consolas" w:hAnsi="Consolas" w:cs="Courier New"/>
            <w:color w:val="666600"/>
            <w:sz w:val="17"/>
            <w:szCs w:val="17"/>
            <w:lang w:val="en-US"/>
            <w:rPrChange w:id="714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149" w:author="Prieto Bailo, León Enrique" w:date="2023-07-07T22:59:00Z">
              <w:rPr>
                <w:rFonts w:ascii="Consolas" w:hAnsi="Consolas" w:cs="Courier New"/>
                <w:color w:val="000000"/>
                <w:sz w:val="17"/>
                <w:szCs w:val="17"/>
              </w:rPr>
            </w:rPrChange>
          </w:rPr>
          <w:t>channel_motor3</w:t>
        </w:r>
        <w:r w:rsidRPr="00454AE3">
          <w:rPr>
            <w:rFonts w:ascii="Consolas" w:hAnsi="Consolas" w:cs="Courier New"/>
            <w:color w:val="666600"/>
            <w:sz w:val="17"/>
            <w:szCs w:val="17"/>
            <w:lang w:val="en-US"/>
            <w:rPrChange w:id="715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51" w:author="Prieto Bailo, León Enrique" w:date="2023-07-07T22:59:00Z">
              <w:rPr>
                <w:rFonts w:ascii="Consolas" w:hAnsi="Consolas" w:cs="Courier New"/>
                <w:color w:val="000000"/>
                <w:sz w:val="17"/>
                <w:szCs w:val="17"/>
              </w:rPr>
            </w:rPrChange>
          </w:rPr>
          <w:t xml:space="preserve"> pin_motor3</w:t>
        </w:r>
        <w:r w:rsidRPr="00454AE3">
          <w:rPr>
            <w:rFonts w:ascii="Consolas" w:hAnsi="Consolas" w:cs="Courier New"/>
            <w:color w:val="666600"/>
            <w:sz w:val="17"/>
            <w:szCs w:val="17"/>
            <w:lang w:val="en-US"/>
            <w:rPrChange w:id="715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5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54" w:author="Prieto Bailo, León Enrique" w:date="2023-07-07T22:59:00Z">
              <w:rPr>
                <w:rFonts w:ascii="Consolas" w:hAnsi="Consolas" w:cs="Courier New"/>
                <w:color w:val="006666"/>
                <w:sz w:val="17"/>
                <w:szCs w:val="17"/>
              </w:rPr>
            </w:rPrChange>
          </w:rPr>
          <w:t>250</w:t>
        </w:r>
        <w:r w:rsidRPr="00454AE3">
          <w:rPr>
            <w:rFonts w:ascii="Consolas" w:hAnsi="Consolas" w:cs="Courier New"/>
            <w:color w:val="666600"/>
            <w:sz w:val="17"/>
            <w:szCs w:val="17"/>
            <w:lang w:val="en-US"/>
            <w:rPrChange w:id="715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5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57"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158" w:author="Prieto Bailo, León Enrique" w:date="2023-07-07T22:59:00Z">
              <w:rPr>
                <w:rFonts w:ascii="Consolas" w:hAnsi="Consolas" w:cs="Courier New"/>
                <w:color w:val="666600"/>
                <w:sz w:val="17"/>
                <w:szCs w:val="17"/>
              </w:rPr>
            </w:rPrChange>
          </w:rPr>
          <w:t>);</w:t>
        </w:r>
      </w:ins>
    </w:p>
    <w:p w14:paraId="4AF9681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59" w:author="León Prieto" w:date="2023-07-07T22:46:00Z"/>
          <w:rFonts w:ascii="Consolas" w:hAnsi="Consolas" w:cs="Courier New"/>
          <w:sz w:val="17"/>
          <w:szCs w:val="17"/>
          <w:lang w:val="en-US"/>
          <w:rPrChange w:id="7160" w:author="Prieto Bailo, León Enrique" w:date="2023-07-07T22:59:00Z">
            <w:rPr>
              <w:ins w:id="7161" w:author="León Prieto" w:date="2023-07-07T22:46:00Z"/>
              <w:rFonts w:ascii="Consolas" w:hAnsi="Consolas" w:cs="Courier New"/>
              <w:sz w:val="17"/>
              <w:szCs w:val="17"/>
            </w:rPr>
          </w:rPrChange>
        </w:rPr>
      </w:pPr>
      <w:ins w:id="7162" w:author="León Prieto" w:date="2023-07-07T22:46:00Z">
        <w:r w:rsidRPr="00454AE3">
          <w:rPr>
            <w:rFonts w:ascii="Consolas" w:hAnsi="Consolas" w:cs="Courier New"/>
            <w:sz w:val="17"/>
            <w:szCs w:val="17"/>
            <w:lang w:val="en-US"/>
            <w:rPrChange w:id="7163" w:author="Prieto Bailo, León Enrique" w:date="2023-07-07T22:59:00Z">
              <w:rPr>
                <w:rFonts w:ascii="Consolas" w:hAnsi="Consolas" w:cs="Courier New"/>
                <w:sz w:val="17"/>
                <w:szCs w:val="17"/>
              </w:rPr>
            </w:rPrChange>
          </w:rPr>
          <w:t xml:space="preserve"> 48. </w:t>
        </w:r>
        <w:r w:rsidRPr="00454AE3">
          <w:rPr>
            <w:rFonts w:ascii="Consolas" w:hAnsi="Consolas" w:cs="Courier New"/>
            <w:color w:val="000000"/>
            <w:sz w:val="17"/>
            <w:szCs w:val="17"/>
            <w:lang w:val="en-US"/>
            <w:rPrChange w:id="7164" w:author="Prieto Bailo, León Enrique" w:date="2023-07-07T22:59:00Z">
              <w:rPr>
                <w:rFonts w:ascii="Consolas" w:hAnsi="Consolas" w:cs="Courier New"/>
                <w:color w:val="000000"/>
                <w:sz w:val="17"/>
                <w:szCs w:val="17"/>
              </w:rPr>
            </w:rPrChange>
          </w:rPr>
          <w:t xml:space="preserve">  TIM_M3_M4</w:t>
        </w:r>
        <w:r w:rsidRPr="00454AE3">
          <w:rPr>
            <w:rFonts w:ascii="Consolas" w:hAnsi="Consolas" w:cs="Courier New"/>
            <w:color w:val="666600"/>
            <w:sz w:val="17"/>
            <w:szCs w:val="17"/>
            <w:lang w:val="en-US"/>
            <w:rPrChange w:id="7165" w:author="Prieto Bailo, León Enrique" w:date="2023-07-07T22:59: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7166" w:author="Prieto Bailo, León Enrique" w:date="2023-07-07T22:59:00Z">
              <w:rPr>
                <w:rFonts w:ascii="Consolas" w:hAnsi="Consolas" w:cs="Courier New"/>
                <w:color w:val="000000"/>
                <w:sz w:val="17"/>
                <w:szCs w:val="17"/>
              </w:rPr>
            </w:rPrChange>
          </w:rPr>
          <w:t>setPWM</w:t>
        </w:r>
        <w:proofErr w:type="spellEnd"/>
        <w:r w:rsidRPr="00454AE3">
          <w:rPr>
            <w:rFonts w:ascii="Consolas" w:hAnsi="Consolas" w:cs="Courier New"/>
            <w:color w:val="666600"/>
            <w:sz w:val="17"/>
            <w:szCs w:val="17"/>
            <w:lang w:val="en-US"/>
            <w:rPrChange w:id="716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168" w:author="Prieto Bailo, León Enrique" w:date="2023-07-07T22:59:00Z">
              <w:rPr>
                <w:rFonts w:ascii="Consolas" w:hAnsi="Consolas" w:cs="Courier New"/>
                <w:color w:val="000000"/>
                <w:sz w:val="17"/>
                <w:szCs w:val="17"/>
              </w:rPr>
            </w:rPrChange>
          </w:rPr>
          <w:t>channel_motor4</w:t>
        </w:r>
        <w:r w:rsidRPr="00454AE3">
          <w:rPr>
            <w:rFonts w:ascii="Consolas" w:hAnsi="Consolas" w:cs="Courier New"/>
            <w:color w:val="666600"/>
            <w:sz w:val="17"/>
            <w:szCs w:val="17"/>
            <w:lang w:val="en-US"/>
            <w:rPrChange w:id="716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70" w:author="Prieto Bailo, León Enrique" w:date="2023-07-07T22:59:00Z">
              <w:rPr>
                <w:rFonts w:ascii="Consolas" w:hAnsi="Consolas" w:cs="Courier New"/>
                <w:color w:val="000000"/>
                <w:sz w:val="17"/>
                <w:szCs w:val="17"/>
              </w:rPr>
            </w:rPrChange>
          </w:rPr>
          <w:t xml:space="preserve"> pin_motor4</w:t>
        </w:r>
        <w:r w:rsidRPr="00454AE3">
          <w:rPr>
            <w:rFonts w:ascii="Consolas" w:hAnsi="Consolas" w:cs="Courier New"/>
            <w:color w:val="666600"/>
            <w:sz w:val="17"/>
            <w:szCs w:val="17"/>
            <w:lang w:val="en-US"/>
            <w:rPrChange w:id="717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7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73" w:author="Prieto Bailo, León Enrique" w:date="2023-07-07T22:59:00Z">
              <w:rPr>
                <w:rFonts w:ascii="Consolas" w:hAnsi="Consolas" w:cs="Courier New"/>
                <w:color w:val="006666"/>
                <w:sz w:val="17"/>
                <w:szCs w:val="17"/>
              </w:rPr>
            </w:rPrChange>
          </w:rPr>
          <w:t>250</w:t>
        </w:r>
        <w:r w:rsidRPr="00454AE3">
          <w:rPr>
            <w:rFonts w:ascii="Consolas" w:hAnsi="Consolas" w:cs="Courier New"/>
            <w:color w:val="666600"/>
            <w:sz w:val="17"/>
            <w:szCs w:val="17"/>
            <w:lang w:val="en-US"/>
            <w:rPrChange w:id="717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7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176"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17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178" w:author="Prieto Bailo, León Enrique" w:date="2023-07-07T22:59:00Z">
              <w:rPr>
                <w:rFonts w:ascii="Consolas" w:hAnsi="Consolas" w:cs="Courier New"/>
                <w:color w:val="000000"/>
                <w:sz w:val="17"/>
                <w:szCs w:val="17"/>
              </w:rPr>
            </w:rPrChange>
          </w:rPr>
          <w:t xml:space="preserve">  </w:t>
        </w:r>
      </w:ins>
    </w:p>
    <w:p w14:paraId="5D1A9D2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79" w:author="León Prieto" w:date="2023-07-07T22:46:00Z"/>
          <w:rFonts w:ascii="Consolas" w:hAnsi="Consolas" w:cs="Courier New"/>
          <w:sz w:val="17"/>
          <w:szCs w:val="17"/>
          <w:lang w:val="en-US"/>
          <w:rPrChange w:id="7180" w:author="Prieto Bailo, León Enrique" w:date="2023-07-07T22:59:00Z">
            <w:rPr>
              <w:ins w:id="7181" w:author="León Prieto" w:date="2023-07-07T22:46:00Z"/>
              <w:rFonts w:ascii="Consolas" w:hAnsi="Consolas" w:cs="Courier New"/>
              <w:sz w:val="17"/>
              <w:szCs w:val="17"/>
            </w:rPr>
          </w:rPrChange>
        </w:rPr>
      </w:pPr>
      <w:ins w:id="7182" w:author="León Prieto" w:date="2023-07-07T22:46:00Z">
        <w:r w:rsidRPr="00454AE3">
          <w:rPr>
            <w:rFonts w:ascii="Consolas" w:hAnsi="Consolas" w:cs="Courier New"/>
            <w:sz w:val="17"/>
            <w:szCs w:val="17"/>
            <w:lang w:val="en-US"/>
            <w:rPrChange w:id="7183" w:author="Prieto Bailo, León Enrique" w:date="2023-07-07T22:59: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7184" w:author="Prieto Bailo, León Enrique" w:date="2023-07-07T22:59:00Z">
              <w:rPr>
                <w:rFonts w:ascii="Consolas" w:hAnsi="Consolas" w:cs="Courier New"/>
                <w:sz w:val="17"/>
                <w:szCs w:val="17"/>
              </w:rPr>
            </w:rPrChange>
          </w:rPr>
          <w:t xml:space="preserve">49. </w:t>
        </w:r>
        <w:r w:rsidRPr="00454AE3">
          <w:rPr>
            <w:rFonts w:ascii="Consolas" w:hAnsi="Consolas" w:cs="Courier New"/>
            <w:color w:val="666600"/>
            <w:sz w:val="17"/>
            <w:szCs w:val="17"/>
            <w:lang w:val="en-US"/>
            <w:rPrChange w:id="7185" w:author="Prieto Bailo, León Enrique" w:date="2023-07-07T22:59:00Z">
              <w:rPr>
                <w:rFonts w:ascii="Consolas" w:hAnsi="Consolas" w:cs="Courier New"/>
                <w:color w:val="666600"/>
                <w:sz w:val="17"/>
                <w:szCs w:val="17"/>
              </w:rPr>
            </w:rPrChange>
          </w:rPr>
          <w:t>}</w:t>
        </w:r>
        <w:proofErr w:type="gramEnd"/>
      </w:ins>
    </w:p>
    <w:p w14:paraId="610B01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86" w:author="León Prieto" w:date="2023-07-07T22:46:00Z"/>
          <w:rFonts w:ascii="Consolas" w:hAnsi="Consolas" w:cs="Courier New"/>
          <w:sz w:val="17"/>
          <w:szCs w:val="17"/>
          <w:lang w:val="en-US"/>
          <w:rPrChange w:id="7187" w:author="Prieto Bailo, León Enrique" w:date="2023-07-07T22:59:00Z">
            <w:rPr>
              <w:ins w:id="7188" w:author="León Prieto" w:date="2023-07-07T22:46:00Z"/>
              <w:rFonts w:ascii="Consolas" w:hAnsi="Consolas" w:cs="Courier New"/>
              <w:sz w:val="17"/>
              <w:szCs w:val="17"/>
            </w:rPr>
          </w:rPrChange>
        </w:rPr>
      </w:pPr>
      <w:ins w:id="7189" w:author="León Prieto" w:date="2023-07-07T22:46:00Z">
        <w:r w:rsidRPr="00454AE3">
          <w:rPr>
            <w:rFonts w:ascii="Consolas" w:hAnsi="Consolas" w:cs="Courier New"/>
            <w:sz w:val="17"/>
            <w:szCs w:val="17"/>
            <w:lang w:val="en-US"/>
            <w:rPrChange w:id="7190" w:author="Prieto Bailo, León Enrique" w:date="2023-07-07T22:59:00Z">
              <w:rPr>
                <w:rFonts w:ascii="Consolas" w:hAnsi="Consolas" w:cs="Courier New"/>
                <w:sz w:val="17"/>
                <w:szCs w:val="17"/>
              </w:rPr>
            </w:rPrChange>
          </w:rPr>
          <w:t xml:space="preserve"> 50. </w:t>
        </w:r>
        <w:r w:rsidRPr="00454AE3">
          <w:rPr>
            <w:rFonts w:ascii="Consolas" w:hAnsi="Consolas" w:cs="Courier New"/>
            <w:color w:val="000000"/>
            <w:sz w:val="17"/>
            <w:szCs w:val="17"/>
            <w:lang w:val="en-US"/>
            <w:rPrChange w:id="7191" w:author="Prieto Bailo, León Enrique" w:date="2023-07-07T22:59:00Z">
              <w:rPr>
                <w:rFonts w:ascii="Consolas" w:hAnsi="Consolas" w:cs="Courier New"/>
                <w:color w:val="000000"/>
                <w:sz w:val="17"/>
                <w:szCs w:val="17"/>
              </w:rPr>
            </w:rPrChange>
          </w:rPr>
          <w:t> </w:t>
        </w:r>
      </w:ins>
    </w:p>
    <w:p w14:paraId="7E3F0D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92" w:author="León Prieto" w:date="2023-07-07T22:46:00Z"/>
          <w:rFonts w:ascii="Consolas" w:hAnsi="Consolas" w:cs="Courier New"/>
          <w:sz w:val="17"/>
          <w:szCs w:val="17"/>
          <w:lang w:val="en-US"/>
          <w:rPrChange w:id="7193" w:author="Prieto Bailo, León Enrique" w:date="2023-07-07T22:59:00Z">
            <w:rPr>
              <w:ins w:id="7194" w:author="León Prieto" w:date="2023-07-07T22:46:00Z"/>
              <w:rFonts w:ascii="Consolas" w:hAnsi="Consolas" w:cs="Courier New"/>
              <w:sz w:val="17"/>
              <w:szCs w:val="17"/>
            </w:rPr>
          </w:rPrChange>
        </w:rPr>
      </w:pPr>
      <w:ins w:id="7195" w:author="León Prieto" w:date="2023-07-07T22:46:00Z">
        <w:r w:rsidRPr="00454AE3">
          <w:rPr>
            <w:rFonts w:ascii="Consolas" w:hAnsi="Consolas" w:cs="Courier New"/>
            <w:sz w:val="17"/>
            <w:szCs w:val="17"/>
            <w:lang w:val="en-US"/>
            <w:rPrChange w:id="7196" w:author="Prieto Bailo, León Enrique" w:date="2023-07-07T22:59:00Z">
              <w:rPr>
                <w:rFonts w:ascii="Consolas" w:hAnsi="Consolas" w:cs="Courier New"/>
                <w:sz w:val="17"/>
                <w:szCs w:val="17"/>
              </w:rPr>
            </w:rPrChange>
          </w:rPr>
          <w:t xml:space="preserve"> 51. </w:t>
        </w:r>
        <w:r w:rsidRPr="00454AE3">
          <w:rPr>
            <w:rFonts w:ascii="Consolas" w:hAnsi="Consolas" w:cs="Courier New"/>
            <w:color w:val="000000"/>
            <w:sz w:val="17"/>
            <w:szCs w:val="17"/>
            <w:lang w:val="en-US"/>
            <w:rPrChange w:id="7197" w:author="Prieto Bailo, León Enrique" w:date="2023-07-07T22:59:00Z">
              <w:rPr>
                <w:rFonts w:ascii="Consolas" w:hAnsi="Consolas" w:cs="Courier New"/>
                <w:color w:val="000000"/>
                <w:sz w:val="17"/>
                <w:szCs w:val="17"/>
              </w:rPr>
            </w:rPrChange>
          </w:rPr>
          <w:t> </w:t>
        </w:r>
      </w:ins>
    </w:p>
    <w:p w14:paraId="5403DE61" w14:textId="58B46643"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198" w:author="León Prieto" w:date="2023-07-07T22:46:00Z"/>
          <w:rFonts w:ascii="Consolas" w:hAnsi="Consolas" w:cs="Courier New"/>
          <w:sz w:val="17"/>
          <w:szCs w:val="17"/>
          <w:lang w:val="en-US"/>
          <w:rPrChange w:id="7199" w:author="Prieto Bailo, León Enrique" w:date="2023-07-07T22:59:00Z">
            <w:rPr>
              <w:ins w:id="7200" w:author="León Prieto" w:date="2023-07-07T22:46:00Z"/>
              <w:rFonts w:ascii="Consolas" w:hAnsi="Consolas" w:cs="Courier New"/>
              <w:sz w:val="17"/>
              <w:szCs w:val="17"/>
            </w:rPr>
          </w:rPrChange>
        </w:rPr>
      </w:pPr>
      <w:ins w:id="7201" w:author="León Prieto" w:date="2023-07-07T22:46:00Z">
        <w:r w:rsidRPr="00454AE3">
          <w:rPr>
            <w:rFonts w:ascii="Consolas" w:hAnsi="Consolas" w:cs="Courier New"/>
            <w:sz w:val="17"/>
            <w:szCs w:val="17"/>
            <w:lang w:val="en-US"/>
            <w:rPrChange w:id="7202" w:author="Prieto Bailo, León Enrique" w:date="2023-07-07T22:59:00Z">
              <w:rPr>
                <w:rFonts w:ascii="Consolas" w:hAnsi="Consolas" w:cs="Courier New"/>
                <w:sz w:val="17"/>
                <w:szCs w:val="17"/>
              </w:rPr>
            </w:rPrChange>
          </w:rPr>
          <w:t xml:space="preserve"> 52. </w:t>
        </w:r>
        <w:r w:rsidRPr="00454AE3">
          <w:rPr>
            <w:rFonts w:ascii="Consolas" w:hAnsi="Consolas" w:cs="Courier New"/>
            <w:color w:val="000088"/>
            <w:sz w:val="17"/>
            <w:szCs w:val="17"/>
            <w:lang w:val="en-US"/>
            <w:rPrChange w:id="7203"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72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205" w:author="Prieto Bailo, León Enrique" w:date="2023-07-07T22:59:00Z">
              <w:rPr>
                <w:rFonts w:ascii="Consolas" w:hAnsi="Consolas" w:cs="Courier New"/>
                <w:color w:val="000000"/>
                <w:sz w:val="17"/>
                <w:szCs w:val="17"/>
              </w:rPr>
            </w:rPrChange>
          </w:rPr>
          <w:t>init_</w:t>
        </w:r>
        <w:del w:id="7206" w:author="Prieto Bailo, León Enrique" w:date="2023-07-07T23:24:00Z">
          <w:r w:rsidRPr="00454AE3" w:rsidDel="00D36AEB">
            <w:rPr>
              <w:rFonts w:ascii="Consolas" w:hAnsi="Consolas" w:cs="Courier New"/>
              <w:color w:val="000000"/>
              <w:sz w:val="17"/>
              <w:szCs w:val="17"/>
              <w:lang w:val="en-US"/>
              <w:rPrChange w:id="7207" w:author="Prieto Bailo, León Enrique" w:date="2023-07-07T22:59:00Z">
                <w:rPr>
                  <w:rFonts w:ascii="Consolas" w:hAnsi="Consolas" w:cs="Courier New"/>
                  <w:color w:val="000000"/>
                  <w:sz w:val="17"/>
                  <w:szCs w:val="17"/>
                </w:rPr>
              </w:rPrChange>
            </w:rPr>
            <w:delText>gy</w:delText>
          </w:r>
        </w:del>
      </w:ins>
      <w:ins w:id="7208" w:author="Prieto Bailo, León Enrique" w:date="2023-07-07T23:24:00Z">
        <w:r w:rsidR="00D36AEB">
          <w:rPr>
            <w:rFonts w:ascii="Consolas" w:hAnsi="Consolas" w:cs="Courier New"/>
            <w:color w:val="000000"/>
            <w:sz w:val="17"/>
            <w:szCs w:val="17"/>
            <w:lang w:val="en-US"/>
          </w:rPr>
          <w:t>imu</w:t>
        </w:r>
      </w:ins>
      <w:proofErr w:type="spellEnd"/>
      <w:ins w:id="7209" w:author="León Prieto" w:date="2023-07-07T22:46:00Z">
        <w:del w:id="7210" w:author="Prieto Bailo, León Enrique" w:date="2023-07-07T23:24:00Z">
          <w:r w:rsidRPr="00454AE3" w:rsidDel="00D36AEB">
            <w:rPr>
              <w:rFonts w:ascii="Consolas" w:hAnsi="Consolas" w:cs="Courier New"/>
              <w:color w:val="000000"/>
              <w:sz w:val="17"/>
              <w:szCs w:val="17"/>
              <w:lang w:val="en-US"/>
              <w:rPrChange w:id="7211" w:author="Prieto Bailo, León Enrique" w:date="2023-07-07T22:59:00Z">
                <w:rPr>
                  <w:rFonts w:ascii="Consolas" w:hAnsi="Consolas" w:cs="Courier New"/>
                  <w:color w:val="000000"/>
                  <w:sz w:val="17"/>
                  <w:szCs w:val="17"/>
                </w:rPr>
              </w:rPrChange>
            </w:rPr>
            <w:delText>ro</w:delText>
          </w:r>
        </w:del>
        <w:r w:rsidRPr="00454AE3">
          <w:rPr>
            <w:rFonts w:ascii="Consolas" w:hAnsi="Consolas" w:cs="Courier New"/>
            <w:color w:val="666600"/>
            <w:sz w:val="17"/>
            <w:szCs w:val="17"/>
            <w:lang w:val="en-US"/>
            <w:rPrChange w:id="721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7213" w:author="Prieto Bailo, León Enrique" w:date="2023-07-07T22:59:00Z">
              <w:rPr>
                <w:rFonts w:ascii="Consolas" w:hAnsi="Consolas" w:cs="Courier New"/>
                <w:color w:val="000088"/>
                <w:sz w:val="17"/>
                <w:szCs w:val="17"/>
              </w:rPr>
            </w:rPrChange>
          </w:rPr>
          <w:t>void</w:t>
        </w:r>
        <w:r w:rsidRPr="00454AE3">
          <w:rPr>
            <w:rFonts w:ascii="Consolas" w:hAnsi="Consolas" w:cs="Courier New"/>
            <w:color w:val="666600"/>
            <w:sz w:val="17"/>
            <w:szCs w:val="17"/>
            <w:lang w:val="en-US"/>
            <w:rPrChange w:id="72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1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216" w:author="Prieto Bailo, León Enrique" w:date="2023-07-07T22:59:00Z">
              <w:rPr>
                <w:rFonts w:ascii="Consolas" w:hAnsi="Consolas" w:cs="Courier New"/>
                <w:color w:val="666600"/>
                <w:sz w:val="17"/>
                <w:szCs w:val="17"/>
              </w:rPr>
            </w:rPrChange>
          </w:rPr>
          <w:t>{</w:t>
        </w:r>
      </w:ins>
    </w:p>
    <w:p w14:paraId="33771C4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17" w:author="León Prieto" w:date="2023-07-07T22:46:00Z"/>
          <w:rFonts w:ascii="Consolas" w:hAnsi="Consolas" w:cs="Courier New"/>
          <w:sz w:val="17"/>
          <w:szCs w:val="17"/>
          <w:lang w:val="en-US"/>
          <w:rPrChange w:id="7218" w:author="Prieto Bailo, León Enrique" w:date="2023-07-07T22:59:00Z">
            <w:rPr>
              <w:ins w:id="7219" w:author="León Prieto" w:date="2023-07-07T22:46:00Z"/>
              <w:rFonts w:ascii="Consolas" w:hAnsi="Consolas" w:cs="Courier New"/>
              <w:sz w:val="17"/>
              <w:szCs w:val="17"/>
            </w:rPr>
          </w:rPrChange>
        </w:rPr>
      </w:pPr>
      <w:ins w:id="7220" w:author="León Prieto" w:date="2023-07-07T22:46:00Z">
        <w:r w:rsidRPr="00454AE3">
          <w:rPr>
            <w:rFonts w:ascii="Consolas" w:hAnsi="Consolas" w:cs="Courier New"/>
            <w:sz w:val="17"/>
            <w:szCs w:val="17"/>
            <w:lang w:val="en-US"/>
            <w:rPrChange w:id="7221" w:author="Prieto Bailo, León Enrique" w:date="2023-07-07T22:59:00Z">
              <w:rPr>
                <w:rFonts w:ascii="Consolas" w:hAnsi="Consolas" w:cs="Courier New"/>
                <w:sz w:val="17"/>
                <w:szCs w:val="17"/>
              </w:rPr>
            </w:rPrChange>
          </w:rPr>
          <w:t xml:space="preserve"> 53. </w:t>
        </w:r>
        <w:r w:rsidRPr="00454AE3">
          <w:rPr>
            <w:rFonts w:ascii="Consolas" w:hAnsi="Consolas" w:cs="Courier New"/>
            <w:color w:val="000000"/>
            <w:sz w:val="17"/>
            <w:szCs w:val="17"/>
            <w:lang w:val="en-US"/>
            <w:rPrChange w:id="722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22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22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7225" w:author="Prieto Bailo, León Enrique" w:date="2023-07-07T22:59:00Z">
              <w:rPr>
                <w:rFonts w:ascii="Consolas" w:hAnsi="Consolas" w:cs="Courier New"/>
                <w:color w:val="000088"/>
                <w:sz w:val="17"/>
                <w:szCs w:val="17"/>
              </w:rPr>
            </w:rPrChange>
          </w:rPr>
          <w:t>begin</w:t>
        </w:r>
        <w:proofErr w:type="spellEnd"/>
        <w:r w:rsidRPr="00454AE3">
          <w:rPr>
            <w:rFonts w:ascii="Consolas" w:hAnsi="Consolas" w:cs="Courier New"/>
            <w:color w:val="666600"/>
            <w:sz w:val="17"/>
            <w:szCs w:val="17"/>
            <w:lang w:val="en-US"/>
            <w:rPrChange w:id="7226"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22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228" w:author="Prieto Bailo, León Enrique" w:date="2023-07-07T22:59:00Z">
              <w:rPr>
                <w:rFonts w:ascii="Consolas" w:hAnsi="Consolas" w:cs="Courier New"/>
                <w:color w:val="000000"/>
                <w:sz w:val="17"/>
                <w:szCs w:val="17"/>
              </w:rPr>
            </w:rPrChange>
          </w:rPr>
          <w:t xml:space="preserve">                    </w:t>
        </w:r>
      </w:ins>
    </w:p>
    <w:p w14:paraId="7B83F4D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29" w:author="León Prieto" w:date="2023-07-07T22:46:00Z"/>
          <w:rFonts w:ascii="Consolas" w:hAnsi="Consolas" w:cs="Courier New"/>
          <w:sz w:val="17"/>
          <w:szCs w:val="17"/>
          <w:lang w:val="en-US"/>
          <w:rPrChange w:id="7230" w:author="Prieto Bailo, León Enrique" w:date="2023-07-07T22:59:00Z">
            <w:rPr>
              <w:ins w:id="7231" w:author="León Prieto" w:date="2023-07-07T22:46:00Z"/>
              <w:rFonts w:ascii="Consolas" w:hAnsi="Consolas" w:cs="Courier New"/>
              <w:sz w:val="17"/>
              <w:szCs w:val="17"/>
            </w:rPr>
          </w:rPrChange>
        </w:rPr>
      </w:pPr>
      <w:ins w:id="7232" w:author="León Prieto" w:date="2023-07-07T22:46:00Z">
        <w:r w:rsidRPr="00454AE3">
          <w:rPr>
            <w:rFonts w:ascii="Consolas" w:hAnsi="Consolas" w:cs="Courier New"/>
            <w:sz w:val="17"/>
            <w:szCs w:val="17"/>
            <w:lang w:val="en-US"/>
            <w:rPrChange w:id="7233" w:author="Prieto Bailo, León Enrique" w:date="2023-07-07T22:59:00Z">
              <w:rPr>
                <w:rFonts w:ascii="Consolas" w:hAnsi="Consolas" w:cs="Courier New"/>
                <w:sz w:val="17"/>
                <w:szCs w:val="17"/>
              </w:rPr>
            </w:rPrChange>
          </w:rPr>
          <w:t xml:space="preserve"> 54. </w:t>
        </w:r>
        <w:r w:rsidRPr="00454AE3">
          <w:rPr>
            <w:rFonts w:ascii="Consolas" w:hAnsi="Consolas" w:cs="Courier New"/>
            <w:color w:val="000000"/>
            <w:sz w:val="17"/>
            <w:szCs w:val="17"/>
            <w:lang w:val="en-US"/>
            <w:rPrChange w:id="723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23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2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37"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23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39" w:author="Prieto Bailo, León Enrique" w:date="2023-07-07T22:59: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7240" w:author="Prieto Bailo, León Enrique" w:date="2023-07-07T22:59:00Z">
              <w:rPr>
                <w:rFonts w:ascii="Consolas" w:hAnsi="Consolas" w:cs="Courier New"/>
                <w:color w:val="666600"/>
                <w:sz w:val="17"/>
                <w:szCs w:val="17"/>
              </w:rPr>
            </w:rPrChange>
          </w:rPr>
          <w:t>);</w:t>
        </w:r>
        <w:proofErr w:type="gramEnd"/>
      </w:ins>
    </w:p>
    <w:p w14:paraId="1054559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41" w:author="León Prieto" w:date="2023-07-07T22:46:00Z"/>
          <w:rFonts w:ascii="Consolas" w:hAnsi="Consolas" w:cs="Courier New"/>
          <w:sz w:val="17"/>
          <w:szCs w:val="17"/>
          <w:lang w:val="en-US"/>
          <w:rPrChange w:id="7242" w:author="Prieto Bailo, León Enrique" w:date="2023-07-07T22:59:00Z">
            <w:rPr>
              <w:ins w:id="7243" w:author="León Prieto" w:date="2023-07-07T22:46:00Z"/>
              <w:rFonts w:ascii="Consolas" w:hAnsi="Consolas" w:cs="Courier New"/>
              <w:sz w:val="17"/>
              <w:szCs w:val="17"/>
            </w:rPr>
          </w:rPrChange>
        </w:rPr>
      </w:pPr>
      <w:ins w:id="7244" w:author="León Prieto" w:date="2023-07-07T22:46:00Z">
        <w:r w:rsidRPr="00454AE3">
          <w:rPr>
            <w:rFonts w:ascii="Consolas" w:hAnsi="Consolas" w:cs="Courier New"/>
            <w:sz w:val="17"/>
            <w:szCs w:val="17"/>
            <w:lang w:val="en-US"/>
            <w:rPrChange w:id="7245" w:author="Prieto Bailo, León Enrique" w:date="2023-07-07T22:59:00Z">
              <w:rPr>
                <w:rFonts w:ascii="Consolas" w:hAnsi="Consolas" w:cs="Courier New"/>
                <w:sz w:val="17"/>
                <w:szCs w:val="17"/>
              </w:rPr>
            </w:rPrChange>
          </w:rPr>
          <w:t xml:space="preserve"> 55. </w:t>
        </w:r>
        <w:r w:rsidRPr="00454AE3">
          <w:rPr>
            <w:rFonts w:ascii="Consolas" w:hAnsi="Consolas" w:cs="Courier New"/>
            <w:color w:val="000000"/>
            <w:sz w:val="17"/>
            <w:szCs w:val="17"/>
            <w:lang w:val="en-US"/>
            <w:rPrChange w:id="7246" w:author="Prieto Bailo, León Enrique" w:date="2023-07-07T22:59:00Z">
              <w:rPr>
                <w:rFonts w:ascii="Consolas" w:hAnsi="Consolas" w:cs="Courier New"/>
                <w:color w:val="000000"/>
                <w:sz w:val="17"/>
                <w:szCs w:val="17"/>
              </w:rPr>
            </w:rPrChange>
          </w:rPr>
          <w:t xml:space="preserve">  error </w:t>
        </w:r>
        <w:r w:rsidRPr="00454AE3">
          <w:rPr>
            <w:rFonts w:ascii="Consolas" w:hAnsi="Consolas" w:cs="Courier New"/>
            <w:color w:val="666600"/>
            <w:sz w:val="17"/>
            <w:szCs w:val="17"/>
            <w:lang w:val="en-US"/>
            <w:rPrChange w:id="724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4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24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25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51"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252"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25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254" w:author="Prieto Bailo, León Enrique" w:date="2023-07-07T22:59:00Z">
              <w:rPr>
                <w:rFonts w:ascii="Consolas" w:hAnsi="Consolas" w:cs="Courier New"/>
                <w:color w:val="000000"/>
                <w:sz w:val="17"/>
                <w:szCs w:val="17"/>
              </w:rPr>
            </w:rPrChange>
          </w:rPr>
          <w:t xml:space="preserve">      </w:t>
        </w:r>
      </w:ins>
    </w:p>
    <w:p w14:paraId="0E643CF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55" w:author="León Prieto" w:date="2023-07-07T22:46:00Z"/>
          <w:rFonts w:ascii="Consolas" w:hAnsi="Consolas" w:cs="Courier New"/>
          <w:sz w:val="17"/>
          <w:szCs w:val="17"/>
          <w:lang w:val="en-US"/>
          <w:rPrChange w:id="7256" w:author="Prieto Bailo, León Enrique" w:date="2023-07-07T22:59:00Z">
            <w:rPr>
              <w:ins w:id="7257" w:author="León Prieto" w:date="2023-07-07T22:46:00Z"/>
              <w:rFonts w:ascii="Consolas" w:hAnsi="Consolas" w:cs="Courier New"/>
              <w:sz w:val="17"/>
              <w:szCs w:val="17"/>
            </w:rPr>
          </w:rPrChange>
        </w:rPr>
      </w:pPr>
      <w:ins w:id="7258" w:author="León Prieto" w:date="2023-07-07T22:46:00Z">
        <w:r w:rsidRPr="00454AE3">
          <w:rPr>
            <w:rFonts w:ascii="Consolas" w:hAnsi="Consolas" w:cs="Courier New"/>
            <w:sz w:val="17"/>
            <w:szCs w:val="17"/>
            <w:lang w:val="en-US"/>
            <w:rPrChange w:id="7259" w:author="Prieto Bailo, León Enrique" w:date="2023-07-07T22:59:00Z">
              <w:rPr>
                <w:rFonts w:ascii="Consolas" w:hAnsi="Consolas" w:cs="Courier New"/>
                <w:sz w:val="17"/>
                <w:szCs w:val="17"/>
              </w:rPr>
            </w:rPrChange>
          </w:rPr>
          <w:t xml:space="preserve"> 56. </w:t>
        </w:r>
        <w:r w:rsidRPr="00454AE3">
          <w:rPr>
            <w:rFonts w:ascii="Consolas" w:hAnsi="Consolas" w:cs="Courier New"/>
            <w:color w:val="000000"/>
            <w:sz w:val="17"/>
            <w:szCs w:val="17"/>
            <w:lang w:val="en-US"/>
            <w:rPrChange w:id="726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261" w:author="Prieto Bailo, León Enrique" w:date="2023-07-07T22:59:00Z">
              <w:rPr>
                <w:rFonts w:ascii="Consolas" w:hAnsi="Consolas" w:cs="Courier New"/>
                <w:color w:val="000088"/>
                <w:sz w:val="17"/>
                <w:szCs w:val="17"/>
              </w:rPr>
            </w:rPrChange>
          </w:rPr>
          <w:t>while</w:t>
        </w:r>
        <w:r w:rsidRPr="00454AE3">
          <w:rPr>
            <w:rFonts w:ascii="Consolas" w:hAnsi="Consolas" w:cs="Courier New"/>
            <w:color w:val="000000"/>
            <w:sz w:val="17"/>
            <w:szCs w:val="17"/>
            <w:lang w:val="en-US"/>
            <w:rPrChange w:id="726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263"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7264" w:author="Prieto Bailo, León Enrique" w:date="2023-07-07T22:59:00Z">
              <w:rPr>
                <w:rFonts w:ascii="Consolas" w:hAnsi="Consolas" w:cs="Courier New"/>
                <w:color w:val="000000"/>
                <w:sz w:val="17"/>
                <w:szCs w:val="17"/>
              </w:rPr>
            </w:rPrChange>
          </w:rPr>
          <w:t xml:space="preserve">error </w:t>
        </w:r>
        <w:r w:rsidRPr="00454AE3">
          <w:rPr>
            <w:rFonts w:ascii="Consolas" w:hAnsi="Consolas" w:cs="Courier New"/>
            <w:color w:val="666600"/>
            <w:sz w:val="17"/>
            <w:szCs w:val="17"/>
            <w:lang w:val="en-US"/>
            <w:rPrChange w:id="7265"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26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6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268"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26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7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27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272" w:author="Prieto Bailo, León Enrique" w:date="2023-07-07T22:59:00Z">
              <w:rPr>
                <w:rFonts w:ascii="Consolas" w:hAnsi="Consolas" w:cs="Courier New"/>
                <w:color w:val="000000"/>
                <w:sz w:val="17"/>
                <w:szCs w:val="17"/>
              </w:rPr>
            </w:rPrChange>
          </w:rPr>
          <w:t xml:space="preserve">                </w:t>
        </w:r>
      </w:ins>
    </w:p>
    <w:p w14:paraId="3684025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73" w:author="León Prieto" w:date="2023-07-07T22:46:00Z"/>
          <w:rFonts w:ascii="Consolas" w:hAnsi="Consolas" w:cs="Courier New"/>
          <w:sz w:val="17"/>
          <w:szCs w:val="17"/>
          <w:lang w:val="en-US"/>
          <w:rPrChange w:id="7274" w:author="Prieto Bailo, León Enrique" w:date="2023-07-07T22:59:00Z">
            <w:rPr>
              <w:ins w:id="7275" w:author="León Prieto" w:date="2023-07-07T22:46:00Z"/>
              <w:rFonts w:ascii="Consolas" w:hAnsi="Consolas" w:cs="Courier New"/>
              <w:sz w:val="17"/>
              <w:szCs w:val="17"/>
            </w:rPr>
          </w:rPrChange>
        </w:rPr>
      </w:pPr>
      <w:ins w:id="7276" w:author="León Prieto" w:date="2023-07-07T22:46:00Z">
        <w:r w:rsidRPr="00454AE3">
          <w:rPr>
            <w:rFonts w:ascii="Consolas" w:hAnsi="Consolas" w:cs="Courier New"/>
            <w:sz w:val="17"/>
            <w:szCs w:val="17"/>
            <w:lang w:val="en-US"/>
            <w:rPrChange w:id="7277" w:author="Prieto Bailo, León Enrique" w:date="2023-07-07T22:59:00Z">
              <w:rPr>
                <w:rFonts w:ascii="Consolas" w:hAnsi="Consolas" w:cs="Courier New"/>
                <w:sz w:val="17"/>
                <w:szCs w:val="17"/>
              </w:rPr>
            </w:rPrChange>
          </w:rPr>
          <w:t xml:space="preserve"> 57. </w:t>
        </w:r>
        <w:r w:rsidRPr="00454AE3">
          <w:rPr>
            <w:rFonts w:ascii="Consolas" w:hAnsi="Consolas" w:cs="Courier New"/>
            <w:color w:val="000000"/>
            <w:sz w:val="17"/>
            <w:szCs w:val="17"/>
            <w:lang w:val="en-US"/>
            <w:rPrChange w:id="727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7279" w:author="Prieto Bailo, León Enrique" w:date="2023-07-07T22:59:00Z">
              <w:rPr>
                <w:rFonts w:ascii="Consolas" w:hAnsi="Consolas" w:cs="Courier New"/>
                <w:color w:val="000000"/>
                <w:sz w:val="17"/>
                <w:szCs w:val="17"/>
              </w:rPr>
            </w:rPrChange>
          </w:rPr>
          <w:t>delay</w:t>
        </w:r>
        <w:r w:rsidRPr="00454AE3">
          <w:rPr>
            <w:rFonts w:ascii="Consolas" w:hAnsi="Consolas" w:cs="Courier New"/>
            <w:color w:val="666600"/>
            <w:sz w:val="17"/>
            <w:szCs w:val="17"/>
            <w:lang w:val="en-US"/>
            <w:rPrChange w:id="728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7281" w:author="Prieto Bailo, León Enrique" w:date="2023-07-07T22:59: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7282" w:author="Prieto Bailo, León Enrique" w:date="2023-07-07T22:59:00Z">
              <w:rPr>
                <w:rFonts w:ascii="Consolas" w:hAnsi="Consolas" w:cs="Courier New"/>
                <w:color w:val="666600"/>
                <w:sz w:val="17"/>
                <w:szCs w:val="17"/>
              </w:rPr>
            </w:rPrChange>
          </w:rPr>
          <w:t>);</w:t>
        </w:r>
      </w:ins>
    </w:p>
    <w:p w14:paraId="015B5E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83" w:author="León Prieto" w:date="2023-07-07T22:46:00Z"/>
          <w:rFonts w:ascii="Consolas" w:hAnsi="Consolas" w:cs="Courier New"/>
          <w:sz w:val="17"/>
          <w:szCs w:val="17"/>
          <w:lang w:val="en-US"/>
          <w:rPrChange w:id="7284" w:author="Prieto Bailo, León Enrique" w:date="2023-07-07T22:59:00Z">
            <w:rPr>
              <w:ins w:id="7285" w:author="León Prieto" w:date="2023-07-07T22:46:00Z"/>
              <w:rFonts w:ascii="Consolas" w:hAnsi="Consolas" w:cs="Courier New"/>
              <w:sz w:val="17"/>
              <w:szCs w:val="17"/>
            </w:rPr>
          </w:rPrChange>
        </w:rPr>
      </w:pPr>
      <w:ins w:id="7286" w:author="León Prieto" w:date="2023-07-07T22:46:00Z">
        <w:r w:rsidRPr="00454AE3">
          <w:rPr>
            <w:rFonts w:ascii="Consolas" w:hAnsi="Consolas" w:cs="Courier New"/>
            <w:sz w:val="17"/>
            <w:szCs w:val="17"/>
            <w:lang w:val="en-US"/>
            <w:rPrChange w:id="7287" w:author="Prieto Bailo, León Enrique" w:date="2023-07-07T22:59:00Z">
              <w:rPr>
                <w:rFonts w:ascii="Consolas" w:hAnsi="Consolas" w:cs="Courier New"/>
                <w:sz w:val="17"/>
                <w:szCs w:val="17"/>
              </w:rPr>
            </w:rPrChange>
          </w:rPr>
          <w:t xml:space="preserve"> 58. </w:t>
        </w:r>
        <w:proofErr w:type="gramStart"/>
        <w:r w:rsidRPr="00454AE3">
          <w:rPr>
            <w:rFonts w:ascii="Consolas" w:hAnsi="Consolas" w:cs="Courier New"/>
            <w:color w:val="000000"/>
            <w:sz w:val="17"/>
            <w:szCs w:val="17"/>
            <w:lang w:val="en-US"/>
            <w:rPrChange w:id="728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289" w:author="Prieto Bailo, León Enrique" w:date="2023-07-07T22:59:00Z">
              <w:rPr>
                <w:rFonts w:ascii="Consolas" w:hAnsi="Consolas" w:cs="Courier New"/>
                <w:color w:val="666600"/>
                <w:sz w:val="17"/>
                <w:szCs w:val="17"/>
              </w:rPr>
            </w:rPrChange>
          </w:rPr>
          <w:t>}</w:t>
        </w:r>
        <w:proofErr w:type="gramEnd"/>
      </w:ins>
    </w:p>
    <w:p w14:paraId="2943A2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90" w:author="León Prieto" w:date="2023-07-07T22:46:00Z"/>
          <w:rFonts w:ascii="Consolas" w:hAnsi="Consolas" w:cs="Courier New"/>
          <w:sz w:val="17"/>
          <w:szCs w:val="17"/>
          <w:lang w:val="en-US"/>
          <w:rPrChange w:id="7291" w:author="Prieto Bailo, León Enrique" w:date="2023-07-07T22:59:00Z">
            <w:rPr>
              <w:ins w:id="7292" w:author="León Prieto" w:date="2023-07-07T22:46:00Z"/>
              <w:rFonts w:ascii="Consolas" w:hAnsi="Consolas" w:cs="Courier New"/>
              <w:sz w:val="17"/>
              <w:szCs w:val="17"/>
            </w:rPr>
          </w:rPrChange>
        </w:rPr>
      </w:pPr>
      <w:ins w:id="7293" w:author="León Prieto" w:date="2023-07-07T22:46:00Z">
        <w:r w:rsidRPr="00454AE3">
          <w:rPr>
            <w:rFonts w:ascii="Consolas" w:hAnsi="Consolas" w:cs="Courier New"/>
            <w:sz w:val="17"/>
            <w:szCs w:val="17"/>
            <w:lang w:val="en-US"/>
            <w:rPrChange w:id="7294" w:author="Prieto Bailo, León Enrique" w:date="2023-07-07T22:59:00Z">
              <w:rPr>
                <w:rFonts w:ascii="Consolas" w:hAnsi="Consolas" w:cs="Courier New"/>
                <w:sz w:val="17"/>
                <w:szCs w:val="17"/>
              </w:rPr>
            </w:rPrChange>
          </w:rPr>
          <w:t xml:space="preserve"> 59. </w:t>
        </w:r>
        <w:r w:rsidRPr="00454AE3">
          <w:rPr>
            <w:rFonts w:ascii="Consolas" w:hAnsi="Consolas" w:cs="Courier New"/>
            <w:color w:val="000000"/>
            <w:sz w:val="17"/>
            <w:szCs w:val="17"/>
            <w:lang w:val="en-US"/>
            <w:rPrChange w:id="7295" w:author="Prieto Bailo, León Enrique" w:date="2023-07-07T22:59:00Z">
              <w:rPr>
                <w:rFonts w:ascii="Consolas" w:hAnsi="Consolas" w:cs="Courier New"/>
                <w:color w:val="000000"/>
                <w:sz w:val="17"/>
                <w:szCs w:val="17"/>
              </w:rPr>
            </w:rPrChange>
          </w:rPr>
          <w:t> </w:t>
        </w:r>
      </w:ins>
    </w:p>
    <w:p w14:paraId="22CEDBB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296" w:author="León Prieto" w:date="2023-07-07T22:46:00Z"/>
          <w:rFonts w:ascii="Consolas" w:hAnsi="Consolas" w:cs="Courier New"/>
          <w:sz w:val="17"/>
          <w:szCs w:val="17"/>
          <w:lang w:val="en-US"/>
          <w:rPrChange w:id="7297" w:author="Prieto Bailo, León Enrique" w:date="2023-07-07T22:59:00Z">
            <w:rPr>
              <w:ins w:id="7298" w:author="León Prieto" w:date="2023-07-07T22:46:00Z"/>
              <w:rFonts w:ascii="Consolas" w:hAnsi="Consolas" w:cs="Courier New"/>
              <w:sz w:val="17"/>
              <w:szCs w:val="17"/>
            </w:rPr>
          </w:rPrChange>
        </w:rPr>
      </w:pPr>
      <w:ins w:id="7299" w:author="León Prieto" w:date="2023-07-07T22:46:00Z">
        <w:r w:rsidRPr="00454AE3">
          <w:rPr>
            <w:rFonts w:ascii="Consolas" w:hAnsi="Consolas" w:cs="Courier New"/>
            <w:sz w:val="17"/>
            <w:szCs w:val="17"/>
            <w:lang w:val="en-US"/>
            <w:rPrChange w:id="7300" w:author="Prieto Bailo, León Enrique" w:date="2023-07-07T22:59:00Z">
              <w:rPr>
                <w:rFonts w:ascii="Consolas" w:hAnsi="Consolas" w:cs="Courier New"/>
                <w:sz w:val="17"/>
                <w:szCs w:val="17"/>
              </w:rPr>
            </w:rPrChange>
          </w:rPr>
          <w:t xml:space="preserve"> 60. </w:t>
        </w:r>
        <w:r w:rsidRPr="00454AE3">
          <w:rPr>
            <w:rFonts w:ascii="Consolas" w:hAnsi="Consolas" w:cs="Courier New"/>
            <w:color w:val="000000"/>
            <w:sz w:val="17"/>
            <w:szCs w:val="17"/>
            <w:lang w:val="en-US"/>
            <w:rPrChange w:id="730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0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0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04"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30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06" w:author="Prieto Bailo, León Enrique" w:date="2023-07-07T22:59: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730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08" w:author="Prieto Bailo, León Enrique" w:date="2023-07-07T22:59:00Z">
              <w:rPr>
                <w:rFonts w:ascii="Consolas" w:hAnsi="Consolas" w:cs="Courier New"/>
                <w:color w:val="000000"/>
                <w:sz w:val="17"/>
                <w:szCs w:val="17"/>
              </w:rPr>
            </w:rPrChange>
          </w:rPr>
          <w:t xml:space="preserve">  </w:t>
        </w:r>
      </w:ins>
    </w:p>
    <w:p w14:paraId="74D074A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09" w:author="León Prieto" w:date="2023-07-07T22:46:00Z"/>
          <w:rFonts w:ascii="Consolas" w:hAnsi="Consolas" w:cs="Courier New"/>
          <w:sz w:val="17"/>
          <w:szCs w:val="17"/>
          <w:lang w:val="en-US"/>
          <w:rPrChange w:id="7310" w:author="Prieto Bailo, León Enrique" w:date="2023-07-07T22:59:00Z">
            <w:rPr>
              <w:ins w:id="7311" w:author="León Prieto" w:date="2023-07-07T22:46:00Z"/>
              <w:rFonts w:ascii="Consolas" w:hAnsi="Consolas" w:cs="Courier New"/>
              <w:sz w:val="17"/>
              <w:szCs w:val="17"/>
            </w:rPr>
          </w:rPrChange>
        </w:rPr>
      </w:pPr>
      <w:ins w:id="7312" w:author="León Prieto" w:date="2023-07-07T22:46:00Z">
        <w:r w:rsidRPr="00454AE3">
          <w:rPr>
            <w:rFonts w:ascii="Consolas" w:hAnsi="Consolas" w:cs="Courier New"/>
            <w:sz w:val="17"/>
            <w:szCs w:val="17"/>
            <w:lang w:val="en-US"/>
            <w:rPrChange w:id="7313" w:author="Prieto Bailo, León Enrique" w:date="2023-07-07T22:59:00Z">
              <w:rPr>
                <w:rFonts w:ascii="Consolas" w:hAnsi="Consolas" w:cs="Courier New"/>
                <w:sz w:val="17"/>
                <w:szCs w:val="17"/>
              </w:rPr>
            </w:rPrChange>
          </w:rPr>
          <w:t xml:space="preserve"> 61. </w:t>
        </w:r>
        <w:r w:rsidRPr="00454AE3">
          <w:rPr>
            <w:rFonts w:ascii="Consolas" w:hAnsi="Consolas" w:cs="Courier New"/>
            <w:color w:val="000000"/>
            <w:sz w:val="17"/>
            <w:szCs w:val="17"/>
            <w:lang w:val="en-US"/>
            <w:rPrChange w:id="731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1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1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17"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31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19" w:author="Prieto Bailo, León Enrique" w:date="2023-07-07T22:59:00Z">
              <w:rPr>
                <w:rFonts w:ascii="Consolas" w:hAnsi="Consolas" w:cs="Courier New"/>
                <w:color w:val="000000"/>
                <w:sz w:val="17"/>
                <w:szCs w:val="17"/>
              </w:rPr>
            </w:rPrChange>
          </w:rPr>
          <w:t>MPU6050_PWR_MGMT_1</w:t>
        </w:r>
        <w:proofErr w:type="gramStart"/>
        <w:r w:rsidRPr="00454AE3">
          <w:rPr>
            <w:rFonts w:ascii="Consolas" w:hAnsi="Consolas" w:cs="Courier New"/>
            <w:color w:val="666600"/>
            <w:sz w:val="17"/>
            <w:szCs w:val="17"/>
            <w:lang w:val="en-US"/>
            <w:rPrChange w:id="732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21" w:author="Prieto Bailo, León Enrique" w:date="2023-07-07T22:59:00Z">
              <w:rPr>
                <w:rFonts w:ascii="Consolas" w:hAnsi="Consolas" w:cs="Courier New"/>
                <w:color w:val="000000"/>
                <w:sz w:val="17"/>
                <w:szCs w:val="17"/>
              </w:rPr>
            </w:rPrChange>
          </w:rPr>
          <w:t xml:space="preserve">                    </w:t>
        </w:r>
      </w:ins>
    </w:p>
    <w:p w14:paraId="7C18197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22" w:author="León Prieto" w:date="2023-07-07T22:46:00Z"/>
          <w:rFonts w:ascii="Consolas" w:hAnsi="Consolas" w:cs="Courier New"/>
          <w:sz w:val="17"/>
          <w:szCs w:val="17"/>
          <w:lang w:val="en-US"/>
          <w:rPrChange w:id="7323" w:author="Prieto Bailo, León Enrique" w:date="2023-07-07T22:59:00Z">
            <w:rPr>
              <w:ins w:id="7324" w:author="León Prieto" w:date="2023-07-07T22:46:00Z"/>
              <w:rFonts w:ascii="Consolas" w:hAnsi="Consolas" w:cs="Courier New"/>
              <w:sz w:val="17"/>
              <w:szCs w:val="17"/>
            </w:rPr>
          </w:rPrChange>
        </w:rPr>
      </w:pPr>
      <w:ins w:id="7325" w:author="León Prieto" w:date="2023-07-07T22:46:00Z">
        <w:r w:rsidRPr="00454AE3">
          <w:rPr>
            <w:rFonts w:ascii="Consolas" w:hAnsi="Consolas" w:cs="Courier New"/>
            <w:sz w:val="17"/>
            <w:szCs w:val="17"/>
            <w:lang w:val="en-US"/>
            <w:rPrChange w:id="7326" w:author="Prieto Bailo, León Enrique" w:date="2023-07-07T22:59:00Z">
              <w:rPr>
                <w:rFonts w:ascii="Consolas" w:hAnsi="Consolas" w:cs="Courier New"/>
                <w:sz w:val="17"/>
                <w:szCs w:val="17"/>
              </w:rPr>
            </w:rPrChange>
          </w:rPr>
          <w:t xml:space="preserve"> 62. </w:t>
        </w:r>
        <w:r w:rsidRPr="00454AE3">
          <w:rPr>
            <w:rFonts w:ascii="Consolas" w:hAnsi="Consolas" w:cs="Courier New"/>
            <w:color w:val="000000"/>
            <w:sz w:val="17"/>
            <w:szCs w:val="17"/>
            <w:lang w:val="en-US"/>
            <w:rPrChange w:id="732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28"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2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30"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331"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7332" w:author="Prieto Bailo, León Enrique" w:date="2023-07-07T22:59:00Z">
              <w:rPr>
                <w:rFonts w:ascii="Consolas" w:hAnsi="Consolas" w:cs="Courier New"/>
                <w:color w:val="006666"/>
                <w:sz w:val="17"/>
                <w:szCs w:val="17"/>
              </w:rPr>
            </w:rPrChange>
          </w:rPr>
          <w:t>0x00</w:t>
        </w:r>
        <w:proofErr w:type="gramStart"/>
        <w:r w:rsidRPr="00454AE3">
          <w:rPr>
            <w:rFonts w:ascii="Consolas" w:hAnsi="Consolas" w:cs="Courier New"/>
            <w:color w:val="666600"/>
            <w:sz w:val="17"/>
            <w:szCs w:val="17"/>
            <w:lang w:val="en-US"/>
            <w:rPrChange w:id="733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34" w:author="Prieto Bailo, León Enrique" w:date="2023-07-07T22:59:00Z">
              <w:rPr>
                <w:rFonts w:ascii="Consolas" w:hAnsi="Consolas" w:cs="Courier New"/>
                <w:color w:val="000000"/>
                <w:sz w:val="17"/>
                <w:szCs w:val="17"/>
              </w:rPr>
            </w:rPrChange>
          </w:rPr>
          <w:t xml:space="preserve">                   </w:t>
        </w:r>
      </w:ins>
    </w:p>
    <w:p w14:paraId="43952C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35" w:author="León Prieto" w:date="2023-07-07T22:46:00Z"/>
          <w:rFonts w:ascii="Consolas" w:hAnsi="Consolas" w:cs="Courier New"/>
          <w:sz w:val="17"/>
          <w:szCs w:val="17"/>
          <w:lang w:val="en-US"/>
          <w:rPrChange w:id="7336" w:author="Prieto Bailo, León Enrique" w:date="2023-07-07T22:59:00Z">
            <w:rPr>
              <w:ins w:id="7337" w:author="León Prieto" w:date="2023-07-07T22:46:00Z"/>
              <w:rFonts w:ascii="Consolas" w:hAnsi="Consolas" w:cs="Courier New"/>
              <w:sz w:val="17"/>
              <w:szCs w:val="17"/>
            </w:rPr>
          </w:rPrChange>
        </w:rPr>
      </w:pPr>
      <w:ins w:id="7338" w:author="León Prieto" w:date="2023-07-07T22:46:00Z">
        <w:r w:rsidRPr="00454AE3">
          <w:rPr>
            <w:rFonts w:ascii="Consolas" w:hAnsi="Consolas" w:cs="Courier New"/>
            <w:sz w:val="17"/>
            <w:szCs w:val="17"/>
            <w:lang w:val="en-US"/>
            <w:rPrChange w:id="7339" w:author="Prieto Bailo, León Enrique" w:date="2023-07-07T22:59:00Z">
              <w:rPr>
                <w:rFonts w:ascii="Consolas" w:hAnsi="Consolas" w:cs="Courier New"/>
                <w:sz w:val="17"/>
                <w:szCs w:val="17"/>
              </w:rPr>
            </w:rPrChange>
          </w:rPr>
          <w:t xml:space="preserve"> 63. </w:t>
        </w:r>
        <w:r w:rsidRPr="00454AE3">
          <w:rPr>
            <w:rFonts w:ascii="Consolas" w:hAnsi="Consolas" w:cs="Courier New"/>
            <w:color w:val="000000"/>
            <w:sz w:val="17"/>
            <w:szCs w:val="17"/>
            <w:lang w:val="en-US"/>
            <w:rPrChange w:id="734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41"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4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43"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344"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345"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46" w:author="Prieto Bailo, León Enrique" w:date="2023-07-07T22:59:00Z">
              <w:rPr>
                <w:rFonts w:ascii="Consolas" w:hAnsi="Consolas" w:cs="Courier New"/>
                <w:color w:val="000000"/>
                <w:sz w:val="17"/>
                <w:szCs w:val="17"/>
              </w:rPr>
            </w:rPrChange>
          </w:rPr>
          <w:t xml:space="preserve">              </w:t>
        </w:r>
      </w:ins>
    </w:p>
    <w:p w14:paraId="4CE6FD4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47" w:author="León Prieto" w:date="2023-07-07T22:46:00Z"/>
          <w:rFonts w:ascii="Consolas" w:hAnsi="Consolas" w:cs="Courier New"/>
          <w:sz w:val="17"/>
          <w:szCs w:val="17"/>
          <w:lang w:val="en-US"/>
          <w:rPrChange w:id="7348" w:author="Prieto Bailo, León Enrique" w:date="2023-07-07T22:59:00Z">
            <w:rPr>
              <w:ins w:id="7349" w:author="León Prieto" w:date="2023-07-07T22:46:00Z"/>
              <w:rFonts w:ascii="Consolas" w:hAnsi="Consolas" w:cs="Courier New"/>
              <w:sz w:val="17"/>
              <w:szCs w:val="17"/>
            </w:rPr>
          </w:rPrChange>
        </w:rPr>
      </w:pPr>
      <w:ins w:id="7350" w:author="León Prieto" w:date="2023-07-07T22:46:00Z">
        <w:r w:rsidRPr="00454AE3">
          <w:rPr>
            <w:rFonts w:ascii="Consolas" w:hAnsi="Consolas" w:cs="Courier New"/>
            <w:sz w:val="17"/>
            <w:szCs w:val="17"/>
            <w:lang w:val="en-US"/>
            <w:rPrChange w:id="7351" w:author="Prieto Bailo, León Enrique" w:date="2023-07-07T22:59:00Z">
              <w:rPr>
                <w:rFonts w:ascii="Consolas" w:hAnsi="Consolas" w:cs="Courier New"/>
                <w:sz w:val="17"/>
                <w:szCs w:val="17"/>
              </w:rPr>
            </w:rPrChange>
          </w:rPr>
          <w:t xml:space="preserve"> 64. </w:t>
        </w:r>
        <w:r w:rsidRPr="00454AE3">
          <w:rPr>
            <w:rFonts w:ascii="Consolas" w:hAnsi="Consolas" w:cs="Courier New"/>
            <w:color w:val="000000"/>
            <w:sz w:val="17"/>
            <w:szCs w:val="17"/>
            <w:lang w:val="en-US"/>
            <w:rPrChange w:id="7352" w:author="Prieto Bailo, León Enrique" w:date="2023-07-07T22:59:00Z">
              <w:rPr>
                <w:rFonts w:ascii="Consolas" w:hAnsi="Consolas" w:cs="Courier New"/>
                <w:color w:val="000000"/>
                <w:sz w:val="17"/>
                <w:szCs w:val="17"/>
              </w:rPr>
            </w:rPrChange>
          </w:rPr>
          <w:t> </w:t>
        </w:r>
      </w:ins>
    </w:p>
    <w:p w14:paraId="548EF18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53" w:author="León Prieto" w:date="2023-07-07T22:46:00Z"/>
          <w:rFonts w:ascii="Consolas" w:hAnsi="Consolas" w:cs="Courier New"/>
          <w:sz w:val="17"/>
          <w:szCs w:val="17"/>
          <w:lang w:val="en-US"/>
          <w:rPrChange w:id="7354" w:author="Prieto Bailo, León Enrique" w:date="2023-07-07T22:59:00Z">
            <w:rPr>
              <w:ins w:id="7355" w:author="León Prieto" w:date="2023-07-07T22:46:00Z"/>
              <w:rFonts w:ascii="Consolas" w:hAnsi="Consolas" w:cs="Courier New"/>
              <w:sz w:val="17"/>
              <w:szCs w:val="17"/>
            </w:rPr>
          </w:rPrChange>
        </w:rPr>
      </w:pPr>
      <w:ins w:id="7356" w:author="León Prieto" w:date="2023-07-07T22:46:00Z">
        <w:r w:rsidRPr="00454AE3">
          <w:rPr>
            <w:rFonts w:ascii="Consolas" w:hAnsi="Consolas" w:cs="Courier New"/>
            <w:sz w:val="17"/>
            <w:szCs w:val="17"/>
            <w:lang w:val="en-US"/>
            <w:rPrChange w:id="7357" w:author="Prieto Bailo, León Enrique" w:date="2023-07-07T22:59:00Z">
              <w:rPr>
                <w:rFonts w:ascii="Consolas" w:hAnsi="Consolas" w:cs="Courier New"/>
                <w:sz w:val="17"/>
                <w:szCs w:val="17"/>
              </w:rPr>
            </w:rPrChange>
          </w:rPr>
          <w:t xml:space="preserve"> 65. </w:t>
        </w:r>
        <w:r w:rsidRPr="00454AE3">
          <w:rPr>
            <w:rFonts w:ascii="Consolas" w:hAnsi="Consolas" w:cs="Courier New"/>
            <w:color w:val="000000"/>
            <w:sz w:val="17"/>
            <w:szCs w:val="17"/>
            <w:lang w:val="en-US"/>
            <w:rPrChange w:id="735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5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6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61"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3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63" w:author="Prieto Bailo, León Enrique" w:date="2023-07-07T22:59: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736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65" w:author="Prieto Bailo, León Enrique" w:date="2023-07-07T22:59:00Z">
              <w:rPr>
                <w:rFonts w:ascii="Consolas" w:hAnsi="Consolas" w:cs="Courier New"/>
                <w:color w:val="000000"/>
                <w:sz w:val="17"/>
                <w:szCs w:val="17"/>
              </w:rPr>
            </w:rPrChange>
          </w:rPr>
          <w:t xml:space="preserve"> </w:t>
        </w:r>
      </w:ins>
    </w:p>
    <w:p w14:paraId="0AD450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66" w:author="León Prieto" w:date="2023-07-07T22:46:00Z"/>
          <w:rFonts w:ascii="Consolas" w:hAnsi="Consolas" w:cs="Courier New"/>
          <w:sz w:val="17"/>
          <w:szCs w:val="17"/>
          <w:lang w:val="en-US"/>
          <w:rPrChange w:id="7367" w:author="Prieto Bailo, León Enrique" w:date="2023-07-07T22:59:00Z">
            <w:rPr>
              <w:ins w:id="7368" w:author="León Prieto" w:date="2023-07-07T22:46:00Z"/>
              <w:rFonts w:ascii="Consolas" w:hAnsi="Consolas" w:cs="Courier New"/>
              <w:sz w:val="17"/>
              <w:szCs w:val="17"/>
            </w:rPr>
          </w:rPrChange>
        </w:rPr>
      </w:pPr>
      <w:ins w:id="7369" w:author="León Prieto" w:date="2023-07-07T22:46:00Z">
        <w:r w:rsidRPr="00454AE3">
          <w:rPr>
            <w:rFonts w:ascii="Consolas" w:hAnsi="Consolas" w:cs="Courier New"/>
            <w:sz w:val="17"/>
            <w:szCs w:val="17"/>
            <w:lang w:val="en-US"/>
            <w:rPrChange w:id="7370" w:author="Prieto Bailo, León Enrique" w:date="2023-07-07T22:59:00Z">
              <w:rPr>
                <w:rFonts w:ascii="Consolas" w:hAnsi="Consolas" w:cs="Courier New"/>
                <w:sz w:val="17"/>
                <w:szCs w:val="17"/>
              </w:rPr>
            </w:rPrChange>
          </w:rPr>
          <w:t xml:space="preserve"> 66. </w:t>
        </w:r>
        <w:r w:rsidRPr="00454AE3">
          <w:rPr>
            <w:rFonts w:ascii="Consolas" w:hAnsi="Consolas" w:cs="Courier New"/>
            <w:color w:val="000000"/>
            <w:sz w:val="17"/>
            <w:szCs w:val="17"/>
            <w:lang w:val="en-US"/>
            <w:rPrChange w:id="737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7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7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74"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37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76" w:author="Prieto Bailo, León Enrique" w:date="2023-07-07T22:59:00Z">
              <w:rPr>
                <w:rFonts w:ascii="Consolas" w:hAnsi="Consolas" w:cs="Courier New"/>
                <w:color w:val="000000"/>
                <w:sz w:val="17"/>
                <w:szCs w:val="17"/>
              </w:rPr>
            </w:rPrChange>
          </w:rPr>
          <w:t>MPU6050_GYRO_CONFIG</w:t>
        </w:r>
        <w:proofErr w:type="gramStart"/>
        <w:r w:rsidRPr="00454AE3">
          <w:rPr>
            <w:rFonts w:ascii="Consolas" w:hAnsi="Consolas" w:cs="Courier New"/>
            <w:color w:val="666600"/>
            <w:sz w:val="17"/>
            <w:szCs w:val="17"/>
            <w:lang w:val="en-US"/>
            <w:rPrChange w:id="737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78" w:author="Prieto Bailo, León Enrique" w:date="2023-07-07T22:59:00Z">
              <w:rPr>
                <w:rFonts w:ascii="Consolas" w:hAnsi="Consolas" w:cs="Courier New"/>
                <w:color w:val="000000"/>
                <w:sz w:val="17"/>
                <w:szCs w:val="17"/>
              </w:rPr>
            </w:rPrChange>
          </w:rPr>
          <w:t xml:space="preserve">       </w:t>
        </w:r>
      </w:ins>
    </w:p>
    <w:p w14:paraId="0E2738F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79" w:author="León Prieto" w:date="2023-07-07T22:46:00Z"/>
          <w:rFonts w:ascii="Consolas" w:hAnsi="Consolas" w:cs="Courier New"/>
          <w:sz w:val="17"/>
          <w:szCs w:val="17"/>
          <w:lang w:val="en-US"/>
          <w:rPrChange w:id="7380" w:author="Prieto Bailo, León Enrique" w:date="2023-07-07T22:59:00Z">
            <w:rPr>
              <w:ins w:id="7381" w:author="León Prieto" w:date="2023-07-07T22:46:00Z"/>
              <w:rFonts w:ascii="Consolas" w:hAnsi="Consolas" w:cs="Courier New"/>
              <w:sz w:val="17"/>
              <w:szCs w:val="17"/>
            </w:rPr>
          </w:rPrChange>
        </w:rPr>
      </w:pPr>
      <w:ins w:id="7382" w:author="León Prieto" w:date="2023-07-07T22:46:00Z">
        <w:r w:rsidRPr="00454AE3">
          <w:rPr>
            <w:rFonts w:ascii="Consolas" w:hAnsi="Consolas" w:cs="Courier New"/>
            <w:sz w:val="17"/>
            <w:szCs w:val="17"/>
            <w:lang w:val="en-US"/>
            <w:rPrChange w:id="7383" w:author="Prieto Bailo, León Enrique" w:date="2023-07-07T22:59:00Z">
              <w:rPr>
                <w:rFonts w:ascii="Consolas" w:hAnsi="Consolas" w:cs="Courier New"/>
                <w:sz w:val="17"/>
                <w:szCs w:val="17"/>
              </w:rPr>
            </w:rPrChange>
          </w:rPr>
          <w:lastRenderedPageBreak/>
          <w:t xml:space="preserve"> 67. </w:t>
        </w:r>
        <w:r w:rsidRPr="00454AE3">
          <w:rPr>
            <w:rFonts w:ascii="Consolas" w:hAnsi="Consolas" w:cs="Courier New"/>
            <w:color w:val="000000"/>
            <w:sz w:val="17"/>
            <w:szCs w:val="17"/>
            <w:lang w:val="en-US"/>
            <w:rPrChange w:id="738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8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387"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388"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7389" w:author="Prieto Bailo, León Enrique" w:date="2023-07-07T22:59:00Z">
              <w:rPr>
                <w:rFonts w:ascii="Consolas" w:hAnsi="Consolas" w:cs="Courier New"/>
                <w:color w:val="006666"/>
                <w:sz w:val="17"/>
                <w:szCs w:val="17"/>
              </w:rPr>
            </w:rPrChange>
          </w:rPr>
          <w:t>0x08</w:t>
        </w:r>
        <w:proofErr w:type="gramStart"/>
        <w:r w:rsidRPr="00454AE3">
          <w:rPr>
            <w:rFonts w:ascii="Consolas" w:hAnsi="Consolas" w:cs="Courier New"/>
            <w:color w:val="666600"/>
            <w:sz w:val="17"/>
            <w:szCs w:val="17"/>
            <w:lang w:val="en-US"/>
            <w:rPrChange w:id="739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391" w:author="Prieto Bailo, León Enrique" w:date="2023-07-07T22:59:00Z">
              <w:rPr>
                <w:rFonts w:ascii="Consolas" w:hAnsi="Consolas" w:cs="Courier New"/>
                <w:color w:val="000000"/>
                <w:sz w:val="17"/>
                <w:szCs w:val="17"/>
              </w:rPr>
            </w:rPrChange>
          </w:rPr>
          <w:t xml:space="preserve">                   </w:t>
        </w:r>
      </w:ins>
    </w:p>
    <w:p w14:paraId="11C11FD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392" w:author="León Prieto" w:date="2023-07-07T22:46:00Z"/>
          <w:rFonts w:ascii="Consolas" w:hAnsi="Consolas" w:cs="Courier New"/>
          <w:sz w:val="17"/>
          <w:szCs w:val="17"/>
          <w:lang w:val="en-US"/>
          <w:rPrChange w:id="7393" w:author="Prieto Bailo, León Enrique" w:date="2023-07-07T22:59:00Z">
            <w:rPr>
              <w:ins w:id="7394" w:author="León Prieto" w:date="2023-07-07T22:46:00Z"/>
              <w:rFonts w:ascii="Consolas" w:hAnsi="Consolas" w:cs="Courier New"/>
              <w:sz w:val="17"/>
              <w:szCs w:val="17"/>
            </w:rPr>
          </w:rPrChange>
        </w:rPr>
      </w:pPr>
      <w:ins w:id="7395" w:author="León Prieto" w:date="2023-07-07T22:46:00Z">
        <w:r w:rsidRPr="00454AE3">
          <w:rPr>
            <w:rFonts w:ascii="Consolas" w:hAnsi="Consolas" w:cs="Courier New"/>
            <w:sz w:val="17"/>
            <w:szCs w:val="17"/>
            <w:lang w:val="en-US"/>
            <w:rPrChange w:id="7396" w:author="Prieto Bailo, León Enrique" w:date="2023-07-07T22:59:00Z">
              <w:rPr>
                <w:rFonts w:ascii="Consolas" w:hAnsi="Consolas" w:cs="Courier New"/>
                <w:sz w:val="17"/>
                <w:szCs w:val="17"/>
              </w:rPr>
            </w:rPrChange>
          </w:rPr>
          <w:t xml:space="preserve"> 68. </w:t>
        </w:r>
        <w:r w:rsidRPr="00454AE3">
          <w:rPr>
            <w:rFonts w:ascii="Consolas" w:hAnsi="Consolas" w:cs="Courier New"/>
            <w:color w:val="000000"/>
            <w:sz w:val="17"/>
            <w:szCs w:val="17"/>
            <w:lang w:val="en-US"/>
            <w:rPrChange w:id="739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398"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39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00"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401"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40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03" w:author="Prieto Bailo, León Enrique" w:date="2023-07-07T22:59:00Z">
              <w:rPr>
                <w:rFonts w:ascii="Consolas" w:hAnsi="Consolas" w:cs="Courier New"/>
                <w:color w:val="000000"/>
                <w:sz w:val="17"/>
                <w:szCs w:val="17"/>
              </w:rPr>
            </w:rPrChange>
          </w:rPr>
          <w:t xml:space="preserve">            </w:t>
        </w:r>
      </w:ins>
    </w:p>
    <w:p w14:paraId="38EF593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04" w:author="León Prieto" w:date="2023-07-07T22:46:00Z"/>
          <w:rFonts w:ascii="Consolas" w:hAnsi="Consolas" w:cs="Courier New"/>
          <w:sz w:val="17"/>
          <w:szCs w:val="17"/>
          <w:lang w:val="en-US"/>
          <w:rPrChange w:id="7405" w:author="Prieto Bailo, León Enrique" w:date="2023-07-07T22:59:00Z">
            <w:rPr>
              <w:ins w:id="7406" w:author="León Prieto" w:date="2023-07-07T22:46:00Z"/>
              <w:rFonts w:ascii="Consolas" w:hAnsi="Consolas" w:cs="Courier New"/>
              <w:sz w:val="17"/>
              <w:szCs w:val="17"/>
            </w:rPr>
          </w:rPrChange>
        </w:rPr>
      </w:pPr>
      <w:ins w:id="7407" w:author="León Prieto" w:date="2023-07-07T22:46:00Z">
        <w:r w:rsidRPr="00454AE3">
          <w:rPr>
            <w:rFonts w:ascii="Consolas" w:hAnsi="Consolas" w:cs="Courier New"/>
            <w:sz w:val="17"/>
            <w:szCs w:val="17"/>
            <w:lang w:val="en-US"/>
            <w:rPrChange w:id="7408" w:author="Prieto Bailo, León Enrique" w:date="2023-07-07T22:59:00Z">
              <w:rPr>
                <w:rFonts w:ascii="Consolas" w:hAnsi="Consolas" w:cs="Courier New"/>
                <w:sz w:val="17"/>
                <w:szCs w:val="17"/>
              </w:rPr>
            </w:rPrChange>
          </w:rPr>
          <w:t xml:space="preserve"> 69. </w:t>
        </w:r>
        <w:r w:rsidRPr="00454AE3">
          <w:rPr>
            <w:rFonts w:ascii="Consolas" w:hAnsi="Consolas" w:cs="Courier New"/>
            <w:color w:val="000000"/>
            <w:sz w:val="17"/>
            <w:szCs w:val="17"/>
            <w:lang w:val="en-US"/>
            <w:rPrChange w:id="7409" w:author="Prieto Bailo, León Enrique" w:date="2023-07-07T22:59:00Z">
              <w:rPr>
                <w:rFonts w:ascii="Consolas" w:hAnsi="Consolas" w:cs="Courier New"/>
                <w:color w:val="000000"/>
                <w:sz w:val="17"/>
                <w:szCs w:val="17"/>
              </w:rPr>
            </w:rPrChange>
          </w:rPr>
          <w:t> </w:t>
        </w:r>
      </w:ins>
    </w:p>
    <w:p w14:paraId="513E723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10" w:author="León Prieto" w:date="2023-07-07T22:46:00Z"/>
          <w:rFonts w:ascii="Consolas" w:hAnsi="Consolas" w:cs="Courier New"/>
          <w:sz w:val="17"/>
          <w:szCs w:val="17"/>
          <w:lang w:val="en-US"/>
          <w:rPrChange w:id="7411" w:author="Prieto Bailo, León Enrique" w:date="2023-07-07T22:59:00Z">
            <w:rPr>
              <w:ins w:id="7412" w:author="León Prieto" w:date="2023-07-07T22:46:00Z"/>
              <w:rFonts w:ascii="Consolas" w:hAnsi="Consolas" w:cs="Courier New"/>
              <w:sz w:val="17"/>
              <w:szCs w:val="17"/>
            </w:rPr>
          </w:rPrChange>
        </w:rPr>
      </w:pPr>
      <w:ins w:id="7413" w:author="León Prieto" w:date="2023-07-07T22:46:00Z">
        <w:r w:rsidRPr="00454AE3">
          <w:rPr>
            <w:rFonts w:ascii="Consolas" w:hAnsi="Consolas" w:cs="Courier New"/>
            <w:sz w:val="17"/>
            <w:szCs w:val="17"/>
            <w:lang w:val="en-US"/>
            <w:rPrChange w:id="7414" w:author="Prieto Bailo, León Enrique" w:date="2023-07-07T22:59:00Z">
              <w:rPr>
                <w:rFonts w:ascii="Consolas" w:hAnsi="Consolas" w:cs="Courier New"/>
                <w:sz w:val="17"/>
                <w:szCs w:val="17"/>
              </w:rPr>
            </w:rPrChange>
          </w:rPr>
          <w:t xml:space="preserve"> 70. </w:t>
        </w:r>
        <w:r w:rsidRPr="00454AE3">
          <w:rPr>
            <w:rFonts w:ascii="Consolas" w:hAnsi="Consolas" w:cs="Courier New"/>
            <w:color w:val="000000"/>
            <w:sz w:val="17"/>
            <w:szCs w:val="17"/>
            <w:lang w:val="en-US"/>
            <w:rPrChange w:id="741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16"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1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18"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41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20" w:author="Prieto Bailo, León Enrique" w:date="2023-07-07T22:59: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742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22" w:author="Prieto Bailo, León Enrique" w:date="2023-07-07T22:59:00Z">
              <w:rPr>
                <w:rFonts w:ascii="Consolas" w:hAnsi="Consolas" w:cs="Courier New"/>
                <w:color w:val="000000"/>
                <w:sz w:val="17"/>
                <w:szCs w:val="17"/>
              </w:rPr>
            </w:rPrChange>
          </w:rPr>
          <w:t xml:space="preserve">  </w:t>
        </w:r>
      </w:ins>
    </w:p>
    <w:p w14:paraId="63B07CA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23" w:author="León Prieto" w:date="2023-07-07T22:46:00Z"/>
          <w:rFonts w:ascii="Consolas" w:hAnsi="Consolas" w:cs="Courier New"/>
          <w:sz w:val="17"/>
          <w:szCs w:val="17"/>
          <w:lang w:val="en-US"/>
          <w:rPrChange w:id="7424" w:author="Prieto Bailo, León Enrique" w:date="2023-07-07T22:59:00Z">
            <w:rPr>
              <w:ins w:id="7425" w:author="León Prieto" w:date="2023-07-07T22:46:00Z"/>
              <w:rFonts w:ascii="Consolas" w:hAnsi="Consolas" w:cs="Courier New"/>
              <w:sz w:val="17"/>
              <w:szCs w:val="17"/>
            </w:rPr>
          </w:rPrChange>
        </w:rPr>
      </w:pPr>
      <w:ins w:id="7426" w:author="León Prieto" w:date="2023-07-07T22:46:00Z">
        <w:r w:rsidRPr="00454AE3">
          <w:rPr>
            <w:rFonts w:ascii="Consolas" w:hAnsi="Consolas" w:cs="Courier New"/>
            <w:sz w:val="17"/>
            <w:szCs w:val="17"/>
            <w:lang w:val="en-US"/>
            <w:rPrChange w:id="7427" w:author="Prieto Bailo, León Enrique" w:date="2023-07-07T22:59:00Z">
              <w:rPr>
                <w:rFonts w:ascii="Consolas" w:hAnsi="Consolas" w:cs="Courier New"/>
                <w:sz w:val="17"/>
                <w:szCs w:val="17"/>
              </w:rPr>
            </w:rPrChange>
          </w:rPr>
          <w:t xml:space="preserve"> 71. </w:t>
        </w:r>
        <w:r w:rsidRPr="00454AE3">
          <w:rPr>
            <w:rFonts w:ascii="Consolas" w:hAnsi="Consolas" w:cs="Courier New"/>
            <w:color w:val="000000"/>
            <w:sz w:val="17"/>
            <w:szCs w:val="17"/>
            <w:lang w:val="en-US"/>
            <w:rPrChange w:id="742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2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31"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43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33" w:author="Prieto Bailo, León Enrique" w:date="2023-07-07T22:59:00Z">
              <w:rPr>
                <w:rFonts w:ascii="Consolas" w:hAnsi="Consolas" w:cs="Courier New"/>
                <w:color w:val="000000"/>
                <w:sz w:val="17"/>
                <w:szCs w:val="17"/>
              </w:rPr>
            </w:rPrChange>
          </w:rPr>
          <w:t>MPU6050_ACCEL_CONFIG</w:t>
        </w:r>
        <w:proofErr w:type="gramStart"/>
        <w:r w:rsidRPr="00454AE3">
          <w:rPr>
            <w:rFonts w:ascii="Consolas" w:hAnsi="Consolas" w:cs="Courier New"/>
            <w:color w:val="666600"/>
            <w:sz w:val="17"/>
            <w:szCs w:val="17"/>
            <w:lang w:val="en-US"/>
            <w:rPrChange w:id="743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35" w:author="Prieto Bailo, León Enrique" w:date="2023-07-07T22:59:00Z">
              <w:rPr>
                <w:rFonts w:ascii="Consolas" w:hAnsi="Consolas" w:cs="Courier New"/>
                <w:color w:val="000000"/>
                <w:sz w:val="17"/>
                <w:szCs w:val="17"/>
              </w:rPr>
            </w:rPrChange>
          </w:rPr>
          <w:t xml:space="preserve">         </w:t>
        </w:r>
      </w:ins>
    </w:p>
    <w:p w14:paraId="04AACFE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36" w:author="León Prieto" w:date="2023-07-07T22:46:00Z"/>
          <w:rFonts w:ascii="Consolas" w:hAnsi="Consolas" w:cs="Courier New"/>
          <w:sz w:val="17"/>
          <w:szCs w:val="17"/>
          <w:lang w:val="en-US"/>
          <w:rPrChange w:id="7437" w:author="Prieto Bailo, León Enrique" w:date="2023-07-07T22:59:00Z">
            <w:rPr>
              <w:ins w:id="7438" w:author="León Prieto" w:date="2023-07-07T22:46:00Z"/>
              <w:rFonts w:ascii="Consolas" w:hAnsi="Consolas" w:cs="Courier New"/>
              <w:sz w:val="17"/>
              <w:szCs w:val="17"/>
            </w:rPr>
          </w:rPrChange>
        </w:rPr>
      </w:pPr>
      <w:ins w:id="7439" w:author="León Prieto" w:date="2023-07-07T22:46:00Z">
        <w:r w:rsidRPr="00454AE3">
          <w:rPr>
            <w:rFonts w:ascii="Consolas" w:hAnsi="Consolas" w:cs="Courier New"/>
            <w:sz w:val="17"/>
            <w:szCs w:val="17"/>
            <w:lang w:val="en-US"/>
            <w:rPrChange w:id="7440" w:author="Prieto Bailo, León Enrique" w:date="2023-07-07T22:59:00Z">
              <w:rPr>
                <w:rFonts w:ascii="Consolas" w:hAnsi="Consolas" w:cs="Courier New"/>
                <w:sz w:val="17"/>
                <w:szCs w:val="17"/>
              </w:rPr>
            </w:rPrChange>
          </w:rPr>
          <w:t xml:space="preserve"> 72. </w:t>
        </w:r>
        <w:r w:rsidRPr="00454AE3">
          <w:rPr>
            <w:rFonts w:ascii="Consolas" w:hAnsi="Consolas" w:cs="Courier New"/>
            <w:color w:val="000000"/>
            <w:sz w:val="17"/>
            <w:szCs w:val="17"/>
            <w:lang w:val="en-US"/>
            <w:rPrChange w:id="744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4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4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44"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445"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7446" w:author="Prieto Bailo, León Enrique" w:date="2023-07-07T22:59:00Z">
              <w:rPr>
                <w:rFonts w:ascii="Consolas" w:hAnsi="Consolas" w:cs="Courier New"/>
                <w:color w:val="006666"/>
                <w:sz w:val="17"/>
                <w:szCs w:val="17"/>
              </w:rPr>
            </w:rPrChange>
          </w:rPr>
          <w:t>0x10</w:t>
        </w:r>
        <w:proofErr w:type="gramStart"/>
        <w:r w:rsidRPr="00454AE3">
          <w:rPr>
            <w:rFonts w:ascii="Consolas" w:hAnsi="Consolas" w:cs="Courier New"/>
            <w:color w:val="666600"/>
            <w:sz w:val="17"/>
            <w:szCs w:val="17"/>
            <w:lang w:val="en-US"/>
            <w:rPrChange w:id="744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48" w:author="Prieto Bailo, León Enrique" w:date="2023-07-07T22:59:00Z">
              <w:rPr>
                <w:rFonts w:ascii="Consolas" w:hAnsi="Consolas" w:cs="Courier New"/>
                <w:color w:val="000000"/>
                <w:sz w:val="17"/>
                <w:szCs w:val="17"/>
              </w:rPr>
            </w:rPrChange>
          </w:rPr>
          <w:t xml:space="preserve">                   </w:t>
        </w:r>
      </w:ins>
    </w:p>
    <w:p w14:paraId="27F5FA4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49" w:author="León Prieto" w:date="2023-07-07T22:46:00Z"/>
          <w:rFonts w:ascii="Consolas" w:hAnsi="Consolas" w:cs="Courier New"/>
          <w:sz w:val="17"/>
          <w:szCs w:val="17"/>
          <w:lang w:val="en-US"/>
          <w:rPrChange w:id="7450" w:author="Prieto Bailo, León Enrique" w:date="2023-07-07T22:59:00Z">
            <w:rPr>
              <w:ins w:id="7451" w:author="León Prieto" w:date="2023-07-07T22:46:00Z"/>
              <w:rFonts w:ascii="Consolas" w:hAnsi="Consolas" w:cs="Courier New"/>
              <w:sz w:val="17"/>
              <w:szCs w:val="17"/>
            </w:rPr>
          </w:rPrChange>
        </w:rPr>
      </w:pPr>
      <w:ins w:id="7452" w:author="León Prieto" w:date="2023-07-07T22:46:00Z">
        <w:r w:rsidRPr="00454AE3">
          <w:rPr>
            <w:rFonts w:ascii="Consolas" w:hAnsi="Consolas" w:cs="Courier New"/>
            <w:sz w:val="17"/>
            <w:szCs w:val="17"/>
            <w:lang w:val="en-US"/>
            <w:rPrChange w:id="7453" w:author="Prieto Bailo, León Enrique" w:date="2023-07-07T22:59:00Z">
              <w:rPr>
                <w:rFonts w:ascii="Consolas" w:hAnsi="Consolas" w:cs="Courier New"/>
                <w:sz w:val="17"/>
                <w:szCs w:val="17"/>
              </w:rPr>
            </w:rPrChange>
          </w:rPr>
          <w:t xml:space="preserve"> 73. </w:t>
        </w:r>
        <w:r w:rsidRPr="00454AE3">
          <w:rPr>
            <w:rFonts w:ascii="Consolas" w:hAnsi="Consolas" w:cs="Courier New"/>
            <w:color w:val="000000"/>
            <w:sz w:val="17"/>
            <w:szCs w:val="17"/>
            <w:lang w:val="en-US"/>
            <w:rPrChange w:id="745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5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5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57"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458"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459"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60" w:author="Prieto Bailo, León Enrique" w:date="2023-07-07T22:59:00Z">
              <w:rPr>
                <w:rFonts w:ascii="Consolas" w:hAnsi="Consolas" w:cs="Courier New"/>
                <w:color w:val="000000"/>
                <w:sz w:val="17"/>
                <w:szCs w:val="17"/>
              </w:rPr>
            </w:rPrChange>
          </w:rPr>
          <w:t xml:space="preserve">             </w:t>
        </w:r>
      </w:ins>
    </w:p>
    <w:p w14:paraId="229036B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61" w:author="León Prieto" w:date="2023-07-07T22:46:00Z"/>
          <w:rFonts w:ascii="Consolas" w:hAnsi="Consolas" w:cs="Courier New"/>
          <w:sz w:val="17"/>
          <w:szCs w:val="17"/>
          <w:lang w:val="en-US"/>
          <w:rPrChange w:id="7462" w:author="Prieto Bailo, León Enrique" w:date="2023-07-07T22:59:00Z">
            <w:rPr>
              <w:ins w:id="7463" w:author="León Prieto" w:date="2023-07-07T22:46:00Z"/>
              <w:rFonts w:ascii="Consolas" w:hAnsi="Consolas" w:cs="Courier New"/>
              <w:sz w:val="17"/>
              <w:szCs w:val="17"/>
            </w:rPr>
          </w:rPrChange>
        </w:rPr>
      </w:pPr>
      <w:ins w:id="7464" w:author="León Prieto" w:date="2023-07-07T22:46:00Z">
        <w:r w:rsidRPr="00454AE3">
          <w:rPr>
            <w:rFonts w:ascii="Consolas" w:hAnsi="Consolas" w:cs="Courier New"/>
            <w:sz w:val="17"/>
            <w:szCs w:val="17"/>
            <w:lang w:val="en-US"/>
            <w:rPrChange w:id="7465" w:author="Prieto Bailo, León Enrique" w:date="2023-07-07T22:59:00Z">
              <w:rPr>
                <w:rFonts w:ascii="Consolas" w:hAnsi="Consolas" w:cs="Courier New"/>
                <w:sz w:val="17"/>
                <w:szCs w:val="17"/>
              </w:rPr>
            </w:rPrChange>
          </w:rPr>
          <w:t xml:space="preserve"> 74. </w:t>
        </w:r>
        <w:r w:rsidRPr="00454AE3">
          <w:rPr>
            <w:rFonts w:ascii="Consolas" w:hAnsi="Consolas" w:cs="Courier New"/>
            <w:color w:val="000000"/>
            <w:sz w:val="17"/>
            <w:szCs w:val="17"/>
            <w:lang w:val="en-US"/>
            <w:rPrChange w:id="7466" w:author="Prieto Bailo, León Enrique" w:date="2023-07-07T22:59:00Z">
              <w:rPr>
                <w:rFonts w:ascii="Consolas" w:hAnsi="Consolas" w:cs="Courier New"/>
                <w:color w:val="000000"/>
                <w:sz w:val="17"/>
                <w:szCs w:val="17"/>
              </w:rPr>
            </w:rPrChange>
          </w:rPr>
          <w:t> </w:t>
        </w:r>
      </w:ins>
    </w:p>
    <w:p w14:paraId="118FBCB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67" w:author="León Prieto" w:date="2023-07-07T22:46:00Z"/>
          <w:rFonts w:ascii="Consolas" w:hAnsi="Consolas" w:cs="Courier New"/>
          <w:sz w:val="17"/>
          <w:szCs w:val="17"/>
          <w:lang w:val="en-US"/>
          <w:rPrChange w:id="7468" w:author="Prieto Bailo, León Enrique" w:date="2023-07-07T22:59:00Z">
            <w:rPr>
              <w:ins w:id="7469" w:author="León Prieto" w:date="2023-07-07T22:46:00Z"/>
              <w:rFonts w:ascii="Consolas" w:hAnsi="Consolas" w:cs="Courier New"/>
              <w:sz w:val="17"/>
              <w:szCs w:val="17"/>
            </w:rPr>
          </w:rPrChange>
        </w:rPr>
      </w:pPr>
      <w:ins w:id="7470" w:author="León Prieto" w:date="2023-07-07T22:46:00Z">
        <w:r w:rsidRPr="00454AE3">
          <w:rPr>
            <w:rFonts w:ascii="Consolas" w:hAnsi="Consolas" w:cs="Courier New"/>
            <w:sz w:val="17"/>
            <w:szCs w:val="17"/>
            <w:lang w:val="en-US"/>
            <w:rPrChange w:id="7471" w:author="Prieto Bailo, León Enrique" w:date="2023-07-07T22:59:00Z">
              <w:rPr>
                <w:rFonts w:ascii="Consolas" w:hAnsi="Consolas" w:cs="Courier New"/>
                <w:sz w:val="17"/>
                <w:szCs w:val="17"/>
              </w:rPr>
            </w:rPrChange>
          </w:rPr>
          <w:t xml:space="preserve"> 75. </w:t>
        </w:r>
        <w:r w:rsidRPr="00454AE3">
          <w:rPr>
            <w:rFonts w:ascii="Consolas" w:hAnsi="Consolas" w:cs="Courier New"/>
            <w:color w:val="000000"/>
            <w:sz w:val="17"/>
            <w:szCs w:val="17"/>
            <w:lang w:val="en-US"/>
            <w:rPrChange w:id="747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7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7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75"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47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77" w:author="Prieto Bailo, León Enrique" w:date="2023-07-07T22:59: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747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79" w:author="Prieto Bailo, León Enrique" w:date="2023-07-07T22:59:00Z">
              <w:rPr>
                <w:rFonts w:ascii="Consolas" w:hAnsi="Consolas" w:cs="Courier New"/>
                <w:color w:val="000000"/>
                <w:sz w:val="17"/>
                <w:szCs w:val="17"/>
              </w:rPr>
            </w:rPrChange>
          </w:rPr>
          <w:t xml:space="preserve"> </w:t>
        </w:r>
      </w:ins>
    </w:p>
    <w:p w14:paraId="524653E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80" w:author="León Prieto" w:date="2023-07-07T22:46:00Z"/>
          <w:rFonts w:ascii="Consolas" w:hAnsi="Consolas" w:cs="Courier New"/>
          <w:sz w:val="17"/>
          <w:szCs w:val="17"/>
          <w:lang w:val="en-US"/>
          <w:rPrChange w:id="7481" w:author="Prieto Bailo, León Enrique" w:date="2023-07-07T22:59:00Z">
            <w:rPr>
              <w:ins w:id="7482" w:author="León Prieto" w:date="2023-07-07T22:46:00Z"/>
              <w:rFonts w:ascii="Consolas" w:hAnsi="Consolas" w:cs="Courier New"/>
              <w:sz w:val="17"/>
              <w:szCs w:val="17"/>
            </w:rPr>
          </w:rPrChange>
        </w:rPr>
      </w:pPr>
      <w:ins w:id="7483" w:author="León Prieto" w:date="2023-07-07T22:46:00Z">
        <w:r w:rsidRPr="00454AE3">
          <w:rPr>
            <w:rFonts w:ascii="Consolas" w:hAnsi="Consolas" w:cs="Courier New"/>
            <w:sz w:val="17"/>
            <w:szCs w:val="17"/>
            <w:lang w:val="en-US"/>
            <w:rPrChange w:id="7484" w:author="Prieto Bailo, León Enrique" w:date="2023-07-07T22:59:00Z">
              <w:rPr>
                <w:rFonts w:ascii="Consolas" w:hAnsi="Consolas" w:cs="Courier New"/>
                <w:sz w:val="17"/>
                <w:szCs w:val="17"/>
              </w:rPr>
            </w:rPrChange>
          </w:rPr>
          <w:t xml:space="preserve"> 76. </w:t>
        </w:r>
        <w:r w:rsidRPr="00454AE3">
          <w:rPr>
            <w:rFonts w:ascii="Consolas" w:hAnsi="Consolas" w:cs="Courier New"/>
            <w:color w:val="000000"/>
            <w:sz w:val="17"/>
            <w:szCs w:val="17"/>
            <w:lang w:val="en-US"/>
            <w:rPrChange w:id="748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86"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48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88"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48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490" w:author="Prieto Bailo, León Enrique" w:date="2023-07-07T22:59:00Z">
              <w:rPr>
                <w:rFonts w:ascii="Consolas" w:hAnsi="Consolas" w:cs="Courier New"/>
                <w:color w:val="000000"/>
                <w:sz w:val="17"/>
                <w:szCs w:val="17"/>
              </w:rPr>
            </w:rPrChange>
          </w:rPr>
          <w:t>MPU6050_CONFIG</w:t>
        </w:r>
        <w:proofErr w:type="gramStart"/>
        <w:r w:rsidRPr="00454AE3">
          <w:rPr>
            <w:rFonts w:ascii="Consolas" w:hAnsi="Consolas" w:cs="Courier New"/>
            <w:color w:val="666600"/>
            <w:sz w:val="17"/>
            <w:szCs w:val="17"/>
            <w:lang w:val="en-US"/>
            <w:rPrChange w:id="749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492" w:author="Prieto Bailo, León Enrique" w:date="2023-07-07T22:59:00Z">
              <w:rPr>
                <w:rFonts w:ascii="Consolas" w:hAnsi="Consolas" w:cs="Courier New"/>
                <w:color w:val="000000"/>
                <w:sz w:val="17"/>
                <w:szCs w:val="17"/>
              </w:rPr>
            </w:rPrChange>
          </w:rPr>
          <w:t xml:space="preserve">              </w:t>
        </w:r>
      </w:ins>
    </w:p>
    <w:p w14:paraId="6F0C8B1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493" w:author="León Prieto" w:date="2023-07-07T22:46:00Z"/>
          <w:rFonts w:ascii="Consolas" w:hAnsi="Consolas" w:cs="Courier New"/>
          <w:sz w:val="17"/>
          <w:szCs w:val="17"/>
          <w:lang w:val="en-US"/>
          <w:rPrChange w:id="7494" w:author="Prieto Bailo, León Enrique" w:date="2023-07-07T22:59:00Z">
            <w:rPr>
              <w:ins w:id="7495" w:author="León Prieto" w:date="2023-07-07T22:46:00Z"/>
              <w:rFonts w:ascii="Consolas" w:hAnsi="Consolas" w:cs="Courier New"/>
              <w:sz w:val="17"/>
              <w:szCs w:val="17"/>
            </w:rPr>
          </w:rPrChange>
        </w:rPr>
      </w:pPr>
      <w:ins w:id="7496" w:author="León Prieto" w:date="2023-07-07T22:46:00Z">
        <w:r w:rsidRPr="00454AE3">
          <w:rPr>
            <w:rFonts w:ascii="Consolas" w:hAnsi="Consolas" w:cs="Courier New"/>
            <w:sz w:val="17"/>
            <w:szCs w:val="17"/>
            <w:lang w:val="en-US"/>
            <w:rPrChange w:id="7497" w:author="Prieto Bailo, León Enrique" w:date="2023-07-07T22:59:00Z">
              <w:rPr>
                <w:rFonts w:ascii="Consolas" w:hAnsi="Consolas" w:cs="Courier New"/>
                <w:sz w:val="17"/>
                <w:szCs w:val="17"/>
              </w:rPr>
            </w:rPrChange>
          </w:rPr>
          <w:t xml:space="preserve"> 77. </w:t>
        </w:r>
        <w:r w:rsidRPr="00454AE3">
          <w:rPr>
            <w:rFonts w:ascii="Consolas" w:hAnsi="Consolas" w:cs="Courier New"/>
            <w:color w:val="000000"/>
            <w:sz w:val="17"/>
            <w:szCs w:val="17"/>
            <w:lang w:val="en-US"/>
            <w:rPrChange w:id="749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49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50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01"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502"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7503" w:author="Prieto Bailo, León Enrique" w:date="2023-07-07T22:59:00Z">
              <w:rPr>
                <w:rFonts w:ascii="Consolas" w:hAnsi="Consolas" w:cs="Courier New"/>
                <w:color w:val="006666"/>
                <w:sz w:val="17"/>
                <w:szCs w:val="17"/>
              </w:rPr>
            </w:rPrChange>
          </w:rPr>
          <w:t>0x03</w:t>
        </w:r>
        <w:proofErr w:type="gramStart"/>
        <w:r w:rsidRPr="00454AE3">
          <w:rPr>
            <w:rFonts w:ascii="Consolas" w:hAnsi="Consolas" w:cs="Courier New"/>
            <w:color w:val="666600"/>
            <w:sz w:val="17"/>
            <w:szCs w:val="17"/>
            <w:lang w:val="en-US"/>
            <w:rPrChange w:id="750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05" w:author="Prieto Bailo, León Enrique" w:date="2023-07-07T22:59:00Z">
              <w:rPr>
                <w:rFonts w:ascii="Consolas" w:hAnsi="Consolas" w:cs="Courier New"/>
                <w:color w:val="000000"/>
                <w:sz w:val="17"/>
                <w:szCs w:val="17"/>
              </w:rPr>
            </w:rPrChange>
          </w:rPr>
          <w:t xml:space="preserve">                     </w:t>
        </w:r>
      </w:ins>
    </w:p>
    <w:p w14:paraId="4F4105F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06" w:author="León Prieto" w:date="2023-07-07T22:46:00Z"/>
          <w:rFonts w:ascii="Consolas" w:hAnsi="Consolas" w:cs="Courier New"/>
          <w:sz w:val="17"/>
          <w:szCs w:val="17"/>
          <w:lang w:val="en-US"/>
          <w:rPrChange w:id="7507" w:author="Prieto Bailo, León Enrique" w:date="2023-07-07T22:59:00Z">
            <w:rPr>
              <w:ins w:id="7508" w:author="León Prieto" w:date="2023-07-07T22:46:00Z"/>
              <w:rFonts w:ascii="Consolas" w:hAnsi="Consolas" w:cs="Courier New"/>
              <w:sz w:val="17"/>
              <w:szCs w:val="17"/>
            </w:rPr>
          </w:rPrChange>
        </w:rPr>
      </w:pPr>
      <w:ins w:id="7509" w:author="León Prieto" w:date="2023-07-07T22:46:00Z">
        <w:r w:rsidRPr="00454AE3">
          <w:rPr>
            <w:rFonts w:ascii="Consolas" w:hAnsi="Consolas" w:cs="Courier New"/>
            <w:sz w:val="17"/>
            <w:szCs w:val="17"/>
            <w:lang w:val="en-US"/>
            <w:rPrChange w:id="7510" w:author="Prieto Bailo, León Enrique" w:date="2023-07-07T22:59:00Z">
              <w:rPr>
                <w:rFonts w:ascii="Consolas" w:hAnsi="Consolas" w:cs="Courier New"/>
                <w:sz w:val="17"/>
                <w:szCs w:val="17"/>
              </w:rPr>
            </w:rPrChange>
          </w:rPr>
          <w:t xml:space="preserve"> 78. </w:t>
        </w:r>
        <w:r w:rsidRPr="00454AE3">
          <w:rPr>
            <w:rFonts w:ascii="Consolas" w:hAnsi="Consolas" w:cs="Courier New"/>
            <w:color w:val="000000"/>
            <w:sz w:val="17"/>
            <w:szCs w:val="17"/>
            <w:lang w:val="en-US"/>
            <w:rPrChange w:id="75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51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51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14"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515"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516"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17" w:author="Prieto Bailo, León Enrique" w:date="2023-07-07T22:59:00Z">
              <w:rPr>
                <w:rFonts w:ascii="Consolas" w:hAnsi="Consolas" w:cs="Courier New"/>
                <w:color w:val="000000"/>
                <w:sz w:val="17"/>
                <w:szCs w:val="17"/>
              </w:rPr>
            </w:rPrChange>
          </w:rPr>
          <w:t xml:space="preserve">            </w:t>
        </w:r>
      </w:ins>
    </w:p>
    <w:p w14:paraId="0C8DA98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18" w:author="León Prieto" w:date="2023-07-07T22:46:00Z"/>
          <w:rFonts w:ascii="Consolas" w:hAnsi="Consolas" w:cs="Courier New"/>
          <w:sz w:val="17"/>
          <w:szCs w:val="17"/>
          <w:lang w:val="en-US"/>
          <w:rPrChange w:id="7519" w:author="Prieto Bailo, León Enrique" w:date="2023-07-07T22:59:00Z">
            <w:rPr>
              <w:ins w:id="7520" w:author="León Prieto" w:date="2023-07-07T22:46:00Z"/>
              <w:rFonts w:ascii="Consolas" w:hAnsi="Consolas" w:cs="Courier New"/>
              <w:sz w:val="17"/>
              <w:szCs w:val="17"/>
            </w:rPr>
          </w:rPrChange>
        </w:rPr>
      </w:pPr>
      <w:ins w:id="7521" w:author="León Prieto" w:date="2023-07-07T22:46:00Z">
        <w:r w:rsidRPr="00454AE3">
          <w:rPr>
            <w:rFonts w:ascii="Consolas" w:hAnsi="Consolas" w:cs="Courier New"/>
            <w:sz w:val="17"/>
            <w:szCs w:val="17"/>
            <w:lang w:val="en-US"/>
            <w:rPrChange w:id="7522" w:author="Prieto Bailo, León Enrique" w:date="2023-07-07T22:59:00Z">
              <w:rPr>
                <w:rFonts w:ascii="Consolas" w:hAnsi="Consolas" w:cs="Courier New"/>
                <w:sz w:val="17"/>
                <w:szCs w:val="17"/>
              </w:rPr>
            </w:rPrChange>
          </w:rPr>
          <w:t xml:space="preserve"> 79. </w:t>
        </w:r>
        <w:r w:rsidRPr="00454AE3">
          <w:rPr>
            <w:rFonts w:ascii="Consolas" w:hAnsi="Consolas" w:cs="Courier New"/>
            <w:color w:val="000000"/>
            <w:sz w:val="17"/>
            <w:szCs w:val="17"/>
            <w:lang w:val="en-US"/>
            <w:rPrChange w:id="7523" w:author="Prieto Bailo, León Enrique" w:date="2023-07-07T22:59:00Z">
              <w:rPr>
                <w:rFonts w:ascii="Consolas" w:hAnsi="Consolas" w:cs="Courier New"/>
                <w:color w:val="000000"/>
                <w:sz w:val="17"/>
                <w:szCs w:val="17"/>
              </w:rPr>
            </w:rPrChange>
          </w:rPr>
          <w:t> </w:t>
        </w:r>
      </w:ins>
    </w:p>
    <w:p w14:paraId="31AD2B4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24" w:author="León Prieto" w:date="2023-07-07T22:46:00Z"/>
          <w:rFonts w:ascii="Consolas" w:hAnsi="Consolas" w:cs="Courier New"/>
          <w:sz w:val="17"/>
          <w:szCs w:val="17"/>
          <w:lang w:val="en-US"/>
          <w:rPrChange w:id="7525" w:author="Prieto Bailo, León Enrique" w:date="2023-07-07T22:59:00Z">
            <w:rPr>
              <w:ins w:id="7526" w:author="León Prieto" w:date="2023-07-07T22:46:00Z"/>
              <w:rFonts w:ascii="Consolas" w:hAnsi="Consolas" w:cs="Courier New"/>
              <w:sz w:val="17"/>
              <w:szCs w:val="17"/>
            </w:rPr>
          </w:rPrChange>
        </w:rPr>
      </w:pPr>
      <w:ins w:id="7527" w:author="León Prieto" w:date="2023-07-07T22:46:00Z">
        <w:r w:rsidRPr="00454AE3">
          <w:rPr>
            <w:rFonts w:ascii="Consolas" w:hAnsi="Consolas" w:cs="Courier New"/>
            <w:sz w:val="17"/>
            <w:szCs w:val="17"/>
            <w:lang w:val="en-US"/>
            <w:rPrChange w:id="7528" w:author="Prieto Bailo, León Enrique" w:date="2023-07-07T22:59:00Z">
              <w:rPr>
                <w:rFonts w:ascii="Consolas" w:hAnsi="Consolas" w:cs="Courier New"/>
                <w:sz w:val="17"/>
                <w:szCs w:val="17"/>
              </w:rPr>
            </w:rPrChange>
          </w:rPr>
          <w:t xml:space="preserve"> 80. </w:t>
        </w:r>
        <w:r w:rsidRPr="00454AE3">
          <w:rPr>
            <w:rFonts w:ascii="Consolas" w:hAnsi="Consolas" w:cs="Courier New"/>
            <w:color w:val="000000"/>
            <w:sz w:val="17"/>
            <w:szCs w:val="17"/>
            <w:lang w:val="en-US"/>
            <w:rPrChange w:id="752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530" w:author="Prieto Bailo, León Enrique" w:date="2023-07-07T22:59: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753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32"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533" w:author="Prieto Bailo, León Enrique" w:date="2023-07-07T22:59:00Z">
              <w:rPr>
                <w:rFonts w:ascii="Consolas" w:hAnsi="Consolas" w:cs="Courier New"/>
                <w:color w:val="000000"/>
                <w:sz w:val="17"/>
                <w:szCs w:val="17"/>
              </w:rPr>
            </w:rPrChange>
          </w:rPr>
          <w:t>use_manual_calibration</w:t>
        </w:r>
        <w:proofErr w:type="spellEnd"/>
        <w:r w:rsidRPr="00454AE3">
          <w:rPr>
            <w:rFonts w:ascii="Consolas" w:hAnsi="Consolas" w:cs="Courier New"/>
            <w:color w:val="666600"/>
            <w:sz w:val="17"/>
            <w:szCs w:val="17"/>
            <w:lang w:val="en-US"/>
            <w:rPrChange w:id="753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3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536"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000000"/>
            <w:sz w:val="17"/>
            <w:szCs w:val="17"/>
            <w:lang w:val="en-US"/>
            <w:rPrChange w:id="753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3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39"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540"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54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42" w:author="Prieto Bailo, León Enrique" w:date="2023-07-07T22:59:00Z">
              <w:rPr>
                <w:rFonts w:ascii="Consolas" w:hAnsi="Consolas" w:cs="Courier New"/>
                <w:color w:val="000000"/>
                <w:sz w:val="17"/>
                <w:szCs w:val="17"/>
              </w:rPr>
            </w:rPrChange>
          </w:rPr>
          <w:t xml:space="preserve">  </w:t>
        </w:r>
      </w:ins>
    </w:p>
    <w:p w14:paraId="5B624C6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43" w:author="León Prieto" w:date="2023-07-07T22:46:00Z"/>
          <w:rFonts w:ascii="Consolas" w:hAnsi="Consolas" w:cs="Courier New"/>
          <w:sz w:val="17"/>
          <w:szCs w:val="17"/>
          <w:lang w:val="en-US"/>
          <w:rPrChange w:id="7544" w:author="Prieto Bailo, León Enrique" w:date="2023-07-07T22:59:00Z">
            <w:rPr>
              <w:ins w:id="7545" w:author="León Prieto" w:date="2023-07-07T22:46:00Z"/>
              <w:rFonts w:ascii="Consolas" w:hAnsi="Consolas" w:cs="Courier New"/>
              <w:sz w:val="17"/>
              <w:szCs w:val="17"/>
            </w:rPr>
          </w:rPrChange>
        </w:rPr>
      </w:pPr>
      <w:ins w:id="7546" w:author="León Prieto" w:date="2023-07-07T22:46:00Z">
        <w:r w:rsidRPr="00454AE3">
          <w:rPr>
            <w:rFonts w:ascii="Consolas" w:hAnsi="Consolas" w:cs="Courier New"/>
            <w:sz w:val="17"/>
            <w:szCs w:val="17"/>
            <w:lang w:val="en-US"/>
            <w:rPrChange w:id="7547" w:author="Prieto Bailo, León Enrique" w:date="2023-07-07T22:59:00Z">
              <w:rPr>
                <w:rFonts w:ascii="Consolas" w:hAnsi="Consolas" w:cs="Courier New"/>
                <w:sz w:val="17"/>
                <w:szCs w:val="17"/>
              </w:rPr>
            </w:rPrChange>
          </w:rPr>
          <w:t xml:space="preserve"> 81. </w:t>
        </w:r>
        <w:r w:rsidRPr="00454AE3">
          <w:rPr>
            <w:rFonts w:ascii="Consolas" w:hAnsi="Consolas" w:cs="Courier New"/>
            <w:color w:val="000000"/>
            <w:sz w:val="17"/>
            <w:szCs w:val="17"/>
            <w:lang w:val="en-US"/>
            <w:rPrChange w:id="75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549" w:author="Prieto Bailo, León Enrique" w:date="2023-07-07T22:59: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755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51" w:author="Prieto Bailo, León Enrique" w:date="2023-07-07T22:59:00Z">
              <w:rPr>
                <w:rFonts w:ascii="Consolas" w:hAnsi="Consolas" w:cs="Courier New"/>
                <w:color w:val="666600"/>
                <w:sz w:val="17"/>
                <w:szCs w:val="17"/>
              </w:rPr>
            </w:rPrChange>
          </w:rPr>
          <w:t>{</w:t>
        </w:r>
      </w:ins>
    </w:p>
    <w:p w14:paraId="651B320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52" w:author="León Prieto" w:date="2023-07-07T22:46:00Z"/>
          <w:rFonts w:ascii="Consolas" w:hAnsi="Consolas" w:cs="Courier New"/>
          <w:sz w:val="17"/>
          <w:szCs w:val="17"/>
          <w:lang w:val="en-US"/>
          <w:rPrChange w:id="7553" w:author="Prieto Bailo, León Enrique" w:date="2023-07-07T22:59:00Z">
            <w:rPr>
              <w:ins w:id="7554" w:author="León Prieto" w:date="2023-07-07T22:46:00Z"/>
              <w:rFonts w:ascii="Consolas" w:hAnsi="Consolas" w:cs="Courier New"/>
              <w:sz w:val="17"/>
              <w:szCs w:val="17"/>
            </w:rPr>
          </w:rPrChange>
        </w:rPr>
      </w:pPr>
      <w:ins w:id="7555" w:author="León Prieto" w:date="2023-07-07T22:46:00Z">
        <w:r w:rsidRPr="00454AE3">
          <w:rPr>
            <w:rFonts w:ascii="Consolas" w:hAnsi="Consolas" w:cs="Courier New"/>
            <w:sz w:val="17"/>
            <w:szCs w:val="17"/>
            <w:lang w:val="en-US"/>
            <w:rPrChange w:id="7556" w:author="Prieto Bailo, León Enrique" w:date="2023-07-07T22:59:00Z">
              <w:rPr>
                <w:rFonts w:ascii="Consolas" w:hAnsi="Consolas" w:cs="Courier New"/>
                <w:sz w:val="17"/>
                <w:szCs w:val="17"/>
              </w:rPr>
            </w:rPrChange>
          </w:rPr>
          <w:t xml:space="preserve"> 82. </w:t>
        </w:r>
        <w:r w:rsidRPr="00454AE3">
          <w:rPr>
            <w:rFonts w:ascii="Consolas" w:hAnsi="Consolas" w:cs="Courier New"/>
            <w:color w:val="000000"/>
            <w:sz w:val="17"/>
            <w:szCs w:val="17"/>
            <w:lang w:val="en-US"/>
            <w:rPrChange w:id="755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558"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000000"/>
            <w:sz w:val="17"/>
            <w:szCs w:val="17"/>
            <w:lang w:val="en-US"/>
            <w:rPrChange w:id="755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6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61"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562"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56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64" w:author="Prieto Bailo, León Enrique" w:date="2023-07-07T22:59:00Z">
              <w:rPr>
                <w:rFonts w:ascii="Consolas" w:hAnsi="Consolas" w:cs="Courier New"/>
                <w:color w:val="000000"/>
                <w:sz w:val="17"/>
                <w:szCs w:val="17"/>
              </w:rPr>
            </w:rPrChange>
          </w:rPr>
          <w:t xml:space="preserve">                     </w:t>
        </w:r>
      </w:ins>
    </w:p>
    <w:p w14:paraId="5F5A885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65" w:author="León Prieto" w:date="2023-07-07T22:46:00Z"/>
          <w:rFonts w:ascii="Consolas" w:hAnsi="Consolas" w:cs="Courier New"/>
          <w:sz w:val="17"/>
          <w:szCs w:val="17"/>
          <w:lang w:val="en-US"/>
          <w:rPrChange w:id="7566" w:author="Prieto Bailo, León Enrique" w:date="2023-07-07T22:59:00Z">
            <w:rPr>
              <w:ins w:id="7567" w:author="León Prieto" w:date="2023-07-07T22:46:00Z"/>
              <w:rFonts w:ascii="Consolas" w:hAnsi="Consolas" w:cs="Courier New"/>
              <w:sz w:val="17"/>
              <w:szCs w:val="17"/>
            </w:rPr>
          </w:rPrChange>
        </w:rPr>
      </w:pPr>
      <w:ins w:id="7568" w:author="León Prieto" w:date="2023-07-07T22:46:00Z">
        <w:r w:rsidRPr="00454AE3">
          <w:rPr>
            <w:rFonts w:ascii="Consolas" w:hAnsi="Consolas" w:cs="Courier New"/>
            <w:sz w:val="17"/>
            <w:szCs w:val="17"/>
            <w:lang w:val="en-US"/>
            <w:rPrChange w:id="7569" w:author="Prieto Bailo, León Enrique" w:date="2023-07-07T22:59:00Z">
              <w:rPr>
                <w:rFonts w:ascii="Consolas" w:hAnsi="Consolas" w:cs="Courier New"/>
                <w:sz w:val="17"/>
                <w:szCs w:val="17"/>
              </w:rPr>
            </w:rPrChange>
          </w:rPr>
          <w:t xml:space="preserve"> 83. </w:t>
        </w:r>
        <w:r w:rsidRPr="00454AE3">
          <w:rPr>
            <w:rFonts w:ascii="Consolas" w:hAnsi="Consolas" w:cs="Courier New"/>
            <w:color w:val="000000"/>
            <w:sz w:val="17"/>
            <w:szCs w:val="17"/>
            <w:lang w:val="en-US"/>
            <w:rPrChange w:id="757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571" w:author="Prieto Bailo, León Enrique" w:date="2023-07-07T22:59:00Z">
              <w:rPr>
                <w:rFonts w:ascii="Consolas" w:hAnsi="Consolas" w:cs="Courier New"/>
                <w:color w:val="000000"/>
                <w:sz w:val="17"/>
                <w:szCs w:val="17"/>
              </w:rPr>
            </w:rPrChange>
          </w:rPr>
          <w:t>manual_gyro_pitch_cal_value</w:t>
        </w:r>
        <w:proofErr w:type="spellEnd"/>
        <w:r w:rsidRPr="00454AE3">
          <w:rPr>
            <w:rFonts w:ascii="Consolas" w:hAnsi="Consolas" w:cs="Courier New"/>
            <w:color w:val="000000"/>
            <w:sz w:val="17"/>
            <w:szCs w:val="17"/>
            <w:lang w:val="en-US"/>
            <w:rPrChange w:id="757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7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74"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575"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576"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77" w:author="Prieto Bailo, León Enrique" w:date="2023-07-07T22:59:00Z">
              <w:rPr>
                <w:rFonts w:ascii="Consolas" w:hAnsi="Consolas" w:cs="Courier New"/>
                <w:color w:val="000000"/>
                <w:sz w:val="17"/>
                <w:szCs w:val="17"/>
              </w:rPr>
            </w:rPrChange>
          </w:rPr>
          <w:t xml:space="preserve"> </w:t>
        </w:r>
      </w:ins>
    </w:p>
    <w:p w14:paraId="2F2C3C2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78" w:author="León Prieto" w:date="2023-07-07T22:46:00Z"/>
          <w:rFonts w:ascii="Consolas" w:hAnsi="Consolas" w:cs="Courier New"/>
          <w:sz w:val="17"/>
          <w:szCs w:val="17"/>
          <w:lang w:val="en-US"/>
          <w:rPrChange w:id="7579" w:author="Prieto Bailo, León Enrique" w:date="2023-07-07T22:59:00Z">
            <w:rPr>
              <w:ins w:id="7580" w:author="León Prieto" w:date="2023-07-07T22:46:00Z"/>
              <w:rFonts w:ascii="Consolas" w:hAnsi="Consolas" w:cs="Courier New"/>
              <w:sz w:val="17"/>
              <w:szCs w:val="17"/>
            </w:rPr>
          </w:rPrChange>
        </w:rPr>
      </w:pPr>
      <w:ins w:id="7581" w:author="León Prieto" w:date="2023-07-07T22:46:00Z">
        <w:r w:rsidRPr="00454AE3">
          <w:rPr>
            <w:rFonts w:ascii="Consolas" w:hAnsi="Consolas" w:cs="Courier New"/>
            <w:sz w:val="17"/>
            <w:szCs w:val="17"/>
            <w:lang w:val="en-US"/>
            <w:rPrChange w:id="7582" w:author="Prieto Bailo, León Enrique" w:date="2023-07-07T22:59:00Z">
              <w:rPr>
                <w:rFonts w:ascii="Consolas" w:hAnsi="Consolas" w:cs="Courier New"/>
                <w:sz w:val="17"/>
                <w:szCs w:val="17"/>
              </w:rPr>
            </w:rPrChange>
          </w:rPr>
          <w:t xml:space="preserve"> 84. </w:t>
        </w:r>
        <w:r w:rsidRPr="00454AE3">
          <w:rPr>
            <w:rFonts w:ascii="Consolas" w:hAnsi="Consolas" w:cs="Courier New"/>
            <w:color w:val="000000"/>
            <w:sz w:val="17"/>
            <w:szCs w:val="17"/>
            <w:lang w:val="en-US"/>
            <w:rPrChange w:id="758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584" w:author="Prieto Bailo, León Enrique" w:date="2023-07-07T22:59:00Z">
              <w:rPr>
                <w:rFonts w:ascii="Consolas" w:hAnsi="Consolas" w:cs="Courier New"/>
                <w:color w:val="000000"/>
                <w:sz w:val="17"/>
                <w:szCs w:val="17"/>
              </w:rPr>
            </w:rPrChange>
          </w:rPr>
          <w:t>manual_gyro_roll_cal_value</w:t>
        </w:r>
        <w:proofErr w:type="spellEnd"/>
        <w:r w:rsidRPr="00454AE3">
          <w:rPr>
            <w:rFonts w:ascii="Consolas" w:hAnsi="Consolas" w:cs="Courier New"/>
            <w:color w:val="000000"/>
            <w:sz w:val="17"/>
            <w:szCs w:val="17"/>
            <w:lang w:val="en-US"/>
            <w:rPrChange w:id="758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587"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588"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589"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590" w:author="Prieto Bailo, León Enrique" w:date="2023-07-07T22:59:00Z">
              <w:rPr>
                <w:rFonts w:ascii="Consolas" w:hAnsi="Consolas" w:cs="Courier New"/>
                <w:color w:val="000000"/>
                <w:sz w:val="17"/>
                <w:szCs w:val="17"/>
              </w:rPr>
            </w:rPrChange>
          </w:rPr>
          <w:t xml:space="preserve">  </w:t>
        </w:r>
      </w:ins>
    </w:p>
    <w:p w14:paraId="4F0B9A6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591" w:author="León Prieto" w:date="2023-07-07T22:46:00Z"/>
          <w:rFonts w:ascii="Consolas" w:hAnsi="Consolas" w:cs="Courier New"/>
          <w:sz w:val="17"/>
          <w:szCs w:val="17"/>
          <w:lang w:val="en-US"/>
          <w:rPrChange w:id="7592" w:author="Prieto Bailo, León Enrique" w:date="2023-07-07T22:59:00Z">
            <w:rPr>
              <w:ins w:id="7593" w:author="León Prieto" w:date="2023-07-07T22:46:00Z"/>
              <w:rFonts w:ascii="Consolas" w:hAnsi="Consolas" w:cs="Courier New"/>
              <w:sz w:val="17"/>
              <w:szCs w:val="17"/>
            </w:rPr>
          </w:rPrChange>
        </w:rPr>
      </w:pPr>
      <w:ins w:id="7594" w:author="León Prieto" w:date="2023-07-07T22:46:00Z">
        <w:r w:rsidRPr="00454AE3">
          <w:rPr>
            <w:rFonts w:ascii="Consolas" w:hAnsi="Consolas" w:cs="Courier New"/>
            <w:sz w:val="17"/>
            <w:szCs w:val="17"/>
            <w:lang w:val="en-US"/>
            <w:rPrChange w:id="7595" w:author="Prieto Bailo, León Enrique" w:date="2023-07-07T22:59:00Z">
              <w:rPr>
                <w:rFonts w:ascii="Consolas" w:hAnsi="Consolas" w:cs="Courier New"/>
                <w:sz w:val="17"/>
                <w:szCs w:val="17"/>
              </w:rPr>
            </w:rPrChange>
          </w:rPr>
          <w:t xml:space="preserve"> 85. </w:t>
        </w:r>
        <w:r w:rsidRPr="00454AE3">
          <w:rPr>
            <w:rFonts w:ascii="Consolas" w:hAnsi="Consolas" w:cs="Courier New"/>
            <w:color w:val="000000"/>
            <w:sz w:val="17"/>
            <w:szCs w:val="17"/>
            <w:lang w:val="en-US"/>
            <w:rPrChange w:id="759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597" w:author="Prieto Bailo, León Enrique" w:date="2023-07-07T22:59:00Z">
              <w:rPr>
                <w:rFonts w:ascii="Consolas" w:hAnsi="Consolas" w:cs="Courier New"/>
                <w:color w:val="000000"/>
                <w:sz w:val="17"/>
                <w:szCs w:val="17"/>
              </w:rPr>
            </w:rPrChange>
          </w:rPr>
          <w:t>manual_gyro_yaw_cal_value</w:t>
        </w:r>
        <w:proofErr w:type="spellEnd"/>
        <w:r w:rsidRPr="00454AE3">
          <w:rPr>
            <w:rFonts w:ascii="Consolas" w:hAnsi="Consolas" w:cs="Courier New"/>
            <w:color w:val="000000"/>
            <w:sz w:val="17"/>
            <w:szCs w:val="17"/>
            <w:lang w:val="en-US"/>
            <w:rPrChange w:id="759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59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0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601"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60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603" w:author="Prieto Bailo, León Enrique" w:date="2023-07-07T22:59:00Z">
              <w:rPr>
                <w:rFonts w:ascii="Consolas" w:hAnsi="Consolas" w:cs="Courier New"/>
                <w:color w:val="000000"/>
                <w:sz w:val="17"/>
                <w:szCs w:val="17"/>
              </w:rPr>
            </w:rPrChange>
          </w:rPr>
          <w:t xml:space="preserve"> </w:t>
        </w:r>
      </w:ins>
    </w:p>
    <w:p w14:paraId="0B2E2D4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04" w:author="León Prieto" w:date="2023-07-07T22:46:00Z"/>
          <w:rFonts w:ascii="Consolas" w:hAnsi="Consolas" w:cs="Courier New"/>
          <w:sz w:val="17"/>
          <w:szCs w:val="17"/>
          <w:lang w:val="en-US"/>
          <w:rPrChange w:id="7605" w:author="Prieto Bailo, León Enrique" w:date="2023-07-07T22:59:00Z">
            <w:rPr>
              <w:ins w:id="7606" w:author="León Prieto" w:date="2023-07-07T22:46:00Z"/>
              <w:rFonts w:ascii="Consolas" w:hAnsi="Consolas" w:cs="Courier New"/>
              <w:sz w:val="17"/>
              <w:szCs w:val="17"/>
            </w:rPr>
          </w:rPrChange>
        </w:rPr>
      </w:pPr>
      <w:ins w:id="7607" w:author="León Prieto" w:date="2023-07-07T22:46:00Z">
        <w:r w:rsidRPr="00454AE3">
          <w:rPr>
            <w:rFonts w:ascii="Consolas" w:hAnsi="Consolas" w:cs="Courier New"/>
            <w:sz w:val="17"/>
            <w:szCs w:val="17"/>
            <w:lang w:val="en-US"/>
            <w:rPrChange w:id="7608" w:author="Prieto Bailo, León Enrique" w:date="2023-07-07T22:59:00Z">
              <w:rPr>
                <w:rFonts w:ascii="Consolas" w:hAnsi="Consolas" w:cs="Courier New"/>
                <w:sz w:val="17"/>
                <w:szCs w:val="17"/>
              </w:rPr>
            </w:rPrChange>
          </w:rPr>
          <w:t xml:space="preserve"> 86. </w:t>
        </w:r>
        <w:proofErr w:type="gramStart"/>
        <w:r w:rsidRPr="00454AE3">
          <w:rPr>
            <w:rFonts w:ascii="Consolas" w:hAnsi="Consolas" w:cs="Courier New"/>
            <w:color w:val="000000"/>
            <w:sz w:val="17"/>
            <w:szCs w:val="17"/>
            <w:lang w:val="en-US"/>
            <w:rPrChange w:id="760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10" w:author="Prieto Bailo, León Enrique" w:date="2023-07-07T22:59:00Z">
              <w:rPr>
                <w:rFonts w:ascii="Consolas" w:hAnsi="Consolas" w:cs="Courier New"/>
                <w:color w:val="666600"/>
                <w:sz w:val="17"/>
                <w:szCs w:val="17"/>
              </w:rPr>
            </w:rPrChange>
          </w:rPr>
          <w:t>}</w:t>
        </w:r>
        <w:proofErr w:type="gramEnd"/>
      </w:ins>
    </w:p>
    <w:p w14:paraId="058C569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11" w:author="León Prieto" w:date="2023-07-07T22:46:00Z"/>
          <w:rFonts w:ascii="Consolas" w:hAnsi="Consolas" w:cs="Courier New"/>
          <w:sz w:val="17"/>
          <w:szCs w:val="17"/>
          <w:lang w:val="en-US"/>
          <w:rPrChange w:id="7612" w:author="Prieto Bailo, León Enrique" w:date="2023-07-07T22:59:00Z">
            <w:rPr>
              <w:ins w:id="7613" w:author="León Prieto" w:date="2023-07-07T22:46:00Z"/>
              <w:rFonts w:ascii="Consolas" w:hAnsi="Consolas" w:cs="Courier New"/>
              <w:sz w:val="17"/>
              <w:szCs w:val="17"/>
            </w:rPr>
          </w:rPrChange>
        </w:rPr>
      </w:pPr>
      <w:ins w:id="7614" w:author="León Prieto" w:date="2023-07-07T22:46:00Z">
        <w:r w:rsidRPr="00454AE3">
          <w:rPr>
            <w:rFonts w:ascii="Consolas" w:hAnsi="Consolas" w:cs="Courier New"/>
            <w:sz w:val="17"/>
            <w:szCs w:val="17"/>
            <w:lang w:val="en-US"/>
            <w:rPrChange w:id="7615" w:author="Prieto Bailo, León Enrique" w:date="2023-07-07T22:59:00Z">
              <w:rPr>
                <w:rFonts w:ascii="Consolas" w:hAnsi="Consolas" w:cs="Courier New"/>
                <w:sz w:val="17"/>
                <w:szCs w:val="17"/>
              </w:rPr>
            </w:rPrChange>
          </w:rPr>
          <w:t xml:space="preserve"> 87. </w:t>
        </w:r>
        <w:r w:rsidRPr="00454AE3">
          <w:rPr>
            <w:rFonts w:ascii="Consolas" w:hAnsi="Consolas" w:cs="Courier New"/>
            <w:color w:val="000000"/>
            <w:sz w:val="17"/>
            <w:szCs w:val="17"/>
            <w:lang w:val="en-US"/>
            <w:rPrChange w:id="7616" w:author="Prieto Bailo, León Enrique" w:date="2023-07-07T22:59:00Z">
              <w:rPr>
                <w:rFonts w:ascii="Consolas" w:hAnsi="Consolas" w:cs="Courier New"/>
                <w:color w:val="000000"/>
                <w:sz w:val="17"/>
                <w:szCs w:val="17"/>
              </w:rPr>
            </w:rPrChange>
          </w:rPr>
          <w:t> </w:t>
        </w:r>
      </w:ins>
    </w:p>
    <w:p w14:paraId="73E379A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17" w:author="León Prieto" w:date="2023-07-07T22:46:00Z"/>
          <w:rFonts w:ascii="Consolas" w:hAnsi="Consolas" w:cs="Courier New"/>
          <w:sz w:val="17"/>
          <w:szCs w:val="17"/>
          <w:lang w:val="en-US"/>
          <w:rPrChange w:id="7618" w:author="Prieto Bailo, León Enrique" w:date="2023-07-07T22:59:00Z">
            <w:rPr>
              <w:ins w:id="7619" w:author="León Prieto" w:date="2023-07-07T22:46:00Z"/>
              <w:rFonts w:ascii="Consolas" w:hAnsi="Consolas" w:cs="Courier New"/>
              <w:sz w:val="17"/>
              <w:szCs w:val="17"/>
            </w:rPr>
          </w:rPrChange>
        </w:rPr>
      </w:pPr>
      <w:ins w:id="7620" w:author="León Prieto" w:date="2023-07-07T22:46:00Z">
        <w:r w:rsidRPr="00454AE3">
          <w:rPr>
            <w:rFonts w:ascii="Consolas" w:hAnsi="Consolas" w:cs="Courier New"/>
            <w:sz w:val="17"/>
            <w:szCs w:val="17"/>
            <w:lang w:val="en-US"/>
            <w:rPrChange w:id="7621" w:author="Prieto Bailo, León Enrique" w:date="2023-07-07T22:59:00Z">
              <w:rPr>
                <w:rFonts w:ascii="Consolas" w:hAnsi="Consolas" w:cs="Courier New"/>
                <w:sz w:val="17"/>
                <w:szCs w:val="17"/>
              </w:rPr>
            </w:rPrChange>
          </w:rPr>
          <w:t xml:space="preserve"> 88. </w:t>
        </w:r>
        <w:r w:rsidRPr="00454AE3">
          <w:rPr>
            <w:rFonts w:ascii="Consolas" w:hAnsi="Consolas" w:cs="Courier New"/>
            <w:color w:val="000000"/>
            <w:sz w:val="17"/>
            <w:szCs w:val="17"/>
            <w:lang w:val="en-US"/>
            <w:rPrChange w:id="762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623" w:author="Prieto Bailo, León Enrique" w:date="2023-07-07T22:59: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762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25"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626" w:author="Prieto Bailo, León Enrique" w:date="2023-07-07T22:59:00Z">
              <w:rPr>
                <w:rFonts w:ascii="Consolas" w:hAnsi="Consolas" w:cs="Courier New"/>
                <w:color w:val="000000"/>
                <w:sz w:val="17"/>
                <w:szCs w:val="17"/>
              </w:rPr>
            </w:rPrChange>
          </w:rPr>
          <w:t>cal_</w:t>
        </w:r>
        <w:proofErr w:type="gramStart"/>
        <w:r w:rsidRPr="00454AE3">
          <w:rPr>
            <w:rFonts w:ascii="Consolas" w:hAnsi="Consolas" w:cs="Courier New"/>
            <w:color w:val="000000"/>
            <w:sz w:val="17"/>
            <w:szCs w:val="17"/>
            <w:lang w:val="en-US"/>
            <w:rPrChange w:id="7627" w:author="Prieto Bailo, León Enrique" w:date="2023-07-07T22:59:00Z">
              <w:rPr>
                <w:rFonts w:ascii="Consolas" w:hAnsi="Consolas" w:cs="Courier New"/>
                <w:color w:val="000000"/>
                <w:sz w:val="17"/>
                <w:szCs w:val="17"/>
              </w:rPr>
            </w:rPrChange>
          </w:rPr>
          <w:t>int</w:t>
        </w:r>
        <w:proofErr w:type="spellEnd"/>
        <w:r w:rsidRPr="00454AE3">
          <w:rPr>
            <w:rFonts w:ascii="Consolas" w:hAnsi="Consolas" w:cs="Courier New"/>
            <w:color w:val="000000"/>
            <w:sz w:val="17"/>
            <w:szCs w:val="17"/>
            <w:lang w:val="en-US"/>
            <w:rPrChange w:id="762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29"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6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3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632"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63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3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35" w:author="Prieto Bailo, León Enrique" w:date="2023-07-07T22:59:00Z">
              <w:rPr>
                <w:rFonts w:ascii="Consolas" w:hAnsi="Consolas" w:cs="Courier New"/>
                <w:color w:val="666600"/>
                <w:sz w:val="17"/>
                <w:szCs w:val="17"/>
              </w:rPr>
            </w:rPrChange>
          </w:rPr>
          <w:t>{</w:t>
        </w:r>
      </w:ins>
    </w:p>
    <w:p w14:paraId="78BE295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36" w:author="León Prieto" w:date="2023-07-07T22:46:00Z"/>
          <w:rFonts w:ascii="Consolas" w:hAnsi="Consolas" w:cs="Courier New"/>
          <w:sz w:val="17"/>
          <w:szCs w:val="17"/>
          <w:lang w:val="en-US"/>
          <w:rPrChange w:id="7637" w:author="Prieto Bailo, León Enrique" w:date="2023-07-07T22:59:00Z">
            <w:rPr>
              <w:ins w:id="7638" w:author="León Prieto" w:date="2023-07-07T22:46:00Z"/>
              <w:rFonts w:ascii="Consolas" w:hAnsi="Consolas" w:cs="Courier New"/>
              <w:sz w:val="17"/>
              <w:szCs w:val="17"/>
            </w:rPr>
          </w:rPrChange>
        </w:rPr>
      </w:pPr>
      <w:ins w:id="7639" w:author="León Prieto" w:date="2023-07-07T22:46:00Z">
        <w:r w:rsidRPr="00454AE3">
          <w:rPr>
            <w:rFonts w:ascii="Consolas" w:hAnsi="Consolas" w:cs="Courier New"/>
            <w:sz w:val="17"/>
            <w:szCs w:val="17"/>
            <w:lang w:val="en-US"/>
            <w:rPrChange w:id="7640" w:author="Prieto Bailo, León Enrique" w:date="2023-07-07T22:59:00Z">
              <w:rPr>
                <w:rFonts w:ascii="Consolas" w:hAnsi="Consolas" w:cs="Courier New"/>
                <w:sz w:val="17"/>
                <w:szCs w:val="17"/>
              </w:rPr>
            </w:rPrChange>
          </w:rPr>
          <w:t xml:space="preserve"> 89. </w:t>
        </w:r>
        <w:r w:rsidRPr="00454AE3">
          <w:rPr>
            <w:rFonts w:ascii="Consolas" w:hAnsi="Consolas" w:cs="Courier New"/>
            <w:color w:val="000000"/>
            <w:sz w:val="17"/>
            <w:szCs w:val="17"/>
            <w:lang w:val="en-US"/>
            <w:rPrChange w:id="764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642" w:author="Prieto Bailo, León Enrique" w:date="2023-07-07T22:59:00Z">
              <w:rPr>
                <w:rFonts w:ascii="Consolas" w:hAnsi="Consolas" w:cs="Courier New"/>
                <w:color w:val="000088"/>
                <w:sz w:val="17"/>
                <w:szCs w:val="17"/>
              </w:rPr>
            </w:rPrChange>
          </w:rPr>
          <w:t>for</w:t>
        </w:r>
        <w:r w:rsidRPr="00454AE3">
          <w:rPr>
            <w:rFonts w:ascii="Consolas" w:hAnsi="Consolas" w:cs="Courier New"/>
            <w:color w:val="000000"/>
            <w:sz w:val="17"/>
            <w:szCs w:val="17"/>
            <w:lang w:val="en-US"/>
            <w:rPrChange w:id="764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44"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645"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000000"/>
            <w:sz w:val="17"/>
            <w:szCs w:val="17"/>
            <w:lang w:val="en-US"/>
            <w:rPrChange w:id="764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4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649"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65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5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652"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000000"/>
            <w:sz w:val="17"/>
            <w:szCs w:val="17"/>
            <w:lang w:val="en-US"/>
            <w:rPrChange w:id="765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54" w:author="Prieto Bailo, León Enrique" w:date="2023-07-07T22:59: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765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656"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65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5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659"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666600"/>
            <w:sz w:val="17"/>
            <w:szCs w:val="17"/>
            <w:lang w:val="en-US"/>
            <w:rPrChange w:id="766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6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63" w:author="Prieto Bailo, León Enrique" w:date="2023-07-07T22:59:00Z">
              <w:rPr>
                <w:rFonts w:ascii="Consolas" w:hAnsi="Consolas" w:cs="Courier New"/>
                <w:color w:val="000000"/>
                <w:sz w:val="17"/>
                <w:szCs w:val="17"/>
              </w:rPr>
            </w:rPrChange>
          </w:rPr>
          <w:t xml:space="preserve">                  </w:t>
        </w:r>
      </w:ins>
    </w:p>
    <w:p w14:paraId="3244172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64" w:author="León Prieto" w:date="2023-07-07T22:46:00Z"/>
          <w:rFonts w:ascii="Consolas" w:hAnsi="Consolas" w:cs="Courier New"/>
          <w:sz w:val="17"/>
          <w:szCs w:val="17"/>
          <w:lang w:val="en-US"/>
          <w:rPrChange w:id="7665" w:author="Prieto Bailo, León Enrique" w:date="2023-07-07T22:59:00Z">
            <w:rPr>
              <w:ins w:id="7666" w:author="León Prieto" w:date="2023-07-07T22:46:00Z"/>
              <w:rFonts w:ascii="Consolas" w:hAnsi="Consolas" w:cs="Courier New"/>
              <w:sz w:val="17"/>
              <w:szCs w:val="17"/>
            </w:rPr>
          </w:rPrChange>
        </w:rPr>
      </w:pPr>
      <w:ins w:id="7667" w:author="León Prieto" w:date="2023-07-07T22:46:00Z">
        <w:r w:rsidRPr="00454AE3">
          <w:rPr>
            <w:rFonts w:ascii="Consolas" w:hAnsi="Consolas" w:cs="Courier New"/>
            <w:sz w:val="17"/>
            <w:szCs w:val="17"/>
            <w:lang w:val="en-US"/>
            <w:rPrChange w:id="7668" w:author="Prieto Bailo, León Enrique" w:date="2023-07-07T22:59:00Z">
              <w:rPr>
                <w:rFonts w:ascii="Consolas" w:hAnsi="Consolas" w:cs="Courier New"/>
                <w:sz w:val="17"/>
                <w:szCs w:val="17"/>
              </w:rPr>
            </w:rPrChange>
          </w:rPr>
          <w:t xml:space="preserve"> 90. </w:t>
        </w:r>
        <w:r w:rsidRPr="00454AE3">
          <w:rPr>
            <w:rFonts w:ascii="Consolas" w:hAnsi="Consolas" w:cs="Courier New"/>
            <w:color w:val="000000"/>
            <w:sz w:val="17"/>
            <w:szCs w:val="17"/>
            <w:lang w:val="en-US"/>
            <w:rPrChange w:id="766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7670" w:author="Prieto Bailo, León Enrique" w:date="2023-07-07T22:59: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767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72"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673" w:author="Prieto Bailo, León Enrique" w:date="2023-07-07T22:59:00Z">
              <w:rPr>
                <w:rFonts w:ascii="Consolas" w:hAnsi="Consolas" w:cs="Courier New"/>
                <w:color w:val="000000"/>
                <w:sz w:val="17"/>
                <w:szCs w:val="17"/>
              </w:rPr>
            </w:rPrChange>
          </w:rPr>
          <w:t>cal_int</w:t>
        </w:r>
        <w:proofErr w:type="spellEnd"/>
        <w:r w:rsidRPr="00454AE3">
          <w:rPr>
            <w:rFonts w:ascii="Consolas" w:hAnsi="Consolas" w:cs="Courier New"/>
            <w:color w:val="000000"/>
            <w:sz w:val="17"/>
            <w:szCs w:val="17"/>
            <w:lang w:val="en-US"/>
            <w:rPrChange w:id="767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7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7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677" w:author="Prieto Bailo, León Enrique" w:date="2023-07-07T22:59:00Z">
              <w:rPr>
                <w:rFonts w:ascii="Consolas" w:hAnsi="Consolas" w:cs="Courier New"/>
                <w:color w:val="006666"/>
                <w:sz w:val="17"/>
                <w:szCs w:val="17"/>
              </w:rPr>
            </w:rPrChange>
          </w:rPr>
          <w:t>25</w:t>
        </w:r>
        <w:r w:rsidRPr="00454AE3">
          <w:rPr>
            <w:rFonts w:ascii="Consolas" w:hAnsi="Consolas" w:cs="Courier New"/>
            <w:color w:val="000000"/>
            <w:sz w:val="17"/>
            <w:szCs w:val="17"/>
            <w:lang w:val="en-US"/>
            <w:rPrChange w:id="767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7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8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7681" w:author="Prieto Bailo, León Enrique" w:date="2023-07-07T22:59: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768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83" w:author="Prieto Bailo, León Enrique" w:date="2023-07-07T22:59: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7684" w:author="Prieto Bailo, León Enrique" w:date="2023-07-07T22:59:00Z">
              <w:rPr>
                <w:rFonts w:ascii="Consolas" w:hAnsi="Consolas" w:cs="Courier New"/>
                <w:color w:val="000000"/>
                <w:sz w:val="17"/>
                <w:szCs w:val="17"/>
              </w:rPr>
            </w:rPrChange>
          </w:rPr>
          <w:t>digitalWrite</w:t>
        </w:r>
        <w:proofErr w:type="spellEnd"/>
        <w:r w:rsidRPr="00454AE3">
          <w:rPr>
            <w:rFonts w:ascii="Consolas" w:hAnsi="Consolas" w:cs="Courier New"/>
            <w:color w:val="666600"/>
            <w:sz w:val="17"/>
            <w:szCs w:val="17"/>
            <w:lang w:val="en-US"/>
            <w:rPrChange w:id="7685"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686" w:author="Prieto Bailo, León Enrique" w:date="2023-07-07T22:59:00Z">
              <w:rPr>
                <w:rFonts w:ascii="Consolas" w:hAnsi="Consolas" w:cs="Courier New"/>
                <w:color w:val="000000"/>
                <w:sz w:val="17"/>
                <w:szCs w:val="17"/>
              </w:rPr>
            </w:rPrChange>
          </w:rPr>
          <w:t>PB4</w:t>
        </w:r>
        <w:r w:rsidRPr="00454AE3">
          <w:rPr>
            <w:rFonts w:ascii="Consolas" w:hAnsi="Consolas" w:cs="Courier New"/>
            <w:color w:val="666600"/>
            <w:sz w:val="17"/>
            <w:szCs w:val="17"/>
            <w:lang w:val="en-US"/>
            <w:rPrChange w:id="768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8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689" w:author="Prieto Bailo, León Enrique" w:date="2023-07-07T22:59: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7690" w:author="Prieto Bailo, León Enrique" w:date="2023-07-07T22:59:00Z">
              <w:rPr>
                <w:rFonts w:ascii="Consolas" w:hAnsi="Consolas" w:cs="Courier New"/>
                <w:color w:val="000000"/>
                <w:sz w:val="17"/>
                <w:szCs w:val="17"/>
              </w:rPr>
            </w:rPrChange>
          </w:rPr>
          <w:t>digitalRead</w:t>
        </w:r>
        <w:proofErr w:type="spellEnd"/>
        <w:r w:rsidRPr="00454AE3">
          <w:rPr>
            <w:rFonts w:ascii="Consolas" w:hAnsi="Consolas" w:cs="Courier New"/>
            <w:color w:val="666600"/>
            <w:sz w:val="17"/>
            <w:szCs w:val="17"/>
            <w:lang w:val="en-US"/>
            <w:rPrChange w:id="769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92" w:author="Prieto Bailo, León Enrique" w:date="2023-07-07T22:59:00Z">
              <w:rPr>
                <w:rFonts w:ascii="Consolas" w:hAnsi="Consolas" w:cs="Courier New"/>
                <w:color w:val="000000"/>
                <w:sz w:val="17"/>
                <w:szCs w:val="17"/>
              </w:rPr>
            </w:rPrChange>
          </w:rPr>
          <w:t>PB4</w:t>
        </w:r>
        <w:r w:rsidRPr="00454AE3">
          <w:rPr>
            <w:rFonts w:ascii="Consolas" w:hAnsi="Consolas" w:cs="Courier New"/>
            <w:color w:val="666600"/>
            <w:sz w:val="17"/>
            <w:szCs w:val="17"/>
            <w:lang w:val="en-US"/>
            <w:rPrChange w:id="769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694" w:author="Prieto Bailo, León Enrique" w:date="2023-07-07T22:59:00Z">
              <w:rPr>
                <w:rFonts w:ascii="Consolas" w:hAnsi="Consolas" w:cs="Courier New"/>
                <w:color w:val="000000"/>
                <w:sz w:val="17"/>
                <w:szCs w:val="17"/>
              </w:rPr>
            </w:rPrChange>
          </w:rPr>
          <w:t xml:space="preserve"> </w:t>
        </w:r>
      </w:ins>
    </w:p>
    <w:p w14:paraId="7939812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695" w:author="León Prieto" w:date="2023-07-07T22:46:00Z"/>
          <w:rFonts w:ascii="Consolas" w:hAnsi="Consolas" w:cs="Courier New"/>
          <w:sz w:val="17"/>
          <w:szCs w:val="17"/>
          <w:lang w:val="en-US"/>
          <w:rPrChange w:id="7696" w:author="Prieto Bailo, León Enrique" w:date="2023-07-07T22:59:00Z">
            <w:rPr>
              <w:ins w:id="7697" w:author="León Prieto" w:date="2023-07-07T22:46:00Z"/>
              <w:rFonts w:ascii="Consolas" w:hAnsi="Consolas" w:cs="Courier New"/>
              <w:sz w:val="17"/>
              <w:szCs w:val="17"/>
            </w:rPr>
          </w:rPrChange>
        </w:rPr>
      </w:pPr>
      <w:ins w:id="7698" w:author="León Prieto" w:date="2023-07-07T22:46:00Z">
        <w:r w:rsidRPr="00454AE3">
          <w:rPr>
            <w:rFonts w:ascii="Consolas" w:hAnsi="Consolas" w:cs="Courier New"/>
            <w:sz w:val="17"/>
            <w:szCs w:val="17"/>
            <w:lang w:val="en-US"/>
            <w:rPrChange w:id="7699" w:author="Prieto Bailo, León Enrique" w:date="2023-07-07T22:59:00Z">
              <w:rPr>
                <w:rFonts w:ascii="Consolas" w:hAnsi="Consolas" w:cs="Courier New"/>
                <w:sz w:val="17"/>
                <w:szCs w:val="17"/>
              </w:rPr>
            </w:rPrChange>
          </w:rPr>
          <w:t xml:space="preserve"> 91. </w:t>
        </w:r>
        <w:r w:rsidRPr="00454AE3">
          <w:rPr>
            <w:rFonts w:ascii="Consolas" w:hAnsi="Consolas" w:cs="Courier New"/>
            <w:color w:val="000000"/>
            <w:sz w:val="17"/>
            <w:szCs w:val="17"/>
            <w:lang w:val="en-US"/>
            <w:rPrChange w:id="770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01" w:author="Prieto Bailo, León Enrique" w:date="2023-07-07T22:59: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7702" w:author="Prieto Bailo, León Enrique" w:date="2023-07-07T22:59:00Z">
              <w:rPr>
                <w:rFonts w:ascii="Consolas" w:hAnsi="Consolas" w:cs="Courier New"/>
                <w:color w:val="000000"/>
                <w:sz w:val="17"/>
                <w:szCs w:val="17"/>
              </w:rPr>
            </w:rPrChange>
          </w:rPr>
          <w:t>imu</w:t>
        </w:r>
        <w:proofErr w:type="spellEnd"/>
        <w:r w:rsidRPr="00454AE3">
          <w:rPr>
            <w:rFonts w:ascii="Consolas" w:hAnsi="Consolas" w:cs="Courier New"/>
            <w:color w:val="666600"/>
            <w:sz w:val="17"/>
            <w:szCs w:val="17"/>
            <w:lang w:val="en-US"/>
            <w:rPrChange w:id="770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70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05" w:author="Prieto Bailo, León Enrique" w:date="2023-07-07T22:59:00Z">
              <w:rPr>
                <w:rFonts w:ascii="Consolas" w:hAnsi="Consolas" w:cs="Courier New"/>
                <w:color w:val="000000"/>
                <w:sz w:val="17"/>
                <w:szCs w:val="17"/>
              </w:rPr>
            </w:rPrChange>
          </w:rPr>
          <w:t xml:space="preserve">                                              </w:t>
        </w:r>
      </w:ins>
    </w:p>
    <w:p w14:paraId="2E1C4E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06" w:author="León Prieto" w:date="2023-07-07T22:46:00Z"/>
          <w:rFonts w:ascii="Consolas" w:hAnsi="Consolas" w:cs="Courier New"/>
          <w:sz w:val="17"/>
          <w:szCs w:val="17"/>
          <w:lang w:val="en-US"/>
          <w:rPrChange w:id="7707" w:author="Prieto Bailo, León Enrique" w:date="2023-07-07T22:59:00Z">
            <w:rPr>
              <w:ins w:id="7708" w:author="León Prieto" w:date="2023-07-07T22:46:00Z"/>
              <w:rFonts w:ascii="Consolas" w:hAnsi="Consolas" w:cs="Courier New"/>
              <w:sz w:val="17"/>
              <w:szCs w:val="17"/>
            </w:rPr>
          </w:rPrChange>
        </w:rPr>
      </w:pPr>
      <w:ins w:id="7709" w:author="León Prieto" w:date="2023-07-07T22:46:00Z">
        <w:r w:rsidRPr="00454AE3">
          <w:rPr>
            <w:rFonts w:ascii="Consolas" w:hAnsi="Consolas" w:cs="Courier New"/>
            <w:sz w:val="17"/>
            <w:szCs w:val="17"/>
            <w:lang w:val="en-US"/>
            <w:rPrChange w:id="7710" w:author="Prieto Bailo, León Enrique" w:date="2023-07-07T22:59:00Z">
              <w:rPr>
                <w:rFonts w:ascii="Consolas" w:hAnsi="Consolas" w:cs="Courier New"/>
                <w:sz w:val="17"/>
                <w:szCs w:val="17"/>
              </w:rPr>
            </w:rPrChange>
          </w:rPr>
          <w:t xml:space="preserve"> 92. </w:t>
        </w:r>
        <w:r w:rsidRPr="00454AE3">
          <w:rPr>
            <w:rFonts w:ascii="Consolas" w:hAnsi="Consolas" w:cs="Courier New"/>
            <w:color w:val="000000"/>
            <w:sz w:val="17"/>
            <w:szCs w:val="17"/>
            <w:lang w:val="en-US"/>
            <w:rPrChange w:id="77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12" w:author="Prieto Bailo, León Enrique" w:date="2023-07-07T22:59:00Z">
              <w:rPr>
                <w:rFonts w:ascii="Consolas" w:hAnsi="Consolas" w:cs="Courier New"/>
                <w:color w:val="000000"/>
                <w:sz w:val="17"/>
                <w:szCs w:val="17"/>
              </w:rPr>
            </w:rPrChange>
          </w:rPr>
          <w:t>gyro_roll_cal</w:t>
        </w:r>
        <w:proofErr w:type="spellEnd"/>
        <w:r w:rsidRPr="00454AE3">
          <w:rPr>
            <w:rFonts w:ascii="Consolas" w:hAnsi="Consolas" w:cs="Courier New"/>
            <w:color w:val="000000"/>
            <w:sz w:val="17"/>
            <w:szCs w:val="17"/>
            <w:lang w:val="en-US"/>
            <w:rPrChange w:id="771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1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16" w:author="Prieto Bailo, León Enrique" w:date="2023-07-07T22:59:00Z">
              <w:rPr>
                <w:rFonts w:ascii="Consolas" w:hAnsi="Consolas" w:cs="Courier New"/>
                <w:color w:val="000000"/>
                <w:sz w:val="17"/>
                <w:szCs w:val="17"/>
              </w:rPr>
            </w:rPrChange>
          </w:rPr>
          <w:t>gyro_</w:t>
        </w:r>
        <w:proofErr w:type="gramStart"/>
        <w:r w:rsidRPr="00454AE3">
          <w:rPr>
            <w:rFonts w:ascii="Consolas" w:hAnsi="Consolas" w:cs="Courier New"/>
            <w:color w:val="000000"/>
            <w:sz w:val="17"/>
            <w:szCs w:val="17"/>
            <w:lang w:val="en-US"/>
            <w:rPrChange w:id="7717" w:author="Prieto Bailo, León Enrique" w:date="2023-07-07T22:59: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7718"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719" w:author="Prieto Bailo, León Enrique" w:date="2023-07-07T22:59:00Z">
              <w:rPr>
                <w:rFonts w:ascii="Consolas" w:hAnsi="Consolas" w:cs="Courier New"/>
                <w:color w:val="000000"/>
                <w:sz w:val="17"/>
                <w:szCs w:val="17"/>
              </w:rPr>
            </w:rPrChange>
          </w:rPr>
          <w:t xml:space="preserve">                                  </w:t>
        </w:r>
      </w:ins>
    </w:p>
    <w:p w14:paraId="0F0D5FF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20" w:author="León Prieto" w:date="2023-07-07T22:46:00Z"/>
          <w:rFonts w:ascii="Consolas" w:hAnsi="Consolas" w:cs="Courier New"/>
          <w:sz w:val="17"/>
          <w:szCs w:val="17"/>
          <w:lang w:val="en-US"/>
          <w:rPrChange w:id="7721" w:author="Prieto Bailo, León Enrique" w:date="2023-07-07T22:59:00Z">
            <w:rPr>
              <w:ins w:id="7722" w:author="León Prieto" w:date="2023-07-07T22:46:00Z"/>
              <w:rFonts w:ascii="Consolas" w:hAnsi="Consolas" w:cs="Courier New"/>
              <w:sz w:val="17"/>
              <w:szCs w:val="17"/>
            </w:rPr>
          </w:rPrChange>
        </w:rPr>
      </w:pPr>
      <w:ins w:id="7723" w:author="León Prieto" w:date="2023-07-07T22:46:00Z">
        <w:r w:rsidRPr="00454AE3">
          <w:rPr>
            <w:rFonts w:ascii="Consolas" w:hAnsi="Consolas" w:cs="Courier New"/>
            <w:sz w:val="17"/>
            <w:szCs w:val="17"/>
            <w:lang w:val="en-US"/>
            <w:rPrChange w:id="7724" w:author="Prieto Bailo, León Enrique" w:date="2023-07-07T22:59:00Z">
              <w:rPr>
                <w:rFonts w:ascii="Consolas" w:hAnsi="Consolas" w:cs="Courier New"/>
                <w:sz w:val="17"/>
                <w:szCs w:val="17"/>
              </w:rPr>
            </w:rPrChange>
          </w:rPr>
          <w:t xml:space="preserve"> 93. </w:t>
        </w:r>
        <w:r w:rsidRPr="00454AE3">
          <w:rPr>
            <w:rFonts w:ascii="Consolas" w:hAnsi="Consolas" w:cs="Courier New"/>
            <w:color w:val="000000"/>
            <w:sz w:val="17"/>
            <w:szCs w:val="17"/>
            <w:lang w:val="en-US"/>
            <w:rPrChange w:id="772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26" w:author="Prieto Bailo, León Enrique" w:date="2023-07-07T22:59:00Z">
              <w:rPr>
                <w:rFonts w:ascii="Consolas" w:hAnsi="Consolas" w:cs="Courier New"/>
                <w:color w:val="000000"/>
                <w:sz w:val="17"/>
                <w:szCs w:val="17"/>
              </w:rPr>
            </w:rPrChange>
          </w:rPr>
          <w:t>gyro_pitch_cal</w:t>
        </w:r>
        <w:proofErr w:type="spellEnd"/>
        <w:r w:rsidRPr="00454AE3">
          <w:rPr>
            <w:rFonts w:ascii="Consolas" w:hAnsi="Consolas" w:cs="Courier New"/>
            <w:color w:val="000000"/>
            <w:sz w:val="17"/>
            <w:szCs w:val="17"/>
            <w:lang w:val="en-US"/>
            <w:rPrChange w:id="772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2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2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30" w:author="Prieto Bailo, León Enrique" w:date="2023-07-07T22:59:00Z">
              <w:rPr>
                <w:rFonts w:ascii="Consolas" w:hAnsi="Consolas" w:cs="Courier New"/>
                <w:color w:val="000000"/>
                <w:sz w:val="17"/>
                <w:szCs w:val="17"/>
              </w:rPr>
            </w:rPrChange>
          </w:rPr>
          <w:t>gyro_</w:t>
        </w:r>
        <w:proofErr w:type="gramStart"/>
        <w:r w:rsidRPr="00454AE3">
          <w:rPr>
            <w:rFonts w:ascii="Consolas" w:hAnsi="Consolas" w:cs="Courier New"/>
            <w:color w:val="000000"/>
            <w:sz w:val="17"/>
            <w:szCs w:val="17"/>
            <w:lang w:val="en-US"/>
            <w:rPrChange w:id="7731" w:author="Prieto Bailo, León Enrique" w:date="2023-07-07T22:59:00Z">
              <w:rPr>
                <w:rFonts w:ascii="Consolas" w:hAnsi="Consolas" w:cs="Courier New"/>
                <w:color w:val="000000"/>
                <w:sz w:val="17"/>
                <w:szCs w:val="17"/>
              </w:rPr>
            </w:rPrChange>
          </w:rPr>
          <w:t>pitch</w:t>
        </w:r>
        <w:proofErr w:type="spellEnd"/>
        <w:r w:rsidRPr="00454AE3">
          <w:rPr>
            <w:rFonts w:ascii="Consolas" w:hAnsi="Consolas" w:cs="Courier New"/>
            <w:color w:val="666600"/>
            <w:sz w:val="17"/>
            <w:szCs w:val="17"/>
            <w:lang w:val="en-US"/>
            <w:rPrChange w:id="773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733" w:author="Prieto Bailo, León Enrique" w:date="2023-07-07T22:59:00Z">
              <w:rPr>
                <w:rFonts w:ascii="Consolas" w:hAnsi="Consolas" w:cs="Courier New"/>
                <w:color w:val="000000"/>
                <w:sz w:val="17"/>
                <w:szCs w:val="17"/>
              </w:rPr>
            </w:rPrChange>
          </w:rPr>
          <w:t xml:space="preserve">                             </w:t>
        </w:r>
      </w:ins>
    </w:p>
    <w:p w14:paraId="0F27A6EE"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34" w:author="León Prieto" w:date="2023-07-07T22:46:00Z"/>
          <w:rFonts w:ascii="Consolas" w:hAnsi="Consolas" w:cs="Courier New"/>
          <w:sz w:val="17"/>
          <w:szCs w:val="17"/>
        </w:rPr>
      </w:pPr>
      <w:ins w:id="7735" w:author="León Prieto" w:date="2023-07-07T22:46:00Z">
        <w:r w:rsidRPr="00454AE3">
          <w:rPr>
            <w:rFonts w:ascii="Consolas" w:hAnsi="Consolas" w:cs="Courier New"/>
            <w:sz w:val="17"/>
            <w:szCs w:val="17"/>
            <w:lang w:val="en-US"/>
            <w:rPrChange w:id="7736" w:author="Prieto Bailo, León Enrique" w:date="2023-07-07T22:59:00Z">
              <w:rPr>
                <w:rFonts w:ascii="Consolas" w:hAnsi="Consolas" w:cs="Courier New"/>
                <w:sz w:val="17"/>
                <w:szCs w:val="17"/>
              </w:rPr>
            </w:rPrChange>
          </w:rPr>
          <w:t xml:space="preserve"> </w:t>
        </w: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000000"/>
            <w:sz w:val="17"/>
            <w:szCs w:val="17"/>
          </w:rPr>
          <w:t>gyro_yaw_cal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gyro_yaw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ins>
    </w:p>
    <w:p w14:paraId="7F3BB945"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37" w:author="León Prieto" w:date="2023-07-07T22:46:00Z"/>
          <w:rFonts w:ascii="Consolas" w:hAnsi="Consolas" w:cs="Courier New"/>
          <w:sz w:val="17"/>
          <w:szCs w:val="17"/>
        </w:rPr>
      </w:pPr>
      <w:ins w:id="7738" w:author="León Prieto" w:date="2023-07-07T22:46:00Z">
        <w:r>
          <w:rPr>
            <w:rFonts w:ascii="Consolas" w:hAnsi="Consolas" w:cs="Courier New"/>
            <w:sz w:val="17"/>
            <w:szCs w:val="17"/>
          </w:rPr>
          <w:t xml:space="preserve"> 95.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acc_x_cal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acc_x</w:t>
        </w:r>
        <w:proofErr w:type="spellEnd"/>
        <w:r>
          <w:rPr>
            <w:rFonts w:ascii="Consolas" w:hAnsi="Consolas" w:cs="Courier New"/>
            <w:color w:val="666600"/>
            <w:sz w:val="17"/>
            <w:szCs w:val="17"/>
          </w:rPr>
          <w:t>;</w:t>
        </w:r>
      </w:ins>
    </w:p>
    <w:p w14:paraId="313F90D7"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39" w:author="León Prieto" w:date="2023-07-07T22:46:00Z"/>
          <w:rFonts w:ascii="Consolas" w:hAnsi="Consolas" w:cs="Courier New"/>
          <w:sz w:val="17"/>
          <w:szCs w:val="17"/>
        </w:rPr>
      </w:pPr>
      <w:ins w:id="7740" w:author="León Prieto" w:date="2023-07-07T22:46:00Z">
        <w:r>
          <w:rPr>
            <w:rFonts w:ascii="Consolas" w:hAnsi="Consolas" w:cs="Courier New"/>
            <w:sz w:val="17"/>
            <w:szCs w:val="17"/>
          </w:rPr>
          <w:t xml:space="preserve"> 96.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acc_y_cal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acc_y</w:t>
        </w:r>
        <w:proofErr w:type="spellEnd"/>
        <w:r>
          <w:rPr>
            <w:rFonts w:ascii="Consolas" w:hAnsi="Consolas" w:cs="Courier New"/>
            <w:color w:val="666600"/>
            <w:sz w:val="17"/>
            <w:szCs w:val="17"/>
          </w:rPr>
          <w:t>;</w:t>
        </w:r>
      </w:ins>
    </w:p>
    <w:p w14:paraId="6EA45CD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41" w:author="León Prieto" w:date="2023-07-07T22:46:00Z"/>
          <w:rFonts w:ascii="Consolas" w:hAnsi="Consolas" w:cs="Courier New"/>
          <w:sz w:val="17"/>
          <w:szCs w:val="17"/>
          <w:lang w:val="en-US"/>
          <w:rPrChange w:id="7742" w:author="Prieto Bailo, León Enrique" w:date="2023-07-07T22:59:00Z">
            <w:rPr>
              <w:ins w:id="7743" w:author="León Prieto" w:date="2023-07-07T22:46:00Z"/>
              <w:rFonts w:ascii="Consolas" w:hAnsi="Consolas" w:cs="Courier New"/>
              <w:sz w:val="17"/>
              <w:szCs w:val="17"/>
            </w:rPr>
          </w:rPrChange>
        </w:rPr>
      </w:pPr>
      <w:ins w:id="7744" w:author="León Prieto" w:date="2023-07-07T22:46:00Z">
        <w:r>
          <w:rPr>
            <w:rFonts w:ascii="Consolas" w:hAnsi="Consolas" w:cs="Courier New"/>
            <w:sz w:val="17"/>
            <w:szCs w:val="17"/>
          </w:rPr>
          <w:t xml:space="preserve"> </w:t>
        </w:r>
        <w:r w:rsidRPr="00454AE3">
          <w:rPr>
            <w:rFonts w:ascii="Consolas" w:hAnsi="Consolas" w:cs="Courier New"/>
            <w:sz w:val="17"/>
            <w:szCs w:val="17"/>
            <w:lang w:val="en-US"/>
            <w:rPrChange w:id="7745" w:author="Prieto Bailo, León Enrique" w:date="2023-07-07T22:59:00Z">
              <w:rPr>
                <w:rFonts w:ascii="Consolas" w:hAnsi="Consolas" w:cs="Courier New"/>
                <w:sz w:val="17"/>
                <w:szCs w:val="17"/>
              </w:rPr>
            </w:rPrChange>
          </w:rPr>
          <w:t xml:space="preserve">97. </w:t>
        </w:r>
        <w:r w:rsidRPr="00454AE3">
          <w:rPr>
            <w:rFonts w:ascii="Consolas" w:hAnsi="Consolas" w:cs="Courier New"/>
            <w:color w:val="000000"/>
            <w:sz w:val="17"/>
            <w:szCs w:val="17"/>
            <w:lang w:val="en-US"/>
            <w:rPrChange w:id="774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47" w:author="Prieto Bailo, León Enrique" w:date="2023-07-07T22:59:00Z">
              <w:rPr>
                <w:rFonts w:ascii="Consolas" w:hAnsi="Consolas" w:cs="Courier New"/>
                <w:color w:val="000000"/>
                <w:sz w:val="17"/>
                <w:szCs w:val="17"/>
              </w:rPr>
            </w:rPrChange>
          </w:rPr>
          <w:t>acc_z_cal</w:t>
        </w:r>
        <w:proofErr w:type="spellEnd"/>
        <w:r w:rsidRPr="00454AE3">
          <w:rPr>
            <w:rFonts w:ascii="Consolas" w:hAnsi="Consolas" w:cs="Courier New"/>
            <w:color w:val="000000"/>
            <w:sz w:val="17"/>
            <w:szCs w:val="17"/>
            <w:lang w:val="en-US"/>
            <w:rPrChange w:id="77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4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5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51" w:author="Prieto Bailo, León Enrique" w:date="2023-07-07T22:59:00Z">
              <w:rPr>
                <w:rFonts w:ascii="Consolas" w:hAnsi="Consolas" w:cs="Courier New"/>
                <w:color w:val="000000"/>
                <w:sz w:val="17"/>
                <w:szCs w:val="17"/>
              </w:rPr>
            </w:rPrChange>
          </w:rPr>
          <w:t>acc_</w:t>
        </w:r>
        <w:proofErr w:type="gramStart"/>
        <w:r w:rsidRPr="00454AE3">
          <w:rPr>
            <w:rFonts w:ascii="Consolas" w:hAnsi="Consolas" w:cs="Courier New"/>
            <w:color w:val="000000"/>
            <w:sz w:val="17"/>
            <w:szCs w:val="17"/>
            <w:lang w:val="en-US"/>
            <w:rPrChange w:id="7752" w:author="Prieto Bailo, León Enrique" w:date="2023-07-07T22:59:00Z">
              <w:rPr>
                <w:rFonts w:ascii="Consolas" w:hAnsi="Consolas" w:cs="Courier New"/>
                <w:color w:val="000000"/>
                <w:sz w:val="17"/>
                <w:szCs w:val="17"/>
              </w:rPr>
            </w:rPrChange>
          </w:rPr>
          <w:t>z</w:t>
        </w:r>
        <w:proofErr w:type="spellEnd"/>
        <w:r w:rsidRPr="00454AE3">
          <w:rPr>
            <w:rFonts w:ascii="Consolas" w:hAnsi="Consolas" w:cs="Courier New"/>
            <w:color w:val="666600"/>
            <w:sz w:val="17"/>
            <w:szCs w:val="17"/>
            <w:lang w:val="en-US"/>
            <w:rPrChange w:id="7753" w:author="Prieto Bailo, León Enrique" w:date="2023-07-07T22:59:00Z">
              <w:rPr>
                <w:rFonts w:ascii="Consolas" w:hAnsi="Consolas" w:cs="Courier New"/>
                <w:color w:val="666600"/>
                <w:sz w:val="17"/>
                <w:szCs w:val="17"/>
              </w:rPr>
            </w:rPrChange>
          </w:rPr>
          <w:t>;</w:t>
        </w:r>
        <w:proofErr w:type="gramEnd"/>
      </w:ins>
    </w:p>
    <w:p w14:paraId="328ADB6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54" w:author="León Prieto" w:date="2023-07-07T22:46:00Z"/>
          <w:rFonts w:ascii="Consolas" w:hAnsi="Consolas" w:cs="Courier New"/>
          <w:sz w:val="17"/>
          <w:szCs w:val="17"/>
          <w:lang w:val="en-US"/>
          <w:rPrChange w:id="7755" w:author="Prieto Bailo, León Enrique" w:date="2023-07-07T22:59:00Z">
            <w:rPr>
              <w:ins w:id="7756" w:author="León Prieto" w:date="2023-07-07T22:46:00Z"/>
              <w:rFonts w:ascii="Consolas" w:hAnsi="Consolas" w:cs="Courier New"/>
              <w:sz w:val="17"/>
              <w:szCs w:val="17"/>
            </w:rPr>
          </w:rPrChange>
        </w:rPr>
      </w:pPr>
      <w:ins w:id="7757" w:author="León Prieto" w:date="2023-07-07T22:46:00Z">
        <w:r w:rsidRPr="00454AE3">
          <w:rPr>
            <w:rFonts w:ascii="Consolas" w:hAnsi="Consolas" w:cs="Courier New"/>
            <w:sz w:val="17"/>
            <w:szCs w:val="17"/>
            <w:lang w:val="en-US"/>
            <w:rPrChange w:id="7758" w:author="Prieto Bailo, León Enrique" w:date="2023-07-07T22:59:00Z">
              <w:rPr>
                <w:rFonts w:ascii="Consolas" w:hAnsi="Consolas" w:cs="Courier New"/>
                <w:sz w:val="17"/>
                <w:szCs w:val="17"/>
              </w:rPr>
            </w:rPrChange>
          </w:rPr>
          <w:t xml:space="preserve"> 98. </w:t>
        </w:r>
        <w:r w:rsidRPr="00454AE3">
          <w:rPr>
            <w:rFonts w:ascii="Consolas" w:hAnsi="Consolas" w:cs="Courier New"/>
            <w:color w:val="000000"/>
            <w:sz w:val="17"/>
            <w:szCs w:val="17"/>
            <w:lang w:val="en-US"/>
            <w:rPrChange w:id="7759"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7760" w:author="Prieto Bailo, León Enrique" w:date="2023-07-07T22:59:00Z">
              <w:rPr>
                <w:rFonts w:ascii="Consolas" w:hAnsi="Consolas" w:cs="Courier New"/>
                <w:color w:val="000000"/>
                <w:sz w:val="17"/>
                <w:szCs w:val="17"/>
              </w:rPr>
            </w:rPrChange>
          </w:rPr>
          <w:t>delay</w:t>
        </w:r>
        <w:r w:rsidRPr="00454AE3">
          <w:rPr>
            <w:rFonts w:ascii="Consolas" w:hAnsi="Consolas" w:cs="Courier New"/>
            <w:color w:val="666600"/>
            <w:sz w:val="17"/>
            <w:szCs w:val="17"/>
            <w:lang w:val="en-US"/>
            <w:rPrChange w:id="7761"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7762" w:author="Prieto Bailo, León Enrique" w:date="2023-07-07T22:59: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776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64" w:author="Prieto Bailo, León Enrique" w:date="2023-07-07T22:59:00Z">
              <w:rPr>
                <w:rFonts w:ascii="Consolas" w:hAnsi="Consolas" w:cs="Courier New"/>
                <w:color w:val="000000"/>
                <w:sz w:val="17"/>
                <w:szCs w:val="17"/>
              </w:rPr>
            </w:rPrChange>
          </w:rPr>
          <w:t xml:space="preserve">  </w:t>
        </w:r>
      </w:ins>
    </w:p>
    <w:p w14:paraId="140EFD7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65" w:author="León Prieto" w:date="2023-07-07T22:46:00Z"/>
          <w:rFonts w:ascii="Consolas" w:hAnsi="Consolas" w:cs="Courier New"/>
          <w:sz w:val="17"/>
          <w:szCs w:val="17"/>
          <w:lang w:val="en-US"/>
          <w:rPrChange w:id="7766" w:author="Prieto Bailo, León Enrique" w:date="2023-07-07T22:59:00Z">
            <w:rPr>
              <w:ins w:id="7767" w:author="León Prieto" w:date="2023-07-07T22:46:00Z"/>
              <w:rFonts w:ascii="Consolas" w:hAnsi="Consolas" w:cs="Courier New"/>
              <w:sz w:val="17"/>
              <w:szCs w:val="17"/>
            </w:rPr>
          </w:rPrChange>
        </w:rPr>
      </w:pPr>
      <w:ins w:id="7768" w:author="León Prieto" w:date="2023-07-07T22:46:00Z">
        <w:r w:rsidRPr="00454AE3">
          <w:rPr>
            <w:rFonts w:ascii="Consolas" w:hAnsi="Consolas" w:cs="Courier New"/>
            <w:sz w:val="17"/>
            <w:szCs w:val="17"/>
            <w:lang w:val="en-US"/>
            <w:rPrChange w:id="7769" w:author="Prieto Bailo, León Enrique" w:date="2023-07-07T22:59:00Z">
              <w:rPr>
                <w:rFonts w:ascii="Consolas" w:hAnsi="Consolas" w:cs="Courier New"/>
                <w:sz w:val="17"/>
                <w:szCs w:val="17"/>
              </w:rPr>
            </w:rPrChange>
          </w:rPr>
          <w:t xml:space="preserve"> 99. </w:t>
        </w:r>
        <w:r w:rsidRPr="00454AE3">
          <w:rPr>
            <w:rFonts w:ascii="Consolas" w:hAnsi="Consolas" w:cs="Courier New"/>
            <w:color w:val="000000"/>
            <w:sz w:val="17"/>
            <w:szCs w:val="17"/>
            <w:lang w:val="en-US"/>
            <w:rPrChange w:id="777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777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72" w:author="Prieto Bailo, León Enrique" w:date="2023-07-07T22:59:00Z">
              <w:rPr>
                <w:rFonts w:ascii="Consolas" w:hAnsi="Consolas" w:cs="Courier New"/>
                <w:color w:val="666600"/>
                <w:sz w:val="17"/>
                <w:szCs w:val="17"/>
              </w:rPr>
            </w:rPrChange>
          </w:rPr>
          <w:t>}</w:t>
        </w:r>
        <w:proofErr w:type="gramEnd"/>
      </w:ins>
    </w:p>
    <w:p w14:paraId="1E1EA74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73" w:author="León Prieto" w:date="2023-07-07T22:46:00Z"/>
          <w:rFonts w:ascii="Consolas" w:hAnsi="Consolas" w:cs="Courier New"/>
          <w:sz w:val="17"/>
          <w:szCs w:val="17"/>
          <w:lang w:val="en-US"/>
          <w:rPrChange w:id="7774" w:author="Prieto Bailo, León Enrique" w:date="2023-07-07T22:59:00Z">
            <w:rPr>
              <w:ins w:id="7775" w:author="León Prieto" w:date="2023-07-07T22:46:00Z"/>
              <w:rFonts w:ascii="Consolas" w:hAnsi="Consolas" w:cs="Courier New"/>
              <w:sz w:val="17"/>
              <w:szCs w:val="17"/>
            </w:rPr>
          </w:rPrChange>
        </w:rPr>
      </w:pPr>
      <w:ins w:id="7776" w:author="León Prieto" w:date="2023-07-07T22:46:00Z">
        <w:r w:rsidRPr="00454AE3">
          <w:rPr>
            <w:rFonts w:ascii="Consolas" w:hAnsi="Consolas" w:cs="Courier New"/>
            <w:sz w:val="17"/>
            <w:szCs w:val="17"/>
            <w:lang w:val="en-US"/>
            <w:rPrChange w:id="7777" w:author="Prieto Bailo, León Enrique" w:date="2023-07-07T22:59:00Z">
              <w:rPr>
                <w:rFonts w:ascii="Consolas" w:hAnsi="Consolas" w:cs="Courier New"/>
                <w:sz w:val="17"/>
                <w:szCs w:val="17"/>
              </w:rPr>
            </w:rPrChange>
          </w:rPr>
          <w:t xml:space="preserve">100. </w:t>
        </w:r>
        <w:r w:rsidRPr="00454AE3">
          <w:rPr>
            <w:rFonts w:ascii="Consolas" w:hAnsi="Consolas" w:cs="Courier New"/>
            <w:color w:val="000000"/>
            <w:sz w:val="17"/>
            <w:szCs w:val="17"/>
            <w:lang w:val="en-US"/>
            <w:rPrChange w:id="777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79" w:author="Prieto Bailo, León Enrique" w:date="2023-07-07T22:59:00Z">
              <w:rPr>
                <w:rFonts w:ascii="Consolas" w:hAnsi="Consolas" w:cs="Courier New"/>
                <w:color w:val="000000"/>
                <w:sz w:val="17"/>
                <w:szCs w:val="17"/>
              </w:rPr>
            </w:rPrChange>
          </w:rPr>
          <w:t>gyro_roll_cal</w:t>
        </w:r>
        <w:proofErr w:type="spellEnd"/>
        <w:r w:rsidRPr="00454AE3">
          <w:rPr>
            <w:rFonts w:ascii="Consolas" w:hAnsi="Consolas" w:cs="Courier New"/>
            <w:color w:val="000000"/>
            <w:sz w:val="17"/>
            <w:szCs w:val="17"/>
            <w:lang w:val="en-US"/>
            <w:rPrChange w:id="778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8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8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783"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784"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785" w:author="Prieto Bailo, León Enrique" w:date="2023-07-07T22:59:00Z">
              <w:rPr>
                <w:rFonts w:ascii="Consolas" w:hAnsi="Consolas" w:cs="Courier New"/>
                <w:color w:val="000000"/>
                <w:sz w:val="17"/>
                <w:szCs w:val="17"/>
              </w:rPr>
            </w:rPrChange>
          </w:rPr>
          <w:t xml:space="preserve">  </w:t>
        </w:r>
      </w:ins>
    </w:p>
    <w:p w14:paraId="190441F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86" w:author="León Prieto" w:date="2023-07-07T22:46:00Z"/>
          <w:rFonts w:ascii="Consolas" w:hAnsi="Consolas" w:cs="Courier New"/>
          <w:sz w:val="17"/>
          <w:szCs w:val="17"/>
          <w:lang w:val="en-US"/>
          <w:rPrChange w:id="7787" w:author="Prieto Bailo, León Enrique" w:date="2023-07-07T22:59:00Z">
            <w:rPr>
              <w:ins w:id="7788" w:author="León Prieto" w:date="2023-07-07T22:46:00Z"/>
              <w:rFonts w:ascii="Consolas" w:hAnsi="Consolas" w:cs="Courier New"/>
              <w:sz w:val="17"/>
              <w:szCs w:val="17"/>
            </w:rPr>
          </w:rPrChange>
        </w:rPr>
      </w:pPr>
      <w:ins w:id="7789" w:author="León Prieto" w:date="2023-07-07T22:46:00Z">
        <w:r w:rsidRPr="00454AE3">
          <w:rPr>
            <w:rFonts w:ascii="Consolas" w:hAnsi="Consolas" w:cs="Courier New"/>
            <w:sz w:val="17"/>
            <w:szCs w:val="17"/>
            <w:lang w:val="en-US"/>
            <w:rPrChange w:id="7790" w:author="Prieto Bailo, León Enrique" w:date="2023-07-07T22:59:00Z">
              <w:rPr>
                <w:rFonts w:ascii="Consolas" w:hAnsi="Consolas" w:cs="Courier New"/>
                <w:sz w:val="17"/>
                <w:szCs w:val="17"/>
              </w:rPr>
            </w:rPrChange>
          </w:rPr>
          <w:t xml:space="preserve">101. </w:t>
        </w:r>
        <w:r w:rsidRPr="00454AE3">
          <w:rPr>
            <w:rFonts w:ascii="Consolas" w:hAnsi="Consolas" w:cs="Courier New"/>
            <w:color w:val="000000"/>
            <w:sz w:val="17"/>
            <w:szCs w:val="17"/>
            <w:lang w:val="en-US"/>
            <w:rPrChange w:id="779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792" w:author="Prieto Bailo, León Enrique" w:date="2023-07-07T22:59:00Z">
              <w:rPr>
                <w:rFonts w:ascii="Consolas" w:hAnsi="Consolas" w:cs="Courier New"/>
                <w:color w:val="000000"/>
                <w:sz w:val="17"/>
                <w:szCs w:val="17"/>
              </w:rPr>
            </w:rPrChange>
          </w:rPr>
          <w:t>gyro_pitch_cal</w:t>
        </w:r>
        <w:proofErr w:type="spellEnd"/>
        <w:r w:rsidRPr="00454AE3">
          <w:rPr>
            <w:rFonts w:ascii="Consolas" w:hAnsi="Consolas" w:cs="Courier New"/>
            <w:color w:val="000000"/>
            <w:sz w:val="17"/>
            <w:szCs w:val="17"/>
            <w:lang w:val="en-US"/>
            <w:rPrChange w:id="779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79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795"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796"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79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798" w:author="Prieto Bailo, León Enrique" w:date="2023-07-07T22:59:00Z">
              <w:rPr>
                <w:rFonts w:ascii="Consolas" w:hAnsi="Consolas" w:cs="Courier New"/>
                <w:color w:val="000000"/>
                <w:sz w:val="17"/>
                <w:szCs w:val="17"/>
              </w:rPr>
            </w:rPrChange>
          </w:rPr>
          <w:t xml:space="preserve">  </w:t>
        </w:r>
      </w:ins>
    </w:p>
    <w:p w14:paraId="536334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799" w:author="León Prieto" w:date="2023-07-07T22:46:00Z"/>
          <w:rFonts w:ascii="Consolas" w:hAnsi="Consolas" w:cs="Courier New"/>
          <w:sz w:val="17"/>
          <w:szCs w:val="17"/>
          <w:lang w:val="en-US"/>
          <w:rPrChange w:id="7800" w:author="Prieto Bailo, León Enrique" w:date="2023-07-07T22:59:00Z">
            <w:rPr>
              <w:ins w:id="7801" w:author="León Prieto" w:date="2023-07-07T22:46:00Z"/>
              <w:rFonts w:ascii="Consolas" w:hAnsi="Consolas" w:cs="Courier New"/>
              <w:sz w:val="17"/>
              <w:szCs w:val="17"/>
            </w:rPr>
          </w:rPrChange>
        </w:rPr>
      </w:pPr>
      <w:ins w:id="7802" w:author="León Prieto" w:date="2023-07-07T22:46:00Z">
        <w:r w:rsidRPr="00454AE3">
          <w:rPr>
            <w:rFonts w:ascii="Consolas" w:hAnsi="Consolas" w:cs="Courier New"/>
            <w:sz w:val="17"/>
            <w:szCs w:val="17"/>
            <w:lang w:val="en-US"/>
            <w:rPrChange w:id="7803" w:author="Prieto Bailo, León Enrique" w:date="2023-07-07T22:59:00Z">
              <w:rPr>
                <w:rFonts w:ascii="Consolas" w:hAnsi="Consolas" w:cs="Courier New"/>
                <w:sz w:val="17"/>
                <w:szCs w:val="17"/>
              </w:rPr>
            </w:rPrChange>
          </w:rPr>
          <w:t xml:space="preserve">102. </w:t>
        </w:r>
        <w:r w:rsidRPr="00454AE3">
          <w:rPr>
            <w:rFonts w:ascii="Consolas" w:hAnsi="Consolas" w:cs="Courier New"/>
            <w:color w:val="000000"/>
            <w:sz w:val="17"/>
            <w:szCs w:val="17"/>
            <w:lang w:val="en-US"/>
            <w:rPrChange w:id="78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05" w:author="Prieto Bailo, León Enrique" w:date="2023-07-07T22:59:00Z">
              <w:rPr>
                <w:rFonts w:ascii="Consolas" w:hAnsi="Consolas" w:cs="Courier New"/>
                <w:color w:val="000000"/>
                <w:sz w:val="17"/>
                <w:szCs w:val="17"/>
              </w:rPr>
            </w:rPrChange>
          </w:rPr>
          <w:t>gyro_yaw_cal</w:t>
        </w:r>
        <w:proofErr w:type="spellEnd"/>
        <w:r w:rsidRPr="00454AE3">
          <w:rPr>
            <w:rFonts w:ascii="Consolas" w:hAnsi="Consolas" w:cs="Courier New"/>
            <w:color w:val="000000"/>
            <w:sz w:val="17"/>
            <w:szCs w:val="17"/>
            <w:lang w:val="en-US"/>
            <w:rPrChange w:id="780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0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0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809"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81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811" w:author="Prieto Bailo, León Enrique" w:date="2023-07-07T22:59:00Z">
              <w:rPr>
                <w:rFonts w:ascii="Consolas" w:hAnsi="Consolas" w:cs="Courier New"/>
                <w:color w:val="000000"/>
                <w:sz w:val="17"/>
                <w:szCs w:val="17"/>
              </w:rPr>
            </w:rPrChange>
          </w:rPr>
          <w:t xml:space="preserve"> </w:t>
        </w:r>
      </w:ins>
    </w:p>
    <w:p w14:paraId="1FEDDD1E"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12" w:author="León Prieto" w:date="2023-07-07T22:46:00Z"/>
          <w:rFonts w:ascii="Consolas" w:hAnsi="Consolas" w:cs="Courier New"/>
          <w:sz w:val="17"/>
          <w:szCs w:val="17"/>
        </w:rPr>
      </w:pPr>
      <w:ins w:id="7813" w:author="León Prieto" w:date="2023-07-07T22:46:00Z">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acc_x_cal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w:t>
        </w:r>
        <w:r>
          <w:rPr>
            <w:rFonts w:ascii="Consolas" w:hAnsi="Consolas" w:cs="Courier New"/>
            <w:color w:val="666600"/>
            <w:sz w:val="17"/>
            <w:szCs w:val="17"/>
          </w:rPr>
          <w:t>;</w:t>
        </w:r>
      </w:ins>
    </w:p>
    <w:p w14:paraId="03487B4E"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14" w:author="León Prieto" w:date="2023-07-07T22:46:00Z"/>
          <w:rFonts w:ascii="Consolas" w:hAnsi="Consolas" w:cs="Courier New"/>
          <w:sz w:val="17"/>
          <w:szCs w:val="17"/>
        </w:rPr>
      </w:pPr>
      <w:ins w:id="7815" w:author="León Prieto" w:date="2023-07-07T22:46:00Z">
        <w:r>
          <w:rPr>
            <w:rFonts w:ascii="Consolas" w:hAnsi="Consolas" w:cs="Courier New"/>
            <w:sz w:val="17"/>
            <w:szCs w:val="17"/>
          </w:rPr>
          <w:t xml:space="preserve">104.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acc_y_cal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w:t>
        </w:r>
        <w:r>
          <w:rPr>
            <w:rFonts w:ascii="Consolas" w:hAnsi="Consolas" w:cs="Courier New"/>
            <w:color w:val="666600"/>
            <w:sz w:val="17"/>
            <w:szCs w:val="17"/>
          </w:rPr>
          <w:t>;</w:t>
        </w:r>
      </w:ins>
    </w:p>
    <w:p w14:paraId="0EAF03A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16" w:author="León Prieto" w:date="2023-07-07T22:46:00Z"/>
          <w:rFonts w:ascii="Consolas" w:hAnsi="Consolas" w:cs="Courier New"/>
          <w:sz w:val="17"/>
          <w:szCs w:val="17"/>
          <w:lang w:val="en-US"/>
          <w:rPrChange w:id="7817" w:author="Prieto Bailo, León Enrique" w:date="2023-07-07T22:59:00Z">
            <w:rPr>
              <w:ins w:id="7818" w:author="León Prieto" w:date="2023-07-07T22:46:00Z"/>
              <w:rFonts w:ascii="Consolas" w:hAnsi="Consolas" w:cs="Courier New"/>
              <w:sz w:val="17"/>
              <w:szCs w:val="17"/>
            </w:rPr>
          </w:rPrChange>
        </w:rPr>
      </w:pPr>
      <w:ins w:id="7819" w:author="León Prieto" w:date="2023-07-07T22:46:00Z">
        <w:r w:rsidRPr="00454AE3">
          <w:rPr>
            <w:rFonts w:ascii="Consolas" w:hAnsi="Consolas" w:cs="Courier New"/>
            <w:sz w:val="17"/>
            <w:szCs w:val="17"/>
            <w:lang w:val="en-US"/>
            <w:rPrChange w:id="7820" w:author="Prieto Bailo, León Enrique" w:date="2023-07-07T22:59:00Z">
              <w:rPr>
                <w:rFonts w:ascii="Consolas" w:hAnsi="Consolas" w:cs="Courier New"/>
                <w:sz w:val="17"/>
                <w:szCs w:val="17"/>
              </w:rPr>
            </w:rPrChange>
          </w:rPr>
          <w:t xml:space="preserve">105. </w:t>
        </w:r>
        <w:r w:rsidRPr="00454AE3">
          <w:rPr>
            <w:rFonts w:ascii="Consolas" w:hAnsi="Consolas" w:cs="Courier New"/>
            <w:color w:val="000000"/>
            <w:sz w:val="17"/>
            <w:szCs w:val="17"/>
            <w:lang w:val="en-US"/>
            <w:rPrChange w:id="782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22" w:author="Prieto Bailo, León Enrique" w:date="2023-07-07T22:59:00Z">
              <w:rPr>
                <w:rFonts w:ascii="Consolas" w:hAnsi="Consolas" w:cs="Courier New"/>
                <w:color w:val="000000"/>
                <w:sz w:val="17"/>
                <w:szCs w:val="17"/>
              </w:rPr>
            </w:rPrChange>
          </w:rPr>
          <w:t>acc_z_cal</w:t>
        </w:r>
        <w:proofErr w:type="spellEnd"/>
        <w:r w:rsidRPr="00454AE3">
          <w:rPr>
            <w:rFonts w:ascii="Consolas" w:hAnsi="Consolas" w:cs="Courier New"/>
            <w:color w:val="000000"/>
            <w:sz w:val="17"/>
            <w:szCs w:val="17"/>
            <w:lang w:val="en-US"/>
            <w:rPrChange w:id="782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2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25"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826" w:author="Prieto Bailo, León Enrique" w:date="2023-07-07T22:59: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7827" w:author="Prieto Bailo, León Enrique" w:date="2023-07-07T22:59:00Z">
              <w:rPr>
                <w:rFonts w:ascii="Consolas" w:hAnsi="Consolas" w:cs="Courier New"/>
                <w:color w:val="666600"/>
                <w:sz w:val="17"/>
                <w:szCs w:val="17"/>
              </w:rPr>
            </w:rPrChange>
          </w:rPr>
          <w:t>;</w:t>
        </w:r>
        <w:proofErr w:type="gramEnd"/>
      </w:ins>
    </w:p>
    <w:p w14:paraId="6B2CE15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28" w:author="León Prieto" w:date="2023-07-07T22:46:00Z"/>
          <w:rFonts w:ascii="Consolas" w:hAnsi="Consolas" w:cs="Courier New"/>
          <w:sz w:val="17"/>
          <w:szCs w:val="17"/>
          <w:lang w:val="en-US"/>
          <w:rPrChange w:id="7829" w:author="Prieto Bailo, León Enrique" w:date="2023-07-07T22:59:00Z">
            <w:rPr>
              <w:ins w:id="7830" w:author="León Prieto" w:date="2023-07-07T22:46:00Z"/>
              <w:rFonts w:ascii="Consolas" w:hAnsi="Consolas" w:cs="Courier New"/>
              <w:sz w:val="17"/>
              <w:szCs w:val="17"/>
            </w:rPr>
          </w:rPrChange>
        </w:rPr>
      </w:pPr>
      <w:ins w:id="7831" w:author="León Prieto" w:date="2023-07-07T22:46:00Z">
        <w:r w:rsidRPr="00454AE3">
          <w:rPr>
            <w:rFonts w:ascii="Consolas" w:hAnsi="Consolas" w:cs="Courier New"/>
            <w:sz w:val="17"/>
            <w:szCs w:val="17"/>
            <w:lang w:val="en-US"/>
            <w:rPrChange w:id="7832" w:author="Prieto Bailo, León Enrique" w:date="2023-07-07T22:59:00Z">
              <w:rPr>
                <w:rFonts w:ascii="Consolas" w:hAnsi="Consolas" w:cs="Courier New"/>
                <w:sz w:val="17"/>
                <w:szCs w:val="17"/>
              </w:rPr>
            </w:rPrChange>
          </w:rPr>
          <w:t xml:space="preserve">106. </w:t>
        </w:r>
        <w:r w:rsidRPr="00454AE3">
          <w:rPr>
            <w:rFonts w:ascii="Consolas" w:hAnsi="Consolas" w:cs="Courier New"/>
            <w:color w:val="000000"/>
            <w:sz w:val="17"/>
            <w:szCs w:val="17"/>
            <w:lang w:val="en-US"/>
            <w:rPrChange w:id="783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34" w:author="Prieto Bailo, León Enrique" w:date="2023-07-07T22:59:00Z">
              <w:rPr>
                <w:rFonts w:ascii="Consolas" w:hAnsi="Consolas" w:cs="Courier New"/>
                <w:color w:val="000000"/>
                <w:sz w:val="17"/>
                <w:szCs w:val="17"/>
              </w:rPr>
            </w:rPrChange>
          </w:rPr>
          <w:t>manual_gyro_pitch_cal_value</w:t>
        </w:r>
        <w:proofErr w:type="spellEnd"/>
        <w:r w:rsidRPr="00454AE3">
          <w:rPr>
            <w:rFonts w:ascii="Consolas" w:hAnsi="Consolas" w:cs="Courier New"/>
            <w:color w:val="000000"/>
            <w:sz w:val="17"/>
            <w:szCs w:val="17"/>
            <w:lang w:val="en-US"/>
            <w:rPrChange w:id="783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3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38" w:author="Prieto Bailo, León Enrique" w:date="2023-07-07T22:59:00Z">
              <w:rPr>
                <w:rFonts w:ascii="Consolas" w:hAnsi="Consolas" w:cs="Courier New"/>
                <w:color w:val="000000"/>
                <w:sz w:val="17"/>
                <w:szCs w:val="17"/>
              </w:rPr>
            </w:rPrChange>
          </w:rPr>
          <w:t>gyro_pitch_</w:t>
        </w:r>
        <w:proofErr w:type="gramStart"/>
        <w:r w:rsidRPr="00454AE3">
          <w:rPr>
            <w:rFonts w:ascii="Consolas" w:hAnsi="Consolas" w:cs="Courier New"/>
            <w:color w:val="000000"/>
            <w:sz w:val="17"/>
            <w:szCs w:val="17"/>
            <w:lang w:val="en-US"/>
            <w:rPrChange w:id="7839"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7840" w:author="Prieto Bailo, León Enrique" w:date="2023-07-07T22:59:00Z">
              <w:rPr>
                <w:rFonts w:ascii="Consolas" w:hAnsi="Consolas" w:cs="Courier New"/>
                <w:color w:val="666600"/>
                <w:sz w:val="17"/>
                <w:szCs w:val="17"/>
              </w:rPr>
            </w:rPrChange>
          </w:rPr>
          <w:t>;</w:t>
        </w:r>
        <w:proofErr w:type="gramEnd"/>
      </w:ins>
    </w:p>
    <w:p w14:paraId="33CE6B4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41" w:author="León Prieto" w:date="2023-07-07T22:46:00Z"/>
          <w:rFonts w:ascii="Consolas" w:hAnsi="Consolas" w:cs="Courier New"/>
          <w:sz w:val="17"/>
          <w:szCs w:val="17"/>
          <w:lang w:val="en-US"/>
          <w:rPrChange w:id="7842" w:author="Prieto Bailo, León Enrique" w:date="2023-07-07T22:59:00Z">
            <w:rPr>
              <w:ins w:id="7843" w:author="León Prieto" w:date="2023-07-07T22:46:00Z"/>
              <w:rFonts w:ascii="Consolas" w:hAnsi="Consolas" w:cs="Courier New"/>
              <w:sz w:val="17"/>
              <w:szCs w:val="17"/>
            </w:rPr>
          </w:rPrChange>
        </w:rPr>
      </w:pPr>
      <w:ins w:id="7844" w:author="León Prieto" w:date="2023-07-07T22:46:00Z">
        <w:r w:rsidRPr="00454AE3">
          <w:rPr>
            <w:rFonts w:ascii="Consolas" w:hAnsi="Consolas" w:cs="Courier New"/>
            <w:sz w:val="17"/>
            <w:szCs w:val="17"/>
            <w:lang w:val="en-US"/>
            <w:rPrChange w:id="7845" w:author="Prieto Bailo, León Enrique" w:date="2023-07-07T22:59:00Z">
              <w:rPr>
                <w:rFonts w:ascii="Consolas" w:hAnsi="Consolas" w:cs="Courier New"/>
                <w:sz w:val="17"/>
                <w:szCs w:val="17"/>
              </w:rPr>
            </w:rPrChange>
          </w:rPr>
          <w:t xml:space="preserve">107. </w:t>
        </w:r>
        <w:r w:rsidRPr="00454AE3">
          <w:rPr>
            <w:rFonts w:ascii="Consolas" w:hAnsi="Consolas" w:cs="Courier New"/>
            <w:color w:val="000000"/>
            <w:sz w:val="17"/>
            <w:szCs w:val="17"/>
            <w:lang w:val="en-US"/>
            <w:rPrChange w:id="784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47" w:author="Prieto Bailo, León Enrique" w:date="2023-07-07T22:59:00Z">
              <w:rPr>
                <w:rFonts w:ascii="Consolas" w:hAnsi="Consolas" w:cs="Courier New"/>
                <w:color w:val="000000"/>
                <w:sz w:val="17"/>
                <w:szCs w:val="17"/>
              </w:rPr>
            </w:rPrChange>
          </w:rPr>
          <w:t>manual_gyro_roll_cal_value</w:t>
        </w:r>
        <w:proofErr w:type="spellEnd"/>
        <w:r w:rsidRPr="00454AE3">
          <w:rPr>
            <w:rFonts w:ascii="Consolas" w:hAnsi="Consolas" w:cs="Courier New"/>
            <w:color w:val="000000"/>
            <w:sz w:val="17"/>
            <w:szCs w:val="17"/>
            <w:lang w:val="en-US"/>
            <w:rPrChange w:id="78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4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5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51" w:author="Prieto Bailo, León Enrique" w:date="2023-07-07T22:59:00Z">
              <w:rPr>
                <w:rFonts w:ascii="Consolas" w:hAnsi="Consolas" w:cs="Courier New"/>
                <w:color w:val="000000"/>
                <w:sz w:val="17"/>
                <w:szCs w:val="17"/>
              </w:rPr>
            </w:rPrChange>
          </w:rPr>
          <w:t>gyro_roll_</w:t>
        </w:r>
        <w:proofErr w:type="gramStart"/>
        <w:r w:rsidRPr="00454AE3">
          <w:rPr>
            <w:rFonts w:ascii="Consolas" w:hAnsi="Consolas" w:cs="Courier New"/>
            <w:color w:val="000000"/>
            <w:sz w:val="17"/>
            <w:szCs w:val="17"/>
            <w:lang w:val="en-US"/>
            <w:rPrChange w:id="7852"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7853"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854" w:author="Prieto Bailo, León Enrique" w:date="2023-07-07T22:59:00Z">
              <w:rPr>
                <w:rFonts w:ascii="Consolas" w:hAnsi="Consolas" w:cs="Courier New"/>
                <w:color w:val="000000"/>
                <w:sz w:val="17"/>
                <w:szCs w:val="17"/>
              </w:rPr>
            </w:rPrChange>
          </w:rPr>
          <w:t xml:space="preserve">    </w:t>
        </w:r>
      </w:ins>
    </w:p>
    <w:p w14:paraId="10F6492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55" w:author="León Prieto" w:date="2023-07-07T22:46:00Z"/>
          <w:rFonts w:ascii="Consolas" w:hAnsi="Consolas" w:cs="Courier New"/>
          <w:sz w:val="17"/>
          <w:szCs w:val="17"/>
          <w:lang w:val="en-US"/>
          <w:rPrChange w:id="7856" w:author="Prieto Bailo, León Enrique" w:date="2023-07-07T22:59:00Z">
            <w:rPr>
              <w:ins w:id="7857" w:author="León Prieto" w:date="2023-07-07T22:46:00Z"/>
              <w:rFonts w:ascii="Consolas" w:hAnsi="Consolas" w:cs="Courier New"/>
              <w:sz w:val="17"/>
              <w:szCs w:val="17"/>
            </w:rPr>
          </w:rPrChange>
        </w:rPr>
      </w:pPr>
      <w:ins w:id="7858" w:author="León Prieto" w:date="2023-07-07T22:46:00Z">
        <w:r w:rsidRPr="00454AE3">
          <w:rPr>
            <w:rFonts w:ascii="Consolas" w:hAnsi="Consolas" w:cs="Courier New"/>
            <w:sz w:val="17"/>
            <w:szCs w:val="17"/>
            <w:lang w:val="en-US"/>
            <w:rPrChange w:id="7859" w:author="Prieto Bailo, León Enrique" w:date="2023-07-07T22:59:00Z">
              <w:rPr>
                <w:rFonts w:ascii="Consolas" w:hAnsi="Consolas" w:cs="Courier New"/>
                <w:sz w:val="17"/>
                <w:szCs w:val="17"/>
              </w:rPr>
            </w:rPrChange>
          </w:rPr>
          <w:t xml:space="preserve">108. </w:t>
        </w:r>
        <w:r w:rsidRPr="00454AE3">
          <w:rPr>
            <w:rFonts w:ascii="Consolas" w:hAnsi="Consolas" w:cs="Courier New"/>
            <w:color w:val="000000"/>
            <w:sz w:val="17"/>
            <w:szCs w:val="17"/>
            <w:lang w:val="en-US"/>
            <w:rPrChange w:id="786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61" w:author="Prieto Bailo, León Enrique" w:date="2023-07-07T22:59:00Z">
              <w:rPr>
                <w:rFonts w:ascii="Consolas" w:hAnsi="Consolas" w:cs="Courier New"/>
                <w:color w:val="000000"/>
                <w:sz w:val="17"/>
                <w:szCs w:val="17"/>
              </w:rPr>
            </w:rPrChange>
          </w:rPr>
          <w:t>manual_gyro_yaw_cal_value</w:t>
        </w:r>
        <w:proofErr w:type="spellEnd"/>
        <w:r w:rsidRPr="00454AE3">
          <w:rPr>
            <w:rFonts w:ascii="Consolas" w:hAnsi="Consolas" w:cs="Courier New"/>
            <w:color w:val="000000"/>
            <w:sz w:val="17"/>
            <w:szCs w:val="17"/>
            <w:lang w:val="en-US"/>
            <w:rPrChange w:id="786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6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6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65" w:author="Prieto Bailo, León Enrique" w:date="2023-07-07T22:59:00Z">
              <w:rPr>
                <w:rFonts w:ascii="Consolas" w:hAnsi="Consolas" w:cs="Courier New"/>
                <w:color w:val="000000"/>
                <w:sz w:val="17"/>
                <w:szCs w:val="17"/>
              </w:rPr>
            </w:rPrChange>
          </w:rPr>
          <w:t>gyro_yaw_</w:t>
        </w:r>
        <w:proofErr w:type="gramStart"/>
        <w:r w:rsidRPr="00454AE3">
          <w:rPr>
            <w:rFonts w:ascii="Consolas" w:hAnsi="Consolas" w:cs="Courier New"/>
            <w:color w:val="000000"/>
            <w:sz w:val="17"/>
            <w:szCs w:val="17"/>
            <w:lang w:val="en-US"/>
            <w:rPrChange w:id="7866"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786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7868" w:author="Prieto Bailo, León Enrique" w:date="2023-07-07T22:59:00Z">
              <w:rPr>
                <w:rFonts w:ascii="Consolas" w:hAnsi="Consolas" w:cs="Courier New"/>
                <w:color w:val="000000"/>
                <w:sz w:val="17"/>
                <w:szCs w:val="17"/>
              </w:rPr>
            </w:rPrChange>
          </w:rPr>
          <w:t xml:space="preserve">   </w:t>
        </w:r>
      </w:ins>
    </w:p>
    <w:p w14:paraId="5361262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69" w:author="León Prieto" w:date="2023-07-07T22:46:00Z"/>
          <w:rFonts w:ascii="Consolas" w:hAnsi="Consolas" w:cs="Courier New"/>
          <w:sz w:val="17"/>
          <w:szCs w:val="17"/>
          <w:lang w:val="en-US"/>
          <w:rPrChange w:id="7870" w:author="Prieto Bailo, León Enrique" w:date="2023-07-07T22:59:00Z">
            <w:rPr>
              <w:ins w:id="7871" w:author="León Prieto" w:date="2023-07-07T22:46:00Z"/>
              <w:rFonts w:ascii="Consolas" w:hAnsi="Consolas" w:cs="Courier New"/>
              <w:sz w:val="17"/>
              <w:szCs w:val="17"/>
            </w:rPr>
          </w:rPrChange>
        </w:rPr>
      </w:pPr>
      <w:ins w:id="7872" w:author="León Prieto" w:date="2023-07-07T22:46:00Z">
        <w:r w:rsidRPr="00454AE3">
          <w:rPr>
            <w:rFonts w:ascii="Consolas" w:hAnsi="Consolas" w:cs="Courier New"/>
            <w:sz w:val="17"/>
            <w:szCs w:val="17"/>
            <w:lang w:val="en-US"/>
            <w:rPrChange w:id="7873" w:author="Prieto Bailo, León Enrique" w:date="2023-07-07T22:59:00Z">
              <w:rPr>
                <w:rFonts w:ascii="Consolas" w:hAnsi="Consolas" w:cs="Courier New"/>
                <w:sz w:val="17"/>
                <w:szCs w:val="17"/>
              </w:rPr>
            </w:rPrChange>
          </w:rPr>
          <w:t xml:space="preserve">109. </w:t>
        </w:r>
        <w:r w:rsidRPr="00454AE3">
          <w:rPr>
            <w:rFonts w:ascii="Consolas" w:hAnsi="Consolas" w:cs="Courier New"/>
            <w:color w:val="000000"/>
            <w:sz w:val="17"/>
            <w:szCs w:val="17"/>
            <w:lang w:val="en-US"/>
            <w:rPrChange w:id="787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75" w:author="Prieto Bailo, León Enrique" w:date="2023-07-07T22:59:00Z">
              <w:rPr>
                <w:rFonts w:ascii="Consolas" w:hAnsi="Consolas" w:cs="Courier New"/>
                <w:color w:val="000000"/>
                <w:sz w:val="17"/>
                <w:szCs w:val="17"/>
              </w:rPr>
            </w:rPrChange>
          </w:rPr>
          <w:t>manual_x_cal_value</w:t>
        </w:r>
        <w:proofErr w:type="spellEnd"/>
        <w:r w:rsidRPr="00454AE3">
          <w:rPr>
            <w:rFonts w:ascii="Consolas" w:hAnsi="Consolas" w:cs="Courier New"/>
            <w:color w:val="000000"/>
            <w:sz w:val="17"/>
            <w:szCs w:val="17"/>
            <w:lang w:val="en-US"/>
            <w:rPrChange w:id="787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7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7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79" w:author="Prieto Bailo, León Enrique" w:date="2023-07-07T22:59:00Z">
              <w:rPr>
                <w:rFonts w:ascii="Consolas" w:hAnsi="Consolas" w:cs="Courier New"/>
                <w:color w:val="000000"/>
                <w:sz w:val="17"/>
                <w:szCs w:val="17"/>
              </w:rPr>
            </w:rPrChange>
          </w:rPr>
          <w:t>acc_x_</w:t>
        </w:r>
        <w:proofErr w:type="gramStart"/>
        <w:r w:rsidRPr="00454AE3">
          <w:rPr>
            <w:rFonts w:ascii="Consolas" w:hAnsi="Consolas" w:cs="Courier New"/>
            <w:color w:val="000000"/>
            <w:sz w:val="17"/>
            <w:szCs w:val="17"/>
            <w:lang w:val="en-US"/>
            <w:rPrChange w:id="7880"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7881" w:author="Prieto Bailo, León Enrique" w:date="2023-07-07T22:59:00Z">
              <w:rPr>
                <w:rFonts w:ascii="Consolas" w:hAnsi="Consolas" w:cs="Courier New"/>
                <w:color w:val="666600"/>
                <w:sz w:val="17"/>
                <w:szCs w:val="17"/>
              </w:rPr>
            </w:rPrChange>
          </w:rPr>
          <w:t>;</w:t>
        </w:r>
        <w:proofErr w:type="gramEnd"/>
      </w:ins>
    </w:p>
    <w:p w14:paraId="5101567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82" w:author="León Prieto" w:date="2023-07-07T22:46:00Z"/>
          <w:rFonts w:ascii="Consolas" w:hAnsi="Consolas" w:cs="Courier New"/>
          <w:sz w:val="17"/>
          <w:szCs w:val="17"/>
          <w:lang w:val="en-US"/>
          <w:rPrChange w:id="7883" w:author="Prieto Bailo, León Enrique" w:date="2023-07-07T22:59:00Z">
            <w:rPr>
              <w:ins w:id="7884" w:author="León Prieto" w:date="2023-07-07T22:46:00Z"/>
              <w:rFonts w:ascii="Consolas" w:hAnsi="Consolas" w:cs="Courier New"/>
              <w:sz w:val="17"/>
              <w:szCs w:val="17"/>
            </w:rPr>
          </w:rPrChange>
        </w:rPr>
      </w:pPr>
      <w:ins w:id="7885" w:author="León Prieto" w:date="2023-07-07T22:46:00Z">
        <w:r w:rsidRPr="00454AE3">
          <w:rPr>
            <w:rFonts w:ascii="Consolas" w:hAnsi="Consolas" w:cs="Courier New"/>
            <w:sz w:val="17"/>
            <w:szCs w:val="17"/>
            <w:lang w:val="en-US"/>
            <w:rPrChange w:id="7886" w:author="Prieto Bailo, León Enrique" w:date="2023-07-07T22:59:00Z">
              <w:rPr>
                <w:rFonts w:ascii="Consolas" w:hAnsi="Consolas" w:cs="Courier New"/>
                <w:sz w:val="17"/>
                <w:szCs w:val="17"/>
              </w:rPr>
            </w:rPrChange>
          </w:rPr>
          <w:t xml:space="preserve">110. </w:t>
        </w:r>
        <w:r w:rsidRPr="00454AE3">
          <w:rPr>
            <w:rFonts w:ascii="Consolas" w:hAnsi="Consolas" w:cs="Courier New"/>
            <w:color w:val="000000"/>
            <w:sz w:val="17"/>
            <w:szCs w:val="17"/>
            <w:lang w:val="en-US"/>
            <w:rPrChange w:id="788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88" w:author="Prieto Bailo, León Enrique" w:date="2023-07-07T22:59:00Z">
              <w:rPr>
                <w:rFonts w:ascii="Consolas" w:hAnsi="Consolas" w:cs="Courier New"/>
                <w:color w:val="000000"/>
                <w:sz w:val="17"/>
                <w:szCs w:val="17"/>
              </w:rPr>
            </w:rPrChange>
          </w:rPr>
          <w:t>manual_y_cal_value</w:t>
        </w:r>
        <w:proofErr w:type="spellEnd"/>
        <w:r w:rsidRPr="00454AE3">
          <w:rPr>
            <w:rFonts w:ascii="Consolas" w:hAnsi="Consolas" w:cs="Courier New"/>
            <w:color w:val="000000"/>
            <w:sz w:val="17"/>
            <w:szCs w:val="17"/>
            <w:lang w:val="en-US"/>
            <w:rPrChange w:id="788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89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89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892" w:author="Prieto Bailo, León Enrique" w:date="2023-07-07T22:59:00Z">
              <w:rPr>
                <w:rFonts w:ascii="Consolas" w:hAnsi="Consolas" w:cs="Courier New"/>
                <w:color w:val="000000"/>
                <w:sz w:val="17"/>
                <w:szCs w:val="17"/>
              </w:rPr>
            </w:rPrChange>
          </w:rPr>
          <w:t>acc_y_</w:t>
        </w:r>
        <w:proofErr w:type="gramStart"/>
        <w:r w:rsidRPr="00454AE3">
          <w:rPr>
            <w:rFonts w:ascii="Consolas" w:hAnsi="Consolas" w:cs="Courier New"/>
            <w:color w:val="000000"/>
            <w:sz w:val="17"/>
            <w:szCs w:val="17"/>
            <w:lang w:val="en-US"/>
            <w:rPrChange w:id="7893" w:author="Prieto Bailo, León Enrique" w:date="2023-07-07T22:59:00Z">
              <w:rPr>
                <w:rFonts w:ascii="Consolas" w:hAnsi="Consolas" w:cs="Courier New"/>
                <w:color w:val="000000"/>
                <w:sz w:val="17"/>
                <w:szCs w:val="17"/>
              </w:rPr>
            </w:rPrChange>
          </w:rPr>
          <w:t>cal</w:t>
        </w:r>
        <w:proofErr w:type="spellEnd"/>
        <w:r w:rsidRPr="00454AE3">
          <w:rPr>
            <w:rFonts w:ascii="Consolas" w:hAnsi="Consolas" w:cs="Courier New"/>
            <w:color w:val="666600"/>
            <w:sz w:val="17"/>
            <w:szCs w:val="17"/>
            <w:lang w:val="en-US"/>
            <w:rPrChange w:id="7894" w:author="Prieto Bailo, León Enrique" w:date="2023-07-07T22:59:00Z">
              <w:rPr>
                <w:rFonts w:ascii="Consolas" w:hAnsi="Consolas" w:cs="Courier New"/>
                <w:color w:val="666600"/>
                <w:sz w:val="17"/>
                <w:szCs w:val="17"/>
              </w:rPr>
            </w:rPrChange>
          </w:rPr>
          <w:t>;</w:t>
        </w:r>
        <w:proofErr w:type="gramEnd"/>
      </w:ins>
    </w:p>
    <w:p w14:paraId="3B60260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895" w:author="León Prieto" w:date="2023-07-07T22:46:00Z"/>
          <w:rFonts w:ascii="Consolas" w:hAnsi="Consolas" w:cs="Courier New"/>
          <w:sz w:val="17"/>
          <w:szCs w:val="17"/>
          <w:lang w:val="en-US"/>
          <w:rPrChange w:id="7896" w:author="Prieto Bailo, León Enrique" w:date="2023-07-07T22:59:00Z">
            <w:rPr>
              <w:ins w:id="7897" w:author="León Prieto" w:date="2023-07-07T22:46:00Z"/>
              <w:rFonts w:ascii="Consolas" w:hAnsi="Consolas" w:cs="Courier New"/>
              <w:sz w:val="17"/>
              <w:szCs w:val="17"/>
            </w:rPr>
          </w:rPrChange>
        </w:rPr>
      </w:pPr>
      <w:ins w:id="7898" w:author="León Prieto" w:date="2023-07-07T22:46:00Z">
        <w:r w:rsidRPr="00454AE3">
          <w:rPr>
            <w:rFonts w:ascii="Consolas" w:hAnsi="Consolas" w:cs="Courier New"/>
            <w:sz w:val="17"/>
            <w:szCs w:val="17"/>
            <w:lang w:val="en-US"/>
            <w:rPrChange w:id="7899" w:author="Prieto Bailo, León Enrique" w:date="2023-07-07T22:59:00Z">
              <w:rPr>
                <w:rFonts w:ascii="Consolas" w:hAnsi="Consolas" w:cs="Courier New"/>
                <w:sz w:val="17"/>
                <w:szCs w:val="17"/>
              </w:rPr>
            </w:rPrChange>
          </w:rPr>
          <w:t xml:space="preserve">111. </w:t>
        </w:r>
        <w:r w:rsidRPr="00454AE3">
          <w:rPr>
            <w:rFonts w:ascii="Consolas" w:hAnsi="Consolas" w:cs="Courier New"/>
            <w:color w:val="000000"/>
            <w:sz w:val="17"/>
            <w:szCs w:val="17"/>
            <w:lang w:val="en-US"/>
            <w:rPrChange w:id="790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901" w:author="Prieto Bailo, León Enrique" w:date="2023-07-07T22:59:00Z">
              <w:rPr>
                <w:rFonts w:ascii="Consolas" w:hAnsi="Consolas" w:cs="Courier New"/>
                <w:color w:val="000000"/>
                <w:sz w:val="17"/>
                <w:szCs w:val="17"/>
              </w:rPr>
            </w:rPrChange>
          </w:rPr>
          <w:t>manual_z_cal_value</w:t>
        </w:r>
        <w:proofErr w:type="spellEnd"/>
        <w:r w:rsidRPr="00454AE3">
          <w:rPr>
            <w:rFonts w:ascii="Consolas" w:hAnsi="Consolas" w:cs="Courier New"/>
            <w:color w:val="000000"/>
            <w:sz w:val="17"/>
            <w:szCs w:val="17"/>
            <w:lang w:val="en-US"/>
            <w:rPrChange w:id="790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90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905" w:author="Prieto Bailo, León Enrique" w:date="2023-07-07T22:59:00Z">
              <w:rPr>
                <w:rFonts w:ascii="Consolas" w:hAnsi="Consolas" w:cs="Courier New"/>
                <w:color w:val="000000"/>
                <w:sz w:val="17"/>
                <w:szCs w:val="17"/>
              </w:rPr>
            </w:rPrChange>
          </w:rPr>
          <w:t>acc_z_cal</w:t>
        </w:r>
        <w:proofErr w:type="spellEnd"/>
        <w:r w:rsidRPr="00454AE3">
          <w:rPr>
            <w:rFonts w:ascii="Consolas" w:hAnsi="Consolas" w:cs="Courier New"/>
            <w:color w:val="000000"/>
            <w:sz w:val="17"/>
            <w:szCs w:val="17"/>
            <w:lang w:val="en-US"/>
            <w:rPrChange w:id="790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90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0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7909" w:author="Prieto Bailo, León Enrique" w:date="2023-07-07T22:59:00Z">
              <w:rPr>
                <w:rFonts w:ascii="Consolas" w:hAnsi="Consolas" w:cs="Courier New"/>
                <w:color w:val="006666"/>
                <w:sz w:val="17"/>
                <w:szCs w:val="17"/>
              </w:rPr>
            </w:rPrChange>
          </w:rPr>
          <w:t>4096</w:t>
        </w:r>
        <w:r w:rsidRPr="00454AE3">
          <w:rPr>
            <w:rFonts w:ascii="Consolas" w:hAnsi="Consolas" w:cs="Courier New"/>
            <w:color w:val="666600"/>
            <w:sz w:val="17"/>
            <w:szCs w:val="17"/>
            <w:lang w:val="en-US"/>
            <w:rPrChange w:id="7910" w:author="Prieto Bailo, León Enrique" w:date="2023-07-07T22:59:00Z">
              <w:rPr>
                <w:rFonts w:ascii="Consolas" w:hAnsi="Consolas" w:cs="Courier New"/>
                <w:color w:val="666600"/>
                <w:sz w:val="17"/>
                <w:szCs w:val="17"/>
              </w:rPr>
            </w:rPrChange>
          </w:rPr>
          <w:t>;</w:t>
        </w:r>
        <w:proofErr w:type="gramEnd"/>
      </w:ins>
    </w:p>
    <w:p w14:paraId="72A0610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11" w:author="León Prieto" w:date="2023-07-07T22:46:00Z"/>
          <w:rFonts w:ascii="Consolas" w:hAnsi="Consolas" w:cs="Courier New"/>
          <w:sz w:val="17"/>
          <w:szCs w:val="17"/>
          <w:lang w:val="en-US"/>
          <w:rPrChange w:id="7912" w:author="Prieto Bailo, León Enrique" w:date="2023-07-07T22:59:00Z">
            <w:rPr>
              <w:ins w:id="7913" w:author="León Prieto" w:date="2023-07-07T22:46:00Z"/>
              <w:rFonts w:ascii="Consolas" w:hAnsi="Consolas" w:cs="Courier New"/>
              <w:sz w:val="17"/>
              <w:szCs w:val="17"/>
            </w:rPr>
          </w:rPrChange>
        </w:rPr>
      </w:pPr>
      <w:ins w:id="7914" w:author="León Prieto" w:date="2023-07-07T22:46:00Z">
        <w:r w:rsidRPr="00454AE3">
          <w:rPr>
            <w:rFonts w:ascii="Consolas" w:hAnsi="Consolas" w:cs="Courier New"/>
            <w:sz w:val="17"/>
            <w:szCs w:val="17"/>
            <w:lang w:val="en-US"/>
            <w:rPrChange w:id="7915" w:author="Prieto Bailo, León Enrique" w:date="2023-07-07T22:59:00Z">
              <w:rPr>
                <w:rFonts w:ascii="Consolas" w:hAnsi="Consolas" w:cs="Courier New"/>
                <w:sz w:val="17"/>
                <w:szCs w:val="17"/>
              </w:rPr>
            </w:rPrChange>
          </w:rPr>
          <w:t xml:space="preserve">112. </w:t>
        </w:r>
        <w:proofErr w:type="gramStart"/>
        <w:r w:rsidRPr="00454AE3">
          <w:rPr>
            <w:rFonts w:ascii="Consolas" w:hAnsi="Consolas" w:cs="Courier New"/>
            <w:color w:val="000000"/>
            <w:sz w:val="17"/>
            <w:szCs w:val="17"/>
            <w:lang w:val="en-US"/>
            <w:rPrChange w:id="791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917" w:author="Prieto Bailo, León Enrique" w:date="2023-07-07T22:59:00Z">
              <w:rPr>
                <w:rFonts w:ascii="Consolas" w:hAnsi="Consolas" w:cs="Courier New"/>
                <w:color w:val="666600"/>
                <w:sz w:val="17"/>
                <w:szCs w:val="17"/>
              </w:rPr>
            </w:rPrChange>
          </w:rPr>
          <w:t>}</w:t>
        </w:r>
        <w:proofErr w:type="gramEnd"/>
      </w:ins>
    </w:p>
    <w:p w14:paraId="0DB6BB4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18" w:author="León Prieto" w:date="2023-07-07T22:46:00Z"/>
          <w:rFonts w:ascii="Consolas" w:hAnsi="Consolas" w:cs="Courier New"/>
          <w:sz w:val="17"/>
          <w:szCs w:val="17"/>
          <w:lang w:val="en-US"/>
          <w:rPrChange w:id="7919" w:author="Prieto Bailo, León Enrique" w:date="2023-07-07T22:59:00Z">
            <w:rPr>
              <w:ins w:id="7920" w:author="León Prieto" w:date="2023-07-07T22:46:00Z"/>
              <w:rFonts w:ascii="Consolas" w:hAnsi="Consolas" w:cs="Courier New"/>
              <w:sz w:val="17"/>
              <w:szCs w:val="17"/>
            </w:rPr>
          </w:rPrChange>
        </w:rPr>
      </w:pPr>
      <w:proofErr w:type="gramStart"/>
      <w:ins w:id="7921" w:author="León Prieto" w:date="2023-07-07T22:46:00Z">
        <w:r w:rsidRPr="00454AE3">
          <w:rPr>
            <w:rFonts w:ascii="Consolas" w:hAnsi="Consolas" w:cs="Courier New"/>
            <w:sz w:val="17"/>
            <w:szCs w:val="17"/>
            <w:lang w:val="en-US"/>
            <w:rPrChange w:id="7922" w:author="Prieto Bailo, León Enrique" w:date="2023-07-07T22:59:00Z">
              <w:rPr>
                <w:rFonts w:ascii="Consolas" w:hAnsi="Consolas" w:cs="Courier New"/>
                <w:sz w:val="17"/>
                <w:szCs w:val="17"/>
              </w:rPr>
            </w:rPrChange>
          </w:rPr>
          <w:t xml:space="preserve">113. </w:t>
        </w:r>
        <w:r w:rsidRPr="00454AE3">
          <w:rPr>
            <w:rFonts w:ascii="Consolas" w:hAnsi="Consolas" w:cs="Courier New"/>
            <w:color w:val="666600"/>
            <w:sz w:val="17"/>
            <w:szCs w:val="17"/>
            <w:lang w:val="en-US"/>
            <w:rPrChange w:id="7923" w:author="Prieto Bailo, León Enrique" w:date="2023-07-07T22:59:00Z">
              <w:rPr>
                <w:rFonts w:ascii="Consolas" w:hAnsi="Consolas" w:cs="Courier New"/>
                <w:color w:val="666600"/>
                <w:sz w:val="17"/>
                <w:szCs w:val="17"/>
              </w:rPr>
            </w:rPrChange>
          </w:rPr>
          <w:t>}</w:t>
        </w:r>
        <w:proofErr w:type="gramEnd"/>
      </w:ins>
    </w:p>
    <w:p w14:paraId="363C8C0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24" w:author="León Prieto" w:date="2023-07-07T22:46:00Z"/>
          <w:rFonts w:ascii="Consolas" w:hAnsi="Consolas" w:cs="Courier New"/>
          <w:sz w:val="17"/>
          <w:szCs w:val="17"/>
          <w:lang w:val="en-US"/>
          <w:rPrChange w:id="7925" w:author="Prieto Bailo, León Enrique" w:date="2023-07-07T22:59:00Z">
            <w:rPr>
              <w:ins w:id="7926" w:author="León Prieto" w:date="2023-07-07T22:46:00Z"/>
              <w:rFonts w:ascii="Consolas" w:hAnsi="Consolas" w:cs="Courier New"/>
              <w:sz w:val="17"/>
              <w:szCs w:val="17"/>
            </w:rPr>
          </w:rPrChange>
        </w:rPr>
      </w:pPr>
      <w:ins w:id="7927" w:author="León Prieto" w:date="2023-07-07T22:46:00Z">
        <w:r w:rsidRPr="00454AE3">
          <w:rPr>
            <w:rFonts w:ascii="Consolas" w:hAnsi="Consolas" w:cs="Courier New"/>
            <w:sz w:val="17"/>
            <w:szCs w:val="17"/>
            <w:lang w:val="en-US"/>
            <w:rPrChange w:id="7928" w:author="Prieto Bailo, León Enrique" w:date="2023-07-07T22:59:00Z">
              <w:rPr>
                <w:rFonts w:ascii="Consolas" w:hAnsi="Consolas" w:cs="Courier New"/>
                <w:sz w:val="17"/>
                <w:szCs w:val="17"/>
              </w:rPr>
            </w:rPrChange>
          </w:rPr>
          <w:t xml:space="preserve">114. </w:t>
        </w:r>
        <w:r w:rsidRPr="00454AE3">
          <w:rPr>
            <w:rFonts w:ascii="Consolas" w:hAnsi="Consolas" w:cs="Courier New"/>
            <w:color w:val="000000"/>
            <w:sz w:val="17"/>
            <w:szCs w:val="17"/>
            <w:lang w:val="en-US"/>
            <w:rPrChange w:id="7929" w:author="Prieto Bailo, León Enrique" w:date="2023-07-07T22:59:00Z">
              <w:rPr>
                <w:rFonts w:ascii="Consolas" w:hAnsi="Consolas" w:cs="Courier New"/>
                <w:color w:val="000000"/>
                <w:sz w:val="17"/>
                <w:szCs w:val="17"/>
              </w:rPr>
            </w:rPrChange>
          </w:rPr>
          <w:t> </w:t>
        </w:r>
      </w:ins>
    </w:p>
    <w:p w14:paraId="4BD5E46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30" w:author="León Prieto" w:date="2023-07-07T22:46:00Z"/>
          <w:rFonts w:ascii="Consolas" w:hAnsi="Consolas" w:cs="Courier New"/>
          <w:sz w:val="17"/>
          <w:szCs w:val="17"/>
          <w:lang w:val="en-US"/>
          <w:rPrChange w:id="7931" w:author="Prieto Bailo, León Enrique" w:date="2023-07-07T22:59:00Z">
            <w:rPr>
              <w:ins w:id="7932" w:author="León Prieto" w:date="2023-07-07T22:46:00Z"/>
              <w:rFonts w:ascii="Consolas" w:hAnsi="Consolas" w:cs="Courier New"/>
              <w:sz w:val="17"/>
              <w:szCs w:val="17"/>
            </w:rPr>
          </w:rPrChange>
        </w:rPr>
      </w:pPr>
      <w:ins w:id="7933" w:author="León Prieto" w:date="2023-07-07T22:46:00Z">
        <w:r w:rsidRPr="00454AE3">
          <w:rPr>
            <w:rFonts w:ascii="Consolas" w:hAnsi="Consolas" w:cs="Courier New"/>
            <w:sz w:val="17"/>
            <w:szCs w:val="17"/>
            <w:lang w:val="en-US"/>
            <w:rPrChange w:id="7934" w:author="Prieto Bailo, León Enrique" w:date="2023-07-07T22:59:00Z">
              <w:rPr>
                <w:rFonts w:ascii="Consolas" w:hAnsi="Consolas" w:cs="Courier New"/>
                <w:sz w:val="17"/>
                <w:szCs w:val="17"/>
              </w:rPr>
            </w:rPrChange>
          </w:rPr>
          <w:t xml:space="preserve">115. </w:t>
        </w:r>
        <w:r w:rsidRPr="00454AE3">
          <w:rPr>
            <w:rFonts w:ascii="Consolas" w:hAnsi="Consolas" w:cs="Courier New"/>
            <w:color w:val="000000"/>
            <w:sz w:val="17"/>
            <w:szCs w:val="17"/>
            <w:lang w:val="en-US"/>
            <w:rPrChange w:id="7935" w:author="Prieto Bailo, León Enrique" w:date="2023-07-07T22:59:00Z">
              <w:rPr>
                <w:rFonts w:ascii="Consolas" w:hAnsi="Consolas" w:cs="Courier New"/>
                <w:color w:val="000000"/>
                <w:sz w:val="17"/>
                <w:szCs w:val="17"/>
              </w:rPr>
            </w:rPrChange>
          </w:rPr>
          <w:t> </w:t>
        </w:r>
      </w:ins>
    </w:p>
    <w:p w14:paraId="67A926A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36" w:author="León Prieto" w:date="2023-07-07T22:46:00Z"/>
          <w:rFonts w:ascii="Consolas" w:hAnsi="Consolas" w:cs="Courier New"/>
          <w:sz w:val="17"/>
          <w:szCs w:val="17"/>
          <w:lang w:val="en-US"/>
          <w:rPrChange w:id="7937" w:author="Prieto Bailo, León Enrique" w:date="2023-07-07T22:59:00Z">
            <w:rPr>
              <w:ins w:id="7938" w:author="León Prieto" w:date="2023-07-07T22:46:00Z"/>
              <w:rFonts w:ascii="Consolas" w:hAnsi="Consolas" w:cs="Courier New"/>
              <w:sz w:val="17"/>
              <w:szCs w:val="17"/>
            </w:rPr>
          </w:rPrChange>
        </w:rPr>
      </w:pPr>
      <w:ins w:id="7939" w:author="León Prieto" w:date="2023-07-07T22:46:00Z">
        <w:r w:rsidRPr="00454AE3">
          <w:rPr>
            <w:rFonts w:ascii="Consolas" w:hAnsi="Consolas" w:cs="Courier New"/>
            <w:sz w:val="17"/>
            <w:szCs w:val="17"/>
            <w:lang w:val="en-US"/>
            <w:rPrChange w:id="7940" w:author="Prieto Bailo, León Enrique" w:date="2023-07-07T22:59:00Z">
              <w:rPr>
                <w:rFonts w:ascii="Consolas" w:hAnsi="Consolas" w:cs="Courier New"/>
                <w:sz w:val="17"/>
                <w:szCs w:val="17"/>
              </w:rPr>
            </w:rPrChange>
          </w:rPr>
          <w:t xml:space="preserve">116. </w:t>
        </w:r>
        <w:r w:rsidRPr="00454AE3">
          <w:rPr>
            <w:rFonts w:ascii="Consolas" w:hAnsi="Consolas" w:cs="Courier New"/>
            <w:color w:val="000088"/>
            <w:sz w:val="17"/>
            <w:szCs w:val="17"/>
            <w:lang w:val="en-US"/>
            <w:rPrChange w:id="7941" w:author="Prieto Bailo, León Enrique" w:date="2023-07-07T22:59: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794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7943" w:author="Prieto Bailo, León Enrique" w:date="2023-07-07T22:59:00Z">
              <w:rPr>
                <w:rFonts w:ascii="Consolas" w:hAnsi="Consolas" w:cs="Courier New"/>
                <w:color w:val="000000"/>
                <w:sz w:val="17"/>
                <w:szCs w:val="17"/>
              </w:rPr>
            </w:rPrChange>
          </w:rPr>
          <w:t>init_</w:t>
        </w:r>
        <w:proofErr w:type="gramStart"/>
        <w:r w:rsidRPr="00454AE3">
          <w:rPr>
            <w:rFonts w:ascii="Consolas" w:hAnsi="Consolas" w:cs="Courier New"/>
            <w:color w:val="000000"/>
            <w:sz w:val="17"/>
            <w:szCs w:val="17"/>
            <w:lang w:val="en-US"/>
            <w:rPrChange w:id="7944" w:author="Prieto Bailo, León Enrique" w:date="2023-07-07T22:59:00Z">
              <w:rPr>
                <w:rFonts w:ascii="Consolas" w:hAnsi="Consolas" w:cs="Courier New"/>
                <w:color w:val="000000"/>
                <w:sz w:val="17"/>
                <w:szCs w:val="17"/>
              </w:rPr>
            </w:rPrChange>
          </w:rPr>
          <w:t>barometer</w:t>
        </w:r>
        <w:proofErr w:type="spellEnd"/>
        <w:r w:rsidRPr="00454AE3">
          <w:rPr>
            <w:rFonts w:ascii="Consolas" w:hAnsi="Consolas" w:cs="Courier New"/>
            <w:color w:val="666600"/>
            <w:sz w:val="17"/>
            <w:szCs w:val="17"/>
            <w:lang w:val="en-US"/>
            <w:rPrChange w:id="7945"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794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4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7948" w:author="Prieto Bailo, León Enrique" w:date="2023-07-07T22:59:00Z">
              <w:rPr>
                <w:rFonts w:ascii="Consolas" w:hAnsi="Consolas" w:cs="Courier New"/>
                <w:color w:val="666600"/>
                <w:sz w:val="17"/>
                <w:szCs w:val="17"/>
              </w:rPr>
            </w:rPrChange>
          </w:rPr>
          <w:t>{</w:t>
        </w:r>
      </w:ins>
    </w:p>
    <w:p w14:paraId="5F3CB49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49" w:author="León Prieto" w:date="2023-07-07T22:46:00Z"/>
          <w:rFonts w:ascii="Consolas" w:hAnsi="Consolas" w:cs="Courier New"/>
          <w:sz w:val="17"/>
          <w:szCs w:val="17"/>
          <w:lang w:val="en-US"/>
          <w:rPrChange w:id="7950" w:author="Prieto Bailo, León Enrique" w:date="2023-07-07T22:59:00Z">
            <w:rPr>
              <w:ins w:id="7951" w:author="León Prieto" w:date="2023-07-07T22:46:00Z"/>
              <w:rFonts w:ascii="Consolas" w:hAnsi="Consolas" w:cs="Courier New"/>
              <w:sz w:val="17"/>
              <w:szCs w:val="17"/>
            </w:rPr>
          </w:rPrChange>
        </w:rPr>
      </w:pPr>
      <w:ins w:id="7952" w:author="León Prieto" w:date="2023-07-07T22:46:00Z">
        <w:r w:rsidRPr="00454AE3">
          <w:rPr>
            <w:rFonts w:ascii="Consolas" w:hAnsi="Consolas" w:cs="Courier New"/>
            <w:sz w:val="17"/>
            <w:szCs w:val="17"/>
            <w:lang w:val="en-US"/>
            <w:rPrChange w:id="7953" w:author="Prieto Bailo, León Enrique" w:date="2023-07-07T22:59:00Z">
              <w:rPr>
                <w:rFonts w:ascii="Consolas" w:hAnsi="Consolas" w:cs="Courier New"/>
                <w:sz w:val="17"/>
                <w:szCs w:val="17"/>
              </w:rPr>
            </w:rPrChange>
          </w:rPr>
          <w:t xml:space="preserve">117. </w:t>
        </w:r>
        <w:r w:rsidRPr="00454AE3">
          <w:rPr>
            <w:rFonts w:ascii="Consolas" w:hAnsi="Consolas" w:cs="Courier New"/>
            <w:color w:val="000000"/>
            <w:sz w:val="17"/>
            <w:szCs w:val="17"/>
            <w:lang w:val="en-US"/>
            <w:rPrChange w:id="7954" w:author="Prieto Bailo, León Enrique" w:date="2023-07-07T22:59:00Z">
              <w:rPr>
                <w:rFonts w:ascii="Consolas" w:hAnsi="Consolas" w:cs="Courier New"/>
                <w:color w:val="000000"/>
                <w:sz w:val="17"/>
                <w:szCs w:val="17"/>
              </w:rPr>
            </w:rPrChange>
          </w:rPr>
          <w:t> </w:t>
        </w:r>
      </w:ins>
    </w:p>
    <w:p w14:paraId="36E8586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55" w:author="León Prieto" w:date="2023-07-07T22:46:00Z"/>
          <w:rFonts w:ascii="Consolas" w:hAnsi="Consolas" w:cs="Courier New"/>
          <w:sz w:val="17"/>
          <w:szCs w:val="17"/>
          <w:lang w:val="en-US"/>
          <w:rPrChange w:id="7956" w:author="Prieto Bailo, León Enrique" w:date="2023-07-07T22:59:00Z">
            <w:rPr>
              <w:ins w:id="7957" w:author="León Prieto" w:date="2023-07-07T22:46:00Z"/>
              <w:rFonts w:ascii="Consolas" w:hAnsi="Consolas" w:cs="Courier New"/>
              <w:sz w:val="17"/>
              <w:szCs w:val="17"/>
            </w:rPr>
          </w:rPrChange>
        </w:rPr>
      </w:pPr>
      <w:ins w:id="7958" w:author="León Prieto" w:date="2023-07-07T22:46:00Z">
        <w:r w:rsidRPr="00454AE3">
          <w:rPr>
            <w:rFonts w:ascii="Consolas" w:hAnsi="Consolas" w:cs="Courier New"/>
            <w:sz w:val="17"/>
            <w:szCs w:val="17"/>
            <w:lang w:val="en-US"/>
            <w:rPrChange w:id="7959" w:author="Prieto Bailo, León Enrique" w:date="2023-07-07T22:59:00Z">
              <w:rPr>
                <w:rFonts w:ascii="Consolas" w:hAnsi="Consolas" w:cs="Courier New"/>
                <w:sz w:val="17"/>
                <w:szCs w:val="17"/>
              </w:rPr>
            </w:rPrChange>
          </w:rPr>
          <w:t xml:space="preserve">118. </w:t>
        </w:r>
        <w:r w:rsidRPr="00454AE3">
          <w:rPr>
            <w:rFonts w:ascii="Consolas" w:hAnsi="Consolas" w:cs="Courier New"/>
            <w:color w:val="000000"/>
            <w:sz w:val="17"/>
            <w:szCs w:val="17"/>
            <w:lang w:val="en-US"/>
            <w:rPrChange w:id="796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961"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9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63"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796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65" w:author="Prieto Bailo, León Enrique" w:date="2023-07-07T22:59:00Z">
              <w:rPr>
                <w:rFonts w:ascii="Consolas" w:hAnsi="Consolas" w:cs="Courier New"/>
                <w:color w:val="000000"/>
                <w:sz w:val="17"/>
                <w:szCs w:val="17"/>
              </w:rPr>
            </w:rPrChange>
          </w:rPr>
          <w:t>BMP280_ADDRESS</w:t>
        </w:r>
        <w:proofErr w:type="gramStart"/>
        <w:r w:rsidRPr="00454AE3">
          <w:rPr>
            <w:rFonts w:ascii="Consolas" w:hAnsi="Consolas" w:cs="Courier New"/>
            <w:color w:val="666600"/>
            <w:sz w:val="17"/>
            <w:szCs w:val="17"/>
            <w:lang w:val="en-US"/>
            <w:rPrChange w:id="7966" w:author="Prieto Bailo, León Enrique" w:date="2023-07-07T22:59:00Z">
              <w:rPr>
                <w:rFonts w:ascii="Consolas" w:hAnsi="Consolas" w:cs="Courier New"/>
                <w:color w:val="666600"/>
                <w:sz w:val="17"/>
                <w:szCs w:val="17"/>
              </w:rPr>
            </w:rPrChange>
          </w:rPr>
          <w:t>);</w:t>
        </w:r>
        <w:proofErr w:type="gramEnd"/>
      </w:ins>
    </w:p>
    <w:p w14:paraId="0A950C1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67" w:author="León Prieto" w:date="2023-07-07T22:46:00Z"/>
          <w:rFonts w:ascii="Consolas" w:hAnsi="Consolas" w:cs="Courier New"/>
          <w:sz w:val="17"/>
          <w:szCs w:val="17"/>
          <w:lang w:val="en-US"/>
          <w:rPrChange w:id="7968" w:author="Prieto Bailo, León Enrique" w:date="2023-07-07T22:59:00Z">
            <w:rPr>
              <w:ins w:id="7969" w:author="León Prieto" w:date="2023-07-07T22:46:00Z"/>
              <w:rFonts w:ascii="Consolas" w:hAnsi="Consolas" w:cs="Courier New"/>
              <w:sz w:val="17"/>
              <w:szCs w:val="17"/>
            </w:rPr>
          </w:rPrChange>
        </w:rPr>
      </w:pPr>
      <w:ins w:id="7970" w:author="León Prieto" w:date="2023-07-07T22:46:00Z">
        <w:r w:rsidRPr="00454AE3">
          <w:rPr>
            <w:rFonts w:ascii="Consolas" w:hAnsi="Consolas" w:cs="Courier New"/>
            <w:sz w:val="17"/>
            <w:szCs w:val="17"/>
            <w:lang w:val="en-US"/>
            <w:rPrChange w:id="7971" w:author="Prieto Bailo, León Enrique" w:date="2023-07-07T22:59:00Z">
              <w:rPr>
                <w:rFonts w:ascii="Consolas" w:hAnsi="Consolas" w:cs="Courier New"/>
                <w:sz w:val="17"/>
                <w:szCs w:val="17"/>
              </w:rPr>
            </w:rPrChange>
          </w:rPr>
          <w:t xml:space="preserve">119. </w:t>
        </w:r>
        <w:r w:rsidRPr="00454AE3">
          <w:rPr>
            <w:rFonts w:ascii="Consolas" w:hAnsi="Consolas" w:cs="Courier New"/>
            <w:color w:val="000000"/>
            <w:sz w:val="17"/>
            <w:szCs w:val="17"/>
            <w:lang w:val="en-US"/>
            <w:rPrChange w:id="797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97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97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75"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7976"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7977" w:author="Prieto Bailo, León Enrique" w:date="2023-07-07T22:59:00Z">
              <w:rPr>
                <w:rFonts w:ascii="Consolas" w:hAnsi="Consolas" w:cs="Courier New"/>
                <w:color w:val="006666"/>
                <w:sz w:val="17"/>
                <w:szCs w:val="17"/>
              </w:rPr>
            </w:rPrChange>
          </w:rPr>
          <w:t>0x88</w:t>
        </w:r>
        <w:proofErr w:type="gramStart"/>
        <w:r w:rsidRPr="00454AE3">
          <w:rPr>
            <w:rFonts w:ascii="Consolas" w:hAnsi="Consolas" w:cs="Courier New"/>
            <w:color w:val="666600"/>
            <w:sz w:val="17"/>
            <w:szCs w:val="17"/>
            <w:lang w:val="en-US"/>
            <w:rPrChange w:id="7978" w:author="Prieto Bailo, León Enrique" w:date="2023-07-07T22:59:00Z">
              <w:rPr>
                <w:rFonts w:ascii="Consolas" w:hAnsi="Consolas" w:cs="Courier New"/>
                <w:color w:val="666600"/>
                <w:sz w:val="17"/>
                <w:szCs w:val="17"/>
              </w:rPr>
            </w:rPrChange>
          </w:rPr>
          <w:t>);</w:t>
        </w:r>
        <w:proofErr w:type="gramEnd"/>
      </w:ins>
    </w:p>
    <w:p w14:paraId="12FD949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79" w:author="León Prieto" w:date="2023-07-07T22:46:00Z"/>
          <w:rFonts w:ascii="Consolas" w:hAnsi="Consolas" w:cs="Courier New"/>
          <w:sz w:val="17"/>
          <w:szCs w:val="17"/>
          <w:lang w:val="en-US"/>
          <w:rPrChange w:id="7980" w:author="Prieto Bailo, León Enrique" w:date="2023-07-07T22:59:00Z">
            <w:rPr>
              <w:ins w:id="7981" w:author="León Prieto" w:date="2023-07-07T22:46:00Z"/>
              <w:rFonts w:ascii="Consolas" w:hAnsi="Consolas" w:cs="Courier New"/>
              <w:sz w:val="17"/>
              <w:szCs w:val="17"/>
            </w:rPr>
          </w:rPrChange>
        </w:rPr>
      </w:pPr>
      <w:ins w:id="7982" w:author="León Prieto" w:date="2023-07-07T22:46:00Z">
        <w:r w:rsidRPr="00454AE3">
          <w:rPr>
            <w:rFonts w:ascii="Consolas" w:hAnsi="Consolas" w:cs="Courier New"/>
            <w:sz w:val="17"/>
            <w:szCs w:val="17"/>
            <w:lang w:val="en-US"/>
            <w:rPrChange w:id="7983" w:author="Prieto Bailo, León Enrique" w:date="2023-07-07T22:59:00Z">
              <w:rPr>
                <w:rFonts w:ascii="Consolas" w:hAnsi="Consolas" w:cs="Courier New"/>
                <w:sz w:val="17"/>
                <w:szCs w:val="17"/>
              </w:rPr>
            </w:rPrChange>
          </w:rPr>
          <w:t xml:space="preserve">120. </w:t>
        </w:r>
        <w:r w:rsidRPr="00454AE3">
          <w:rPr>
            <w:rFonts w:ascii="Consolas" w:hAnsi="Consolas" w:cs="Courier New"/>
            <w:color w:val="000000"/>
            <w:sz w:val="17"/>
            <w:szCs w:val="17"/>
            <w:lang w:val="en-US"/>
            <w:rPrChange w:id="798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98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9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87"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7988"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7989" w:author="Prieto Bailo, León Enrique" w:date="2023-07-07T22:59:00Z">
              <w:rPr>
                <w:rFonts w:ascii="Consolas" w:hAnsi="Consolas" w:cs="Courier New"/>
                <w:color w:val="666600"/>
                <w:sz w:val="17"/>
                <w:szCs w:val="17"/>
              </w:rPr>
            </w:rPrChange>
          </w:rPr>
          <w:t>);</w:t>
        </w:r>
        <w:proofErr w:type="gramEnd"/>
      </w:ins>
    </w:p>
    <w:p w14:paraId="253939B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7990" w:author="León Prieto" w:date="2023-07-07T22:46:00Z"/>
          <w:rFonts w:ascii="Consolas" w:hAnsi="Consolas" w:cs="Courier New"/>
          <w:sz w:val="17"/>
          <w:szCs w:val="17"/>
          <w:lang w:val="en-US"/>
          <w:rPrChange w:id="7991" w:author="Prieto Bailo, León Enrique" w:date="2023-07-07T22:59:00Z">
            <w:rPr>
              <w:ins w:id="7992" w:author="León Prieto" w:date="2023-07-07T22:46:00Z"/>
              <w:rFonts w:ascii="Consolas" w:hAnsi="Consolas" w:cs="Courier New"/>
              <w:sz w:val="17"/>
              <w:szCs w:val="17"/>
            </w:rPr>
          </w:rPrChange>
        </w:rPr>
      </w:pPr>
      <w:ins w:id="7993" w:author="León Prieto" w:date="2023-07-07T22:46:00Z">
        <w:r w:rsidRPr="00454AE3">
          <w:rPr>
            <w:rFonts w:ascii="Consolas" w:hAnsi="Consolas" w:cs="Courier New"/>
            <w:sz w:val="17"/>
            <w:szCs w:val="17"/>
            <w:lang w:val="en-US"/>
            <w:rPrChange w:id="7994" w:author="Prieto Bailo, León Enrique" w:date="2023-07-07T22:59:00Z">
              <w:rPr>
                <w:rFonts w:ascii="Consolas" w:hAnsi="Consolas" w:cs="Courier New"/>
                <w:sz w:val="17"/>
                <w:szCs w:val="17"/>
              </w:rPr>
            </w:rPrChange>
          </w:rPr>
          <w:t xml:space="preserve">121. </w:t>
        </w:r>
        <w:r w:rsidRPr="00454AE3">
          <w:rPr>
            <w:rFonts w:ascii="Consolas" w:hAnsi="Consolas" w:cs="Courier New"/>
            <w:color w:val="000000"/>
            <w:sz w:val="17"/>
            <w:szCs w:val="17"/>
            <w:lang w:val="en-US"/>
            <w:rPrChange w:id="799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7996"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799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7998" w:author="Prieto Bailo, León Enrique" w:date="2023-07-07T22:59:00Z">
              <w:rPr>
                <w:rFonts w:ascii="Consolas" w:hAnsi="Consolas" w:cs="Courier New"/>
                <w:color w:val="000000"/>
                <w:sz w:val="17"/>
                <w:szCs w:val="17"/>
              </w:rPr>
            </w:rPrChange>
          </w:rPr>
          <w:t>requestFrom</w:t>
        </w:r>
        <w:proofErr w:type="spellEnd"/>
        <w:r w:rsidRPr="00454AE3">
          <w:rPr>
            <w:rFonts w:ascii="Consolas" w:hAnsi="Consolas" w:cs="Courier New"/>
            <w:color w:val="666600"/>
            <w:sz w:val="17"/>
            <w:szCs w:val="17"/>
            <w:lang w:val="en-US"/>
            <w:rPrChange w:id="799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00" w:author="Prieto Bailo, León Enrique" w:date="2023-07-07T22:59:00Z">
              <w:rPr>
                <w:rFonts w:ascii="Consolas" w:hAnsi="Consolas" w:cs="Courier New"/>
                <w:color w:val="000000"/>
                <w:sz w:val="17"/>
                <w:szCs w:val="17"/>
              </w:rPr>
            </w:rPrChange>
          </w:rPr>
          <w:t>BMP280_ADDRESS</w:t>
        </w:r>
        <w:r w:rsidRPr="00454AE3">
          <w:rPr>
            <w:rFonts w:ascii="Consolas" w:hAnsi="Consolas" w:cs="Courier New"/>
            <w:color w:val="666600"/>
            <w:sz w:val="17"/>
            <w:szCs w:val="17"/>
            <w:lang w:val="en-US"/>
            <w:rPrChange w:id="800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0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003" w:author="Prieto Bailo, León Enrique" w:date="2023-07-07T22:59:00Z">
              <w:rPr>
                <w:rFonts w:ascii="Consolas" w:hAnsi="Consolas" w:cs="Courier New"/>
                <w:color w:val="006666"/>
                <w:sz w:val="17"/>
                <w:szCs w:val="17"/>
              </w:rPr>
            </w:rPrChange>
          </w:rPr>
          <w:t>24</w:t>
        </w:r>
        <w:proofErr w:type="gramStart"/>
        <w:r w:rsidRPr="00454AE3">
          <w:rPr>
            <w:rFonts w:ascii="Consolas" w:hAnsi="Consolas" w:cs="Courier New"/>
            <w:color w:val="666600"/>
            <w:sz w:val="17"/>
            <w:szCs w:val="17"/>
            <w:lang w:val="en-US"/>
            <w:rPrChange w:id="8004" w:author="Prieto Bailo, León Enrique" w:date="2023-07-07T22:59:00Z">
              <w:rPr>
                <w:rFonts w:ascii="Consolas" w:hAnsi="Consolas" w:cs="Courier New"/>
                <w:color w:val="666600"/>
                <w:sz w:val="17"/>
                <w:szCs w:val="17"/>
              </w:rPr>
            </w:rPrChange>
          </w:rPr>
          <w:t>);</w:t>
        </w:r>
        <w:proofErr w:type="gramEnd"/>
      </w:ins>
    </w:p>
    <w:p w14:paraId="1F6826C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005" w:author="León Prieto" w:date="2023-07-07T22:46:00Z"/>
          <w:rFonts w:ascii="Consolas" w:hAnsi="Consolas" w:cs="Courier New"/>
          <w:sz w:val="17"/>
          <w:szCs w:val="17"/>
          <w:lang w:val="en-US"/>
          <w:rPrChange w:id="8006" w:author="Prieto Bailo, León Enrique" w:date="2023-07-07T22:59:00Z">
            <w:rPr>
              <w:ins w:id="8007" w:author="León Prieto" w:date="2023-07-07T22:46:00Z"/>
              <w:rFonts w:ascii="Consolas" w:hAnsi="Consolas" w:cs="Courier New"/>
              <w:sz w:val="17"/>
              <w:szCs w:val="17"/>
            </w:rPr>
          </w:rPrChange>
        </w:rPr>
      </w:pPr>
      <w:ins w:id="8008" w:author="León Prieto" w:date="2023-07-07T22:46:00Z">
        <w:r w:rsidRPr="00454AE3">
          <w:rPr>
            <w:rFonts w:ascii="Consolas" w:hAnsi="Consolas" w:cs="Courier New"/>
            <w:sz w:val="17"/>
            <w:szCs w:val="17"/>
            <w:lang w:val="en-US"/>
            <w:rPrChange w:id="8009" w:author="Prieto Bailo, León Enrique" w:date="2023-07-07T22:59:00Z">
              <w:rPr>
                <w:rFonts w:ascii="Consolas" w:hAnsi="Consolas" w:cs="Courier New"/>
                <w:sz w:val="17"/>
                <w:szCs w:val="17"/>
              </w:rPr>
            </w:rPrChange>
          </w:rPr>
          <w:t xml:space="preserve">122. </w:t>
        </w:r>
        <w:r w:rsidRPr="00454AE3">
          <w:rPr>
            <w:rFonts w:ascii="Consolas" w:hAnsi="Consolas" w:cs="Courier New"/>
            <w:color w:val="000000"/>
            <w:sz w:val="17"/>
            <w:szCs w:val="17"/>
            <w:lang w:val="en-US"/>
            <w:rPrChange w:id="8010" w:author="Prieto Bailo, León Enrique" w:date="2023-07-07T22:59:00Z">
              <w:rPr>
                <w:rFonts w:ascii="Consolas" w:hAnsi="Consolas" w:cs="Courier New"/>
                <w:color w:val="000000"/>
                <w:sz w:val="17"/>
                <w:szCs w:val="17"/>
              </w:rPr>
            </w:rPrChange>
          </w:rPr>
          <w:t xml:space="preserve">  dig_T1 </w:t>
        </w:r>
        <w:r w:rsidRPr="00454AE3">
          <w:rPr>
            <w:rFonts w:ascii="Consolas" w:hAnsi="Consolas" w:cs="Courier New"/>
            <w:color w:val="666600"/>
            <w:sz w:val="17"/>
            <w:szCs w:val="17"/>
            <w:lang w:val="en-US"/>
            <w:rPrChange w:id="801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1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1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15"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1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1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1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1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20"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2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22"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2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2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25"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02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027"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028" w:author="Prieto Bailo, León Enrique" w:date="2023-07-07T22:59:00Z">
              <w:rPr>
                <w:rFonts w:ascii="Consolas" w:hAnsi="Consolas" w:cs="Courier New"/>
                <w:color w:val="666600"/>
                <w:sz w:val="17"/>
                <w:szCs w:val="17"/>
              </w:rPr>
            </w:rPrChange>
          </w:rPr>
          <w:t>;</w:t>
        </w:r>
        <w:proofErr w:type="gramEnd"/>
      </w:ins>
    </w:p>
    <w:p w14:paraId="79A47F7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029" w:author="León Prieto" w:date="2023-07-07T22:46:00Z"/>
          <w:rFonts w:ascii="Consolas" w:hAnsi="Consolas" w:cs="Courier New"/>
          <w:sz w:val="17"/>
          <w:szCs w:val="17"/>
          <w:lang w:val="en-US"/>
          <w:rPrChange w:id="8030" w:author="Prieto Bailo, León Enrique" w:date="2023-07-07T22:59:00Z">
            <w:rPr>
              <w:ins w:id="8031" w:author="León Prieto" w:date="2023-07-07T22:46:00Z"/>
              <w:rFonts w:ascii="Consolas" w:hAnsi="Consolas" w:cs="Courier New"/>
              <w:sz w:val="17"/>
              <w:szCs w:val="17"/>
            </w:rPr>
          </w:rPrChange>
        </w:rPr>
      </w:pPr>
      <w:ins w:id="8032" w:author="León Prieto" w:date="2023-07-07T22:46:00Z">
        <w:r w:rsidRPr="00454AE3">
          <w:rPr>
            <w:rFonts w:ascii="Consolas" w:hAnsi="Consolas" w:cs="Courier New"/>
            <w:sz w:val="17"/>
            <w:szCs w:val="17"/>
            <w:lang w:val="en-US"/>
            <w:rPrChange w:id="8033" w:author="Prieto Bailo, León Enrique" w:date="2023-07-07T22:59:00Z">
              <w:rPr>
                <w:rFonts w:ascii="Consolas" w:hAnsi="Consolas" w:cs="Courier New"/>
                <w:sz w:val="17"/>
                <w:szCs w:val="17"/>
              </w:rPr>
            </w:rPrChange>
          </w:rPr>
          <w:t xml:space="preserve">123. </w:t>
        </w:r>
        <w:r w:rsidRPr="00454AE3">
          <w:rPr>
            <w:rFonts w:ascii="Consolas" w:hAnsi="Consolas" w:cs="Courier New"/>
            <w:color w:val="000000"/>
            <w:sz w:val="17"/>
            <w:szCs w:val="17"/>
            <w:lang w:val="en-US"/>
            <w:rPrChange w:id="8034" w:author="Prieto Bailo, León Enrique" w:date="2023-07-07T22:59:00Z">
              <w:rPr>
                <w:rFonts w:ascii="Consolas" w:hAnsi="Consolas" w:cs="Courier New"/>
                <w:color w:val="000000"/>
                <w:sz w:val="17"/>
                <w:szCs w:val="17"/>
              </w:rPr>
            </w:rPrChange>
          </w:rPr>
          <w:t xml:space="preserve">  dig_T2 </w:t>
        </w:r>
        <w:r w:rsidRPr="00454AE3">
          <w:rPr>
            <w:rFonts w:ascii="Consolas" w:hAnsi="Consolas" w:cs="Courier New"/>
            <w:color w:val="666600"/>
            <w:sz w:val="17"/>
            <w:szCs w:val="17"/>
            <w:lang w:val="en-US"/>
            <w:rPrChange w:id="803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3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37"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3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39"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4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4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4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4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44"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4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46"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4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4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49"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05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051"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052" w:author="Prieto Bailo, León Enrique" w:date="2023-07-07T22:59:00Z">
              <w:rPr>
                <w:rFonts w:ascii="Consolas" w:hAnsi="Consolas" w:cs="Courier New"/>
                <w:color w:val="666600"/>
                <w:sz w:val="17"/>
                <w:szCs w:val="17"/>
              </w:rPr>
            </w:rPrChange>
          </w:rPr>
          <w:t>;</w:t>
        </w:r>
        <w:proofErr w:type="gramEnd"/>
      </w:ins>
    </w:p>
    <w:p w14:paraId="36BA52D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053" w:author="León Prieto" w:date="2023-07-07T22:46:00Z"/>
          <w:rFonts w:ascii="Consolas" w:hAnsi="Consolas" w:cs="Courier New"/>
          <w:sz w:val="17"/>
          <w:szCs w:val="17"/>
          <w:lang w:val="en-US"/>
          <w:rPrChange w:id="8054" w:author="Prieto Bailo, León Enrique" w:date="2023-07-07T22:59:00Z">
            <w:rPr>
              <w:ins w:id="8055" w:author="León Prieto" w:date="2023-07-07T22:46:00Z"/>
              <w:rFonts w:ascii="Consolas" w:hAnsi="Consolas" w:cs="Courier New"/>
              <w:sz w:val="17"/>
              <w:szCs w:val="17"/>
            </w:rPr>
          </w:rPrChange>
        </w:rPr>
      </w:pPr>
      <w:ins w:id="8056" w:author="León Prieto" w:date="2023-07-07T22:46:00Z">
        <w:r w:rsidRPr="00454AE3">
          <w:rPr>
            <w:rFonts w:ascii="Consolas" w:hAnsi="Consolas" w:cs="Courier New"/>
            <w:sz w:val="17"/>
            <w:szCs w:val="17"/>
            <w:lang w:val="en-US"/>
            <w:rPrChange w:id="8057" w:author="Prieto Bailo, León Enrique" w:date="2023-07-07T22:59:00Z">
              <w:rPr>
                <w:rFonts w:ascii="Consolas" w:hAnsi="Consolas" w:cs="Courier New"/>
                <w:sz w:val="17"/>
                <w:szCs w:val="17"/>
              </w:rPr>
            </w:rPrChange>
          </w:rPr>
          <w:t xml:space="preserve">124. </w:t>
        </w:r>
        <w:r w:rsidRPr="00454AE3">
          <w:rPr>
            <w:rFonts w:ascii="Consolas" w:hAnsi="Consolas" w:cs="Courier New"/>
            <w:color w:val="000000"/>
            <w:sz w:val="17"/>
            <w:szCs w:val="17"/>
            <w:lang w:val="en-US"/>
            <w:rPrChange w:id="8058" w:author="Prieto Bailo, León Enrique" w:date="2023-07-07T22:59:00Z">
              <w:rPr>
                <w:rFonts w:ascii="Consolas" w:hAnsi="Consolas" w:cs="Courier New"/>
                <w:color w:val="000000"/>
                <w:sz w:val="17"/>
                <w:szCs w:val="17"/>
              </w:rPr>
            </w:rPrChange>
          </w:rPr>
          <w:t xml:space="preserve">  dig_T3 </w:t>
        </w:r>
        <w:r w:rsidRPr="00454AE3">
          <w:rPr>
            <w:rFonts w:ascii="Consolas" w:hAnsi="Consolas" w:cs="Courier New"/>
            <w:color w:val="666600"/>
            <w:sz w:val="17"/>
            <w:szCs w:val="17"/>
            <w:lang w:val="en-US"/>
            <w:rPrChange w:id="805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6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61"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63"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6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6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6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6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68"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6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70"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7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7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73"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074"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075"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076" w:author="Prieto Bailo, León Enrique" w:date="2023-07-07T22:59:00Z">
              <w:rPr>
                <w:rFonts w:ascii="Consolas" w:hAnsi="Consolas" w:cs="Courier New"/>
                <w:color w:val="666600"/>
                <w:sz w:val="17"/>
                <w:szCs w:val="17"/>
              </w:rPr>
            </w:rPrChange>
          </w:rPr>
          <w:t>;</w:t>
        </w:r>
        <w:proofErr w:type="gramEnd"/>
      </w:ins>
    </w:p>
    <w:p w14:paraId="2508E9E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077" w:author="León Prieto" w:date="2023-07-07T22:46:00Z"/>
          <w:rFonts w:ascii="Consolas" w:hAnsi="Consolas" w:cs="Courier New"/>
          <w:sz w:val="17"/>
          <w:szCs w:val="17"/>
          <w:lang w:val="en-US"/>
          <w:rPrChange w:id="8078" w:author="Prieto Bailo, León Enrique" w:date="2023-07-07T22:59:00Z">
            <w:rPr>
              <w:ins w:id="8079" w:author="León Prieto" w:date="2023-07-07T22:46:00Z"/>
              <w:rFonts w:ascii="Consolas" w:hAnsi="Consolas" w:cs="Courier New"/>
              <w:sz w:val="17"/>
              <w:szCs w:val="17"/>
            </w:rPr>
          </w:rPrChange>
        </w:rPr>
      </w:pPr>
      <w:ins w:id="8080" w:author="León Prieto" w:date="2023-07-07T22:46:00Z">
        <w:r w:rsidRPr="00454AE3">
          <w:rPr>
            <w:rFonts w:ascii="Consolas" w:hAnsi="Consolas" w:cs="Courier New"/>
            <w:sz w:val="17"/>
            <w:szCs w:val="17"/>
            <w:lang w:val="en-US"/>
            <w:rPrChange w:id="8081" w:author="Prieto Bailo, León Enrique" w:date="2023-07-07T22:59:00Z">
              <w:rPr>
                <w:rFonts w:ascii="Consolas" w:hAnsi="Consolas" w:cs="Courier New"/>
                <w:sz w:val="17"/>
                <w:szCs w:val="17"/>
              </w:rPr>
            </w:rPrChange>
          </w:rPr>
          <w:t xml:space="preserve">125. </w:t>
        </w:r>
        <w:r w:rsidRPr="00454AE3">
          <w:rPr>
            <w:rFonts w:ascii="Consolas" w:hAnsi="Consolas" w:cs="Courier New"/>
            <w:color w:val="000000"/>
            <w:sz w:val="17"/>
            <w:szCs w:val="17"/>
            <w:lang w:val="en-US"/>
            <w:rPrChange w:id="8082" w:author="Prieto Bailo, León Enrique" w:date="2023-07-07T22:59:00Z">
              <w:rPr>
                <w:rFonts w:ascii="Consolas" w:hAnsi="Consolas" w:cs="Courier New"/>
                <w:color w:val="000000"/>
                <w:sz w:val="17"/>
                <w:szCs w:val="17"/>
              </w:rPr>
            </w:rPrChange>
          </w:rPr>
          <w:t xml:space="preserve">  dig_P1 </w:t>
        </w:r>
        <w:r w:rsidRPr="00454AE3">
          <w:rPr>
            <w:rFonts w:ascii="Consolas" w:hAnsi="Consolas" w:cs="Courier New"/>
            <w:color w:val="666600"/>
            <w:sz w:val="17"/>
            <w:szCs w:val="17"/>
            <w:lang w:val="en-US"/>
            <w:rPrChange w:id="808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8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8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87"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8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8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9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9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09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09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94"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09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09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097"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09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099"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100" w:author="Prieto Bailo, León Enrique" w:date="2023-07-07T22:59:00Z">
              <w:rPr>
                <w:rFonts w:ascii="Consolas" w:hAnsi="Consolas" w:cs="Courier New"/>
                <w:color w:val="666600"/>
                <w:sz w:val="17"/>
                <w:szCs w:val="17"/>
              </w:rPr>
            </w:rPrChange>
          </w:rPr>
          <w:t>;</w:t>
        </w:r>
        <w:proofErr w:type="gramEnd"/>
      </w:ins>
    </w:p>
    <w:p w14:paraId="62014C8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101" w:author="León Prieto" w:date="2023-07-07T22:46:00Z"/>
          <w:rFonts w:ascii="Consolas" w:hAnsi="Consolas" w:cs="Courier New"/>
          <w:sz w:val="17"/>
          <w:szCs w:val="17"/>
          <w:lang w:val="en-US"/>
          <w:rPrChange w:id="8102" w:author="Prieto Bailo, León Enrique" w:date="2023-07-07T22:59:00Z">
            <w:rPr>
              <w:ins w:id="8103" w:author="León Prieto" w:date="2023-07-07T22:46:00Z"/>
              <w:rFonts w:ascii="Consolas" w:hAnsi="Consolas" w:cs="Courier New"/>
              <w:sz w:val="17"/>
              <w:szCs w:val="17"/>
            </w:rPr>
          </w:rPrChange>
        </w:rPr>
      </w:pPr>
      <w:ins w:id="8104" w:author="León Prieto" w:date="2023-07-07T22:46:00Z">
        <w:r w:rsidRPr="00454AE3">
          <w:rPr>
            <w:rFonts w:ascii="Consolas" w:hAnsi="Consolas" w:cs="Courier New"/>
            <w:sz w:val="17"/>
            <w:szCs w:val="17"/>
            <w:lang w:val="en-US"/>
            <w:rPrChange w:id="8105" w:author="Prieto Bailo, León Enrique" w:date="2023-07-07T22:59:00Z">
              <w:rPr>
                <w:rFonts w:ascii="Consolas" w:hAnsi="Consolas" w:cs="Courier New"/>
                <w:sz w:val="17"/>
                <w:szCs w:val="17"/>
              </w:rPr>
            </w:rPrChange>
          </w:rPr>
          <w:t xml:space="preserve">126. </w:t>
        </w:r>
        <w:r w:rsidRPr="00454AE3">
          <w:rPr>
            <w:rFonts w:ascii="Consolas" w:hAnsi="Consolas" w:cs="Courier New"/>
            <w:color w:val="000000"/>
            <w:sz w:val="17"/>
            <w:szCs w:val="17"/>
            <w:lang w:val="en-US"/>
            <w:rPrChange w:id="8106" w:author="Prieto Bailo, León Enrique" w:date="2023-07-07T22:59:00Z">
              <w:rPr>
                <w:rFonts w:ascii="Consolas" w:hAnsi="Consolas" w:cs="Courier New"/>
                <w:color w:val="000000"/>
                <w:sz w:val="17"/>
                <w:szCs w:val="17"/>
              </w:rPr>
            </w:rPrChange>
          </w:rPr>
          <w:t xml:space="preserve">  dig_P2 </w:t>
        </w:r>
        <w:r w:rsidRPr="00454AE3">
          <w:rPr>
            <w:rFonts w:ascii="Consolas" w:hAnsi="Consolas" w:cs="Courier New"/>
            <w:color w:val="666600"/>
            <w:sz w:val="17"/>
            <w:szCs w:val="17"/>
            <w:lang w:val="en-US"/>
            <w:rPrChange w:id="810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0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0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1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11"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1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1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1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1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16"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1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18"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1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2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21"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12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123"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124" w:author="Prieto Bailo, León Enrique" w:date="2023-07-07T22:59:00Z">
              <w:rPr>
                <w:rFonts w:ascii="Consolas" w:hAnsi="Consolas" w:cs="Courier New"/>
                <w:color w:val="666600"/>
                <w:sz w:val="17"/>
                <w:szCs w:val="17"/>
              </w:rPr>
            </w:rPrChange>
          </w:rPr>
          <w:t>;</w:t>
        </w:r>
        <w:proofErr w:type="gramEnd"/>
      </w:ins>
    </w:p>
    <w:p w14:paraId="66E1D78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125" w:author="León Prieto" w:date="2023-07-07T22:46:00Z"/>
          <w:rFonts w:ascii="Consolas" w:hAnsi="Consolas" w:cs="Courier New"/>
          <w:sz w:val="17"/>
          <w:szCs w:val="17"/>
          <w:lang w:val="en-US"/>
          <w:rPrChange w:id="8126" w:author="Prieto Bailo, León Enrique" w:date="2023-07-07T22:59:00Z">
            <w:rPr>
              <w:ins w:id="8127" w:author="León Prieto" w:date="2023-07-07T22:46:00Z"/>
              <w:rFonts w:ascii="Consolas" w:hAnsi="Consolas" w:cs="Courier New"/>
              <w:sz w:val="17"/>
              <w:szCs w:val="17"/>
            </w:rPr>
          </w:rPrChange>
        </w:rPr>
      </w:pPr>
      <w:ins w:id="8128" w:author="León Prieto" w:date="2023-07-07T22:46:00Z">
        <w:r w:rsidRPr="00454AE3">
          <w:rPr>
            <w:rFonts w:ascii="Consolas" w:hAnsi="Consolas" w:cs="Courier New"/>
            <w:sz w:val="17"/>
            <w:szCs w:val="17"/>
            <w:lang w:val="en-US"/>
            <w:rPrChange w:id="8129" w:author="Prieto Bailo, León Enrique" w:date="2023-07-07T22:59:00Z">
              <w:rPr>
                <w:rFonts w:ascii="Consolas" w:hAnsi="Consolas" w:cs="Courier New"/>
                <w:sz w:val="17"/>
                <w:szCs w:val="17"/>
              </w:rPr>
            </w:rPrChange>
          </w:rPr>
          <w:t xml:space="preserve">127. </w:t>
        </w:r>
        <w:r w:rsidRPr="00454AE3">
          <w:rPr>
            <w:rFonts w:ascii="Consolas" w:hAnsi="Consolas" w:cs="Courier New"/>
            <w:color w:val="000000"/>
            <w:sz w:val="17"/>
            <w:szCs w:val="17"/>
            <w:lang w:val="en-US"/>
            <w:rPrChange w:id="8130" w:author="Prieto Bailo, León Enrique" w:date="2023-07-07T22:59:00Z">
              <w:rPr>
                <w:rFonts w:ascii="Consolas" w:hAnsi="Consolas" w:cs="Courier New"/>
                <w:color w:val="000000"/>
                <w:sz w:val="17"/>
                <w:szCs w:val="17"/>
              </w:rPr>
            </w:rPrChange>
          </w:rPr>
          <w:t xml:space="preserve">  dig_P3 </w:t>
        </w:r>
        <w:r w:rsidRPr="00454AE3">
          <w:rPr>
            <w:rFonts w:ascii="Consolas" w:hAnsi="Consolas" w:cs="Courier New"/>
            <w:color w:val="666600"/>
            <w:sz w:val="17"/>
            <w:szCs w:val="17"/>
            <w:lang w:val="en-US"/>
            <w:rPrChange w:id="813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3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3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3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35"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3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3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3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3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40"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4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42"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4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4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45"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14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147"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148" w:author="Prieto Bailo, León Enrique" w:date="2023-07-07T22:59:00Z">
              <w:rPr>
                <w:rFonts w:ascii="Consolas" w:hAnsi="Consolas" w:cs="Courier New"/>
                <w:color w:val="666600"/>
                <w:sz w:val="17"/>
                <w:szCs w:val="17"/>
              </w:rPr>
            </w:rPrChange>
          </w:rPr>
          <w:t>;</w:t>
        </w:r>
        <w:proofErr w:type="gramEnd"/>
      </w:ins>
    </w:p>
    <w:p w14:paraId="0116DD0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149" w:author="León Prieto" w:date="2023-07-07T22:46:00Z"/>
          <w:rFonts w:ascii="Consolas" w:hAnsi="Consolas" w:cs="Courier New"/>
          <w:sz w:val="17"/>
          <w:szCs w:val="17"/>
          <w:lang w:val="en-US"/>
          <w:rPrChange w:id="8150" w:author="Prieto Bailo, León Enrique" w:date="2023-07-07T22:59:00Z">
            <w:rPr>
              <w:ins w:id="8151" w:author="León Prieto" w:date="2023-07-07T22:46:00Z"/>
              <w:rFonts w:ascii="Consolas" w:hAnsi="Consolas" w:cs="Courier New"/>
              <w:sz w:val="17"/>
              <w:szCs w:val="17"/>
            </w:rPr>
          </w:rPrChange>
        </w:rPr>
      </w:pPr>
      <w:ins w:id="8152" w:author="León Prieto" w:date="2023-07-07T22:46:00Z">
        <w:r w:rsidRPr="00454AE3">
          <w:rPr>
            <w:rFonts w:ascii="Consolas" w:hAnsi="Consolas" w:cs="Courier New"/>
            <w:sz w:val="17"/>
            <w:szCs w:val="17"/>
            <w:lang w:val="en-US"/>
            <w:rPrChange w:id="8153" w:author="Prieto Bailo, León Enrique" w:date="2023-07-07T22:59:00Z">
              <w:rPr>
                <w:rFonts w:ascii="Consolas" w:hAnsi="Consolas" w:cs="Courier New"/>
                <w:sz w:val="17"/>
                <w:szCs w:val="17"/>
              </w:rPr>
            </w:rPrChange>
          </w:rPr>
          <w:t xml:space="preserve">128. </w:t>
        </w:r>
        <w:r w:rsidRPr="00454AE3">
          <w:rPr>
            <w:rFonts w:ascii="Consolas" w:hAnsi="Consolas" w:cs="Courier New"/>
            <w:color w:val="000000"/>
            <w:sz w:val="17"/>
            <w:szCs w:val="17"/>
            <w:lang w:val="en-US"/>
            <w:rPrChange w:id="8154" w:author="Prieto Bailo, León Enrique" w:date="2023-07-07T22:59:00Z">
              <w:rPr>
                <w:rFonts w:ascii="Consolas" w:hAnsi="Consolas" w:cs="Courier New"/>
                <w:color w:val="000000"/>
                <w:sz w:val="17"/>
                <w:szCs w:val="17"/>
              </w:rPr>
            </w:rPrChange>
          </w:rPr>
          <w:t xml:space="preserve">  dig_P4 </w:t>
        </w:r>
        <w:r w:rsidRPr="00454AE3">
          <w:rPr>
            <w:rFonts w:ascii="Consolas" w:hAnsi="Consolas" w:cs="Courier New"/>
            <w:color w:val="666600"/>
            <w:sz w:val="17"/>
            <w:szCs w:val="17"/>
            <w:lang w:val="en-US"/>
            <w:rPrChange w:id="815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5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57"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5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59"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6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6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6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6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64"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6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66"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6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6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69"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17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171"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172" w:author="Prieto Bailo, León Enrique" w:date="2023-07-07T22:59:00Z">
              <w:rPr>
                <w:rFonts w:ascii="Consolas" w:hAnsi="Consolas" w:cs="Courier New"/>
                <w:color w:val="666600"/>
                <w:sz w:val="17"/>
                <w:szCs w:val="17"/>
              </w:rPr>
            </w:rPrChange>
          </w:rPr>
          <w:t>;</w:t>
        </w:r>
        <w:proofErr w:type="gramEnd"/>
      </w:ins>
    </w:p>
    <w:p w14:paraId="652AB7E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173" w:author="León Prieto" w:date="2023-07-07T22:46:00Z"/>
          <w:rFonts w:ascii="Consolas" w:hAnsi="Consolas" w:cs="Courier New"/>
          <w:sz w:val="17"/>
          <w:szCs w:val="17"/>
          <w:lang w:val="en-US"/>
          <w:rPrChange w:id="8174" w:author="Prieto Bailo, León Enrique" w:date="2023-07-07T22:59:00Z">
            <w:rPr>
              <w:ins w:id="8175" w:author="León Prieto" w:date="2023-07-07T22:46:00Z"/>
              <w:rFonts w:ascii="Consolas" w:hAnsi="Consolas" w:cs="Courier New"/>
              <w:sz w:val="17"/>
              <w:szCs w:val="17"/>
            </w:rPr>
          </w:rPrChange>
        </w:rPr>
      </w:pPr>
      <w:ins w:id="8176" w:author="León Prieto" w:date="2023-07-07T22:46:00Z">
        <w:r w:rsidRPr="00454AE3">
          <w:rPr>
            <w:rFonts w:ascii="Consolas" w:hAnsi="Consolas" w:cs="Courier New"/>
            <w:sz w:val="17"/>
            <w:szCs w:val="17"/>
            <w:lang w:val="en-US"/>
            <w:rPrChange w:id="8177" w:author="Prieto Bailo, León Enrique" w:date="2023-07-07T22:59:00Z">
              <w:rPr>
                <w:rFonts w:ascii="Consolas" w:hAnsi="Consolas" w:cs="Courier New"/>
                <w:sz w:val="17"/>
                <w:szCs w:val="17"/>
              </w:rPr>
            </w:rPrChange>
          </w:rPr>
          <w:t xml:space="preserve">129. </w:t>
        </w:r>
        <w:r w:rsidRPr="00454AE3">
          <w:rPr>
            <w:rFonts w:ascii="Consolas" w:hAnsi="Consolas" w:cs="Courier New"/>
            <w:color w:val="000000"/>
            <w:sz w:val="17"/>
            <w:szCs w:val="17"/>
            <w:lang w:val="en-US"/>
            <w:rPrChange w:id="8178" w:author="Prieto Bailo, León Enrique" w:date="2023-07-07T22:59:00Z">
              <w:rPr>
                <w:rFonts w:ascii="Consolas" w:hAnsi="Consolas" w:cs="Courier New"/>
                <w:color w:val="000000"/>
                <w:sz w:val="17"/>
                <w:szCs w:val="17"/>
              </w:rPr>
            </w:rPrChange>
          </w:rPr>
          <w:t xml:space="preserve">  dig_P5 </w:t>
        </w:r>
        <w:r w:rsidRPr="00454AE3">
          <w:rPr>
            <w:rFonts w:ascii="Consolas" w:hAnsi="Consolas" w:cs="Courier New"/>
            <w:color w:val="666600"/>
            <w:sz w:val="17"/>
            <w:szCs w:val="17"/>
            <w:lang w:val="en-US"/>
            <w:rPrChange w:id="817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80"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81"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8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83"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8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85"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8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188"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18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90"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19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192"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193"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194"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195"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196" w:author="Prieto Bailo, León Enrique" w:date="2023-07-07T22:59:00Z">
              <w:rPr>
                <w:rFonts w:ascii="Consolas" w:hAnsi="Consolas" w:cs="Courier New"/>
                <w:color w:val="666600"/>
                <w:sz w:val="17"/>
                <w:szCs w:val="17"/>
              </w:rPr>
            </w:rPrChange>
          </w:rPr>
          <w:t>;</w:t>
        </w:r>
        <w:proofErr w:type="gramEnd"/>
      </w:ins>
    </w:p>
    <w:p w14:paraId="32DDE8A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197" w:author="León Prieto" w:date="2023-07-07T22:46:00Z"/>
          <w:rFonts w:ascii="Consolas" w:hAnsi="Consolas" w:cs="Courier New"/>
          <w:sz w:val="17"/>
          <w:szCs w:val="17"/>
          <w:lang w:val="en-US"/>
          <w:rPrChange w:id="8198" w:author="Prieto Bailo, León Enrique" w:date="2023-07-07T22:59:00Z">
            <w:rPr>
              <w:ins w:id="8199" w:author="León Prieto" w:date="2023-07-07T22:46:00Z"/>
              <w:rFonts w:ascii="Consolas" w:hAnsi="Consolas" w:cs="Courier New"/>
              <w:sz w:val="17"/>
              <w:szCs w:val="17"/>
            </w:rPr>
          </w:rPrChange>
        </w:rPr>
      </w:pPr>
      <w:ins w:id="8200" w:author="León Prieto" w:date="2023-07-07T22:46:00Z">
        <w:r w:rsidRPr="00454AE3">
          <w:rPr>
            <w:rFonts w:ascii="Consolas" w:hAnsi="Consolas" w:cs="Courier New"/>
            <w:sz w:val="17"/>
            <w:szCs w:val="17"/>
            <w:lang w:val="en-US"/>
            <w:rPrChange w:id="8201" w:author="Prieto Bailo, León Enrique" w:date="2023-07-07T22:59:00Z">
              <w:rPr>
                <w:rFonts w:ascii="Consolas" w:hAnsi="Consolas" w:cs="Courier New"/>
                <w:sz w:val="17"/>
                <w:szCs w:val="17"/>
              </w:rPr>
            </w:rPrChange>
          </w:rPr>
          <w:t xml:space="preserve">130. </w:t>
        </w:r>
        <w:r w:rsidRPr="00454AE3">
          <w:rPr>
            <w:rFonts w:ascii="Consolas" w:hAnsi="Consolas" w:cs="Courier New"/>
            <w:color w:val="000000"/>
            <w:sz w:val="17"/>
            <w:szCs w:val="17"/>
            <w:lang w:val="en-US"/>
            <w:rPrChange w:id="8202" w:author="Prieto Bailo, León Enrique" w:date="2023-07-07T22:59:00Z">
              <w:rPr>
                <w:rFonts w:ascii="Consolas" w:hAnsi="Consolas" w:cs="Courier New"/>
                <w:color w:val="000000"/>
                <w:sz w:val="17"/>
                <w:szCs w:val="17"/>
              </w:rPr>
            </w:rPrChange>
          </w:rPr>
          <w:t xml:space="preserve">  dig_P6 </w:t>
        </w:r>
        <w:r w:rsidRPr="00454AE3">
          <w:rPr>
            <w:rFonts w:ascii="Consolas" w:hAnsi="Consolas" w:cs="Courier New"/>
            <w:color w:val="666600"/>
            <w:sz w:val="17"/>
            <w:szCs w:val="17"/>
            <w:lang w:val="en-US"/>
            <w:rPrChange w:id="820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0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0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07"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0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09"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1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1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1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1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14"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1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16"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17"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218"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219"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220" w:author="Prieto Bailo, León Enrique" w:date="2023-07-07T22:59:00Z">
              <w:rPr>
                <w:rFonts w:ascii="Consolas" w:hAnsi="Consolas" w:cs="Courier New"/>
                <w:color w:val="666600"/>
                <w:sz w:val="17"/>
                <w:szCs w:val="17"/>
              </w:rPr>
            </w:rPrChange>
          </w:rPr>
          <w:t>;</w:t>
        </w:r>
        <w:proofErr w:type="gramEnd"/>
      </w:ins>
    </w:p>
    <w:p w14:paraId="0632CB1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221" w:author="León Prieto" w:date="2023-07-07T22:46:00Z"/>
          <w:rFonts w:ascii="Consolas" w:hAnsi="Consolas" w:cs="Courier New"/>
          <w:sz w:val="17"/>
          <w:szCs w:val="17"/>
          <w:lang w:val="en-US"/>
          <w:rPrChange w:id="8222" w:author="Prieto Bailo, León Enrique" w:date="2023-07-07T22:59:00Z">
            <w:rPr>
              <w:ins w:id="8223" w:author="León Prieto" w:date="2023-07-07T22:46:00Z"/>
              <w:rFonts w:ascii="Consolas" w:hAnsi="Consolas" w:cs="Courier New"/>
              <w:sz w:val="17"/>
              <w:szCs w:val="17"/>
            </w:rPr>
          </w:rPrChange>
        </w:rPr>
      </w:pPr>
      <w:ins w:id="8224" w:author="León Prieto" w:date="2023-07-07T22:46:00Z">
        <w:r w:rsidRPr="00454AE3">
          <w:rPr>
            <w:rFonts w:ascii="Consolas" w:hAnsi="Consolas" w:cs="Courier New"/>
            <w:sz w:val="17"/>
            <w:szCs w:val="17"/>
            <w:lang w:val="en-US"/>
            <w:rPrChange w:id="8225" w:author="Prieto Bailo, León Enrique" w:date="2023-07-07T22:59:00Z">
              <w:rPr>
                <w:rFonts w:ascii="Consolas" w:hAnsi="Consolas" w:cs="Courier New"/>
                <w:sz w:val="17"/>
                <w:szCs w:val="17"/>
              </w:rPr>
            </w:rPrChange>
          </w:rPr>
          <w:t xml:space="preserve">131. </w:t>
        </w:r>
        <w:r w:rsidRPr="00454AE3">
          <w:rPr>
            <w:rFonts w:ascii="Consolas" w:hAnsi="Consolas" w:cs="Courier New"/>
            <w:color w:val="000000"/>
            <w:sz w:val="17"/>
            <w:szCs w:val="17"/>
            <w:lang w:val="en-US"/>
            <w:rPrChange w:id="8226" w:author="Prieto Bailo, León Enrique" w:date="2023-07-07T22:59:00Z">
              <w:rPr>
                <w:rFonts w:ascii="Consolas" w:hAnsi="Consolas" w:cs="Courier New"/>
                <w:color w:val="000000"/>
                <w:sz w:val="17"/>
                <w:szCs w:val="17"/>
              </w:rPr>
            </w:rPrChange>
          </w:rPr>
          <w:t xml:space="preserve">  dig_P7 </w:t>
        </w:r>
        <w:r w:rsidRPr="00454AE3">
          <w:rPr>
            <w:rFonts w:ascii="Consolas" w:hAnsi="Consolas" w:cs="Courier New"/>
            <w:color w:val="666600"/>
            <w:sz w:val="17"/>
            <w:szCs w:val="17"/>
            <w:lang w:val="en-US"/>
            <w:rPrChange w:id="822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28"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29"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3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31"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3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33"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3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35"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36"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3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38"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3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40"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41"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242"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243"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244" w:author="Prieto Bailo, León Enrique" w:date="2023-07-07T22:59:00Z">
              <w:rPr>
                <w:rFonts w:ascii="Consolas" w:hAnsi="Consolas" w:cs="Courier New"/>
                <w:color w:val="666600"/>
                <w:sz w:val="17"/>
                <w:szCs w:val="17"/>
              </w:rPr>
            </w:rPrChange>
          </w:rPr>
          <w:t>;</w:t>
        </w:r>
        <w:proofErr w:type="gramEnd"/>
      </w:ins>
    </w:p>
    <w:p w14:paraId="65A5562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245" w:author="León Prieto" w:date="2023-07-07T22:46:00Z"/>
          <w:rFonts w:ascii="Consolas" w:hAnsi="Consolas" w:cs="Courier New"/>
          <w:sz w:val="17"/>
          <w:szCs w:val="17"/>
          <w:lang w:val="en-US"/>
          <w:rPrChange w:id="8246" w:author="Prieto Bailo, León Enrique" w:date="2023-07-07T22:59:00Z">
            <w:rPr>
              <w:ins w:id="8247" w:author="León Prieto" w:date="2023-07-07T22:46:00Z"/>
              <w:rFonts w:ascii="Consolas" w:hAnsi="Consolas" w:cs="Courier New"/>
              <w:sz w:val="17"/>
              <w:szCs w:val="17"/>
            </w:rPr>
          </w:rPrChange>
        </w:rPr>
      </w:pPr>
      <w:ins w:id="8248" w:author="León Prieto" w:date="2023-07-07T22:46:00Z">
        <w:r w:rsidRPr="00454AE3">
          <w:rPr>
            <w:rFonts w:ascii="Consolas" w:hAnsi="Consolas" w:cs="Courier New"/>
            <w:sz w:val="17"/>
            <w:szCs w:val="17"/>
            <w:lang w:val="en-US"/>
            <w:rPrChange w:id="8249" w:author="Prieto Bailo, León Enrique" w:date="2023-07-07T22:59:00Z">
              <w:rPr>
                <w:rFonts w:ascii="Consolas" w:hAnsi="Consolas" w:cs="Courier New"/>
                <w:sz w:val="17"/>
                <w:szCs w:val="17"/>
              </w:rPr>
            </w:rPrChange>
          </w:rPr>
          <w:t xml:space="preserve">132. </w:t>
        </w:r>
        <w:r w:rsidRPr="00454AE3">
          <w:rPr>
            <w:rFonts w:ascii="Consolas" w:hAnsi="Consolas" w:cs="Courier New"/>
            <w:color w:val="000000"/>
            <w:sz w:val="17"/>
            <w:szCs w:val="17"/>
            <w:lang w:val="en-US"/>
            <w:rPrChange w:id="8250" w:author="Prieto Bailo, León Enrique" w:date="2023-07-07T22:59:00Z">
              <w:rPr>
                <w:rFonts w:ascii="Consolas" w:hAnsi="Consolas" w:cs="Courier New"/>
                <w:color w:val="000000"/>
                <w:sz w:val="17"/>
                <w:szCs w:val="17"/>
              </w:rPr>
            </w:rPrChange>
          </w:rPr>
          <w:t xml:space="preserve">  dig_P8 </w:t>
        </w:r>
        <w:r w:rsidRPr="00454AE3">
          <w:rPr>
            <w:rFonts w:ascii="Consolas" w:hAnsi="Consolas" w:cs="Courier New"/>
            <w:color w:val="666600"/>
            <w:sz w:val="17"/>
            <w:szCs w:val="17"/>
            <w:lang w:val="en-US"/>
            <w:rPrChange w:id="825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5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5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5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55"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5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57"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5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5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60"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6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62"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6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64"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65"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266"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267"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268" w:author="Prieto Bailo, León Enrique" w:date="2023-07-07T22:59:00Z">
              <w:rPr>
                <w:rFonts w:ascii="Consolas" w:hAnsi="Consolas" w:cs="Courier New"/>
                <w:color w:val="666600"/>
                <w:sz w:val="17"/>
                <w:szCs w:val="17"/>
              </w:rPr>
            </w:rPrChange>
          </w:rPr>
          <w:t>;</w:t>
        </w:r>
        <w:proofErr w:type="gramEnd"/>
      </w:ins>
    </w:p>
    <w:p w14:paraId="12E7874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269" w:author="León Prieto" w:date="2023-07-07T22:46:00Z"/>
          <w:rFonts w:ascii="Consolas" w:hAnsi="Consolas" w:cs="Courier New"/>
          <w:sz w:val="17"/>
          <w:szCs w:val="17"/>
          <w:lang w:val="en-US"/>
          <w:rPrChange w:id="8270" w:author="Prieto Bailo, León Enrique" w:date="2023-07-07T22:59:00Z">
            <w:rPr>
              <w:ins w:id="8271" w:author="León Prieto" w:date="2023-07-07T22:46:00Z"/>
              <w:rFonts w:ascii="Consolas" w:hAnsi="Consolas" w:cs="Courier New"/>
              <w:sz w:val="17"/>
              <w:szCs w:val="17"/>
            </w:rPr>
          </w:rPrChange>
        </w:rPr>
      </w:pPr>
      <w:ins w:id="8272" w:author="León Prieto" w:date="2023-07-07T22:46:00Z">
        <w:r w:rsidRPr="00454AE3">
          <w:rPr>
            <w:rFonts w:ascii="Consolas" w:hAnsi="Consolas" w:cs="Courier New"/>
            <w:sz w:val="17"/>
            <w:szCs w:val="17"/>
            <w:lang w:val="en-US"/>
            <w:rPrChange w:id="8273" w:author="Prieto Bailo, León Enrique" w:date="2023-07-07T22:59:00Z">
              <w:rPr>
                <w:rFonts w:ascii="Consolas" w:hAnsi="Consolas" w:cs="Courier New"/>
                <w:sz w:val="17"/>
                <w:szCs w:val="17"/>
              </w:rPr>
            </w:rPrChange>
          </w:rPr>
          <w:t xml:space="preserve">133. </w:t>
        </w:r>
        <w:r w:rsidRPr="00454AE3">
          <w:rPr>
            <w:rFonts w:ascii="Consolas" w:hAnsi="Consolas" w:cs="Courier New"/>
            <w:color w:val="000000"/>
            <w:sz w:val="17"/>
            <w:szCs w:val="17"/>
            <w:lang w:val="en-US"/>
            <w:rPrChange w:id="8274" w:author="Prieto Bailo, León Enrique" w:date="2023-07-07T22:59:00Z">
              <w:rPr>
                <w:rFonts w:ascii="Consolas" w:hAnsi="Consolas" w:cs="Courier New"/>
                <w:color w:val="000000"/>
                <w:sz w:val="17"/>
                <w:szCs w:val="17"/>
              </w:rPr>
            </w:rPrChange>
          </w:rPr>
          <w:t xml:space="preserve">  dig_P9 </w:t>
        </w:r>
        <w:r w:rsidRPr="00454AE3">
          <w:rPr>
            <w:rFonts w:ascii="Consolas" w:hAnsi="Consolas" w:cs="Courier New"/>
            <w:color w:val="666600"/>
            <w:sz w:val="17"/>
            <w:szCs w:val="17"/>
            <w:lang w:val="en-US"/>
            <w:rPrChange w:id="827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7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77"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7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79"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80"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81"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82"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83"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284"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285"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86" w:author="Prieto Bailo, León Enrique" w:date="2023-07-07T22:59: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8287"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288" w:author="Prieto Bailo, León Enrique" w:date="2023-07-07T22:59: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289" w:author="Prieto Bailo, León Enrique" w:date="2023-07-07T22:59: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8290" w:author="Prieto Bailo, León Enrique" w:date="2023-07-07T22:59: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291" w:author="Prieto Bailo, León Enrique" w:date="2023-07-07T22:59: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8292" w:author="Prieto Bailo, León Enrique" w:date="2023-07-07T22:59:00Z">
              <w:rPr>
                <w:rFonts w:ascii="Consolas" w:hAnsi="Consolas" w:cs="Courier New"/>
                <w:color w:val="666600"/>
                <w:sz w:val="17"/>
                <w:szCs w:val="17"/>
              </w:rPr>
            </w:rPrChange>
          </w:rPr>
          <w:t>;</w:t>
        </w:r>
        <w:proofErr w:type="gramEnd"/>
      </w:ins>
    </w:p>
    <w:p w14:paraId="573DE94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293" w:author="León Prieto" w:date="2023-07-07T22:46:00Z"/>
          <w:rFonts w:ascii="Consolas" w:hAnsi="Consolas" w:cs="Courier New"/>
          <w:sz w:val="17"/>
          <w:szCs w:val="17"/>
          <w:lang w:val="en-US"/>
          <w:rPrChange w:id="8294" w:author="Prieto Bailo, León Enrique" w:date="2023-07-07T22:59:00Z">
            <w:rPr>
              <w:ins w:id="8295" w:author="León Prieto" w:date="2023-07-07T22:46:00Z"/>
              <w:rFonts w:ascii="Consolas" w:hAnsi="Consolas" w:cs="Courier New"/>
              <w:sz w:val="17"/>
              <w:szCs w:val="17"/>
            </w:rPr>
          </w:rPrChange>
        </w:rPr>
      </w:pPr>
      <w:ins w:id="8296" w:author="León Prieto" w:date="2023-07-07T22:46:00Z">
        <w:r w:rsidRPr="00454AE3">
          <w:rPr>
            <w:rFonts w:ascii="Consolas" w:hAnsi="Consolas" w:cs="Courier New"/>
            <w:sz w:val="17"/>
            <w:szCs w:val="17"/>
            <w:lang w:val="en-US"/>
            <w:rPrChange w:id="8297" w:author="Prieto Bailo, León Enrique" w:date="2023-07-07T22:59:00Z">
              <w:rPr>
                <w:rFonts w:ascii="Consolas" w:hAnsi="Consolas" w:cs="Courier New"/>
                <w:sz w:val="17"/>
                <w:szCs w:val="17"/>
              </w:rPr>
            </w:rPrChange>
          </w:rPr>
          <w:t xml:space="preserve">134. </w:t>
        </w:r>
        <w:r w:rsidRPr="00454AE3">
          <w:rPr>
            <w:rFonts w:ascii="Consolas" w:hAnsi="Consolas" w:cs="Courier New"/>
            <w:color w:val="000000"/>
            <w:sz w:val="17"/>
            <w:szCs w:val="17"/>
            <w:lang w:val="en-US"/>
            <w:rPrChange w:id="8298" w:author="Prieto Bailo, León Enrique" w:date="2023-07-07T22:59:00Z">
              <w:rPr>
                <w:rFonts w:ascii="Consolas" w:hAnsi="Consolas" w:cs="Courier New"/>
                <w:color w:val="000000"/>
                <w:sz w:val="17"/>
                <w:szCs w:val="17"/>
              </w:rPr>
            </w:rPrChange>
          </w:rPr>
          <w:t> </w:t>
        </w:r>
      </w:ins>
    </w:p>
    <w:p w14:paraId="7D2B99B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299" w:author="León Prieto" w:date="2023-07-07T22:46:00Z"/>
          <w:rFonts w:ascii="Consolas" w:hAnsi="Consolas" w:cs="Courier New"/>
          <w:sz w:val="17"/>
          <w:szCs w:val="17"/>
          <w:lang w:val="en-US"/>
          <w:rPrChange w:id="8300" w:author="Prieto Bailo, León Enrique" w:date="2023-07-07T22:59:00Z">
            <w:rPr>
              <w:ins w:id="8301" w:author="León Prieto" w:date="2023-07-07T22:46:00Z"/>
              <w:rFonts w:ascii="Consolas" w:hAnsi="Consolas" w:cs="Courier New"/>
              <w:sz w:val="17"/>
              <w:szCs w:val="17"/>
            </w:rPr>
          </w:rPrChange>
        </w:rPr>
      </w:pPr>
      <w:ins w:id="8302" w:author="León Prieto" w:date="2023-07-07T22:46:00Z">
        <w:r w:rsidRPr="00454AE3">
          <w:rPr>
            <w:rFonts w:ascii="Consolas" w:hAnsi="Consolas" w:cs="Courier New"/>
            <w:sz w:val="17"/>
            <w:szCs w:val="17"/>
            <w:lang w:val="en-US"/>
            <w:rPrChange w:id="8303" w:author="Prieto Bailo, León Enrique" w:date="2023-07-07T22:59:00Z">
              <w:rPr>
                <w:rFonts w:ascii="Consolas" w:hAnsi="Consolas" w:cs="Courier New"/>
                <w:sz w:val="17"/>
                <w:szCs w:val="17"/>
              </w:rPr>
            </w:rPrChange>
          </w:rPr>
          <w:t xml:space="preserve">135. </w:t>
        </w:r>
        <w:r w:rsidRPr="00454AE3">
          <w:rPr>
            <w:rFonts w:ascii="Consolas" w:hAnsi="Consolas" w:cs="Courier New"/>
            <w:color w:val="000000"/>
            <w:sz w:val="17"/>
            <w:szCs w:val="17"/>
            <w:lang w:val="en-US"/>
            <w:rPrChange w:id="830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0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0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07"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830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09" w:author="Prieto Bailo, León Enrique" w:date="2023-07-07T22:59:00Z">
              <w:rPr>
                <w:rFonts w:ascii="Consolas" w:hAnsi="Consolas" w:cs="Courier New"/>
                <w:color w:val="000000"/>
                <w:sz w:val="17"/>
                <w:szCs w:val="17"/>
              </w:rPr>
            </w:rPrChange>
          </w:rPr>
          <w:t>BMP280_ADDRESS</w:t>
        </w:r>
        <w:proofErr w:type="gramStart"/>
        <w:r w:rsidRPr="00454AE3">
          <w:rPr>
            <w:rFonts w:ascii="Consolas" w:hAnsi="Consolas" w:cs="Courier New"/>
            <w:color w:val="666600"/>
            <w:sz w:val="17"/>
            <w:szCs w:val="17"/>
            <w:lang w:val="en-US"/>
            <w:rPrChange w:id="8310" w:author="Prieto Bailo, León Enrique" w:date="2023-07-07T22:59:00Z">
              <w:rPr>
                <w:rFonts w:ascii="Consolas" w:hAnsi="Consolas" w:cs="Courier New"/>
                <w:color w:val="666600"/>
                <w:sz w:val="17"/>
                <w:szCs w:val="17"/>
              </w:rPr>
            </w:rPrChange>
          </w:rPr>
          <w:t>);</w:t>
        </w:r>
        <w:proofErr w:type="gramEnd"/>
      </w:ins>
    </w:p>
    <w:p w14:paraId="0CB4050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11" w:author="León Prieto" w:date="2023-07-07T22:46:00Z"/>
          <w:rFonts w:ascii="Consolas" w:hAnsi="Consolas" w:cs="Courier New"/>
          <w:sz w:val="17"/>
          <w:szCs w:val="17"/>
          <w:lang w:val="en-US"/>
          <w:rPrChange w:id="8312" w:author="Prieto Bailo, León Enrique" w:date="2023-07-07T22:59:00Z">
            <w:rPr>
              <w:ins w:id="8313" w:author="León Prieto" w:date="2023-07-07T22:46:00Z"/>
              <w:rFonts w:ascii="Consolas" w:hAnsi="Consolas" w:cs="Courier New"/>
              <w:sz w:val="17"/>
              <w:szCs w:val="17"/>
            </w:rPr>
          </w:rPrChange>
        </w:rPr>
      </w:pPr>
      <w:ins w:id="8314" w:author="León Prieto" w:date="2023-07-07T22:46:00Z">
        <w:r w:rsidRPr="00454AE3">
          <w:rPr>
            <w:rFonts w:ascii="Consolas" w:hAnsi="Consolas" w:cs="Courier New"/>
            <w:sz w:val="17"/>
            <w:szCs w:val="17"/>
            <w:lang w:val="en-US"/>
            <w:rPrChange w:id="8315" w:author="Prieto Bailo, León Enrique" w:date="2023-07-07T22:59:00Z">
              <w:rPr>
                <w:rFonts w:ascii="Consolas" w:hAnsi="Consolas" w:cs="Courier New"/>
                <w:sz w:val="17"/>
                <w:szCs w:val="17"/>
              </w:rPr>
            </w:rPrChange>
          </w:rPr>
          <w:t xml:space="preserve">136. </w:t>
        </w:r>
        <w:r w:rsidRPr="00454AE3">
          <w:rPr>
            <w:rFonts w:ascii="Consolas" w:hAnsi="Consolas" w:cs="Courier New"/>
            <w:color w:val="000000"/>
            <w:sz w:val="17"/>
            <w:szCs w:val="17"/>
            <w:lang w:val="en-US"/>
            <w:rPrChange w:id="8316"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17"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18"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19"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8320"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321" w:author="Prieto Bailo, León Enrique" w:date="2023-07-07T22:59:00Z">
              <w:rPr>
                <w:rFonts w:ascii="Consolas" w:hAnsi="Consolas" w:cs="Courier New"/>
                <w:color w:val="006666"/>
                <w:sz w:val="17"/>
                <w:szCs w:val="17"/>
              </w:rPr>
            </w:rPrChange>
          </w:rPr>
          <w:t>0xF4</w:t>
        </w:r>
        <w:proofErr w:type="gramStart"/>
        <w:r w:rsidRPr="00454AE3">
          <w:rPr>
            <w:rFonts w:ascii="Consolas" w:hAnsi="Consolas" w:cs="Courier New"/>
            <w:color w:val="666600"/>
            <w:sz w:val="17"/>
            <w:szCs w:val="17"/>
            <w:lang w:val="en-US"/>
            <w:rPrChange w:id="8322"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8323" w:author="Prieto Bailo, León Enrique" w:date="2023-07-07T22:59:00Z">
              <w:rPr>
                <w:rFonts w:ascii="Consolas" w:hAnsi="Consolas" w:cs="Courier New"/>
                <w:color w:val="000000"/>
                <w:sz w:val="17"/>
                <w:szCs w:val="17"/>
              </w:rPr>
            </w:rPrChange>
          </w:rPr>
          <w:t xml:space="preserve">  </w:t>
        </w:r>
      </w:ins>
    </w:p>
    <w:p w14:paraId="71319C6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24" w:author="León Prieto" w:date="2023-07-07T22:46:00Z"/>
          <w:rFonts w:ascii="Consolas" w:hAnsi="Consolas" w:cs="Courier New"/>
          <w:sz w:val="17"/>
          <w:szCs w:val="17"/>
          <w:lang w:val="en-US"/>
          <w:rPrChange w:id="8325" w:author="Prieto Bailo, León Enrique" w:date="2023-07-07T22:59:00Z">
            <w:rPr>
              <w:ins w:id="8326" w:author="León Prieto" w:date="2023-07-07T22:46:00Z"/>
              <w:rFonts w:ascii="Consolas" w:hAnsi="Consolas" w:cs="Courier New"/>
              <w:sz w:val="17"/>
              <w:szCs w:val="17"/>
            </w:rPr>
          </w:rPrChange>
        </w:rPr>
      </w:pPr>
      <w:ins w:id="8327" w:author="León Prieto" w:date="2023-07-07T22:46:00Z">
        <w:r w:rsidRPr="00454AE3">
          <w:rPr>
            <w:rFonts w:ascii="Consolas" w:hAnsi="Consolas" w:cs="Courier New"/>
            <w:sz w:val="17"/>
            <w:szCs w:val="17"/>
            <w:lang w:val="en-US"/>
            <w:rPrChange w:id="8328" w:author="Prieto Bailo, León Enrique" w:date="2023-07-07T22:59:00Z">
              <w:rPr>
                <w:rFonts w:ascii="Consolas" w:hAnsi="Consolas" w:cs="Courier New"/>
                <w:sz w:val="17"/>
                <w:szCs w:val="17"/>
              </w:rPr>
            </w:rPrChange>
          </w:rPr>
          <w:lastRenderedPageBreak/>
          <w:t xml:space="preserve">137. </w:t>
        </w:r>
        <w:r w:rsidRPr="00454AE3">
          <w:rPr>
            <w:rFonts w:ascii="Consolas" w:hAnsi="Consolas" w:cs="Courier New"/>
            <w:color w:val="000000"/>
            <w:sz w:val="17"/>
            <w:szCs w:val="17"/>
            <w:lang w:val="en-US"/>
            <w:rPrChange w:id="832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30"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3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32"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8333"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334" w:author="Prieto Bailo, León Enrique" w:date="2023-07-07T22:59:00Z">
              <w:rPr>
                <w:rFonts w:ascii="Consolas" w:hAnsi="Consolas" w:cs="Courier New"/>
                <w:color w:val="006666"/>
                <w:sz w:val="17"/>
                <w:szCs w:val="17"/>
              </w:rPr>
            </w:rPrChange>
          </w:rPr>
          <w:t>0x57</w:t>
        </w:r>
        <w:proofErr w:type="gramStart"/>
        <w:r w:rsidRPr="00454AE3">
          <w:rPr>
            <w:rFonts w:ascii="Consolas" w:hAnsi="Consolas" w:cs="Courier New"/>
            <w:color w:val="666600"/>
            <w:sz w:val="17"/>
            <w:szCs w:val="17"/>
            <w:lang w:val="en-US"/>
            <w:rPrChange w:id="8335"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8336" w:author="Prieto Bailo, León Enrique" w:date="2023-07-07T22:59:00Z">
              <w:rPr>
                <w:rFonts w:ascii="Consolas" w:hAnsi="Consolas" w:cs="Courier New"/>
                <w:color w:val="000000"/>
                <w:sz w:val="17"/>
                <w:szCs w:val="17"/>
              </w:rPr>
            </w:rPrChange>
          </w:rPr>
          <w:t xml:space="preserve"> </w:t>
        </w:r>
      </w:ins>
    </w:p>
    <w:p w14:paraId="174A2AD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37" w:author="León Prieto" w:date="2023-07-07T22:46:00Z"/>
          <w:rFonts w:ascii="Consolas" w:hAnsi="Consolas" w:cs="Courier New"/>
          <w:sz w:val="17"/>
          <w:szCs w:val="17"/>
          <w:lang w:val="en-US"/>
          <w:rPrChange w:id="8338" w:author="Prieto Bailo, León Enrique" w:date="2023-07-07T22:59:00Z">
            <w:rPr>
              <w:ins w:id="8339" w:author="León Prieto" w:date="2023-07-07T22:46:00Z"/>
              <w:rFonts w:ascii="Consolas" w:hAnsi="Consolas" w:cs="Courier New"/>
              <w:sz w:val="17"/>
              <w:szCs w:val="17"/>
            </w:rPr>
          </w:rPrChange>
        </w:rPr>
      </w:pPr>
      <w:ins w:id="8340" w:author="León Prieto" w:date="2023-07-07T22:46:00Z">
        <w:r w:rsidRPr="00454AE3">
          <w:rPr>
            <w:rFonts w:ascii="Consolas" w:hAnsi="Consolas" w:cs="Courier New"/>
            <w:sz w:val="17"/>
            <w:szCs w:val="17"/>
            <w:lang w:val="en-US"/>
            <w:rPrChange w:id="8341" w:author="Prieto Bailo, León Enrique" w:date="2023-07-07T22:59:00Z">
              <w:rPr>
                <w:rFonts w:ascii="Consolas" w:hAnsi="Consolas" w:cs="Courier New"/>
                <w:sz w:val="17"/>
                <w:szCs w:val="17"/>
              </w:rPr>
            </w:rPrChange>
          </w:rPr>
          <w:t xml:space="preserve">138. </w:t>
        </w:r>
        <w:r w:rsidRPr="00454AE3">
          <w:rPr>
            <w:rFonts w:ascii="Consolas" w:hAnsi="Consolas" w:cs="Courier New"/>
            <w:color w:val="000000"/>
            <w:sz w:val="17"/>
            <w:szCs w:val="17"/>
            <w:lang w:val="en-US"/>
            <w:rPrChange w:id="8342"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43"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44"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45"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8346"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8347" w:author="Prieto Bailo, León Enrique" w:date="2023-07-07T22:59:00Z">
              <w:rPr>
                <w:rFonts w:ascii="Consolas" w:hAnsi="Consolas" w:cs="Courier New"/>
                <w:color w:val="666600"/>
                <w:sz w:val="17"/>
                <w:szCs w:val="17"/>
              </w:rPr>
            </w:rPrChange>
          </w:rPr>
          <w:t>);</w:t>
        </w:r>
        <w:proofErr w:type="gramEnd"/>
      </w:ins>
    </w:p>
    <w:p w14:paraId="1359FA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48" w:author="León Prieto" w:date="2023-07-07T22:46:00Z"/>
          <w:rFonts w:ascii="Consolas" w:hAnsi="Consolas" w:cs="Courier New"/>
          <w:sz w:val="17"/>
          <w:szCs w:val="17"/>
          <w:lang w:val="en-US"/>
          <w:rPrChange w:id="8349" w:author="Prieto Bailo, León Enrique" w:date="2023-07-07T22:59:00Z">
            <w:rPr>
              <w:ins w:id="8350" w:author="León Prieto" w:date="2023-07-07T22:46:00Z"/>
              <w:rFonts w:ascii="Consolas" w:hAnsi="Consolas" w:cs="Courier New"/>
              <w:sz w:val="17"/>
              <w:szCs w:val="17"/>
            </w:rPr>
          </w:rPrChange>
        </w:rPr>
      </w:pPr>
      <w:ins w:id="8351" w:author="León Prieto" w:date="2023-07-07T22:46:00Z">
        <w:r w:rsidRPr="00454AE3">
          <w:rPr>
            <w:rFonts w:ascii="Consolas" w:hAnsi="Consolas" w:cs="Courier New"/>
            <w:sz w:val="17"/>
            <w:szCs w:val="17"/>
            <w:lang w:val="en-US"/>
            <w:rPrChange w:id="8352" w:author="Prieto Bailo, León Enrique" w:date="2023-07-07T22:59:00Z">
              <w:rPr>
                <w:rFonts w:ascii="Consolas" w:hAnsi="Consolas" w:cs="Courier New"/>
                <w:sz w:val="17"/>
                <w:szCs w:val="17"/>
              </w:rPr>
            </w:rPrChange>
          </w:rPr>
          <w:t xml:space="preserve">139. </w:t>
        </w:r>
        <w:r w:rsidRPr="00454AE3">
          <w:rPr>
            <w:rFonts w:ascii="Consolas" w:hAnsi="Consolas" w:cs="Courier New"/>
            <w:color w:val="000000"/>
            <w:sz w:val="17"/>
            <w:szCs w:val="17"/>
            <w:lang w:val="en-US"/>
            <w:rPrChange w:id="8353" w:author="Prieto Bailo, León Enrique" w:date="2023-07-07T22:59:00Z">
              <w:rPr>
                <w:rFonts w:ascii="Consolas" w:hAnsi="Consolas" w:cs="Courier New"/>
                <w:color w:val="000000"/>
                <w:sz w:val="17"/>
                <w:szCs w:val="17"/>
              </w:rPr>
            </w:rPrChange>
          </w:rPr>
          <w:t> </w:t>
        </w:r>
      </w:ins>
    </w:p>
    <w:p w14:paraId="7DE5574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54" w:author="León Prieto" w:date="2023-07-07T22:46:00Z"/>
          <w:rFonts w:ascii="Consolas" w:hAnsi="Consolas" w:cs="Courier New"/>
          <w:sz w:val="17"/>
          <w:szCs w:val="17"/>
          <w:lang w:val="en-US"/>
          <w:rPrChange w:id="8355" w:author="Prieto Bailo, León Enrique" w:date="2023-07-07T22:59:00Z">
            <w:rPr>
              <w:ins w:id="8356" w:author="León Prieto" w:date="2023-07-07T22:46:00Z"/>
              <w:rFonts w:ascii="Consolas" w:hAnsi="Consolas" w:cs="Courier New"/>
              <w:sz w:val="17"/>
              <w:szCs w:val="17"/>
            </w:rPr>
          </w:rPrChange>
        </w:rPr>
      </w:pPr>
      <w:ins w:id="8357" w:author="León Prieto" w:date="2023-07-07T22:46:00Z">
        <w:r w:rsidRPr="00454AE3">
          <w:rPr>
            <w:rFonts w:ascii="Consolas" w:hAnsi="Consolas" w:cs="Courier New"/>
            <w:sz w:val="17"/>
            <w:szCs w:val="17"/>
            <w:lang w:val="en-US"/>
            <w:rPrChange w:id="8358" w:author="Prieto Bailo, León Enrique" w:date="2023-07-07T22:59:00Z">
              <w:rPr>
                <w:rFonts w:ascii="Consolas" w:hAnsi="Consolas" w:cs="Courier New"/>
                <w:sz w:val="17"/>
                <w:szCs w:val="17"/>
              </w:rPr>
            </w:rPrChange>
          </w:rPr>
          <w:t xml:space="preserve">140. </w:t>
        </w:r>
        <w:r w:rsidRPr="00454AE3">
          <w:rPr>
            <w:rFonts w:ascii="Consolas" w:hAnsi="Consolas" w:cs="Courier New"/>
            <w:color w:val="000000"/>
            <w:sz w:val="17"/>
            <w:szCs w:val="17"/>
            <w:lang w:val="en-US"/>
            <w:rPrChange w:id="8359"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60"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61"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62" w:author="Prieto Bailo, León Enrique" w:date="2023-07-07T22:59: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836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64" w:author="Prieto Bailo, León Enrique" w:date="2023-07-07T22:59:00Z">
              <w:rPr>
                <w:rFonts w:ascii="Consolas" w:hAnsi="Consolas" w:cs="Courier New"/>
                <w:color w:val="000000"/>
                <w:sz w:val="17"/>
                <w:szCs w:val="17"/>
              </w:rPr>
            </w:rPrChange>
          </w:rPr>
          <w:t>BMP280_ADDRESS</w:t>
        </w:r>
        <w:proofErr w:type="gramStart"/>
        <w:r w:rsidRPr="00454AE3">
          <w:rPr>
            <w:rFonts w:ascii="Consolas" w:hAnsi="Consolas" w:cs="Courier New"/>
            <w:color w:val="666600"/>
            <w:sz w:val="17"/>
            <w:szCs w:val="17"/>
            <w:lang w:val="en-US"/>
            <w:rPrChange w:id="8365" w:author="Prieto Bailo, León Enrique" w:date="2023-07-07T22:59:00Z">
              <w:rPr>
                <w:rFonts w:ascii="Consolas" w:hAnsi="Consolas" w:cs="Courier New"/>
                <w:color w:val="666600"/>
                <w:sz w:val="17"/>
                <w:szCs w:val="17"/>
              </w:rPr>
            </w:rPrChange>
          </w:rPr>
          <w:t>);</w:t>
        </w:r>
        <w:proofErr w:type="gramEnd"/>
      </w:ins>
    </w:p>
    <w:p w14:paraId="62516AA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66" w:author="León Prieto" w:date="2023-07-07T22:46:00Z"/>
          <w:rFonts w:ascii="Consolas" w:hAnsi="Consolas" w:cs="Courier New"/>
          <w:sz w:val="17"/>
          <w:szCs w:val="17"/>
          <w:lang w:val="en-US"/>
          <w:rPrChange w:id="8367" w:author="Prieto Bailo, León Enrique" w:date="2023-07-07T22:59:00Z">
            <w:rPr>
              <w:ins w:id="8368" w:author="León Prieto" w:date="2023-07-07T22:46:00Z"/>
              <w:rFonts w:ascii="Consolas" w:hAnsi="Consolas" w:cs="Courier New"/>
              <w:sz w:val="17"/>
              <w:szCs w:val="17"/>
            </w:rPr>
          </w:rPrChange>
        </w:rPr>
      </w:pPr>
      <w:ins w:id="8369" w:author="León Prieto" w:date="2023-07-07T22:46:00Z">
        <w:r w:rsidRPr="00454AE3">
          <w:rPr>
            <w:rFonts w:ascii="Consolas" w:hAnsi="Consolas" w:cs="Courier New"/>
            <w:sz w:val="17"/>
            <w:szCs w:val="17"/>
            <w:lang w:val="en-US"/>
            <w:rPrChange w:id="8370" w:author="Prieto Bailo, León Enrique" w:date="2023-07-07T22:59:00Z">
              <w:rPr>
                <w:rFonts w:ascii="Consolas" w:hAnsi="Consolas" w:cs="Courier New"/>
                <w:sz w:val="17"/>
                <w:szCs w:val="17"/>
              </w:rPr>
            </w:rPrChange>
          </w:rPr>
          <w:t xml:space="preserve">141. </w:t>
        </w:r>
        <w:r w:rsidRPr="00454AE3">
          <w:rPr>
            <w:rFonts w:ascii="Consolas" w:hAnsi="Consolas" w:cs="Courier New"/>
            <w:color w:val="000000"/>
            <w:sz w:val="17"/>
            <w:szCs w:val="17"/>
            <w:lang w:val="en-US"/>
            <w:rPrChange w:id="8371"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72"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73"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74"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8375"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376" w:author="Prieto Bailo, León Enrique" w:date="2023-07-07T22:59:00Z">
              <w:rPr>
                <w:rFonts w:ascii="Consolas" w:hAnsi="Consolas" w:cs="Courier New"/>
                <w:color w:val="006666"/>
                <w:sz w:val="17"/>
                <w:szCs w:val="17"/>
              </w:rPr>
            </w:rPrChange>
          </w:rPr>
          <w:t>0xF5</w:t>
        </w:r>
        <w:proofErr w:type="gramStart"/>
        <w:r w:rsidRPr="00454AE3">
          <w:rPr>
            <w:rFonts w:ascii="Consolas" w:hAnsi="Consolas" w:cs="Courier New"/>
            <w:color w:val="666600"/>
            <w:sz w:val="17"/>
            <w:szCs w:val="17"/>
            <w:lang w:val="en-US"/>
            <w:rPrChange w:id="8377"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8378" w:author="Prieto Bailo, León Enrique" w:date="2023-07-07T22:59:00Z">
              <w:rPr>
                <w:rFonts w:ascii="Consolas" w:hAnsi="Consolas" w:cs="Courier New"/>
                <w:color w:val="000000"/>
                <w:sz w:val="17"/>
                <w:szCs w:val="17"/>
              </w:rPr>
            </w:rPrChange>
          </w:rPr>
          <w:t xml:space="preserve"> </w:t>
        </w:r>
      </w:ins>
    </w:p>
    <w:p w14:paraId="68753CE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79" w:author="León Prieto" w:date="2023-07-07T22:46:00Z"/>
          <w:rFonts w:ascii="Consolas" w:hAnsi="Consolas" w:cs="Courier New"/>
          <w:sz w:val="17"/>
          <w:szCs w:val="17"/>
          <w:lang w:val="en-US"/>
          <w:rPrChange w:id="8380" w:author="Prieto Bailo, León Enrique" w:date="2023-07-07T22:59:00Z">
            <w:rPr>
              <w:ins w:id="8381" w:author="León Prieto" w:date="2023-07-07T22:46:00Z"/>
              <w:rFonts w:ascii="Consolas" w:hAnsi="Consolas" w:cs="Courier New"/>
              <w:sz w:val="17"/>
              <w:szCs w:val="17"/>
            </w:rPr>
          </w:rPrChange>
        </w:rPr>
      </w:pPr>
      <w:ins w:id="8382" w:author="León Prieto" w:date="2023-07-07T22:46:00Z">
        <w:r w:rsidRPr="00454AE3">
          <w:rPr>
            <w:rFonts w:ascii="Consolas" w:hAnsi="Consolas" w:cs="Courier New"/>
            <w:sz w:val="17"/>
            <w:szCs w:val="17"/>
            <w:lang w:val="en-US"/>
            <w:rPrChange w:id="8383" w:author="Prieto Bailo, León Enrique" w:date="2023-07-07T22:59:00Z">
              <w:rPr>
                <w:rFonts w:ascii="Consolas" w:hAnsi="Consolas" w:cs="Courier New"/>
                <w:sz w:val="17"/>
                <w:szCs w:val="17"/>
              </w:rPr>
            </w:rPrChange>
          </w:rPr>
          <w:t xml:space="preserve">142. </w:t>
        </w:r>
        <w:r w:rsidRPr="00454AE3">
          <w:rPr>
            <w:rFonts w:ascii="Consolas" w:hAnsi="Consolas" w:cs="Courier New"/>
            <w:color w:val="000000"/>
            <w:sz w:val="17"/>
            <w:szCs w:val="17"/>
            <w:lang w:val="en-US"/>
            <w:rPrChange w:id="8384"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85"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86"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387" w:author="Prieto Bailo, León Enrique" w:date="2023-07-07T22:59: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8388" w:author="Prieto Bailo, León Enrique" w:date="2023-07-07T22:59: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389" w:author="Prieto Bailo, León Enrique" w:date="2023-07-07T22:59:00Z">
              <w:rPr>
                <w:rFonts w:ascii="Consolas" w:hAnsi="Consolas" w:cs="Courier New"/>
                <w:color w:val="006666"/>
                <w:sz w:val="17"/>
                <w:szCs w:val="17"/>
              </w:rPr>
            </w:rPrChange>
          </w:rPr>
          <w:t>0x08</w:t>
        </w:r>
        <w:proofErr w:type="gramStart"/>
        <w:r w:rsidRPr="00454AE3">
          <w:rPr>
            <w:rFonts w:ascii="Consolas" w:hAnsi="Consolas" w:cs="Courier New"/>
            <w:color w:val="666600"/>
            <w:sz w:val="17"/>
            <w:szCs w:val="17"/>
            <w:lang w:val="en-US"/>
            <w:rPrChange w:id="8390" w:author="Prieto Bailo, León Enrique" w:date="2023-07-07T22:59: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8391" w:author="Prieto Bailo, León Enrique" w:date="2023-07-07T22:59:00Z">
              <w:rPr>
                <w:rFonts w:ascii="Consolas" w:hAnsi="Consolas" w:cs="Courier New"/>
                <w:color w:val="000000"/>
                <w:sz w:val="17"/>
                <w:szCs w:val="17"/>
              </w:rPr>
            </w:rPrChange>
          </w:rPr>
          <w:t xml:space="preserve"> </w:t>
        </w:r>
      </w:ins>
    </w:p>
    <w:p w14:paraId="74ADE7D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392" w:author="León Prieto" w:date="2023-07-07T22:46:00Z"/>
          <w:rFonts w:ascii="Consolas" w:hAnsi="Consolas" w:cs="Courier New"/>
          <w:sz w:val="17"/>
          <w:szCs w:val="17"/>
          <w:lang w:val="en-US"/>
          <w:rPrChange w:id="8393" w:author="Prieto Bailo, León Enrique" w:date="2023-07-07T22:59:00Z">
            <w:rPr>
              <w:ins w:id="8394" w:author="León Prieto" w:date="2023-07-07T22:46:00Z"/>
              <w:rFonts w:ascii="Consolas" w:hAnsi="Consolas" w:cs="Courier New"/>
              <w:sz w:val="17"/>
              <w:szCs w:val="17"/>
            </w:rPr>
          </w:rPrChange>
        </w:rPr>
      </w:pPr>
      <w:ins w:id="8395" w:author="León Prieto" w:date="2023-07-07T22:46:00Z">
        <w:r w:rsidRPr="00454AE3">
          <w:rPr>
            <w:rFonts w:ascii="Consolas" w:hAnsi="Consolas" w:cs="Courier New"/>
            <w:sz w:val="17"/>
            <w:szCs w:val="17"/>
            <w:lang w:val="en-US"/>
            <w:rPrChange w:id="8396" w:author="Prieto Bailo, León Enrique" w:date="2023-07-07T22:59:00Z">
              <w:rPr>
                <w:rFonts w:ascii="Consolas" w:hAnsi="Consolas" w:cs="Courier New"/>
                <w:sz w:val="17"/>
                <w:szCs w:val="17"/>
              </w:rPr>
            </w:rPrChange>
          </w:rPr>
          <w:t xml:space="preserve">143. </w:t>
        </w:r>
        <w:r w:rsidRPr="00454AE3">
          <w:rPr>
            <w:rFonts w:ascii="Consolas" w:hAnsi="Consolas" w:cs="Courier New"/>
            <w:color w:val="000000"/>
            <w:sz w:val="17"/>
            <w:szCs w:val="17"/>
            <w:lang w:val="en-US"/>
            <w:rPrChange w:id="8397" w:author="Prieto Bailo, León Enrique" w:date="2023-07-07T22:59: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8398" w:author="Prieto Bailo, León Enrique" w:date="2023-07-07T22:59: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8399" w:author="Prieto Bailo, León Enrique" w:date="2023-07-07T22:59: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400" w:author="Prieto Bailo, León Enrique" w:date="2023-07-07T22:59: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8401" w:author="Prieto Bailo, León Enrique" w:date="2023-07-07T22:59: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8402" w:author="Prieto Bailo, León Enrique" w:date="2023-07-07T22:59:00Z">
              <w:rPr>
                <w:rFonts w:ascii="Consolas" w:hAnsi="Consolas" w:cs="Courier New"/>
                <w:color w:val="666600"/>
                <w:sz w:val="17"/>
                <w:szCs w:val="17"/>
              </w:rPr>
            </w:rPrChange>
          </w:rPr>
          <w:t>);</w:t>
        </w:r>
        <w:proofErr w:type="gramEnd"/>
      </w:ins>
    </w:p>
    <w:p w14:paraId="4EA339D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403" w:author="León Prieto" w:date="2023-07-07T22:46:00Z"/>
          <w:rFonts w:ascii="Consolas" w:hAnsi="Consolas" w:cs="Courier New"/>
          <w:sz w:val="17"/>
          <w:szCs w:val="17"/>
          <w:lang w:val="en-US"/>
          <w:rPrChange w:id="8404" w:author="Prieto Bailo, León Enrique" w:date="2023-07-07T22:59:00Z">
            <w:rPr>
              <w:ins w:id="8405" w:author="León Prieto" w:date="2023-07-07T22:46:00Z"/>
              <w:rFonts w:ascii="Consolas" w:hAnsi="Consolas" w:cs="Courier New"/>
              <w:sz w:val="17"/>
              <w:szCs w:val="17"/>
            </w:rPr>
          </w:rPrChange>
        </w:rPr>
      </w:pPr>
      <w:proofErr w:type="gramStart"/>
      <w:ins w:id="8406" w:author="León Prieto" w:date="2023-07-07T22:46:00Z">
        <w:r w:rsidRPr="00454AE3">
          <w:rPr>
            <w:rFonts w:ascii="Consolas" w:hAnsi="Consolas" w:cs="Courier New"/>
            <w:sz w:val="17"/>
            <w:szCs w:val="17"/>
            <w:lang w:val="en-US"/>
            <w:rPrChange w:id="8407" w:author="Prieto Bailo, León Enrique" w:date="2023-07-07T22:59:00Z">
              <w:rPr>
                <w:rFonts w:ascii="Consolas" w:hAnsi="Consolas" w:cs="Courier New"/>
                <w:sz w:val="17"/>
                <w:szCs w:val="17"/>
              </w:rPr>
            </w:rPrChange>
          </w:rPr>
          <w:t xml:space="preserve">144. </w:t>
        </w:r>
        <w:r w:rsidRPr="00454AE3">
          <w:rPr>
            <w:rFonts w:ascii="Consolas" w:hAnsi="Consolas" w:cs="Courier New"/>
            <w:color w:val="666600"/>
            <w:sz w:val="17"/>
            <w:szCs w:val="17"/>
            <w:lang w:val="en-US"/>
            <w:rPrChange w:id="8408" w:author="Prieto Bailo, León Enrique" w:date="2023-07-07T22:59:00Z">
              <w:rPr>
                <w:rFonts w:ascii="Consolas" w:hAnsi="Consolas" w:cs="Courier New"/>
                <w:color w:val="666600"/>
                <w:sz w:val="17"/>
                <w:szCs w:val="17"/>
              </w:rPr>
            </w:rPrChange>
          </w:rPr>
          <w:t>}</w:t>
        </w:r>
        <w:proofErr w:type="gramEnd"/>
      </w:ins>
    </w:p>
    <w:p w14:paraId="66EE726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2241328"/>
        <w:rPr>
          <w:ins w:id="8409" w:author="León Prieto" w:date="2023-07-07T22:46:00Z"/>
          <w:rFonts w:ascii="Consolas" w:hAnsi="Consolas" w:cs="Courier New"/>
          <w:sz w:val="17"/>
          <w:szCs w:val="17"/>
          <w:lang w:val="en-US"/>
          <w:rPrChange w:id="8410" w:author="Prieto Bailo, León Enrique" w:date="2023-07-07T22:59:00Z">
            <w:rPr>
              <w:ins w:id="8411" w:author="León Prieto" w:date="2023-07-07T22:46:00Z"/>
              <w:rFonts w:ascii="Consolas" w:hAnsi="Consolas" w:cs="Courier New"/>
              <w:sz w:val="17"/>
              <w:szCs w:val="17"/>
            </w:rPr>
          </w:rPrChange>
        </w:rPr>
      </w:pPr>
      <w:ins w:id="8412" w:author="León Prieto" w:date="2023-07-07T22:46:00Z">
        <w:r w:rsidRPr="00454AE3">
          <w:rPr>
            <w:rFonts w:ascii="Consolas" w:hAnsi="Consolas" w:cs="Courier New"/>
            <w:sz w:val="17"/>
            <w:szCs w:val="17"/>
            <w:lang w:val="en-US"/>
            <w:rPrChange w:id="8413" w:author="Prieto Bailo, León Enrique" w:date="2023-07-07T22:59:00Z">
              <w:rPr>
                <w:rFonts w:ascii="Consolas" w:hAnsi="Consolas" w:cs="Courier New"/>
                <w:sz w:val="17"/>
                <w:szCs w:val="17"/>
              </w:rPr>
            </w:rPrChange>
          </w:rPr>
          <w:t xml:space="preserve">145. </w:t>
        </w:r>
        <w:r w:rsidRPr="00454AE3">
          <w:rPr>
            <w:rFonts w:ascii="Consolas" w:hAnsi="Consolas" w:cs="Courier New"/>
            <w:color w:val="000000"/>
            <w:sz w:val="17"/>
            <w:szCs w:val="17"/>
            <w:lang w:val="en-US"/>
            <w:rPrChange w:id="8414" w:author="Prieto Bailo, León Enrique" w:date="2023-07-07T22:59:00Z">
              <w:rPr>
                <w:rFonts w:ascii="Consolas" w:hAnsi="Consolas" w:cs="Courier New"/>
                <w:color w:val="000000"/>
                <w:sz w:val="17"/>
                <w:szCs w:val="17"/>
              </w:rPr>
            </w:rPrChange>
          </w:rPr>
          <w:t> </w:t>
        </w:r>
      </w:ins>
    </w:p>
    <w:p w14:paraId="3DFE9FA0" w14:textId="77777777" w:rsidR="007312CF" w:rsidRDefault="007312CF">
      <w:pPr>
        <w:spacing w:after="160"/>
        <w:jc w:val="left"/>
        <w:rPr>
          <w:ins w:id="8415" w:author="León Prieto" w:date="2023-07-07T22:46:00Z"/>
          <w:rFonts w:ascii="Consolas" w:eastAsiaTheme="minorEastAsia" w:hAnsi="Consolas" w:cs="Courier New"/>
          <w:sz w:val="17"/>
          <w:szCs w:val="17"/>
          <w:lang w:val="en-US" w:eastAsia="es-ES"/>
        </w:rPr>
      </w:pPr>
    </w:p>
    <w:p w14:paraId="204C5CB2" w14:textId="789D1A15" w:rsidR="005B628D" w:rsidRPr="00FC3F69" w:rsidRDefault="005B628D">
      <w:pPr>
        <w:spacing w:after="160"/>
        <w:jc w:val="left"/>
        <w:rPr>
          <w:ins w:id="8416" w:author="León Prieto" w:date="2023-07-06T01:12:00Z"/>
          <w:rFonts w:ascii="Courier New" w:hAnsi="Courier New" w:cs="Courier New"/>
          <w:b/>
          <w:bCs/>
          <w:lang w:val="en-US"/>
          <w:rPrChange w:id="8417" w:author="León Prieto" w:date="2023-07-06T01:16:00Z">
            <w:rPr>
              <w:ins w:id="8418" w:author="León Prieto" w:date="2023-07-06T01:12:00Z"/>
              <w:rFonts w:ascii="Courier New" w:hAnsi="Courier New" w:cs="Courier New"/>
              <w:b/>
              <w:bCs/>
            </w:rPr>
          </w:rPrChange>
        </w:rPr>
      </w:pPr>
      <w:ins w:id="8419" w:author="León Prieto" w:date="2023-07-06T01:12:00Z">
        <w:r w:rsidRPr="00FC3F69">
          <w:rPr>
            <w:rFonts w:ascii="Courier New" w:hAnsi="Courier New" w:cs="Courier New"/>
            <w:b/>
            <w:bCs/>
            <w:lang w:val="en-US"/>
            <w:rPrChange w:id="8420" w:author="León Prieto" w:date="2023-07-06T01:16:00Z">
              <w:rPr>
                <w:rFonts w:ascii="Courier New" w:hAnsi="Courier New" w:cs="Courier New"/>
                <w:b/>
                <w:bCs/>
              </w:rPr>
            </w:rPrChange>
          </w:rPr>
          <w:br w:type="page"/>
        </w:r>
      </w:ins>
    </w:p>
    <w:p w14:paraId="10D91CA5" w14:textId="6EE4FA9B" w:rsidR="000C1F62" w:rsidRPr="00752E66" w:rsidDel="005B628D" w:rsidRDefault="005B628D" w:rsidP="005B628D">
      <w:pPr>
        <w:jc w:val="left"/>
        <w:rPr>
          <w:del w:id="8421" w:author="León Prieto" w:date="2023-07-05T01:16:00Z"/>
          <w:rFonts w:ascii="Courier New" w:hAnsi="Courier New" w:cs="Courier New"/>
          <w:lang w:val="en-US"/>
          <w:rPrChange w:id="8422" w:author="Prieto Bailo, León Enrique" w:date="2023-07-07T20:24:00Z">
            <w:rPr>
              <w:del w:id="8423" w:author="León Prieto" w:date="2023-07-05T01:16:00Z"/>
              <w:rFonts w:ascii="Courier New" w:hAnsi="Courier New" w:cs="Courier New"/>
              <w:b/>
              <w:bCs/>
            </w:rPr>
          </w:rPrChange>
        </w:rPr>
      </w:pPr>
      <w:proofErr w:type="spellStart"/>
      <w:ins w:id="8424" w:author="León Prieto" w:date="2023-07-06T01:12:00Z">
        <w:r w:rsidRPr="00752E66">
          <w:rPr>
            <w:rFonts w:ascii="Courier New" w:hAnsi="Courier New" w:cs="Courier New"/>
            <w:lang w:val="en-US"/>
            <w:rPrChange w:id="8425" w:author="Prieto Bailo, León Enrique" w:date="2023-07-07T20:24:00Z">
              <w:rPr>
                <w:rFonts w:ascii="Courier New" w:hAnsi="Courier New" w:cs="Courier New"/>
                <w:b/>
                <w:bCs/>
              </w:rPr>
            </w:rPrChange>
          </w:rPr>
          <w:lastRenderedPageBreak/>
          <w:t>reference_computation.ino</w:t>
        </w:r>
      </w:ins>
      <w:proofErr w:type="spellEnd"/>
      <w:ins w:id="8426" w:author="Prieto Bailo, León Enrique" w:date="2023-07-07T20:24:00Z">
        <w:r w:rsidR="00752E66">
          <w:rPr>
            <w:rFonts w:ascii="Courier New" w:hAnsi="Courier New" w:cs="Courier New"/>
            <w:lang w:val="en-US"/>
          </w:rPr>
          <w:t>:</w:t>
        </w:r>
      </w:ins>
    </w:p>
    <w:p w14:paraId="52F97886" w14:textId="77777777" w:rsidR="005B628D" w:rsidRPr="00752E66" w:rsidRDefault="005B628D" w:rsidP="005B628D">
      <w:pPr>
        <w:jc w:val="left"/>
        <w:rPr>
          <w:ins w:id="8427" w:author="León Prieto" w:date="2023-07-06T01:12:00Z"/>
          <w:rFonts w:ascii="Courier New" w:hAnsi="Courier New" w:cs="Courier New"/>
          <w:lang w:val="en-US"/>
          <w:rPrChange w:id="8428" w:author="Prieto Bailo, León Enrique" w:date="2023-07-07T20:24:00Z">
            <w:rPr>
              <w:ins w:id="8429" w:author="León Prieto" w:date="2023-07-06T01:12:00Z"/>
              <w:rFonts w:ascii="Courier New" w:hAnsi="Courier New" w:cs="Courier New"/>
              <w:b/>
              <w:bCs/>
            </w:rPr>
          </w:rPrChange>
        </w:rPr>
      </w:pPr>
    </w:p>
    <w:p w14:paraId="14BD030C" w14:textId="77777777" w:rsidR="007312CF" w:rsidRDefault="007312CF">
      <w:pPr>
        <w:jc w:val="left"/>
        <w:rPr>
          <w:ins w:id="8430" w:author="León Prieto" w:date="2023-07-07T22:47:00Z"/>
          <w:rFonts w:ascii="Courier New" w:hAnsi="Courier New" w:cs="Courier New"/>
          <w:b/>
          <w:bCs/>
          <w:lang w:val="en-US"/>
        </w:rPr>
        <w:pPrChange w:id="8431" w:author="León Prieto" w:date="2023-07-07T22:50:00Z">
          <w:pPr>
            <w:spacing w:after="160"/>
            <w:jc w:val="left"/>
          </w:pPr>
        </w:pPrChange>
      </w:pPr>
    </w:p>
    <w:p w14:paraId="1E83D93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32" w:author="León Prieto" w:date="2023-07-07T22:48:00Z"/>
          <w:rFonts w:ascii="Consolas" w:hAnsi="Consolas" w:cs="Courier New"/>
          <w:sz w:val="17"/>
          <w:szCs w:val="17"/>
          <w:lang w:val="en-US"/>
          <w:rPrChange w:id="8433" w:author="León Prieto" w:date="2023-07-07T22:48:00Z">
            <w:rPr>
              <w:ins w:id="8434" w:author="León Prieto" w:date="2023-07-07T22:48:00Z"/>
              <w:rFonts w:ascii="Consolas" w:hAnsi="Consolas" w:cs="Courier New"/>
              <w:sz w:val="17"/>
              <w:szCs w:val="17"/>
            </w:rPr>
          </w:rPrChange>
        </w:rPr>
      </w:pPr>
      <w:ins w:id="8435" w:author="León Prieto" w:date="2023-07-07T22:48:00Z">
        <w:r w:rsidRPr="007312CF">
          <w:rPr>
            <w:rFonts w:ascii="Consolas" w:hAnsi="Consolas" w:cs="Courier New"/>
            <w:sz w:val="17"/>
            <w:szCs w:val="17"/>
            <w:lang w:val="en-US"/>
            <w:rPrChange w:id="8436" w:author="León Prieto" w:date="2023-07-07T22:48:00Z">
              <w:rPr>
                <w:rFonts w:ascii="Consolas" w:hAnsi="Consolas" w:cs="Courier New"/>
                <w:sz w:val="17"/>
                <w:szCs w:val="17"/>
              </w:rPr>
            </w:rPrChange>
          </w:rPr>
          <w:t xml:space="preserve"> 1. </w:t>
        </w:r>
        <w:r w:rsidRPr="007312CF">
          <w:rPr>
            <w:rFonts w:ascii="Consolas" w:hAnsi="Consolas" w:cs="Courier New"/>
            <w:color w:val="000088"/>
            <w:sz w:val="17"/>
            <w:szCs w:val="17"/>
            <w:lang w:val="en-US"/>
            <w:rPrChange w:id="8437" w:author="León Prieto" w:date="2023-07-07T22:48: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8438" w:author="León Prieto" w:date="2023-07-07T22:48: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8439" w:author="León Prieto" w:date="2023-07-07T22:48:00Z">
              <w:rPr>
                <w:rFonts w:ascii="Consolas" w:hAnsi="Consolas" w:cs="Courier New"/>
                <w:color w:val="000000"/>
                <w:sz w:val="17"/>
                <w:szCs w:val="17"/>
              </w:rPr>
            </w:rPrChange>
          </w:rPr>
          <w:t>reference_</w:t>
        </w:r>
        <w:proofErr w:type="gramStart"/>
        <w:r w:rsidRPr="007312CF">
          <w:rPr>
            <w:rFonts w:ascii="Consolas" w:hAnsi="Consolas" w:cs="Courier New"/>
            <w:color w:val="000000"/>
            <w:sz w:val="17"/>
            <w:szCs w:val="17"/>
            <w:lang w:val="en-US"/>
            <w:rPrChange w:id="8440" w:author="León Prieto" w:date="2023-07-07T22:48:00Z">
              <w:rPr>
                <w:rFonts w:ascii="Consolas" w:hAnsi="Consolas" w:cs="Courier New"/>
                <w:color w:val="000000"/>
                <w:sz w:val="17"/>
                <w:szCs w:val="17"/>
              </w:rPr>
            </w:rPrChange>
          </w:rPr>
          <w:t>computation</w:t>
        </w:r>
        <w:proofErr w:type="spellEnd"/>
        <w:r w:rsidRPr="007312CF">
          <w:rPr>
            <w:rFonts w:ascii="Consolas" w:hAnsi="Consolas" w:cs="Courier New"/>
            <w:color w:val="666600"/>
            <w:sz w:val="17"/>
            <w:szCs w:val="17"/>
            <w:lang w:val="en-US"/>
            <w:rPrChange w:id="8441" w:author="León Prieto" w:date="2023-07-07T22:48: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8442" w:author="León Prieto" w:date="2023-07-07T22:48:00Z">
              <w:rPr>
                <w:rFonts w:ascii="Consolas" w:hAnsi="Consolas" w:cs="Courier New"/>
                <w:color w:val="666600"/>
                <w:sz w:val="17"/>
                <w:szCs w:val="17"/>
              </w:rPr>
            </w:rPrChange>
          </w:rPr>
          <w:t>){</w:t>
        </w:r>
      </w:ins>
    </w:p>
    <w:p w14:paraId="433060E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43" w:author="León Prieto" w:date="2023-07-07T22:48:00Z"/>
          <w:rFonts w:ascii="Consolas" w:hAnsi="Consolas" w:cs="Courier New"/>
          <w:sz w:val="17"/>
          <w:szCs w:val="17"/>
          <w:lang w:val="en-US"/>
          <w:rPrChange w:id="8444" w:author="León Prieto" w:date="2023-07-07T22:48:00Z">
            <w:rPr>
              <w:ins w:id="8445" w:author="León Prieto" w:date="2023-07-07T22:48:00Z"/>
              <w:rFonts w:ascii="Consolas" w:hAnsi="Consolas" w:cs="Courier New"/>
              <w:sz w:val="17"/>
              <w:szCs w:val="17"/>
            </w:rPr>
          </w:rPrChange>
        </w:rPr>
      </w:pPr>
      <w:ins w:id="8446" w:author="León Prieto" w:date="2023-07-07T22:48:00Z">
        <w:r w:rsidRPr="007312CF">
          <w:rPr>
            <w:rFonts w:ascii="Consolas" w:hAnsi="Consolas" w:cs="Courier New"/>
            <w:sz w:val="17"/>
            <w:szCs w:val="17"/>
            <w:lang w:val="en-US"/>
            <w:rPrChange w:id="8447" w:author="León Prieto" w:date="2023-07-07T22:48:00Z">
              <w:rPr>
                <w:rFonts w:ascii="Consolas" w:hAnsi="Consolas" w:cs="Courier New"/>
                <w:sz w:val="17"/>
                <w:szCs w:val="17"/>
              </w:rPr>
            </w:rPrChange>
          </w:rPr>
          <w:t xml:space="preserve"> 2. </w:t>
        </w:r>
        <w:r w:rsidRPr="007312CF">
          <w:rPr>
            <w:rFonts w:ascii="Consolas" w:hAnsi="Consolas" w:cs="Courier New"/>
            <w:color w:val="000000"/>
            <w:sz w:val="17"/>
            <w:szCs w:val="17"/>
            <w:lang w:val="en-US"/>
            <w:rPrChange w:id="8448" w:author="León Prieto" w:date="2023-07-07T22:48:00Z">
              <w:rPr>
                <w:rFonts w:ascii="Consolas" w:hAnsi="Consolas" w:cs="Courier New"/>
                <w:color w:val="000000"/>
                <w:sz w:val="17"/>
                <w:szCs w:val="17"/>
              </w:rPr>
            </w:rPrChange>
          </w:rPr>
          <w:tab/>
        </w:r>
        <w:proofErr w:type="spellStart"/>
        <w:r w:rsidRPr="007312CF">
          <w:rPr>
            <w:rFonts w:ascii="Consolas" w:hAnsi="Consolas" w:cs="Courier New"/>
            <w:color w:val="000000"/>
            <w:sz w:val="17"/>
            <w:szCs w:val="17"/>
            <w:lang w:val="en-US"/>
            <w:rPrChange w:id="8449" w:author="León Prieto" w:date="2023-07-07T22:48:00Z">
              <w:rPr>
                <w:rFonts w:ascii="Consolas" w:hAnsi="Consolas" w:cs="Courier New"/>
                <w:color w:val="000000"/>
                <w:sz w:val="17"/>
                <w:szCs w:val="17"/>
              </w:rPr>
            </w:rPrChange>
          </w:rPr>
          <w:t>ref_mode_</w:t>
        </w:r>
        <w:proofErr w:type="gramStart"/>
        <w:r w:rsidRPr="007312CF">
          <w:rPr>
            <w:rFonts w:ascii="Consolas" w:hAnsi="Consolas" w:cs="Courier New"/>
            <w:color w:val="000000"/>
            <w:sz w:val="17"/>
            <w:szCs w:val="17"/>
            <w:lang w:val="en-US"/>
            <w:rPrChange w:id="8450" w:author="León Prieto" w:date="2023-07-07T22:48:00Z">
              <w:rPr>
                <w:rFonts w:ascii="Consolas" w:hAnsi="Consolas" w:cs="Courier New"/>
                <w:color w:val="000000"/>
                <w:sz w:val="17"/>
                <w:szCs w:val="17"/>
              </w:rPr>
            </w:rPrChange>
          </w:rPr>
          <w:t>management</w:t>
        </w:r>
        <w:proofErr w:type="spellEnd"/>
        <w:r w:rsidRPr="007312CF">
          <w:rPr>
            <w:rFonts w:ascii="Consolas" w:hAnsi="Consolas" w:cs="Courier New"/>
            <w:color w:val="666600"/>
            <w:sz w:val="17"/>
            <w:szCs w:val="17"/>
            <w:lang w:val="en-US"/>
            <w:rPrChange w:id="8451" w:author="León Prieto" w:date="2023-07-07T22:48: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8452" w:author="León Prieto" w:date="2023-07-07T22:48:00Z">
              <w:rPr>
                <w:rFonts w:ascii="Consolas" w:hAnsi="Consolas" w:cs="Courier New"/>
                <w:color w:val="666600"/>
                <w:sz w:val="17"/>
                <w:szCs w:val="17"/>
              </w:rPr>
            </w:rPrChange>
          </w:rPr>
          <w:t>);</w:t>
        </w:r>
      </w:ins>
    </w:p>
    <w:p w14:paraId="3203576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53" w:author="León Prieto" w:date="2023-07-07T22:48:00Z"/>
          <w:rFonts w:ascii="Consolas" w:hAnsi="Consolas" w:cs="Courier New"/>
          <w:sz w:val="17"/>
          <w:szCs w:val="17"/>
          <w:lang w:val="en-US"/>
          <w:rPrChange w:id="8454" w:author="León Prieto" w:date="2023-07-07T22:50:00Z">
            <w:rPr>
              <w:ins w:id="8455" w:author="León Prieto" w:date="2023-07-07T22:48:00Z"/>
              <w:rFonts w:ascii="Consolas" w:hAnsi="Consolas" w:cs="Courier New"/>
              <w:sz w:val="17"/>
              <w:szCs w:val="17"/>
            </w:rPr>
          </w:rPrChange>
        </w:rPr>
      </w:pPr>
      <w:ins w:id="8456" w:author="León Prieto" w:date="2023-07-07T22:48:00Z">
        <w:r w:rsidRPr="007312CF">
          <w:rPr>
            <w:rFonts w:ascii="Consolas" w:hAnsi="Consolas" w:cs="Courier New"/>
            <w:sz w:val="17"/>
            <w:szCs w:val="17"/>
            <w:lang w:val="en-US"/>
            <w:rPrChange w:id="8457" w:author="León Prieto" w:date="2023-07-07T22:48:00Z">
              <w:rPr>
                <w:rFonts w:ascii="Consolas" w:hAnsi="Consolas" w:cs="Courier New"/>
                <w:sz w:val="17"/>
                <w:szCs w:val="17"/>
              </w:rPr>
            </w:rPrChange>
          </w:rPr>
          <w:t xml:space="preserve"> </w:t>
        </w:r>
        <w:r w:rsidRPr="007312CF">
          <w:rPr>
            <w:rFonts w:ascii="Consolas" w:hAnsi="Consolas" w:cs="Courier New"/>
            <w:sz w:val="17"/>
            <w:szCs w:val="17"/>
            <w:lang w:val="en-US"/>
            <w:rPrChange w:id="8458" w:author="León Prieto" w:date="2023-07-07T22:50:00Z">
              <w:rPr>
                <w:rFonts w:ascii="Consolas" w:hAnsi="Consolas" w:cs="Courier New"/>
                <w:sz w:val="17"/>
                <w:szCs w:val="17"/>
              </w:rPr>
            </w:rPrChange>
          </w:rPr>
          <w:t xml:space="preserve">3. </w:t>
        </w:r>
        <w:r w:rsidRPr="007312CF">
          <w:rPr>
            <w:rFonts w:ascii="Consolas" w:hAnsi="Consolas" w:cs="Courier New"/>
            <w:color w:val="000000"/>
            <w:sz w:val="17"/>
            <w:szCs w:val="17"/>
            <w:lang w:val="en-US"/>
            <w:rPrChange w:id="8459" w:author="León Prieto" w:date="2023-07-07T22:50:00Z">
              <w:rPr>
                <w:rFonts w:ascii="Consolas" w:hAnsi="Consolas" w:cs="Courier New"/>
                <w:color w:val="000000"/>
                <w:sz w:val="17"/>
                <w:szCs w:val="17"/>
              </w:rPr>
            </w:rPrChange>
          </w:rPr>
          <w:tab/>
        </w:r>
        <w:proofErr w:type="spellStart"/>
        <w:r w:rsidRPr="007312CF">
          <w:rPr>
            <w:rFonts w:ascii="Consolas" w:hAnsi="Consolas" w:cs="Courier New"/>
            <w:color w:val="000000"/>
            <w:sz w:val="17"/>
            <w:szCs w:val="17"/>
            <w:lang w:val="en-US"/>
            <w:rPrChange w:id="8460" w:author="León Prieto" w:date="2023-07-07T22:50:00Z">
              <w:rPr>
                <w:rFonts w:ascii="Consolas" w:hAnsi="Consolas" w:cs="Courier New"/>
                <w:color w:val="000000"/>
                <w:sz w:val="17"/>
                <w:szCs w:val="17"/>
              </w:rPr>
            </w:rPrChange>
          </w:rPr>
          <w:t>ref_</w:t>
        </w:r>
        <w:proofErr w:type="gramStart"/>
        <w:r w:rsidRPr="007312CF">
          <w:rPr>
            <w:rFonts w:ascii="Consolas" w:hAnsi="Consolas" w:cs="Courier New"/>
            <w:color w:val="000000"/>
            <w:sz w:val="17"/>
            <w:szCs w:val="17"/>
            <w:lang w:val="en-US"/>
            <w:rPrChange w:id="8461" w:author="León Prieto" w:date="2023-07-07T22:50:00Z">
              <w:rPr>
                <w:rFonts w:ascii="Consolas" w:hAnsi="Consolas" w:cs="Courier New"/>
                <w:color w:val="000000"/>
                <w:sz w:val="17"/>
                <w:szCs w:val="17"/>
              </w:rPr>
            </w:rPrChange>
          </w:rPr>
          <w:t>gen</w:t>
        </w:r>
        <w:proofErr w:type="spellEnd"/>
        <w:r w:rsidRPr="007312CF">
          <w:rPr>
            <w:rFonts w:ascii="Consolas" w:hAnsi="Consolas" w:cs="Courier New"/>
            <w:color w:val="666600"/>
            <w:sz w:val="17"/>
            <w:szCs w:val="17"/>
            <w:lang w:val="en-US"/>
            <w:rPrChange w:id="8462"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8463" w:author="León Prieto" w:date="2023-07-07T22:50:00Z">
              <w:rPr>
                <w:rFonts w:ascii="Consolas" w:hAnsi="Consolas" w:cs="Courier New"/>
                <w:color w:val="666600"/>
                <w:sz w:val="17"/>
                <w:szCs w:val="17"/>
              </w:rPr>
            </w:rPrChange>
          </w:rPr>
          <w:t>);</w:t>
        </w:r>
      </w:ins>
    </w:p>
    <w:p w14:paraId="453D45E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64" w:author="León Prieto" w:date="2023-07-07T22:48:00Z"/>
          <w:rFonts w:ascii="Consolas" w:hAnsi="Consolas" w:cs="Courier New"/>
          <w:sz w:val="17"/>
          <w:szCs w:val="17"/>
          <w:lang w:val="en-US"/>
          <w:rPrChange w:id="8465" w:author="León Prieto" w:date="2023-07-07T22:50:00Z">
            <w:rPr>
              <w:ins w:id="8466" w:author="León Prieto" w:date="2023-07-07T22:48:00Z"/>
              <w:rFonts w:ascii="Consolas" w:hAnsi="Consolas" w:cs="Courier New"/>
              <w:sz w:val="17"/>
              <w:szCs w:val="17"/>
            </w:rPr>
          </w:rPrChange>
        </w:rPr>
      </w:pPr>
      <w:ins w:id="8467" w:author="León Prieto" w:date="2023-07-07T22:48:00Z">
        <w:r w:rsidRPr="007312CF">
          <w:rPr>
            <w:rFonts w:ascii="Consolas" w:hAnsi="Consolas" w:cs="Courier New"/>
            <w:sz w:val="17"/>
            <w:szCs w:val="17"/>
            <w:lang w:val="en-US"/>
            <w:rPrChange w:id="8468" w:author="León Prieto" w:date="2023-07-07T22:50:00Z">
              <w:rPr>
                <w:rFonts w:ascii="Consolas" w:hAnsi="Consolas" w:cs="Courier New"/>
                <w:sz w:val="17"/>
                <w:szCs w:val="17"/>
              </w:rPr>
            </w:rPrChange>
          </w:rPr>
          <w:t xml:space="preserve"> </w:t>
        </w:r>
        <w:proofErr w:type="gramStart"/>
        <w:r w:rsidRPr="007312CF">
          <w:rPr>
            <w:rFonts w:ascii="Consolas" w:hAnsi="Consolas" w:cs="Courier New"/>
            <w:sz w:val="17"/>
            <w:szCs w:val="17"/>
            <w:lang w:val="en-US"/>
            <w:rPrChange w:id="8469" w:author="León Prieto" w:date="2023-07-07T22:50:00Z">
              <w:rPr>
                <w:rFonts w:ascii="Consolas" w:hAnsi="Consolas" w:cs="Courier New"/>
                <w:sz w:val="17"/>
                <w:szCs w:val="17"/>
              </w:rPr>
            </w:rPrChange>
          </w:rPr>
          <w:t xml:space="preserve">4. </w:t>
        </w:r>
        <w:r w:rsidRPr="007312CF">
          <w:rPr>
            <w:rFonts w:ascii="Consolas" w:hAnsi="Consolas" w:cs="Courier New"/>
            <w:color w:val="666600"/>
            <w:sz w:val="17"/>
            <w:szCs w:val="17"/>
            <w:lang w:val="en-US"/>
            <w:rPrChange w:id="8470" w:author="León Prieto" w:date="2023-07-07T22:50:00Z">
              <w:rPr>
                <w:rFonts w:ascii="Consolas" w:hAnsi="Consolas" w:cs="Courier New"/>
                <w:color w:val="666600"/>
                <w:sz w:val="17"/>
                <w:szCs w:val="17"/>
              </w:rPr>
            </w:rPrChange>
          </w:rPr>
          <w:t>}</w:t>
        </w:r>
        <w:proofErr w:type="gramEnd"/>
      </w:ins>
    </w:p>
    <w:p w14:paraId="5AAF012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71" w:author="León Prieto" w:date="2023-07-07T22:48:00Z"/>
          <w:rFonts w:ascii="Consolas" w:hAnsi="Consolas" w:cs="Courier New"/>
          <w:sz w:val="17"/>
          <w:szCs w:val="17"/>
          <w:lang w:val="en-US"/>
          <w:rPrChange w:id="8472" w:author="León Prieto" w:date="2023-07-07T22:50:00Z">
            <w:rPr>
              <w:ins w:id="8473" w:author="León Prieto" w:date="2023-07-07T22:48:00Z"/>
              <w:rFonts w:ascii="Consolas" w:hAnsi="Consolas" w:cs="Courier New"/>
              <w:sz w:val="17"/>
              <w:szCs w:val="17"/>
            </w:rPr>
          </w:rPrChange>
        </w:rPr>
      </w:pPr>
      <w:ins w:id="8474" w:author="León Prieto" w:date="2023-07-07T22:48:00Z">
        <w:r w:rsidRPr="007312CF">
          <w:rPr>
            <w:rFonts w:ascii="Consolas" w:hAnsi="Consolas" w:cs="Courier New"/>
            <w:sz w:val="17"/>
            <w:szCs w:val="17"/>
            <w:lang w:val="en-US"/>
            <w:rPrChange w:id="8475" w:author="León Prieto" w:date="2023-07-07T22:50:00Z">
              <w:rPr>
                <w:rFonts w:ascii="Consolas" w:hAnsi="Consolas" w:cs="Courier New"/>
                <w:sz w:val="17"/>
                <w:szCs w:val="17"/>
              </w:rPr>
            </w:rPrChange>
          </w:rPr>
          <w:t xml:space="preserve"> 5. </w:t>
        </w:r>
        <w:r w:rsidRPr="007312CF">
          <w:rPr>
            <w:rFonts w:ascii="Consolas" w:hAnsi="Consolas" w:cs="Courier New"/>
            <w:color w:val="000000"/>
            <w:sz w:val="17"/>
            <w:szCs w:val="17"/>
            <w:lang w:val="en-US"/>
            <w:rPrChange w:id="8476" w:author="León Prieto" w:date="2023-07-07T22:50:00Z">
              <w:rPr>
                <w:rFonts w:ascii="Consolas" w:hAnsi="Consolas" w:cs="Courier New"/>
                <w:color w:val="000000"/>
                <w:sz w:val="17"/>
                <w:szCs w:val="17"/>
              </w:rPr>
            </w:rPrChange>
          </w:rPr>
          <w:t> </w:t>
        </w:r>
      </w:ins>
    </w:p>
    <w:p w14:paraId="06CB763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77" w:author="León Prieto" w:date="2023-07-07T22:48:00Z"/>
          <w:rFonts w:ascii="Consolas" w:hAnsi="Consolas" w:cs="Courier New"/>
          <w:sz w:val="17"/>
          <w:szCs w:val="17"/>
          <w:lang w:val="en-US"/>
          <w:rPrChange w:id="8478" w:author="León Prieto" w:date="2023-07-07T22:50:00Z">
            <w:rPr>
              <w:ins w:id="8479" w:author="León Prieto" w:date="2023-07-07T22:48:00Z"/>
              <w:rFonts w:ascii="Consolas" w:hAnsi="Consolas" w:cs="Courier New"/>
              <w:sz w:val="17"/>
              <w:szCs w:val="17"/>
            </w:rPr>
          </w:rPrChange>
        </w:rPr>
      </w:pPr>
      <w:ins w:id="8480" w:author="León Prieto" w:date="2023-07-07T22:48:00Z">
        <w:r w:rsidRPr="007312CF">
          <w:rPr>
            <w:rFonts w:ascii="Consolas" w:hAnsi="Consolas" w:cs="Courier New"/>
            <w:sz w:val="17"/>
            <w:szCs w:val="17"/>
            <w:lang w:val="en-US"/>
            <w:rPrChange w:id="8481" w:author="León Prieto" w:date="2023-07-07T22:50:00Z">
              <w:rPr>
                <w:rFonts w:ascii="Consolas" w:hAnsi="Consolas" w:cs="Courier New"/>
                <w:sz w:val="17"/>
                <w:szCs w:val="17"/>
              </w:rPr>
            </w:rPrChange>
          </w:rPr>
          <w:t xml:space="preserve"> 6. </w:t>
        </w:r>
        <w:r w:rsidRPr="007312CF">
          <w:rPr>
            <w:rFonts w:ascii="Consolas" w:hAnsi="Consolas" w:cs="Courier New"/>
            <w:color w:val="000088"/>
            <w:sz w:val="17"/>
            <w:szCs w:val="17"/>
            <w:lang w:val="en-US"/>
            <w:rPrChange w:id="8482" w:author="León Prieto" w:date="2023-07-07T22:50: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8483"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8484" w:author="León Prieto" w:date="2023-07-07T22:50:00Z">
              <w:rPr>
                <w:rFonts w:ascii="Consolas" w:hAnsi="Consolas" w:cs="Courier New"/>
                <w:color w:val="000000"/>
                <w:sz w:val="17"/>
                <w:szCs w:val="17"/>
              </w:rPr>
            </w:rPrChange>
          </w:rPr>
          <w:t>ref_mode_</w:t>
        </w:r>
        <w:proofErr w:type="gramStart"/>
        <w:r w:rsidRPr="007312CF">
          <w:rPr>
            <w:rFonts w:ascii="Consolas" w:hAnsi="Consolas" w:cs="Courier New"/>
            <w:color w:val="000000"/>
            <w:sz w:val="17"/>
            <w:szCs w:val="17"/>
            <w:lang w:val="en-US"/>
            <w:rPrChange w:id="8485" w:author="León Prieto" w:date="2023-07-07T22:50:00Z">
              <w:rPr>
                <w:rFonts w:ascii="Consolas" w:hAnsi="Consolas" w:cs="Courier New"/>
                <w:color w:val="000000"/>
                <w:sz w:val="17"/>
                <w:szCs w:val="17"/>
              </w:rPr>
            </w:rPrChange>
          </w:rPr>
          <w:t>management</w:t>
        </w:r>
        <w:proofErr w:type="spellEnd"/>
        <w:r w:rsidRPr="007312CF">
          <w:rPr>
            <w:rFonts w:ascii="Consolas" w:hAnsi="Consolas" w:cs="Courier New"/>
            <w:color w:val="666600"/>
            <w:sz w:val="17"/>
            <w:szCs w:val="17"/>
            <w:lang w:val="en-US"/>
            <w:rPrChange w:id="8486"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8487" w:author="León Prieto" w:date="2023-07-07T22:50:00Z">
              <w:rPr>
                <w:rFonts w:ascii="Consolas" w:hAnsi="Consolas" w:cs="Courier New"/>
                <w:color w:val="666600"/>
                <w:sz w:val="17"/>
                <w:szCs w:val="17"/>
              </w:rPr>
            </w:rPrChange>
          </w:rPr>
          <w:t>){</w:t>
        </w:r>
      </w:ins>
    </w:p>
    <w:p w14:paraId="4683791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488" w:author="León Prieto" w:date="2023-07-07T22:48:00Z"/>
          <w:rFonts w:ascii="Consolas" w:hAnsi="Consolas" w:cs="Courier New"/>
          <w:sz w:val="17"/>
          <w:szCs w:val="17"/>
          <w:lang w:val="en-US"/>
          <w:rPrChange w:id="8489" w:author="León Prieto" w:date="2023-07-07T22:50:00Z">
            <w:rPr>
              <w:ins w:id="8490" w:author="León Prieto" w:date="2023-07-07T22:48:00Z"/>
              <w:rFonts w:ascii="Consolas" w:hAnsi="Consolas" w:cs="Courier New"/>
              <w:sz w:val="17"/>
              <w:szCs w:val="17"/>
            </w:rPr>
          </w:rPrChange>
        </w:rPr>
      </w:pPr>
      <w:ins w:id="8491" w:author="León Prieto" w:date="2023-07-07T22:48:00Z">
        <w:r w:rsidRPr="007312CF">
          <w:rPr>
            <w:rFonts w:ascii="Consolas" w:hAnsi="Consolas" w:cs="Courier New"/>
            <w:sz w:val="17"/>
            <w:szCs w:val="17"/>
            <w:lang w:val="en-US"/>
            <w:rPrChange w:id="8492" w:author="León Prieto" w:date="2023-07-07T22:50:00Z">
              <w:rPr>
                <w:rFonts w:ascii="Consolas" w:hAnsi="Consolas" w:cs="Courier New"/>
                <w:sz w:val="17"/>
                <w:szCs w:val="17"/>
              </w:rPr>
            </w:rPrChange>
          </w:rPr>
          <w:t xml:space="preserve"> 7. </w:t>
        </w:r>
        <w:r w:rsidRPr="007312CF">
          <w:rPr>
            <w:rFonts w:ascii="Consolas" w:hAnsi="Consolas" w:cs="Courier New"/>
            <w:color w:val="000000"/>
            <w:sz w:val="17"/>
            <w:szCs w:val="17"/>
            <w:lang w:val="en-US"/>
            <w:rPrChange w:id="8493" w:author="León Prieto" w:date="2023-07-07T22:50:00Z">
              <w:rPr>
                <w:rFonts w:ascii="Consolas" w:hAnsi="Consolas" w:cs="Courier New"/>
                <w:color w:val="000000"/>
                <w:sz w:val="17"/>
                <w:szCs w:val="17"/>
              </w:rPr>
            </w:rPrChange>
          </w:rPr>
          <w:tab/>
        </w:r>
        <w:r w:rsidRPr="007312CF">
          <w:rPr>
            <w:rFonts w:ascii="Consolas" w:hAnsi="Consolas" w:cs="Courier New"/>
            <w:color w:val="000088"/>
            <w:sz w:val="17"/>
            <w:szCs w:val="17"/>
            <w:lang w:val="en-US"/>
            <w:rPrChange w:id="8494" w:author="León Prieto" w:date="2023-07-07T22:50: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8495"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8496" w:author="León Prieto" w:date="2023-07-07T22:50:00Z">
              <w:rPr>
                <w:rFonts w:ascii="Consolas" w:hAnsi="Consolas" w:cs="Courier New"/>
                <w:color w:val="666600"/>
                <w:sz w:val="17"/>
                <w:szCs w:val="17"/>
              </w:rPr>
            </w:rPrChange>
          </w:rPr>
          <w:t>(</w:t>
        </w:r>
        <w:proofErr w:type="spellStart"/>
        <w:r w:rsidRPr="007312CF">
          <w:rPr>
            <w:rFonts w:ascii="Consolas" w:hAnsi="Consolas" w:cs="Courier New"/>
            <w:color w:val="000000"/>
            <w:sz w:val="17"/>
            <w:szCs w:val="17"/>
            <w:lang w:val="en-US"/>
            <w:rPrChange w:id="8497" w:author="León Prieto" w:date="2023-07-07T22:50:00Z">
              <w:rPr>
                <w:rFonts w:ascii="Consolas" w:hAnsi="Consolas" w:cs="Courier New"/>
                <w:color w:val="000000"/>
                <w:sz w:val="17"/>
                <w:szCs w:val="17"/>
              </w:rPr>
            </w:rPrChange>
          </w:rPr>
          <w:t>remote_</w:t>
        </w:r>
        <w:proofErr w:type="gramStart"/>
        <w:r w:rsidRPr="007312CF">
          <w:rPr>
            <w:rFonts w:ascii="Consolas" w:hAnsi="Consolas" w:cs="Courier New"/>
            <w:color w:val="000000"/>
            <w:sz w:val="17"/>
            <w:szCs w:val="17"/>
            <w:lang w:val="en-US"/>
            <w:rPrChange w:id="8498" w:author="León Prieto" w:date="2023-07-07T22:50:00Z">
              <w:rPr>
                <w:rFonts w:ascii="Consolas" w:hAnsi="Consolas" w:cs="Courier New"/>
                <w:color w:val="000000"/>
                <w:sz w:val="17"/>
                <w:szCs w:val="17"/>
              </w:rPr>
            </w:rPrChange>
          </w:rPr>
          <w:t>channel</w:t>
        </w:r>
        <w:proofErr w:type="spellEnd"/>
        <w:r w:rsidRPr="007312CF">
          <w:rPr>
            <w:rFonts w:ascii="Consolas" w:hAnsi="Consolas" w:cs="Courier New"/>
            <w:color w:val="666600"/>
            <w:sz w:val="17"/>
            <w:szCs w:val="17"/>
            <w:lang w:val="en-US"/>
            <w:rPrChange w:id="8499"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006666"/>
            <w:sz w:val="17"/>
            <w:szCs w:val="17"/>
            <w:lang w:val="en-US"/>
            <w:rPrChange w:id="8500" w:author="León Prieto" w:date="2023-07-07T22:50:00Z">
              <w:rPr>
                <w:rFonts w:ascii="Consolas" w:hAnsi="Consolas" w:cs="Courier New"/>
                <w:color w:val="006666"/>
                <w:sz w:val="17"/>
                <w:szCs w:val="17"/>
              </w:rPr>
            </w:rPrChange>
          </w:rPr>
          <w:t>3</w:t>
        </w:r>
        <w:r w:rsidRPr="007312CF">
          <w:rPr>
            <w:rFonts w:ascii="Consolas" w:hAnsi="Consolas" w:cs="Courier New"/>
            <w:color w:val="666600"/>
            <w:sz w:val="17"/>
            <w:szCs w:val="17"/>
            <w:lang w:val="en-US"/>
            <w:rPrChange w:id="8501"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8502"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8503" w:author="León Prieto" w:date="2023-07-07T22:50: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8504" w:author="León Prieto" w:date="2023-07-07T22:50: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8505" w:author="León Prieto" w:date="2023-07-07T22:50:00Z">
              <w:rPr>
                <w:rFonts w:ascii="Consolas" w:hAnsi="Consolas" w:cs="Courier New"/>
                <w:color w:val="006666"/>
                <w:sz w:val="17"/>
                <w:szCs w:val="17"/>
              </w:rPr>
            </w:rPrChange>
          </w:rPr>
          <w:t>1100</w:t>
        </w:r>
        <w:r w:rsidRPr="007312CF">
          <w:rPr>
            <w:rFonts w:ascii="Consolas" w:hAnsi="Consolas" w:cs="Courier New"/>
            <w:color w:val="000000"/>
            <w:sz w:val="17"/>
            <w:szCs w:val="17"/>
            <w:lang w:val="en-US"/>
            <w:rPrChange w:id="8506"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8507" w:author="León Prieto" w:date="2023-07-07T22:50:00Z">
              <w:rPr>
                <w:rFonts w:ascii="Consolas" w:hAnsi="Consolas" w:cs="Courier New"/>
                <w:color w:val="666600"/>
                <w:sz w:val="17"/>
                <w:szCs w:val="17"/>
              </w:rPr>
            </w:rPrChange>
          </w:rPr>
          <w:t>&amp;&amp;</w:t>
        </w:r>
        <w:r w:rsidRPr="007312CF">
          <w:rPr>
            <w:rFonts w:ascii="Consolas" w:hAnsi="Consolas" w:cs="Courier New"/>
            <w:color w:val="000000"/>
            <w:sz w:val="17"/>
            <w:szCs w:val="17"/>
            <w:lang w:val="en-US"/>
            <w:rPrChange w:id="8508"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8509" w:author="León Prieto" w:date="2023-07-07T22:50:00Z">
              <w:rPr>
                <w:rFonts w:ascii="Consolas" w:hAnsi="Consolas" w:cs="Courier New"/>
                <w:color w:val="000000"/>
                <w:sz w:val="17"/>
                <w:szCs w:val="17"/>
              </w:rPr>
            </w:rPrChange>
          </w:rPr>
          <w:t>remote_channel</w:t>
        </w:r>
        <w:proofErr w:type="spellEnd"/>
        <w:r w:rsidRPr="007312CF">
          <w:rPr>
            <w:rFonts w:ascii="Consolas" w:hAnsi="Consolas" w:cs="Courier New"/>
            <w:color w:val="666600"/>
            <w:sz w:val="17"/>
            <w:szCs w:val="17"/>
            <w:lang w:val="en-US"/>
            <w:rPrChange w:id="8510" w:author="León Prieto" w:date="2023-07-07T22:50:00Z">
              <w:rPr>
                <w:rFonts w:ascii="Consolas" w:hAnsi="Consolas" w:cs="Courier New"/>
                <w:color w:val="666600"/>
                <w:sz w:val="17"/>
                <w:szCs w:val="17"/>
              </w:rPr>
            </w:rPrChange>
          </w:rPr>
          <w:t>[</w:t>
        </w:r>
        <w:r w:rsidRPr="007312CF">
          <w:rPr>
            <w:rFonts w:ascii="Consolas" w:hAnsi="Consolas" w:cs="Courier New"/>
            <w:color w:val="006666"/>
            <w:sz w:val="17"/>
            <w:szCs w:val="17"/>
            <w:lang w:val="en-US"/>
            <w:rPrChange w:id="8511" w:author="León Prieto" w:date="2023-07-07T22:50:00Z">
              <w:rPr>
                <w:rFonts w:ascii="Consolas" w:hAnsi="Consolas" w:cs="Courier New"/>
                <w:color w:val="006666"/>
                <w:sz w:val="17"/>
                <w:szCs w:val="17"/>
              </w:rPr>
            </w:rPrChange>
          </w:rPr>
          <w:t>4</w:t>
        </w:r>
        <w:r w:rsidRPr="007312CF">
          <w:rPr>
            <w:rFonts w:ascii="Consolas" w:hAnsi="Consolas" w:cs="Courier New"/>
            <w:color w:val="666600"/>
            <w:sz w:val="17"/>
            <w:szCs w:val="17"/>
            <w:lang w:val="en-US"/>
            <w:rPrChange w:id="8512"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8513"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8514" w:author="León Prieto" w:date="2023-07-07T22:50: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8515" w:author="León Prieto" w:date="2023-07-07T22:50: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8516" w:author="León Prieto" w:date="2023-07-07T22:50:00Z">
              <w:rPr>
                <w:rFonts w:ascii="Consolas" w:hAnsi="Consolas" w:cs="Courier New"/>
                <w:color w:val="006666"/>
                <w:sz w:val="17"/>
                <w:szCs w:val="17"/>
              </w:rPr>
            </w:rPrChange>
          </w:rPr>
          <w:t>1100</w:t>
        </w:r>
        <w:r w:rsidRPr="007312CF">
          <w:rPr>
            <w:rFonts w:ascii="Consolas" w:hAnsi="Consolas" w:cs="Courier New"/>
            <w:color w:val="666600"/>
            <w:sz w:val="17"/>
            <w:szCs w:val="17"/>
            <w:lang w:val="en-US"/>
            <w:rPrChange w:id="8517"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8518"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8519" w:author="León Prieto" w:date="2023-07-07T22:50:00Z">
              <w:rPr>
                <w:rFonts w:ascii="Consolas" w:hAnsi="Consolas" w:cs="Courier New"/>
                <w:color w:val="000000"/>
                <w:sz w:val="17"/>
                <w:szCs w:val="17"/>
              </w:rPr>
            </w:rPrChange>
          </w:rPr>
          <w:t>fm</w:t>
        </w:r>
        <w:proofErr w:type="spellEnd"/>
        <w:r w:rsidRPr="007312CF">
          <w:rPr>
            <w:rFonts w:ascii="Consolas" w:hAnsi="Consolas" w:cs="Courier New"/>
            <w:color w:val="000000"/>
            <w:sz w:val="17"/>
            <w:szCs w:val="17"/>
            <w:lang w:val="en-US"/>
            <w:rPrChange w:id="8520"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8521"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852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8523" w:author="León Prieto" w:date="2023-07-07T22:50:00Z">
              <w:rPr>
                <w:rFonts w:ascii="Consolas" w:hAnsi="Consolas" w:cs="Courier New"/>
                <w:color w:val="000000"/>
                <w:sz w:val="17"/>
                <w:szCs w:val="17"/>
              </w:rPr>
            </w:rPrChange>
          </w:rPr>
          <w:t>FM_mounting</w:t>
        </w:r>
        <w:proofErr w:type="spellEnd"/>
        <w:r w:rsidRPr="007312CF">
          <w:rPr>
            <w:rFonts w:ascii="Consolas" w:hAnsi="Consolas" w:cs="Courier New"/>
            <w:color w:val="666600"/>
            <w:sz w:val="17"/>
            <w:szCs w:val="17"/>
            <w:lang w:val="en-US"/>
            <w:rPrChange w:id="8524" w:author="León Prieto" w:date="2023-07-07T22:50:00Z">
              <w:rPr>
                <w:rFonts w:ascii="Consolas" w:hAnsi="Consolas" w:cs="Courier New"/>
                <w:color w:val="666600"/>
                <w:sz w:val="17"/>
                <w:szCs w:val="17"/>
              </w:rPr>
            </w:rPrChange>
          </w:rPr>
          <w:t>;</w:t>
        </w:r>
      </w:ins>
    </w:p>
    <w:p w14:paraId="3CC9686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525" w:author="León Prieto" w:date="2023-07-07T22:48:00Z"/>
          <w:rFonts w:ascii="Consolas" w:hAnsi="Consolas" w:cs="Courier New"/>
          <w:sz w:val="17"/>
          <w:szCs w:val="17"/>
          <w:lang w:val="en-US"/>
          <w:rPrChange w:id="8526" w:author="Prieto Bailo, León Enrique" w:date="2023-07-07T23:00:00Z">
            <w:rPr>
              <w:ins w:id="8527" w:author="León Prieto" w:date="2023-07-07T22:48:00Z"/>
              <w:rFonts w:ascii="Consolas" w:hAnsi="Consolas" w:cs="Courier New"/>
              <w:sz w:val="17"/>
              <w:szCs w:val="17"/>
            </w:rPr>
          </w:rPrChange>
        </w:rPr>
      </w:pPr>
      <w:ins w:id="8528" w:author="León Prieto" w:date="2023-07-07T22:48:00Z">
        <w:r w:rsidRPr="007312CF">
          <w:rPr>
            <w:rFonts w:ascii="Consolas" w:hAnsi="Consolas" w:cs="Courier New"/>
            <w:sz w:val="17"/>
            <w:szCs w:val="17"/>
            <w:lang w:val="en-US"/>
            <w:rPrChange w:id="8529" w:author="León Prieto" w:date="2023-07-07T22:50:00Z">
              <w:rPr>
                <w:rFonts w:ascii="Consolas" w:hAnsi="Consolas" w:cs="Courier New"/>
                <w:sz w:val="17"/>
                <w:szCs w:val="17"/>
              </w:rPr>
            </w:rPrChange>
          </w:rPr>
          <w:t xml:space="preserve"> </w:t>
        </w:r>
        <w:r w:rsidRPr="00454AE3">
          <w:rPr>
            <w:rFonts w:ascii="Consolas" w:hAnsi="Consolas" w:cs="Courier New"/>
            <w:sz w:val="17"/>
            <w:szCs w:val="17"/>
            <w:lang w:val="en-US"/>
            <w:rPrChange w:id="8530" w:author="Prieto Bailo, León Enrique" w:date="2023-07-07T23:00:00Z">
              <w:rPr>
                <w:rFonts w:ascii="Consolas" w:hAnsi="Consolas" w:cs="Courier New"/>
                <w:sz w:val="17"/>
                <w:szCs w:val="17"/>
              </w:rPr>
            </w:rPrChange>
          </w:rPr>
          <w:t xml:space="preserve">8. </w:t>
        </w:r>
        <w:r w:rsidRPr="00454AE3">
          <w:rPr>
            <w:rFonts w:ascii="Consolas" w:hAnsi="Consolas" w:cs="Courier New"/>
            <w:color w:val="000000"/>
            <w:sz w:val="17"/>
            <w:szCs w:val="17"/>
            <w:lang w:val="en-US"/>
            <w:rPrChange w:id="8531"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8532"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853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34"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8535"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53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3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3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39" w:author="Prieto Bailo, León Enrique" w:date="2023-07-07T23:00:00Z">
              <w:rPr>
                <w:rFonts w:ascii="Consolas" w:hAnsi="Consolas" w:cs="Courier New"/>
                <w:color w:val="000000"/>
                <w:sz w:val="17"/>
                <w:szCs w:val="17"/>
              </w:rPr>
            </w:rPrChange>
          </w:rPr>
          <w:t>FM_mounting</w:t>
        </w:r>
        <w:proofErr w:type="spellEnd"/>
        <w:r w:rsidRPr="00454AE3">
          <w:rPr>
            <w:rFonts w:ascii="Consolas" w:hAnsi="Consolas" w:cs="Courier New"/>
            <w:color w:val="000000"/>
            <w:sz w:val="17"/>
            <w:szCs w:val="17"/>
            <w:lang w:val="en-US"/>
            <w:rPrChange w:id="854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41"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54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43"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8544"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8545"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8546" w:author="Prieto Bailo, León Enrique" w:date="2023-07-07T23:00: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854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4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49"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855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551" w:author="Prieto Bailo, León Enrique" w:date="2023-07-07T23:00:00Z">
              <w:rPr>
                <w:rFonts w:ascii="Consolas" w:hAnsi="Consolas" w:cs="Courier New"/>
                <w:color w:val="006666"/>
                <w:sz w:val="17"/>
                <w:szCs w:val="17"/>
              </w:rPr>
            </w:rPrChange>
          </w:rPr>
          <w:t>1100</w:t>
        </w:r>
        <w:r w:rsidRPr="00454AE3">
          <w:rPr>
            <w:rFonts w:ascii="Consolas" w:hAnsi="Consolas" w:cs="Courier New"/>
            <w:color w:val="000000"/>
            <w:sz w:val="17"/>
            <w:szCs w:val="17"/>
            <w:lang w:val="en-US"/>
            <w:rPrChange w:id="855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53"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55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55" w:author="Prieto Bailo, León Enrique" w:date="2023-07-07T23:00: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8556"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557" w:author="Prieto Bailo, León Enrique" w:date="2023-07-07T23:00: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855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5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60" w:author="Prieto Bailo, León Enrique" w:date="2023-07-07T23:00: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856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562" w:author="Prieto Bailo, León Enrique" w:date="2023-07-07T23:00:00Z">
              <w:rPr>
                <w:rFonts w:ascii="Consolas" w:hAnsi="Consolas" w:cs="Courier New"/>
                <w:color w:val="006666"/>
                <w:sz w:val="17"/>
                <w:szCs w:val="17"/>
              </w:rPr>
            </w:rPrChange>
          </w:rPr>
          <w:t>1450</w:t>
        </w:r>
        <w:r w:rsidRPr="00454AE3">
          <w:rPr>
            <w:rFonts w:ascii="Consolas" w:hAnsi="Consolas" w:cs="Courier New"/>
            <w:color w:val="666600"/>
            <w:sz w:val="17"/>
            <w:szCs w:val="17"/>
            <w:lang w:val="en-US"/>
            <w:rPrChange w:id="856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6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65"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56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6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6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69" w:author="Prieto Bailo, León Enrique" w:date="2023-07-07T23:00:00Z">
              <w:rPr>
                <w:rFonts w:ascii="Consolas" w:hAnsi="Consolas" w:cs="Courier New"/>
                <w:color w:val="000000"/>
                <w:sz w:val="17"/>
                <w:szCs w:val="17"/>
              </w:rPr>
            </w:rPrChange>
          </w:rPr>
          <w:t>FM_stable</w:t>
        </w:r>
        <w:proofErr w:type="spellEnd"/>
        <w:r w:rsidRPr="00454AE3">
          <w:rPr>
            <w:rFonts w:ascii="Consolas" w:hAnsi="Consolas" w:cs="Courier New"/>
            <w:color w:val="666600"/>
            <w:sz w:val="17"/>
            <w:szCs w:val="17"/>
            <w:lang w:val="en-US"/>
            <w:rPrChange w:id="8570" w:author="Prieto Bailo, León Enrique" w:date="2023-07-07T23:00:00Z">
              <w:rPr>
                <w:rFonts w:ascii="Consolas" w:hAnsi="Consolas" w:cs="Courier New"/>
                <w:color w:val="666600"/>
                <w:sz w:val="17"/>
                <w:szCs w:val="17"/>
              </w:rPr>
            </w:rPrChange>
          </w:rPr>
          <w:t>;</w:t>
        </w:r>
      </w:ins>
    </w:p>
    <w:p w14:paraId="15B6493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571" w:author="León Prieto" w:date="2023-07-07T22:48:00Z"/>
          <w:rFonts w:ascii="Consolas" w:hAnsi="Consolas" w:cs="Courier New"/>
          <w:sz w:val="17"/>
          <w:szCs w:val="17"/>
          <w:lang w:val="en-US"/>
          <w:rPrChange w:id="8572" w:author="Prieto Bailo, León Enrique" w:date="2023-07-07T23:00:00Z">
            <w:rPr>
              <w:ins w:id="8573" w:author="León Prieto" w:date="2023-07-07T22:48:00Z"/>
              <w:rFonts w:ascii="Consolas" w:hAnsi="Consolas" w:cs="Courier New"/>
              <w:sz w:val="17"/>
              <w:szCs w:val="17"/>
            </w:rPr>
          </w:rPrChange>
        </w:rPr>
      </w:pPr>
      <w:ins w:id="8574" w:author="León Prieto" w:date="2023-07-07T22:48:00Z">
        <w:r w:rsidRPr="00454AE3">
          <w:rPr>
            <w:rFonts w:ascii="Consolas" w:hAnsi="Consolas" w:cs="Courier New"/>
            <w:sz w:val="17"/>
            <w:szCs w:val="17"/>
            <w:lang w:val="en-US"/>
            <w:rPrChange w:id="8575" w:author="Prieto Bailo, León Enrique" w:date="2023-07-07T23:00:00Z">
              <w:rPr>
                <w:rFonts w:ascii="Consolas" w:hAnsi="Consolas" w:cs="Courier New"/>
                <w:sz w:val="17"/>
                <w:szCs w:val="17"/>
              </w:rPr>
            </w:rPrChange>
          </w:rPr>
          <w:t xml:space="preserve"> 9. </w:t>
        </w:r>
        <w:r w:rsidRPr="00454AE3">
          <w:rPr>
            <w:rFonts w:ascii="Consolas" w:hAnsi="Consolas" w:cs="Courier New"/>
            <w:color w:val="000000"/>
            <w:sz w:val="17"/>
            <w:szCs w:val="17"/>
            <w:lang w:val="en-US"/>
            <w:rPrChange w:id="8576"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8577"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857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79"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8580"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58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82" w:author="Prieto Bailo, León Enrique" w:date="2023-07-07T23:00:00Z">
              <w:rPr>
                <w:rFonts w:ascii="Consolas" w:hAnsi="Consolas" w:cs="Courier New"/>
                <w:color w:val="666600"/>
                <w:sz w:val="17"/>
                <w:szCs w:val="17"/>
              </w:rPr>
            </w:rPrChange>
          </w:rPr>
          <w:t>&gt;=</w:t>
        </w:r>
        <w:r w:rsidRPr="00454AE3">
          <w:rPr>
            <w:rFonts w:ascii="Consolas" w:hAnsi="Consolas" w:cs="Courier New"/>
            <w:color w:val="006666"/>
            <w:sz w:val="17"/>
            <w:szCs w:val="17"/>
            <w:lang w:val="en-US"/>
            <w:rPrChange w:id="8583" w:author="Prieto Bailo, León Enrique" w:date="2023-07-07T23:00: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858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85"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58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87"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8588"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8589"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8590" w:author="Prieto Bailo, León Enrique" w:date="2023-07-07T23:00: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85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59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93"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859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595" w:author="Prieto Bailo, León Enrique" w:date="2023-07-07T23:00:00Z">
              <w:rPr>
                <w:rFonts w:ascii="Consolas" w:hAnsi="Consolas" w:cs="Courier New"/>
                <w:color w:val="006666"/>
                <w:sz w:val="17"/>
                <w:szCs w:val="17"/>
              </w:rPr>
            </w:rPrChange>
          </w:rPr>
          <w:t>1050</w:t>
        </w:r>
        <w:r w:rsidRPr="00454AE3">
          <w:rPr>
            <w:rFonts w:ascii="Consolas" w:hAnsi="Consolas" w:cs="Courier New"/>
            <w:color w:val="000000"/>
            <w:sz w:val="17"/>
            <w:szCs w:val="17"/>
            <w:lang w:val="en-US"/>
            <w:rPrChange w:id="859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597"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59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599" w:author="Prieto Bailo, León Enrique" w:date="2023-07-07T23:00: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8600"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601" w:author="Prieto Bailo, León Enrique" w:date="2023-07-07T23:00: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860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0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04" w:author="Prieto Bailo, León Enrique" w:date="2023-07-07T23:00: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860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606" w:author="Prieto Bailo, León Enrique" w:date="2023-07-07T23:00:00Z">
              <w:rPr>
                <w:rFonts w:ascii="Consolas" w:hAnsi="Consolas" w:cs="Courier New"/>
                <w:color w:val="006666"/>
                <w:sz w:val="17"/>
                <w:szCs w:val="17"/>
              </w:rPr>
            </w:rPrChange>
          </w:rPr>
          <w:t>1950</w:t>
        </w:r>
        <w:r w:rsidRPr="00454AE3">
          <w:rPr>
            <w:rFonts w:ascii="Consolas" w:hAnsi="Consolas" w:cs="Courier New"/>
            <w:color w:val="666600"/>
            <w:sz w:val="17"/>
            <w:szCs w:val="17"/>
            <w:lang w:val="en-US"/>
            <w:rPrChange w:id="860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0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09"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61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1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1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13" w:author="Prieto Bailo, León Enrique" w:date="2023-07-07T23:00:00Z">
              <w:rPr>
                <w:rFonts w:ascii="Consolas" w:hAnsi="Consolas" w:cs="Courier New"/>
                <w:color w:val="000000"/>
                <w:sz w:val="17"/>
                <w:szCs w:val="17"/>
              </w:rPr>
            </w:rPrChange>
          </w:rPr>
          <w:t>FM_disabled</w:t>
        </w:r>
        <w:proofErr w:type="spellEnd"/>
        <w:r w:rsidRPr="00454AE3">
          <w:rPr>
            <w:rFonts w:ascii="Consolas" w:hAnsi="Consolas" w:cs="Courier New"/>
            <w:color w:val="666600"/>
            <w:sz w:val="17"/>
            <w:szCs w:val="17"/>
            <w:lang w:val="en-US"/>
            <w:rPrChange w:id="8614" w:author="Prieto Bailo, León Enrique" w:date="2023-07-07T23:00:00Z">
              <w:rPr>
                <w:rFonts w:ascii="Consolas" w:hAnsi="Consolas" w:cs="Courier New"/>
                <w:color w:val="666600"/>
                <w:sz w:val="17"/>
                <w:szCs w:val="17"/>
              </w:rPr>
            </w:rPrChange>
          </w:rPr>
          <w:t>;</w:t>
        </w:r>
      </w:ins>
    </w:p>
    <w:p w14:paraId="0D22FBF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615" w:author="León Prieto" w:date="2023-07-07T22:48:00Z"/>
          <w:rFonts w:ascii="Consolas" w:hAnsi="Consolas" w:cs="Courier New"/>
          <w:sz w:val="17"/>
          <w:szCs w:val="17"/>
          <w:lang w:val="en-US"/>
          <w:rPrChange w:id="8616" w:author="Prieto Bailo, León Enrique" w:date="2023-07-07T23:00:00Z">
            <w:rPr>
              <w:ins w:id="8617" w:author="León Prieto" w:date="2023-07-07T22:48:00Z"/>
              <w:rFonts w:ascii="Consolas" w:hAnsi="Consolas" w:cs="Courier New"/>
              <w:sz w:val="17"/>
              <w:szCs w:val="17"/>
            </w:rPr>
          </w:rPrChange>
        </w:rPr>
      </w:pPr>
      <w:ins w:id="8618" w:author="León Prieto" w:date="2023-07-07T22:48:00Z">
        <w:r w:rsidRPr="00454AE3">
          <w:rPr>
            <w:rFonts w:ascii="Consolas" w:hAnsi="Consolas" w:cs="Courier New"/>
            <w:sz w:val="17"/>
            <w:szCs w:val="17"/>
            <w:lang w:val="en-US"/>
            <w:rPrChange w:id="8619" w:author="Prieto Bailo, León Enrique" w:date="2023-07-07T23:00:00Z">
              <w:rPr>
                <w:rFonts w:ascii="Consolas" w:hAnsi="Consolas" w:cs="Courier New"/>
                <w:sz w:val="17"/>
                <w:szCs w:val="17"/>
              </w:rPr>
            </w:rPrChange>
          </w:rPr>
          <w:t xml:space="preserve">10. </w:t>
        </w:r>
        <w:r w:rsidRPr="00454AE3">
          <w:rPr>
            <w:rFonts w:ascii="Consolas" w:hAnsi="Consolas" w:cs="Courier New"/>
            <w:color w:val="000000"/>
            <w:sz w:val="17"/>
            <w:szCs w:val="17"/>
            <w:lang w:val="en-US"/>
            <w:rPrChange w:id="8620"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8621"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862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23"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8624"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62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26" w:author="Prieto Bailo, León Enrique" w:date="2023-07-07T23:00:00Z">
              <w:rPr>
                <w:rFonts w:ascii="Consolas" w:hAnsi="Consolas" w:cs="Courier New"/>
                <w:color w:val="666600"/>
                <w:sz w:val="17"/>
                <w:szCs w:val="17"/>
              </w:rPr>
            </w:rPrChange>
          </w:rPr>
          <w:t>&gt;=</w:t>
        </w:r>
        <w:r w:rsidRPr="00454AE3">
          <w:rPr>
            <w:rFonts w:ascii="Consolas" w:hAnsi="Consolas" w:cs="Courier New"/>
            <w:color w:val="006666"/>
            <w:sz w:val="17"/>
            <w:szCs w:val="17"/>
            <w:lang w:val="en-US"/>
            <w:rPrChange w:id="8627" w:author="Prieto Bailo, León Enrique" w:date="2023-07-07T23:00: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862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29"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63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31"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8632"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8633"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8634" w:author="Prieto Bailo, León Enrique" w:date="2023-07-07T23:00:00Z">
              <w:rPr>
                <w:rFonts w:ascii="Consolas" w:hAnsi="Consolas" w:cs="Courier New"/>
                <w:color w:val="006666"/>
                <w:sz w:val="17"/>
                <w:szCs w:val="17"/>
              </w:rPr>
            </w:rPrChange>
          </w:rPr>
          <w:t>6</w:t>
        </w:r>
        <w:r w:rsidRPr="00454AE3">
          <w:rPr>
            <w:rFonts w:ascii="Consolas" w:hAnsi="Consolas" w:cs="Courier New"/>
            <w:color w:val="666600"/>
            <w:sz w:val="17"/>
            <w:szCs w:val="17"/>
            <w:lang w:val="en-US"/>
            <w:rPrChange w:id="863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3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37"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863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639" w:author="Prieto Bailo, León Enrique" w:date="2023-07-07T23:00:00Z">
              <w:rPr>
                <w:rFonts w:ascii="Consolas" w:hAnsi="Consolas" w:cs="Courier New"/>
                <w:color w:val="006666"/>
                <w:sz w:val="17"/>
                <w:szCs w:val="17"/>
              </w:rPr>
            </w:rPrChange>
          </w:rPr>
          <w:t>1500</w:t>
        </w:r>
        <w:r w:rsidRPr="00454AE3">
          <w:rPr>
            <w:rFonts w:ascii="Consolas" w:hAnsi="Consolas" w:cs="Courier New"/>
            <w:color w:val="666600"/>
            <w:sz w:val="17"/>
            <w:szCs w:val="17"/>
            <w:lang w:val="en-US"/>
            <w:rPrChange w:id="864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4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42"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64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4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4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46" w:author="Prieto Bailo, León Enrique" w:date="2023-07-07T23:00:00Z">
              <w:rPr>
                <w:rFonts w:ascii="Consolas" w:hAnsi="Consolas" w:cs="Courier New"/>
                <w:color w:val="000000"/>
                <w:sz w:val="17"/>
                <w:szCs w:val="17"/>
              </w:rPr>
            </w:rPrChange>
          </w:rPr>
          <w:t>FM_stable</w:t>
        </w:r>
        <w:proofErr w:type="spellEnd"/>
        <w:r w:rsidRPr="00454AE3">
          <w:rPr>
            <w:rFonts w:ascii="Consolas" w:hAnsi="Consolas" w:cs="Courier New"/>
            <w:color w:val="666600"/>
            <w:sz w:val="17"/>
            <w:szCs w:val="17"/>
            <w:lang w:val="en-US"/>
            <w:rPrChange w:id="8647" w:author="Prieto Bailo, León Enrique" w:date="2023-07-07T23:00:00Z">
              <w:rPr>
                <w:rFonts w:ascii="Consolas" w:hAnsi="Consolas" w:cs="Courier New"/>
                <w:color w:val="666600"/>
                <w:sz w:val="17"/>
                <w:szCs w:val="17"/>
              </w:rPr>
            </w:rPrChange>
          </w:rPr>
          <w:t>;</w:t>
        </w:r>
      </w:ins>
    </w:p>
    <w:p w14:paraId="12286BA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648" w:author="León Prieto" w:date="2023-07-07T22:48:00Z"/>
          <w:rFonts w:ascii="Consolas" w:hAnsi="Consolas" w:cs="Courier New"/>
          <w:sz w:val="17"/>
          <w:szCs w:val="17"/>
          <w:lang w:val="en-US"/>
          <w:rPrChange w:id="8649" w:author="Prieto Bailo, León Enrique" w:date="2023-07-07T23:00:00Z">
            <w:rPr>
              <w:ins w:id="8650" w:author="León Prieto" w:date="2023-07-07T22:48:00Z"/>
              <w:rFonts w:ascii="Consolas" w:hAnsi="Consolas" w:cs="Courier New"/>
              <w:sz w:val="17"/>
              <w:szCs w:val="17"/>
            </w:rPr>
          </w:rPrChange>
        </w:rPr>
      </w:pPr>
      <w:ins w:id="8651" w:author="León Prieto" w:date="2023-07-07T22:48:00Z">
        <w:r w:rsidRPr="00454AE3">
          <w:rPr>
            <w:rFonts w:ascii="Consolas" w:hAnsi="Consolas" w:cs="Courier New"/>
            <w:sz w:val="17"/>
            <w:szCs w:val="17"/>
            <w:lang w:val="en-US"/>
            <w:rPrChange w:id="8652" w:author="Prieto Bailo, León Enrique" w:date="2023-07-07T23:00:00Z">
              <w:rPr>
                <w:rFonts w:ascii="Consolas" w:hAnsi="Consolas" w:cs="Courier New"/>
                <w:sz w:val="17"/>
                <w:szCs w:val="17"/>
              </w:rPr>
            </w:rPrChange>
          </w:rPr>
          <w:t xml:space="preserve">11. </w:t>
        </w:r>
        <w:r w:rsidRPr="00454AE3">
          <w:rPr>
            <w:rFonts w:ascii="Consolas" w:hAnsi="Consolas" w:cs="Courier New"/>
            <w:color w:val="000000"/>
            <w:sz w:val="17"/>
            <w:szCs w:val="17"/>
            <w:lang w:val="en-US"/>
            <w:rPrChange w:id="8653"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8654"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865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56"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8657"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65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59" w:author="Prieto Bailo, León Enrique" w:date="2023-07-07T23:00:00Z">
              <w:rPr>
                <w:rFonts w:ascii="Consolas" w:hAnsi="Consolas" w:cs="Courier New"/>
                <w:color w:val="666600"/>
                <w:sz w:val="17"/>
                <w:szCs w:val="17"/>
              </w:rPr>
            </w:rPrChange>
          </w:rPr>
          <w:t>&gt;=</w:t>
        </w:r>
        <w:r w:rsidRPr="00454AE3">
          <w:rPr>
            <w:rFonts w:ascii="Consolas" w:hAnsi="Consolas" w:cs="Courier New"/>
            <w:color w:val="006666"/>
            <w:sz w:val="17"/>
            <w:szCs w:val="17"/>
            <w:lang w:val="en-US"/>
            <w:rPrChange w:id="8660" w:author="Prieto Bailo, León Enrique" w:date="2023-07-07T23:00: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866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62"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866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64"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8665"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866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8667" w:author="Prieto Bailo, León Enrique" w:date="2023-07-07T23:00:00Z">
              <w:rPr>
                <w:rFonts w:ascii="Consolas" w:hAnsi="Consolas" w:cs="Courier New"/>
                <w:color w:val="006666"/>
                <w:sz w:val="17"/>
                <w:szCs w:val="17"/>
              </w:rPr>
            </w:rPrChange>
          </w:rPr>
          <w:t>6</w:t>
        </w:r>
        <w:r w:rsidRPr="00454AE3">
          <w:rPr>
            <w:rFonts w:ascii="Consolas" w:hAnsi="Consolas" w:cs="Courier New"/>
            <w:color w:val="666600"/>
            <w:sz w:val="17"/>
            <w:szCs w:val="17"/>
            <w:lang w:val="en-US"/>
            <w:rPrChange w:id="866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6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70" w:author="Prieto Bailo, León Enrique" w:date="2023-07-07T23:00: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867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8672" w:author="Prieto Bailo, León Enrique" w:date="2023-07-07T23:00:00Z">
              <w:rPr>
                <w:rFonts w:ascii="Consolas" w:hAnsi="Consolas" w:cs="Courier New"/>
                <w:color w:val="006666"/>
                <w:sz w:val="17"/>
                <w:szCs w:val="17"/>
              </w:rPr>
            </w:rPrChange>
          </w:rPr>
          <w:t>1500</w:t>
        </w:r>
        <w:r w:rsidRPr="00454AE3">
          <w:rPr>
            <w:rFonts w:ascii="Consolas" w:hAnsi="Consolas" w:cs="Courier New"/>
            <w:color w:val="666600"/>
            <w:sz w:val="17"/>
            <w:szCs w:val="17"/>
            <w:lang w:val="en-US"/>
            <w:rPrChange w:id="867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7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75"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67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67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67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679" w:author="Prieto Bailo, León Enrique" w:date="2023-07-07T23:00:00Z">
              <w:rPr>
                <w:rFonts w:ascii="Consolas" w:hAnsi="Consolas" w:cs="Courier New"/>
                <w:color w:val="000000"/>
                <w:sz w:val="17"/>
                <w:szCs w:val="17"/>
              </w:rPr>
            </w:rPrChange>
          </w:rPr>
          <w:t>FM_alt_hold</w:t>
        </w:r>
        <w:proofErr w:type="spellEnd"/>
        <w:r w:rsidRPr="00454AE3">
          <w:rPr>
            <w:rFonts w:ascii="Consolas" w:hAnsi="Consolas" w:cs="Courier New"/>
            <w:color w:val="666600"/>
            <w:sz w:val="17"/>
            <w:szCs w:val="17"/>
            <w:lang w:val="en-US"/>
            <w:rPrChange w:id="8680" w:author="Prieto Bailo, León Enrique" w:date="2023-07-07T23:00:00Z">
              <w:rPr>
                <w:rFonts w:ascii="Consolas" w:hAnsi="Consolas" w:cs="Courier New"/>
                <w:color w:val="666600"/>
                <w:sz w:val="17"/>
                <w:szCs w:val="17"/>
              </w:rPr>
            </w:rPrChange>
          </w:rPr>
          <w:t>;</w:t>
        </w:r>
      </w:ins>
    </w:p>
    <w:p w14:paraId="33B5A48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681" w:author="León Prieto" w:date="2023-07-07T22:48:00Z"/>
          <w:rFonts w:ascii="Consolas" w:hAnsi="Consolas" w:cs="Courier New"/>
          <w:sz w:val="17"/>
          <w:szCs w:val="17"/>
          <w:lang w:val="en-US"/>
          <w:rPrChange w:id="8682" w:author="Prieto Bailo, León Enrique" w:date="2023-07-07T23:00:00Z">
            <w:rPr>
              <w:ins w:id="8683" w:author="León Prieto" w:date="2023-07-07T22:48:00Z"/>
              <w:rFonts w:ascii="Consolas" w:hAnsi="Consolas" w:cs="Courier New"/>
              <w:sz w:val="17"/>
              <w:szCs w:val="17"/>
            </w:rPr>
          </w:rPrChange>
        </w:rPr>
      </w:pPr>
      <w:proofErr w:type="gramStart"/>
      <w:ins w:id="8684" w:author="León Prieto" w:date="2023-07-07T22:48:00Z">
        <w:r w:rsidRPr="00454AE3">
          <w:rPr>
            <w:rFonts w:ascii="Consolas" w:hAnsi="Consolas" w:cs="Courier New"/>
            <w:sz w:val="17"/>
            <w:szCs w:val="17"/>
            <w:lang w:val="en-US"/>
            <w:rPrChange w:id="8685" w:author="Prieto Bailo, León Enrique" w:date="2023-07-07T23:00:00Z">
              <w:rPr>
                <w:rFonts w:ascii="Consolas" w:hAnsi="Consolas" w:cs="Courier New"/>
                <w:sz w:val="17"/>
                <w:szCs w:val="17"/>
              </w:rPr>
            </w:rPrChange>
          </w:rPr>
          <w:t xml:space="preserve">12. </w:t>
        </w:r>
        <w:r w:rsidRPr="00454AE3">
          <w:rPr>
            <w:rFonts w:ascii="Consolas" w:hAnsi="Consolas" w:cs="Courier New"/>
            <w:color w:val="666600"/>
            <w:sz w:val="17"/>
            <w:szCs w:val="17"/>
            <w:lang w:val="en-US"/>
            <w:rPrChange w:id="8686" w:author="Prieto Bailo, León Enrique" w:date="2023-07-07T23:00:00Z">
              <w:rPr>
                <w:rFonts w:ascii="Consolas" w:hAnsi="Consolas" w:cs="Courier New"/>
                <w:color w:val="666600"/>
                <w:sz w:val="17"/>
                <w:szCs w:val="17"/>
              </w:rPr>
            </w:rPrChange>
          </w:rPr>
          <w:t>}</w:t>
        </w:r>
        <w:proofErr w:type="gramEnd"/>
      </w:ins>
    </w:p>
    <w:p w14:paraId="5A74B85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687" w:author="León Prieto" w:date="2023-07-07T22:48:00Z"/>
          <w:rFonts w:ascii="Consolas" w:hAnsi="Consolas" w:cs="Courier New"/>
          <w:sz w:val="17"/>
          <w:szCs w:val="17"/>
          <w:lang w:val="en-US"/>
          <w:rPrChange w:id="8688" w:author="Prieto Bailo, León Enrique" w:date="2023-07-07T23:00:00Z">
            <w:rPr>
              <w:ins w:id="8689" w:author="León Prieto" w:date="2023-07-07T22:48:00Z"/>
              <w:rFonts w:ascii="Consolas" w:hAnsi="Consolas" w:cs="Courier New"/>
              <w:sz w:val="17"/>
              <w:szCs w:val="17"/>
            </w:rPr>
          </w:rPrChange>
        </w:rPr>
      </w:pPr>
      <w:ins w:id="8690" w:author="León Prieto" w:date="2023-07-07T22:48:00Z">
        <w:r w:rsidRPr="00454AE3">
          <w:rPr>
            <w:rFonts w:ascii="Consolas" w:hAnsi="Consolas" w:cs="Courier New"/>
            <w:sz w:val="17"/>
            <w:szCs w:val="17"/>
            <w:lang w:val="en-US"/>
            <w:rPrChange w:id="8691" w:author="Prieto Bailo, León Enrique" w:date="2023-07-07T23:00:00Z">
              <w:rPr>
                <w:rFonts w:ascii="Consolas" w:hAnsi="Consolas" w:cs="Courier New"/>
                <w:sz w:val="17"/>
                <w:szCs w:val="17"/>
              </w:rPr>
            </w:rPrChange>
          </w:rPr>
          <w:t xml:space="preserve">13. </w:t>
        </w:r>
        <w:r w:rsidRPr="00454AE3">
          <w:rPr>
            <w:rFonts w:ascii="Consolas" w:hAnsi="Consolas" w:cs="Courier New"/>
            <w:color w:val="000000"/>
            <w:sz w:val="17"/>
            <w:szCs w:val="17"/>
            <w:lang w:val="en-US"/>
            <w:rPrChange w:id="8692" w:author="Prieto Bailo, León Enrique" w:date="2023-07-07T23:00:00Z">
              <w:rPr>
                <w:rFonts w:ascii="Consolas" w:hAnsi="Consolas" w:cs="Courier New"/>
                <w:color w:val="000000"/>
                <w:sz w:val="17"/>
                <w:szCs w:val="17"/>
              </w:rPr>
            </w:rPrChange>
          </w:rPr>
          <w:t> </w:t>
        </w:r>
      </w:ins>
    </w:p>
    <w:p w14:paraId="4AD196E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693" w:author="León Prieto" w:date="2023-07-07T22:48:00Z"/>
          <w:rFonts w:ascii="Consolas" w:hAnsi="Consolas" w:cs="Courier New"/>
          <w:sz w:val="17"/>
          <w:szCs w:val="17"/>
          <w:lang w:val="en-US"/>
          <w:rPrChange w:id="8694" w:author="Prieto Bailo, León Enrique" w:date="2023-07-07T23:00:00Z">
            <w:rPr>
              <w:ins w:id="8695" w:author="León Prieto" w:date="2023-07-07T22:48:00Z"/>
              <w:rFonts w:ascii="Consolas" w:hAnsi="Consolas" w:cs="Courier New"/>
              <w:sz w:val="17"/>
              <w:szCs w:val="17"/>
            </w:rPr>
          </w:rPrChange>
        </w:rPr>
      </w:pPr>
      <w:ins w:id="8696" w:author="León Prieto" w:date="2023-07-07T22:48:00Z">
        <w:r w:rsidRPr="00454AE3">
          <w:rPr>
            <w:rFonts w:ascii="Consolas" w:hAnsi="Consolas" w:cs="Courier New"/>
            <w:sz w:val="17"/>
            <w:szCs w:val="17"/>
            <w:lang w:val="en-US"/>
            <w:rPrChange w:id="8697" w:author="Prieto Bailo, León Enrique" w:date="2023-07-07T23:00:00Z">
              <w:rPr>
                <w:rFonts w:ascii="Consolas" w:hAnsi="Consolas" w:cs="Courier New"/>
                <w:sz w:val="17"/>
                <w:szCs w:val="17"/>
              </w:rPr>
            </w:rPrChange>
          </w:rPr>
          <w:t xml:space="preserve">14. </w:t>
        </w:r>
        <w:r w:rsidRPr="00454AE3">
          <w:rPr>
            <w:rFonts w:ascii="Consolas" w:hAnsi="Consolas" w:cs="Courier New"/>
            <w:color w:val="000088"/>
            <w:sz w:val="17"/>
            <w:szCs w:val="17"/>
            <w:lang w:val="en-US"/>
            <w:rPrChange w:id="8698"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869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00" w:author="Prieto Bailo, León Enrique" w:date="2023-07-07T23:00:00Z">
              <w:rPr>
                <w:rFonts w:ascii="Consolas" w:hAnsi="Consolas" w:cs="Courier New"/>
                <w:color w:val="000000"/>
                <w:sz w:val="17"/>
                <w:szCs w:val="17"/>
              </w:rPr>
            </w:rPrChange>
          </w:rPr>
          <w:t>ref_</w:t>
        </w:r>
        <w:proofErr w:type="gramStart"/>
        <w:r w:rsidRPr="00454AE3">
          <w:rPr>
            <w:rFonts w:ascii="Consolas" w:hAnsi="Consolas" w:cs="Courier New"/>
            <w:color w:val="000000"/>
            <w:sz w:val="17"/>
            <w:szCs w:val="17"/>
            <w:lang w:val="en-US"/>
            <w:rPrChange w:id="8701" w:author="Prieto Bailo, León Enrique" w:date="2023-07-07T23:00:00Z">
              <w:rPr>
                <w:rFonts w:ascii="Consolas" w:hAnsi="Consolas" w:cs="Courier New"/>
                <w:color w:val="000000"/>
                <w:sz w:val="17"/>
                <w:szCs w:val="17"/>
              </w:rPr>
            </w:rPrChange>
          </w:rPr>
          <w:t>gen</w:t>
        </w:r>
        <w:proofErr w:type="spellEnd"/>
        <w:r w:rsidRPr="00454AE3">
          <w:rPr>
            <w:rFonts w:ascii="Consolas" w:hAnsi="Consolas" w:cs="Courier New"/>
            <w:color w:val="666600"/>
            <w:sz w:val="17"/>
            <w:szCs w:val="17"/>
            <w:lang w:val="en-US"/>
            <w:rPrChange w:id="8702"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8703" w:author="Prieto Bailo, León Enrique" w:date="2023-07-07T23:00:00Z">
              <w:rPr>
                <w:rFonts w:ascii="Consolas" w:hAnsi="Consolas" w:cs="Courier New"/>
                <w:color w:val="666600"/>
                <w:sz w:val="17"/>
                <w:szCs w:val="17"/>
              </w:rPr>
            </w:rPrChange>
          </w:rPr>
          <w:t>){</w:t>
        </w:r>
      </w:ins>
    </w:p>
    <w:p w14:paraId="65973B4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04" w:author="León Prieto" w:date="2023-07-07T22:48:00Z"/>
          <w:rFonts w:ascii="Consolas" w:hAnsi="Consolas" w:cs="Courier New"/>
          <w:sz w:val="17"/>
          <w:szCs w:val="17"/>
          <w:lang w:val="en-US"/>
          <w:rPrChange w:id="8705" w:author="Prieto Bailo, León Enrique" w:date="2023-07-07T23:00:00Z">
            <w:rPr>
              <w:ins w:id="8706" w:author="León Prieto" w:date="2023-07-07T22:48:00Z"/>
              <w:rFonts w:ascii="Consolas" w:hAnsi="Consolas" w:cs="Courier New"/>
              <w:sz w:val="17"/>
              <w:szCs w:val="17"/>
            </w:rPr>
          </w:rPrChange>
        </w:rPr>
      </w:pPr>
      <w:ins w:id="8707" w:author="León Prieto" w:date="2023-07-07T22:48:00Z">
        <w:r w:rsidRPr="00454AE3">
          <w:rPr>
            <w:rFonts w:ascii="Consolas" w:hAnsi="Consolas" w:cs="Courier New"/>
            <w:sz w:val="17"/>
            <w:szCs w:val="17"/>
            <w:lang w:val="en-US"/>
            <w:rPrChange w:id="8708" w:author="Prieto Bailo, León Enrique" w:date="2023-07-07T23:00:00Z">
              <w:rPr>
                <w:rFonts w:ascii="Consolas" w:hAnsi="Consolas" w:cs="Courier New"/>
                <w:sz w:val="17"/>
                <w:szCs w:val="17"/>
              </w:rPr>
            </w:rPrChange>
          </w:rPr>
          <w:t xml:space="preserve">15. </w:t>
        </w:r>
        <w:r w:rsidRPr="00454AE3">
          <w:rPr>
            <w:rFonts w:ascii="Consolas" w:hAnsi="Consolas" w:cs="Courier New"/>
            <w:color w:val="000000"/>
            <w:sz w:val="17"/>
            <w:szCs w:val="17"/>
            <w:lang w:val="en-US"/>
            <w:rPrChange w:id="8709" w:author="Prieto Bailo, León Enrique" w:date="2023-07-07T23:00:00Z">
              <w:rPr>
                <w:rFonts w:ascii="Consolas" w:hAnsi="Consolas" w:cs="Courier New"/>
                <w:color w:val="000000"/>
                <w:sz w:val="17"/>
                <w:szCs w:val="17"/>
              </w:rPr>
            </w:rPrChange>
          </w:rPr>
          <w:t> </w:t>
        </w:r>
      </w:ins>
    </w:p>
    <w:p w14:paraId="75CA6D2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10" w:author="León Prieto" w:date="2023-07-07T22:48:00Z"/>
          <w:rFonts w:ascii="Consolas" w:hAnsi="Consolas" w:cs="Courier New"/>
          <w:sz w:val="17"/>
          <w:szCs w:val="17"/>
          <w:lang w:val="en-US"/>
          <w:rPrChange w:id="8711" w:author="Prieto Bailo, León Enrique" w:date="2023-07-07T23:00:00Z">
            <w:rPr>
              <w:ins w:id="8712" w:author="León Prieto" w:date="2023-07-07T22:48:00Z"/>
              <w:rFonts w:ascii="Consolas" w:hAnsi="Consolas" w:cs="Courier New"/>
              <w:sz w:val="17"/>
              <w:szCs w:val="17"/>
            </w:rPr>
          </w:rPrChange>
        </w:rPr>
      </w:pPr>
      <w:ins w:id="8713" w:author="León Prieto" w:date="2023-07-07T22:48:00Z">
        <w:r w:rsidRPr="00454AE3">
          <w:rPr>
            <w:rFonts w:ascii="Consolas" w:hAnsi="Consolas" w:cs="Courier New"/>
            <w:sz w:val="17"/>
            <w:szCs w:val="17"/>
            <w:lang w:val="en-US"/>
            <w:rPrChange w:id="8714" w:author="Prieto Bailo, León Enrique" w:date="2023-07-07T23:00:00Z">
              <w:rPr>
                <w:rFonts w:ascii="Consolas" w:hAnsi="Consolas" w:cs="Courier New"/>
                <w:sz w:val="17"/>
                <w:szCs w:val="17"/>
              </w:rPr>
            </w:rPrChange>
          </w:rPr>
          <w:t xml:space="preserve">16. </w:t>
        </w:r>
        <w:r w:rsidRPr="00454AE3">
          <w:rPr>
            <w:rFonts w:ascii="Consolas" w:hAnsi="Consolas" w:cs="Courier New"/>
            <w:color w:val="000000"/>
            <w:sz w:val="17"/>
            <w:szCs w:val="17"/>
            <w:lang w:val="en-US"/>
            <w:rPrChange w:id="8715" w:author="Prieto Bailo, León Enrique" w:date="2023-07-07T23:00:00Z">
              <w:rPr>
                <w:rFonts w:ascii="Consolas" w:hAnsi="Consolas" w:cs="Courier New"/>
                <w:color w:val="000000"/>
                <w:sz w:val="17"/>
                <w:szCs w:val="17"/>
              </w:rPr>
            </w:rPrChange>
          </w:rPr>
          <w:tab/>
        </w:r>
        <w:proofErr w:type="gramStart"/>
        <w:r w:rsidRPr="00454AE3">
          <w:rPr>
            <w:rFonts w:ascii="Consolas" w:hAnsi="Consolas" w:cs="Courier New"/>
            <w:color w:val="000088"/>
            <w:sz w:val="17"/>
            <w:szCs w:val="17"/>
            <w:lang w:val="en-US"/>
            <w:rPrChange w:id="8716"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8717" w:author="Prieto Bailo, León Enrique" w:date="2023-07-07T23:00: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8718"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71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72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2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22" w:author="Prieto Bailo, León Enrique" w:date="2023-07-07T23:00:00Z">
              <w:rPr>
                <w:rFonts w:ascii="Consolas" w:hAnsi="Consolas" w:cs="Courier New"/>
                <w:color w:val="000000"/>
                <w:sz w:val="17"/>
                <w:szCs w:val="17"/>
              </w:rPr>
            </w:rPrChange>
          </w:rPr>
          <w:t>FM_disabled</w:t>
        </w:r>
        <w:proofErr w:type="spellEnd"/>
        <w:r w:rsidRPr="00454AE3">
          <w:rPr>
            <w:rFonts w:ascii="Consolas" w:hAnsi="Consolas" w:cs="Courier New"/>
            <w:color w:val="666600"/>
            <w:sz w:val="17"/>
            <w:szCs w:val="17"/>
            <w:lang w:val="en-US"/>
            <w:rPrChange w:id="872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2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25" w:author="Prieto Bailo, León Enrique" w:date="2023-07-07T23:00:00Z">
              <w:rPr>
                <w:rFonts w:ascii="Consolas" w:hAnsi="Consolas" w:cs="Courier New"/>
                <w:color w:val="000000"/>
                <w:sz w:val="17"/>
                <w:szCs w:val="17"/>
              </w:rPr>
            </w:rPrChange>
          </w:rPr>
          <w:t>led_on</w:t>
        </w:r>
        <w:proofErr w:type="spellEnd"/>
        <w:r w:rsidRPr="00454AE3">
          <w:rPr>
            <w:rFonts w:ascii="Consolas" w:hAnsi="Consolas" w:cs="Courier New"/>
            <w:color w:val="666600"/>
            <w:sz w:val="17"/>
            <w:szCs w:val="17"/>
            <w:lang w:val="en-US"/>
            <w:rPrChange w:id="8726" w:author="Prieto Bailo, León Enrique" w:date="2023-07-07T23:00:00Z">
              <w:rPr>
                <w:rFonts w:ascii="Consolas" w:hAnsi="Consolas" w:cs="Courier New"/>
                <w:color w:val="666600"/>
                <w:sz w:val="17"/>
                <w:szCs w:val="17"/>
              </w:rPr>
            </w:rPrChange>
          </w:rPr>
          <w:t>();</w:t>
        </w:r>
      </w:ins>
    </w:p>
    <w:p w14:paraId="71C996B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27" w:author="León Prieto" w:date="2023-07-07T22:48:00Z"/>
          <w:rFonts w:ascii="Consolas" w:hAnsi="Consolas" w:cs="Courier New"/>
          <w:sz w:val="17"/>
          <w:szCs w:val="17"/>
          <w:lang w:val="en-US"/>
          <w:rPrChange w:id="8728" w:author="Prieto Bailo, León Enrique" w:date="2023-07-07T23:00:00Z">
            <w:rPr>
              <w:ins w:id="8729" w:author="León Prieto" w:date="2023-07-07T22:48:00Z"/>
              <w:rFonts w:ascii="Consolas" w:hAnsi="Consolas" w:cs="Courier New"/>
              <w:sz w:val="17"/>
              <w:szCs w:val="17"/>
            </w:rPr>
          </w:rPrChange>
        </w:rPr>
      </w:pPr>
      <w:ins w:id="8730" w:author="León Prieto" w:date="2023-07-07T22:48:00Z">
        <w:r w:rsidRPr="00454AE3">
          <w:rPr>
            <w:rFonts w:ascii="Consolas" w:hAnsi="Consolas" w:cs="Courier New"/>
            <w:sz w:val="17"/>
            <w:szCs w:val="17"/>
            <w:lang w:val="en-US"/>
            <w:rPrChange w:id="8731" w:author="Prieto Bailo, León Enrique" w:date="2023-07-07T23:00:00Z">
              <w:rPr>
                <w:rFonts w:ascii="Consolas" w:hAnsi="Consolas" w:cs="Courier New"/>
                <w:sz w:val="17"/>
                <w:szCs w:val="17"/>
              </w:rPr>
            </w:rPrChange>
          </w:rPr>
          <w:t xml:space="preserve">17. </w:t>
        </w:r>
        <w:r w:rsidRPr="00454AE3">
          <w:rPr>
            <w:rFonts w:ascii="Consolas" w:hAnsi="Consolas" w:cs="Courier New"/>
            <w:color w:val="000000"/>
            <w:sz w:val="17"/>
            <w:szCs w:val="17"/>
            <w:lang w:val="en-US"/>
            <w:rPrChange w:id="8732" w:author="Prieto Bailo, León Enrique" w:date="2023-07-07T23:00:00Z">
              <w:rPr>
                <w:rFonts w:ascii="Consolas" w:hAnsi="Consolas" w:cs="Courier New"/>
                <w:color w:val="000000"/>
                <w:sz w:val="17"/>
                <w:szCs w:val="17"/>
              </w:rPr>
            </w:rPrChange>
          </w:rPr>
          <w:t> </w:t>
        </w:r>
      </w:ins>
    </w:p>
    <w:p w14:paraId="5DA854A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33" w:author="León Prieto" w:date="2023-07-07T22:48:00Z"/>
          <w:rFonts w:ascii="Consolas" w:hAnsi="Consolas" w:cs="Courier New"/>
          <w:sz w:val="17"/>
          <w:szCs w:val="17"/>
          <w:lang w:val="en-US"/>
          <w:rPrChange w:id="8734" w:author="Prieto Bailo, León Enrique" w:date="2023-07-07T23:00:00Z">
            <w:rPr>
              <w:ins w:id="8735" w:author="León Prieto" w:date="2023-07-07T22:48:00Z"/>
              <w:rFonts w:ascii="Consolas" w:hAnsi="Consolas" w:cs="Courier New"/>
              <w:sz w:val="17"/>
              <w:szCs w:val="17"/>
            </w:rPr>
          </w:rPrChange>
        </w:rPr>
      </w:pPr>
      <w:ins w:id="8736" w:author="León Prieto" w:date="2023-07-07T22:48:00Z">
        <w:r w:rsidRPr="00454AE3">
          <w:rPr>
            <w:rFonts w:ascii="Consolas" w:hAnsi="Consolas" w:cs="Courier New"/>
            <w:sz w:val="17"/>
            <w:szCs w:val="17"/>
            <w:lang w:val="en-US"/>
            <w:rPrChange w:id="8737" w:author="Prieto Bailo, León Enrique" w:date="2023-07-07T23:00:00Z">
              <w:rPr>
                <w:rFonts w:ascii="Consolas" w:hAnsi="Consolas" w:cs="Courier New"/>
                <w:sz w:val="17"/>
                <w:szCs w:val="17"/>
              </w:rPr>
            </w:rPrChange>
          </w:rPr>
          <w:t xml:space="preserve">18. </w:t>
        </w:r>
        <w:r w:rsidRPr="00454AE3">
          <w:rPr>
            <w:rFonts w:ascii="Consolas" w:hAnsi="Consolas" w:cs="Courier New"/>
            <w:color w:val="000000"/>
            <w:sz w:val="17"/>
            <w:szCs w:val="17"/>
            <w:lang w:val="en-US"/>
            <w:rPrChange w:id="8738" w:author="Prieto Bailo, León Enrique" w:date="2023-07-07T23:00:00Z">
              <w:rPr>
                <w:rFonts w:ascii="Consolas" w:hAnsi="Consolas" w:cs="Courier New"/>
                <w:color w:val="000000"/>
                <w:sz w:val="17"/>
                <w:szCs w:val="17"/>
              </w:rPr>
            </w:rPrChange>
          </w:rPr>
          <w:tab/>
        </w:r>
        <w:proofErr w:type="gramStart"/>
        <w:r w:rsidRPr="00454AE3">
          <w:rPr>
            <w:rFonts w:ascii="Consolas" w:hAnsi="Consolas" w:cs="Courier New"/>
            <w:color w:val="000088"/>
            <w:sz w:val="17"/>
            <w:szCs w:val="17"/>
            <w:lang w:val="en-US"/>
            <w:rPrChange w:id="8739"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8740" w:author="Prieto Bailo, León Enrique" w:date="2023-07-07T23:00: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8741"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74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74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4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45" w:author="Prieto Bailo, León Enrique" w:date="2023-07-07T23:00:00Z">
              <w:rPr>
                <w:rFonts w:ascii="Consolas" w:hAnsi="Consolas" w:cs="Courier New"/>
                <w:color w:val="000000"/>
                <w:sz w:val="17"/>
                <w:szCs w:val="17"/>
              </w:rPr>
            </w:rPrChange>
          </w:rPr>
          <w:t>FM_mounting</w:t>
        </w:r>
        <w:proofErr w:type="spellEnd"/>
        <w:r w:rsidRPr="00454AE3">
          <w:rPr>
            <w:rFonts w:ascii="Consolas" w:hAnsi="Consolas" w:cs="Courier New"/>
            <w:color w:val="666600"/>
            <w:sz w:val="17"/>
            <w:szCs w:val="17"/>
            <w:lang w:val="en-US"/>
            <w:rPrChange w:id="8746" w:author="Prieto Bailo, León Enrique" w:date="2023-07-07T23:00:00Z">
              <w:rPr>
                <w:rFonts w:ascii="Consolas" w:hAnsi="Consolas" w:cs="Courier New"/>
                <w:color w:val="666600"/>
                <w:sz w:val="17"/>
                <w:szCs w:val="17"/>
              </w:rPr>
            </w:rPrChange>
          </w:rPr>
          <w:t>){</w:t>
        </w:r>
      </w:ins>
    </w:p>
    <w:p w14:paraId="1DC3967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47" w:author="León Prieto" w:date="2023-07-07T22:48:00Z"/>
          <w:rFonts w:ascii="Consolas" w:hAnsi="Consolas" w:cs="Courier New"/>
          <w:sz w:val="17"/>
          <w:szCs w:val="17"/>
          <w:lang w:val="en-US"/>
          <w:rPrChange w:id="8748" w:author="Prieto Bailo, León Enrique" w:date="2023-07-07T23:00:00Z">
            <w:rPr>
              <w:ins w:id="8749" w:author="León Prieto" w:date="2023-07-07T22:48:00Z"/>
              <w:rFonts w:ascii="Consolas" w:hAnsi="Consolas" w:cs="Courier New"/>
              <w:sz w:val="17"/>
              <w:szCs w:val="17"/>
            </w:rPr>
          </w:rPrChange>
        </w:rPr>
      </w:pPr>
      <w:ins w:id="8750" w:author="León Prieto" w:date="2023-07-07T22:48:00Z">
        <w:r w:rsidRPr="00454AE3">
          <w:rPr>
            <w:rFonts w:ascii="Consolas" w:hAnsi="Consolas" w:cs="Courier New"/>
            <w:sz w:val="17"/>
            <w:szCs w:val="17"/>
            <w:lang w:val="en-US"/>
            <w:rPrChange w:id="8751" w:author="Prieto Bailo, León Enrique" w:date="2023-07-07T23:00:00Z">
              <w:rPr>
                <w:rFonts w:ascii="Consolas" w:hAnsi="Consolas" w:cs="Courier New"/>
                <w:sz w:val="17"/>
                <w:szCs w:val="17"/>
              </w:rPr>
            </w:rPrChange>
          </w:rPr>
          <w:t xml:space="preserve">19. </w:t>
        </w:r>
        <w:r w:rsidRPr="00454AE3">
          <w:rPr>
            <w:rFonts w:ascii="Consolas" w:hAnsi="Consolas" w:cs="Courier New"/>
            <w:color w:val="000000"/>
            <w:sz w:val="17"/>
            <w:szCs w:val="17"/>
            <w:lang w:val="en-US"/>
            <w:rPrChange w:id="8752" w:author="Prieto Bailo, León Enrique" w:date="2023-07-07T23:00:00Z">
              <w:rPr>
                <w:rFonts w:ascii="Consolas" w:hAnsi="Consolas" w:cs="Courier New"/>
                <w:color w:val="000000"/>
                <w:sz w:val="17"/>
                <w:szCs w:val="17"/>
              </w:rPr>
            </w:rPrChange>
          </w:rPr>
          <w:tab/>
        </w:r>
        <w:r w:rsidRPr="00454AE3">
          <w:rPr>
            <w:rFonts w:ascii="Consolas" w:hAnsi="Consolas" w:cs="Courier New"/>
            <w:color w:val="000000"/>
            <w:sz w:val="17"/>
            <w:szCs w:val="17"/>
            <w:lang w:val="en-US"/>
            <w:rPrChange w:id="8753" w:author="Prieto Bailo, León Enrique" w:date="2023-07-07T23:00:00Z">
              <w:rPr>
                <w:rFonts w:ascii="Consolas" w:hAnsi="Consolas" w:cs="Courier New"/>
                <w:color w:val="000000"/>
                <w:sz w:val="17"/>
                <w:szCs w:val="17"/>
              </w:rPr>
            </w:rPrChange>
          </w:rPr>
          <w:tab/>
          <w:t xml:space="preserve">throttle </w:t>
        </w:r>
        <w:r w:rsidRPr="00454AE3">
          <w:rPr>
            <w:rFonts w:ascii="Consolas" w:hAnsi="Consolas" w:cs="Courier New"/>
            <w:color w:val="666600"/>
            <w:sz w:val="17"/>
            <w:szCs w:val="17"/>
            <w:lang w:val="en-US"/>
            <w:rPrChange w:id="875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55"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756" w:author="Prieto Bailo, León Enrique" w:date="2023-07-07T23:00:00Z">
              <w:rPr>
                <w:rFonts w:ascii="Consolas" w:hAnsi="Consolas" w:cs="Courier New"/>
                <w:color w:val="006666"/>
                <w:sz w:val="17"/>
                <w:szCs w:val="17"/>
              </w:rPr>
            </w:rPrChange>
          </w:rPr>
          <w:t>950</w:t>
        </w:r>
        <w:r w:rsidRPr="00454AE3">
          <w:rPr>
            <w:rFonts w:ascii="Consolas" w:hAnsi="Consolas" w:cs="Courier New"/>
            <w:color w:val="666600"/>
            <w:sz w:val="17"/>
            <w:szCs w:val="17"/>
            <w:lang w:val="en-US"/>
            <w:rPrChange w:id="8757" w:author="Prieto Bailo, León Enrique" w:date="2023-07-07T23:00:00Z">
              <w:rPr>
                <w:rFonts w:ascii="Consolas" w:hAnsi="Consolas" w:cs="Courier New"/>
                <w:color w:val="666600"/>
                <w:sz w:val="17"/>
                <w:szCs w:val="17"/>
              </w:rPr>
            </w:rPrChange>
          </w:rPr>
          <w:t>;</w:t>
        </w:r>
        <w:proofErr w:type="gramEnd"/>
      </w:ins>
    </w:p>
    <w:p w14:paraId="736FC48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58" w:author="León Prieto" w:date="2023-07-07T22:48:00Z"/>
          <w:rFonts w:ascii="Consolas" w:hAnsi="Consolas" w:cs="Courier New"/>
          <w:sz w:val="17"/>
          <w:szCs w:val="17"/>
          <w:lang w:val="en-US"/>
          <w:rPrChange w:id="8759" w:author="Prieto Bailo, León Enrique" w:date="2023-07-07T23:00:00Z">
            <w:rPr>
              <w:ins w:id="8760" w:author="León Prieto" w:date="2023-07-07T22:48:00Z"/>
              <w:rFonts w:ascii="Consolas" w:hAnsi="Consolas" w:cs="Courier New"/>
              <w:sz w:val="17"/>
              <w:szCs w:val="17"/>
            </w:rPr>
          </w:rPrChange>
        </w:rPr>
      </w:pPr>
      <w:ins w:id="8761" w:author="León Prieto" w:date="2023-07-07T22:48:00Z">
        <w:r w:rsidRPr="00454AE3">
          <w:rPr>
            <w:rFonts w:ascii="Consolas" w:hAnsi="Consolas" w:cs="Courier New"/>
            <w:sz w:val="17"/>
            <w:szCs w:val="17"/>
            <w:lang w:val="en-US"/>
            <w:rPrChange w:id="8762" w:author="Prieto Bailo, León Enrique" w:date="2023-07-07T23:00:00Z">
              <w:rPr>
                <w:rFonts w:ascii="Consolas" w:hAnsi="Consolas" w:cs="Courier New"/>
                <w:sz w:val="17"/>
                <w:szCs w:val="17"/>
              </w:rPr>
            </w:rPrChange>
          </w:rPr>
          <w:t xml:space="preserve">20. </w:t>
        </w:r>
        <w:r w:rsidRPr="00454AE3">
          <w:rPr>
            <w:rFonts w:ascii="Consolas" w:hAnsi="Consolas" w:cs="Courier New"/>
            <w:color w:val="000000"/>
            <w:sz w:val="17"/>
            <w:szCs w:val="17"/>
            <w:lang w:val="en-US"/>
            <w:rPrChange w:id="8763" w:author="Prieto Bailo, León Enrique" w:date="2023-07-07T23:00:00Z">
              <w:rPr>
                <w:rFonts w:ascii="Consolas" w:hAnsi="Consolas" w:cs="Courier New"/>
                <w:color w:val="000000"/>
                <w:sz w:val="17"/>
                <w:szCs w:val="17"/>
              </w:rPr>
            </w:rPrChange>
          </w:rPr>
          <w:tab/>
        </w:r>
        <w:r w:rsidRPr="00454AE3">
          <w:rPr>
            <w:rFonts w:ascii="Consolas" w:hAnsi="Consolas" w:cs="Courier New"/>
            <w:color w:val="000000"/>
            <w:sz w:val="17"/>
            <w:szCs w:val="17"/>
            <w:lang w:val="en-US"/>
            <w:rPrChange w:id="8764" w:author="Prieto Bailo, León Enrique" w:date="2023-07-07T23:00:00Z">
              <w:rPr>
                <w:rFonts w:ascii="Consolas" w:hAnsi="Consolas" w:cs="Courier New"/>
                <w:color w:val="000000"/>
                <w:sz w:val="17"/>
                <w:szCs w:val="17"/>
              </w:rPr>
            </w:rPrChange>
          </w:rPr>
          <w:tab/>
        </w:r>
        <w:proofErr w:type="spellStart"/>
        <w:r w:rsidRPr="00454AE3">
          <w:rPr>
            <w:rFonts w:ascii="Consolas" w:hAnsi="Consolas" w:cs="Courier New"/>
            <w:color w:val="000000"/>
            <w:sz w:val="17"/>
            <w:szCs w:val="17"/>
            <w:lang w:val="en-US"/>
            <w:rPrChange w:id="8765" w:author="Prieto Bailo, León Enrique" w:date="2023-07-07T23:00:00Z">
              <w:rPr>
                <w:rFonts w:ascii="Consolas" w:hAnsi="Consolas" w:cs="Courier New"/>
                <w:color w:val="000000"/>
                <w:sz w:val="17"/>
                <w:szCs w:val="17"/>
              </w:rPr>
            </w:rPrChange>
          </w:rPr>
          <w:t>led_</w:t>
        </w:r>
        <w:proofErr w:type="gramStart"/>
        <w:r w:rsidRPr="00454AE3">
          <w:rPr>
            <w:rFonts w:ascii="Consolas" w:hAnsi="Consolas" w:cs="Courier New"/>
            <w:color w:val="000000"/>
            <w:sz w:val="17"/>
            <w:szCs w:val="17"/>
            <w:lang w:val="en-US"/>
            <w:rPrChange w:id="8766" w:author="Prieto Bailo, León Enrique" w:date="2023-07-07T23:00:00Z">
              <w:rPr>
                <w:rFonts w:ascii="Consolas" w:hAnsi="Consolas" w:cs="Courier New"/>
                <w:color w:val="000000"/>
                <w:sz w:val="17"/>
                <w:szCs w:val="17"/>
              </w:rPr>
            </w:rPrChange>
          </w:rPr>
          <w:t>off</w:t>
        </w:r>
        <w:proofErr w:type="spellEnd"/>
        <w:r w:rsidRPr="00454AE3">
          <w:rPr>
            <w:rFonts w:ascii="Consolas" w:hAnsi="Consolas" w:cs="Courier New"/>
            <w:color w:val="666600"/>
            <w:sz w:val="17"/>
            <w:szCs w:val="17"/>
            <w:lang w:val="en-US"/>
            <w:rPrChange w:id="8767"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8768" w:author="Prieto Bailo, León Enrique" w:date="2023-07-07T23:00:00Z">
              <w:rPr>
                <w:rFonts w:ascii="Consolas" w:hAnsi="Consolas" w:cs="Courier New"/>
                <w:color w:val="666600"/>
                <w:sz w:val="17"/>
                <w:szCs w:val="17"/>
              </w:rPr>
            </w:rPrChange>
          </w:rPr>
          <w:t>);</w:t>
        </w:r>
      </w:ins>
    </w:p>
    <w:p w14:paraId="21D3F19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69" w:author="León Prieto" w:date="2023-07-07T22:48:00Z"/>
          <w:rFonts w:ascii="Consolas" w:hAnsi="Consolas" w:cs="Courier New"/>
          <w:sz w:val="17"/>
          <w:szCs w:val="17"/>
          <w:lang w:val="en-US"/>
          <w:rPrChange w:id="8770" w:author="Prieto Bailo, León Enrique" w:date="2023-07-07T23:00:00Z">
            <w:rPr>
              <w:ins w:id="8771" w:author="León Prieto" w:date="2023-07-07T22:48:00Z"/>
              <w:rFonts w:ascii="Consolas" w:hAnsi="Consolas" w:cs="Courier New"/>
              <w:sz w:val="17"/>
              <w:szCs w:val="17"/>
            </w:rPr>
          </w:rPrChange>
        </w:rPr>
      </w:pPr>
      <w:ins w:id="8772" w:author="León Prieto" w:date="2023-07-07T22:48:00Z">
        <w:r w:rsidRPr="00454AE3">
          <w:rPr>
            <w:rFonts w:ascii="Consolas" w:hAnsi="Consolas" w:cs="Courier New"/>
            <w:sz w:val="17"/>
            <w:szCs w:val="17"/>
            <w:lang w:val="en-US"/>
            <w:rPrChange w:id="8773" w:author="Prieto Bailo, León Enrique" w:date="2023-07-07T23:00:00Z">
              <w:rPr>
                <w:rFonts w:ascii="Consolas" w:hAnsi="Consolas" w:cs="Courier New"/>
                <w:sz w:val="17"/>
                <w:szCs w:val="17"/>
              </w:rPr>
            </w:rPrChange>
          </w:rPr>
          <w:t xml:space="preserve">21. </w:t>
        </w:r>
        <w:r w:rsidRPr="00454AE3">
          <w:rPr>
            <w:rFonts w:ascii="Consolas" w:hAnsi="Consolas" w:cs="Courier New"/>
            <w:color w:val="000000"/>
            <w:sz w:val="17"/>
            <w:szCs w:val="17"/>
            <w:lang w:val="en-US"/>
            <w:rPrChange w:id="8774" w:author="Prieto Bailo, León Enrique" w:date="2023-07-07T23:00:00Z">
              <w:rPr>
                <w:rFonts w:ascii="Consolas" w:hAnsi="Consolas" w:cs="Courier New"/>
                <w:color w:val="000000"/>
                <w:sz w:val="17"/>
                <w:szCs w:val="17"/>
              </w:rPr>
            </w:rPrChange>
          </w:rPr>
          <w:tab/>
        </w:r>
        <w:r w:rsidRPr="00454AE3">
          <w:rPr>
            <w:rFonts w:ascii="Consolas" w:hAnsi="Consolas" w:cs="Courier New"/>
            <w:color w:val="000000"/>
            <w:sz w:val="17"/>
            <w:szCs w:val="17"/>
            <w:lang w:val="en-US"/>
            <w:rPrChange w:id="8775" w:author="Prieto Bailo, León Enrique" w:date="2023-07-07T23:00:00Z">
              <w:rPr>
                <w:rFonts w:ascii="Consolas" w:hAnsi="Consolas" w:cs="Courier New"/>
                <w:color w:val="000000"/>
                <w:sz w:val="17"/>
                <w:szCs w:val="17"/>
              </w:rPr>
            </w:rPrChange>
          </w:rPr>
          <w:tab/>
        </w:r>
        <w:proofErr w:type="spellStart"/>
        <w:r w:rsidRPr="00454AE3">
          <w:rPr>
            <w:rFonts w:ascii="Consolas" w:hAnsi="Consolas" w:cs="Courier New"/>
            <w:color w:val="000000"/>
            <w:sz w:val="17"/>
            <w:szCs w:val="17"/>
            <w:lang w:val="en-US"/>
            <w:rPrChange w:id="8776"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877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7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7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80" w:author="Prieto Bailo, León Enrique" w:date="2023-07-07T23:00:00Z">
              <w:rPr>
                <w:rFonts w:ascii="Consolas" w:hAnsi="Consolas" w:cs="Courier New"/>
                <w:color w:val="000000"/>
                <w:sz w:val="17"/>
                <w:szCs w:val="17"/>
              </w:rPr>
            </w:rPrChange>
          </w:rPr>
          <w:t>angle_pitch_</w:t>
        </w:r>
        <w:proofErr w:type="gramStart"/>
        <w:r w:rsidRPr="00454AE3">
          <w:rPr>
            <w:rFonts w:ascii="Consolas" w:hAnsi="Consolas" w:cs="Courier New"/>
            <w:color w:val="000000"/>
            <w:sz w:val="17"/>
            <w:szCs w:val="17"/>
            <w:lang w:val="en-US"/>
            <w:rPrChange w:id="8781" w:author="Prieto Bailo, León Enrique" w:date="2023-07-07T23:00:00Z">
              <w:rPr>
                <w:rFonts w:ascii="Consolas" w:hAnsi="Consolas" w:cs="Courier New"/>
                <w:color w:val="000000"/>
                <w:sz w:val="17"/>
                <w:szCs w:val="17"/>
              </w:rPr>
            </w:rPrChange>
          </w:rPr>
          <w:t>acc</w:t>
        </w:r>
        <w:proofErr w:type="spellEnd"/>
        <w:r w:rsidRPr="00454AE3">
          <w:rPr>
            <w:rFonts w:ascii="Consolas" w:hAnsi="Consolas" w:cs="Courier New"/>
            <w:color w:val="666600"/>
            <w:sz w:val="17"/>
            <w:szCs w:val="17"/>
            <w:lang w:val="en-US"/>
            <w:rPrChange w:id="8782" w:author="Prieto Bailo, León Enrique" w:date="2023-07-07T23:00:00Z">
              <w:rPr>
                <w:rFonts w:ascii="Consolas" w:hAnsi="Consolas" w:cs="Courier New"/>
                <w:color w:val="666600"/>
                <w:sz w:val="17"/>
                <w:szCs w:val="17"/>
              </w:rPr>
            </w:rPrChange>
          </w:rPr>
          <w:t>;</w:t>
        </w:r>
        <w:proofErr w:type="gramEnd"/>
      </w:ins>
    </w:p>
    <w:p w14:paraId="5AE9349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83" w:author="León Prieto" w:date="2023-07-07T22:48:00Z"/>
          <w:rFonts w:ascii="Consolas" w:hAnsi="Consolas" w:cs="Courier New"/>
          <w:sz w:val="17"/>
          <w:szCs w:val="17"/>
          <w:lang w:val="en-US"/>
          <w:rPrChange w:id="8784" w:author="Prieto Bailo, León Enrique" w:date="2023-07-07T23:00:00Z">
            <w:rPr>
              <w:ins w:id="8785" w:author="León Prieto" w:date="2023-07-07T22:48:00Z"/>
              <w:rFonts w:ascii="Consolas" w:hAnsi="Consolas" w:cs="Courier New"/>
              <w:sz w:val="17"/>
              <w:szCs w:val="17"/>
            </w:rPr>
          </w:rPrChange>
        </w:rPr>
      </w:pPr>
      <w:ins w:id="8786" w:author="León Prieto" w:date="2023-07-07T22:48:00Z">
        <w:r w:rsidRPr="00454AE3">
          <w:rPr>
            <w:rFonts w:ascii="Consolas" w:hAnsi="Consolas" w:cs="Courier New"/>
            <w:sz w:val="17"/>
            <w:szCs w:val="17"/>
            <w:lang w:val="en-US"/>
            <w:rPrChange w:id="8787" w:author="Prieto Bailo, León Enrique" w:date="2023-07-07T23:00:00Z">
              <w:rPr>
                <w:rFonts w:ascii="Consolas" w:hAnsi="Consolas" w:cs="Courier New"/>
                <w:sz w:val="17"/>
                <w:szCs w:val="17"/>
              </w:rPr>
            </w:rPrChange>
          </w:rPr>
          <w:t xml:space="preserve">22. </w:t>
        </w:r>
        <w:r w:rsidRPr="00454AE3">
          <w:rPr>
            <w:rFonts w:ascii="Consolas" w:hAnsi="Consolas" w:cs="Courier New"/>
            <w:color w:val="000000"/>
            <w:sz w:val="17"/>
            <w:szCs w:val="17"/>
            <w:lang w:val="en-US"/>
            <w:rPrChange w:id="8788"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789"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87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7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79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793" w:author="Prieto Bailo, León Enrique" w:date="2023-07-07T23:00:00Z">
              <w:rPr>
                <w:rFonts w:ascii="Consolas" w:hAnsi="Consolas" w:cs="Courier New"/>
                <w:color w:val="000000"/>
                <w:sz w:val="17"/>
                <w:szCs w:val="17"/>
              </w:rPr>
            </w:rPrChange>
          </w:rPr>
          <w:t>angle_roll_</w:t>
        </w:r>
        <w:proofErr w:type="gramStart"/>
        <w:r w:rsidRPr="00454AE3">
          <w:rPr>
            <w:rFonts w:ascii="Consolas" w:hAnsi="Consolas" w:cs="Courier New"/>
            <w:color w:val="000000"/>
            <w:sz w:val="17"/>
            <w:szCs w:val="17"/>
            <w:lang w:val="en-US"/>
            <w:rPrChange w:id="8794" w:author="Prieto Bailo, León Enrique" w:date="2023-07-07T23:00:00Z">
              <w:rPr>
                <w:rFonts w:ascii="Consolas" w:hAnsi="Consolas" w:cs="Courier New"/>
                <w:color w:val="000000"/>
                <w:sz w:val="17"/>
                <w:szCs w:val="17"/>
              </w:rPr>
            </w:rPrChange>
          </w:rPr>
          <w:t>acc</w:t>
        </w:r>
        <w:proofErr w:type="spellEnd"/>
        <w:r w:rsidRPr="00454AE3">
          <w:rPr>
            <w:rFonts w:ascii="Consolas" w:hAnsi="Consolas" w:cs="Courier New"/>
            <w:color w:val="666600"/>
            <w:sz w:val="17"/>
            <w:szCs w:val="17"/>
            <w:lang w:val="en-US"/>
            <w:rPrChange w:id="8795" w:author="Prieto Bailo, León Enrique" w:date="2023-07-07T23:00:00Z">
              <w:rPr>
                <w:rFonts w:ascii="Consolas" w:hAnsi="Consolas" w:cs="Courier New"/>
                <w:color w:val="666600"/>
                <w:sz w:val="17"/>
                <w:szCs w:val="17"/>
              </w:rPr>
            </w:rPrChange>
          </w:rPr>
          <w:t>;</w:t>
        </w:r>
        <w:proofErr w:type="gramEnd"/>
      </w:ins>
    </w:p>
    <w:p w14:paraId="3F9401F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796" w:author="León Prieto" w:date="2023-07-07T22:48:00Z"/>
          <w:rFonts w:ascii="Consolas" w:hAnsi="Consolas" w:cs="Courier New"/>
          <w:sz w:val="17"/>
          <w:szCs w:val="17"/>
          <w:lang w:val="en-US"/>
          <w:rPrChange w:id="8797" w:author="Prieto Bailo, León Enrique" w:date="2023-07-07T23:00:00Z">
            <w:rPr>
              <w:ins w:id="8798" w:author="León Prieto" w:date="2023-07-07T22:48:00Z"/>
              <w:rFonts w:ascii="Consolas" w:hAnsi="Consolas" w:cs="Courier New"/>
              <w:sz w:val="17"/>
              <w:szCs w:val="17"/>
            </w:rPr>
          </w:rPrChange>
        </w:rPr>
      </w:pPr>
      <w:ins w:id="8799" w:author="León Prieto" w:date="2023-07-07T22:48:00Z">
        <w:r w:rsidRPr="00454AE3">
          <w:rPr>
            <w:rFonts w:ascii="Consolas" w:hAnsi="Consolas" w:cs="Courier New"/>
            <w:sz w:val="17"/>
            <w:szCs w:val="17"/>
            <w:lang w:val="en-US"/>
            <w:rPrChange w:id="8800" w:author="Prieto Bailo, León Enrique" w:date="2023-07-07T23:00:00Z">
              <w:rPr>
                <w:rFonts w:ascii="Consolas" w:hAnsi="Consolas" w:cs="Courier New"/>
                <w:sz w:val="17"/>
                <w:szCs w:val="17"/>
              </w:rPr>
            </w:rPrChange>
          </w:rPr>
          <w:t xml:space="preserve">23. </w:t>
        </w:r>
        <w:r w:rsidRPr="00454AE3">
          <w:rPr>
            <w:rFonts w:ascii="Consolas" w:hAnsi="Consolas" w:cs="Courier New"/>
            <w:color w:val="000000"/>
            <w:sz w:val="17"/>
            <w:szCs w:val="17"/>
            <w:lang w:val="en-US"/>
            <w:rPrChange w:id="8801"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02" w:author="Prieto Bailo, León Enrique" w:date="2023-07-07T23:00: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880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0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05"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06"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07" w:author="Prieto Bailo, León Enrique" w:date="2023-07-07T23:00:00Z">
              <w:rPr>
                <w:rFonts w:ascii="Consolas" w:hAnsi="Consolas" w:cs="Courier New"/>
                <w:color w:val="666600"/>
                <w:sz w:val="17"/>
                <w:szCs w:val="17"/>
              </w:rPr>
            </w:rPrChange>
          </w:rPr>
          <w:t>;</w:t>
        </w:r>
        <w:proofErr w:type="gramEnd"/>
      </w:ins>
    </w:p>
    <w:p w14:paraId="2C1C2A8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08" w:author="León Prieto" w:date="2023-07-07T22:48:00Z"/>
          <w:rFonts w:ascii="Consolas" w:hAnsi="Consolas" w:cs="Courier New"/>
          <w:sz w:val="17"/>
          <w:szCs w:val="17"/>
          <w:lang w:val="en-US"/>
          <w:rPrChange w:id="8809" w:author="Prieto Bailo, León Enrique" w:date="2023-07-07T23:00:00Z">
            <w:rPr>
              <w:ins w:id="8810" w:author="León Prieto" w:date="2023-07-07T22:48:00Z"/>
              <w:rFonts w:ascii="Consolas" w:hAnsi="Consolas" w:cs="Courier New"/>
              <w:sz w:val="17"/>
              <w:szCs w:val="17"/>
            </w:rPr>
          </w:rPrChange>
        </w:rPr>
      </w:pPr>
      <w:ins w:id="8811" w:author="León Prieto" w:date="2023-07-07T22:48:00Z">
        <w:r w:rsidRPr="00454AE3">
          <w:rPr>
            <w:rFonts w:ascii="Consolas" w:hAnsi="Consolas" w:cs="Courier New"/>
            <w:sz w:val="17"/>
            <w:szCs w:val="17"/>
            <w:lang w:val="en-US"/>
            <w:rPrChange w:id="8812" w:author="Prieto Bailo, León Enrique" w:date="2023-07-07T23:00:00Z">
              <w:rPr>
                <w:rFonts w:ascii="Consolas" w:hAnsi="Consolas" w:cs="Courier New"/>
                <w:sz w:val="17"/>
                <w:szCs w:val="17"/>
              </w:rPr>
            </w:rPrChange>
          </w:rPr>
          <w:t xml:space="preserve">24. </w:t>
        </w:r>
        <w:r w:rsidRPr="00454AE3">
          <w:rPr>
            <w:rFonts w:ascii="Consolas" w:hAnsi="Consolas" w:cs="Courier New"/>
            <w:color w:val="000000"/>
            <w:sz w:val="17"/>
            <w:szCs w:val="17"/>
            <w:lang w:val="en-US"/>
            <w:rPrChange w:id="8813"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14" w:author="Prieto Bailo, León Enrique" w:date="2023-07-07T23:00:00Z">
              <w:rPr>
                <w:rFonts w:ascii="Consolas" w:hAnsi="Consolas" w:cs="Courier New"/>
                <w:color w:val="000000"/>
                <w:sz w:val="17"/>
                <w:szCs w:val="17"/>
              </w:rPr>
            </w:rPrChange>
          </w:rPr>
          <w:t>pid_last_roll_d_error</w:t>
        </w:r>
        <w:proofErr w:type="spellEnd"/>
        <w:r w:rsidRPr="00454AE3">
          <w:rPr>
            <w:rFonts w:ascii="Consolas" w:hAnsi="Consolas" w:cs="Courier New"/>
            <w:color w:val="000000"/>
            <w:sz w:val="17"/>
            <w:szCs w:val="17"/>
            <w:lang w:val="en-US"/>
            <w:rPrChange w:id="881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1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17"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18"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19" w:author="Prieto Bailo, León Enrique" w:date="2023-07-07T23:00:00Z">
              <w:rPr>
                <w:rFonts w:ascii="Consolas" w:hAnsi="Consolas" w:cs="Courier New"/>
                <w:color w:val="666600"/>
                <w:sz w:val="17"/>
                <w:szCs w:val="17"/>
              </w:rPr>
            </w:rPrChange>
          </w:rPr>
          <w:t>;</w:t>
        </w:r>
        <w:proofErr w:type="gramEnd"/>
      </w:ins>
    </w:p>
    <w:p w14:paraId="4F98A06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20" w:author="León Prieto" w:date="2023-07-07T22:48:00Z"/>
          <w:rFonts w:ascii="Consolas" w:hAnsi="Consolas" w:cs="Courier New"/>
          <w:sz w:val="17"/>
          <w:szCs w:val="17"/>
          <w:lang w:val="en-US"/>
          <w:rPrChange w:id="8821" w:author="Prieto Bailo, León Enrique" w:date="2023-07-07T23:00:00Z">
            <w:rPr>
              <w:ins w:id="8822" w:author="León Prieto" w:date="2023-07-07T22:48:00Z"/>
              <w:rFonts w:ascii="Consolas" w:hAnsi="Consolas" w:cs="Courier New"/>
              <w:sz w:val="17"/>
              <w:szCs w:val="17"/>
            </w:rPr>
          </w:rPrChange>
        </w:rPr>
      </w:pPr>
      <w:ins w:id="8823" w:author="León Prieto" w:date="2023-07-07T22:48:00Z">
        <w:r w:rsidRPr="00454AE3">
          <w:rPr>
            <w:rFonts w:ascii="Consolas" w:hAnsi="Consolas" w:cs="Courier New"/>
            <w:sz w:val="17"/>
            <w:szCs w:val="17"/>
            <w:lang w:val="en-US"/>
            <w:rPrChange w:id="8824" w:author="Prieto Bailo, León Enrique" w:date="2023-07-07T23:00:00Z">
              <w:rPr>
                <w:rFonts w:ascii="Consolas" w:hAnsi="Consolas" w:cs="Courier New"/>
                <w:sz w:val="17"/>
                <w:szCs w:val="17"/>
              </w:rPr>
            </w:rPrChange>
          </w:rPr>
          <w:t xml:space="preserve">25. </w:t>
        </w:r>
        <w:r w:rsidRPr="00454AE3">
          <w:rPr>
            <w:rFonts w:ascii="Consolas" w:hAnsi="Consolas" w:cs="Courier New"/>
            <w:color w:val="000000"/>
            <w:sz w:val="17"/>
            <w:szCs w:val="17"/>
            <w:lang w:val="en-US"/>
            <w:rPrChange w:id="8825"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26" w:author="Prieto Bailo, León Enrique" w:date="2023-07-07T23:00: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882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2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29"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30"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31" w:author="Prieto Bailo, León Enrique" w:date="2023-07-07T23:00:00Z">
              <w:rPr>
                <w:rFonts w:ascii="Consolas" w:hAnsi="Consolas" w:cs="Courier New"/>
                <w:color w:val="666600"/>
                <w:sz w:val="17"/>
                <w:szCs w:val="17"/>
              </w:rPr>
            </w:rPrChange>
          </w:rPr>
          <w:t>;</w:t>
        </w:r>
        <w:proofErr w:type="gramEnd"/>
      </w:ins>
    </w:p>
    <w:p w14:paraId="2D4DCEE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32" w:author="León Prieto" w:date="2023-07-07T22:48:00Z"/>
          <w:rFonts w:ascii="Consolas" w:hAnsi="Consolas" w:cs="Courier New"/>
          <w:sz w:val="17"/>
          <w:szCs w:val="17"/>
          <w:lang w:val="en-US"/>
          <w:rPrChange w:id="8833" w:author="Prieto Bailo, León Enrique" w:date="2023-07-07T23:00:00Z">
            <w:rPr>
              <w:ins w:id="8834" w:author="León Prieto" w:date="2023-07-07T22:48:00Z"/>
              <w:rFonts w:ascii="Consolas" w:hAnsi="Consolas" w:cs="Courier New"/>
              <w:sz w:val="17"/>
              <w:szCs w:val="17"/>
            </w:rPr>
          </w:rPrChange>
        </w:rPr>
      </w:pPr>
      <w:ins w:id="8835" w:author="León Prieto" w:date="2023-07-07T22:48:00Z">
        <w:r w:rsidRPr="00454AE3">
          <w:rPr>
            <w:rFonts w:ascii="Consolas" w:hAnsi="Consolas" w:cs="Courier New"/>
            <w:sz w:val="17"/>
            <w:szCs w:val="17"/>
            <w:lang w:val="en-US"/>
            <w:rPrChange w:id="8836" w:author="Prieto Bailo, León Enrique" w:date="2023-07-07T23:00:00Z">
              <w:rPr>
                <w:rFonts w:ascii="Consolas" w:hAnsi="Consolas" w:cs="Courier New"/>
                <w:sz w:val="17"/>
                <w:szCs w:val="17"/>
              </w:rPr>
            </w:rPrChange>
          </w:rPr>
          <w:t xml:space="preserve">26. </w:t>
        </w:r>
        <w:r w:rsidRPr="00454AE3">
          <w:rPr>
            <w:rFonts w:ascii="Consolas" w:hAnsi="Consolas" w:cs="Courier New"/>
            <w:color w:val="000000"/>
            <w:sz w:val="17"/>
            <w:szCs w:val="17"/>
            <w:lang w:val="en-US"/>
            <w:rPrChange w:id="8837"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38" w:author="Prieto Bailo, León Enrique" w:date="2023-07-07T23:00:00Z">
              <w:rPr>
                <w:rFonts w:ascii="Consolas" w:hAnsi="Consolas" w:cs="Courier New"/>
                <w:color w:val="000000"/>
                <w:sz w:val="17"/>
                <w:szCs w:val="17"/>
              </w:rPr>
            </w:rPrChange>
          </w:rPr>
          <w:t>pid_last_pitch_d_error</w:t>
        </w:r>
        <w:proofErr w:type="spellEnd"/>
        <w:r w:rsidRPr="00454AE3">
          <w:rPr>
            <w:rFonts w:ascii="Consolas" w:hAnsi="Consolas" w:cs="Courier New"/>
            <w:color w:val="000000"/>
            <w:sz w:val="17"/>
            <w:szCs w:val="17"/>
            <w:lang w:val="en-US"/>
            <w:rPrChange w:id="883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4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41"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42"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43" w:author="Prieto Bailo, León Enrique" w:date="2023-07-07T23:00:00Z">
              <w:rPr>
                <w:rFonts w:ascii="Consolas" w:hAnsi="Consolas" w:cs="Courier New"/>
                <w:color w:val="666600"/>
                <w:sz w:val="17"/>
                <w:szCs w:val="17"/>
              </w:rPr>
            </w:rPrChange>
          </w:rPr>
          <w:t>;</w:t>
        </w:r>
        <w:proofErr w:type="gramEnd"/>
      </w:ins>
    </w:p>
    <w:p w14:paraId="1D07651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44" w:author="León Prieto" w:date="2023-07-07T22:48:00Z"/>
          <w:rFonts w:ascii="Consolas" w:hAnsi="Consolas" w:cs="Courier New"/>
          <w:sz w:val="17"/>
          <w:szCs w:val="17"/>
          <w:lang w:val="en-US"/>
          <w:rPrChange w:id="8845" w:author="Prieto Bailo, León Enrique" w:date="2023-07-07T23:00:00Z">
            <w:rPr>
              <w:ins w:id="8846" w:author="León Prieto" w:date="2023-07-07T22:48:00Z"/>
              <w:rFonts w:ascii="Consolas" w:hAnsi="Consolas" w:cs="Courier New"/>
              <w:sz w:val="17"/>
              <w:szCs w:val="17"/>
            </w:rPr>
          </w:rPrChange>
        </w:rPr>
      </w:pPr>
      <w:ins w:id="8847" w:author="León Prieto" w:date="2023-07-07T22:48:00Z">
        <w:r w:rsidRPr="00454AE3">
          <w:rPr>
            <w:rFonts w:ascii="Consolas" w:hAnsi="Consolas" w:cs="Courier New"/>
            <w:sz w:val="17"/>
            <w:szCs w:val="17"/>
            <w:lang w:val="en-US"/>
            <w:rPrChange w:id="8848" w:author="Prieto Bailo, León Enrique" w:date="2023-07-07T23:00:00Z">
              <w:rPr>
                <w:rFonts w:ascii="Consolas" w:hAnsi="Consolas" w:cs="Courier New"/>
                <w:sz w:val="17"/>
                <w:szCs w:val="17"/>
              </w:rPr>
            </w:rPrChange>
          </w:rPr>
          <w:t xml:space="preserve">27. </w:t>
        </w:r>
        <w:r w:rsidRPr="00454AE3">
          <w:rPr>
            <w:rFonts w:ascii="Consolas" w:hAnsi="Consolas" w:cs="Courier New"/>
            <w:color w:val="000000"/>
            <w:sz w:val="17"/>
            <w:szCs w:val="17"/>
            <w:lang w:val="en-US"/>
            <w:rPrChange w:id="8849"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50" w:author="Prieto Bailo, León Enrique" w:date="2023-07-07T23:00: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885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5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53"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54"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55" w:author="Prieto Bailo, León Enrique" w:date="2023-07-07T23:00:00Z">
              <w:rPr>
                <w:rFonts w:ascii="Consolas" w:hAnsi="Consolas" w:cs="Courier New"/>
                <w:color w:val="666600"/>
                <w:sz w:val="17"/>
                <w:szCs w:val="17"/>
              </w:rPr>
            </w:rPrChange>
          </w:rPr>
          <w:t>;</w:t>
        </w:r>
        <w:proofErr w:type="gramEnd"/>
      </w:ins>
    </w:p>
    <w:p w14:paraId="3FBCD4E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56" w:author="León Prieto" w:date="2023-07-07T22:48:00Z"/>
          <w:rFonts w:ascii="Consolas" w:hAnsi="Consolas" w:cs="Courier New"/>
          <w:sz w:val="17"/>
          <w:szCs w:val="17"/>
          <w:lang w:val="en-US"/>
          <w:rPrChange w:id="8857" w:author="Prieto Bailo, León Enrique" w:date="2023-07-07T23:00:00Z">
            <w:rPr>
              <w:ins w:id="8858" w:author="León Prieto" w:date="2023-07-07T22:48:00Z"/>
              <w:rFonts w:ascii="Consolas" w:hAnsi="Consolas" w:cs="Courier New"/>
              <w:sz w:val="17"/>
              <w:szCs w:val="17"/>
            </w:rPr>
          </w:rPrChange>
        </w:rPr>
      </w:pPr>
      <w:ins w:id="8859" w:author="León Prieto" w:date="2023-07-07T22:48:00Z">
        <w:r w:rsidRPr="00454AE3">
          <w:rPr>
            <w:rFonts w:ascii="Consolas" w:hAnsi="Consolas" w:cs="Courier New"/>
            <w:sz w:val="17"/>
            <w:szCs w:val="17"/>
            <w:lang w:val="en-US"/>
            <w:rPrChange w:id="8860" w:author="Prieto Bailo, León Enrique" w:date="2023-07-07T23:00:00Z">
              <w:rPr>
                <w:rFonts w:ascii="Consolas" w:hAnsi="Consolas" w:cs="Courier New"/>
                <w:sz w:val="17"/>
                <w:szCs w:val="17"/>
              </w:rPr>
            </w:rPrChange>
          </w:rPr>
          <w:t xml:space="preserve">28. </w:t>
        </w:r>
        <w:r w:rsidRPr="00454AE3">
          <w:rPr>
            <w:rFonts w:ascii="Consolas" w:hAnsi="Consolas" w:cs="Courier New"/>
            <w:color w:val="000000"/>
            <w:sz w:val="17"/>
            <w:szCs w:val="17"/>
            <w:lang w:val="en-US"/>
            <w:rPrChange w:id="8861"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862" w:author="Prieto Bailo, León Enrique" w:date="2023-07-07T23:00:00Z">
              <w:rPr>
                <w:rFonts w:ascii="Consolas" w:hAnsi="Consolas" w:cs="Courier New"/>
                <w:color w:val="000000"/>
                <w:sz w:val="17"/>
                <w:szCs w:val="17"/>
              </w:rPr>
            </w:rPrChange>
          </w:rPr>
          <w:t>pid_last_yaw_d_error</w:t>
        </w:r>
        <w:proofErr w:type="spellEnd"/>
        <w:r w:rsidRPr="00454AE3">
          <w:rPr>
            <w:rFonts w:ascii="Consolas" w:hAnsi="Consolas" w:cs="Courier New"/>
            <w:color w:val="000000"/>
            <w:sz w:val="17"/>
            <w:szCs w:val="17"/>
            <w:lang w:val="en-US"/>
            <w:rPrChange w:id="886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6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65"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866"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867" w:author="Prieto Bailo, León Enrique" w:date="2023-07-07T23:00:00Z">
              <w:rPr>
                <w:rFonts w:ascii="Consolas" w:hAnsi="Consolas" w:cs="Courier New"/>
                <w:color w:val="666600"/>
                <w:sz w:val="17"/>
                <w:szCs w:val="17"/>
              </w:rPr>
            </w:rPrChange>
          </w:rPr>
          <w:t>;</w:t>
        </w:r>
        <w:proofErr w:type="gramEnd"/>
      </w:ins>
    </w:p>
    <w:p w14:paraId="4A4178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68" w:author="León Prieto" w:date="2023-07-07T22:48:00Z"/>
          <w:rFonts w:ascii="Consolas" w:hAnsi="Consolas" w:cs="Courier New"/>
          <w:sz w:val="17"/>
          <w:szCs w:val="17"/>
          <w:lang w:val="en-US"/>
          <w:rPrChange w:id="8869" w:author="Prieto Bailo, León Enrique" w:date="2023-07-07T23:00:00Z">
            <w:rPr>
              <w:ins w:id="8870" w:author="León Prieto" w:date="2023-07-07T22:48:00Z"/>
              <w:rFonts w:ascii="Consolas" w:hAnsi="Consolas" w:cs="Courier New"/>
              <w:sz w:val="17"/>
              <w:szCs w:val="17"/>
            </w:rPr>
          </w:rPrChange>
        </w:rPr>
      </w:pPr>
      <w:ins w:id="8871" w:author="León Prieto" w:date="2023-07-07T22:48:00Z">
        <w:r w:rsidRPr="00454AE3">
          <w:rPr>
            <w:rFonts w:ascii="Consolas" w:hAnsi="Consolas" w:cs="Courier New"/>
            <w:sz w:val="17"/>
            <w:szCs w:val="17"/>
            <w:lang w:val="en-US"/>
            <w:rPrChange w:id="8872" w:author="Prieto Bailo, León Enrique" w:date="2023-07-07T23:00:00Z">
              <w:rPr>
                <w:rFonts w:ascii="Consolas" w:hAnsi="Consolas" w:cs="Courier New"/>
                <w:sz w:val="17"/>
                <w:szCs w:val="17"/>
              </w:rPr>
            </w:rPrChange>
          </w:rPr>
          <w:t xml:space="preserve">29. </w:t>
        </w:r>
        <w:r w:rsidRPr="00454AE3">
          <w:rPr>
            <w:rFonts w:ascii="Consolas" w:hAnsi="Consolas" w:cs="Courier New"/>
            <w:color w:val="000000"/>
            <w:sz w:val="17"/>
            <w:szCs w:val="17"/>
            <w:lang w:val="en-US"/>
            <w:rPrChange w:id="8873" w:author="Prieto Bailo, León Enrique" w:date="2023-07-07T23:00:00Z">
              <w:rPr>
                <w:rFonts w:ascii="Consolas" w:hAnsi="Consolas" w:cs="Courier New"/>
                <w:color w:val="000000"/>
                <w:sz w:val="17"/>
                <w:szCs w:val="17"/>
              </w:rPr>
            </w:rPrChange>
          </w:rPr>
          <w:tab/>
        </w:r>
        <w:r w:rsidRPr="00454AE3">
          <w:rPr>
            <w:rFonts w:ascii="Consolas" w:hAnsi="Consolas" w:cs="Courier New"/>
            <w:color w:val="666600"/>
            <w:sz w:val="17"/>
            <w:szCs w:val="17"/>
            <w:lang w:val="en-US"/>
            <w:rPrChange w:id="8874" w:author="Prieto Bailo, León Enrique" w:date="2023-07-07T23:00:00Z">
              <w:rPr>
                <w:rFonts w:ascii="Consolas" w:hAnsi="Consolas" w:cs="Courier New"/>
                <w:color w:val="666600"/>
                <w:sz w:val="17"/>
                <w:szCs w:val="17"/>
              </w:rPr>
            </w:rPrChange>
          </w:rPr>
          <w:t>}</w:t>
        </w:r>
      </w:ins>
    </w:p>
    <w:p w14:paraId="4CACBF7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75" w:author="León Prieto" w:date="2023-07-07T22:48:00Z"/>
          <w:rFonts w:ascii="Consolas" w:hAnsi="Consolas" w:cs="Courier New"/>
          <w:sz w:val="17"/>
          <w:szCs w:val="17"/>
          <w:lang w:val="en-US"/>
          <w:rPrChange w:id="8876" w:author="Prieto Bailo, León Enrique" w:date="2023-07-07T23:00:00Z">
            <w:rPr>
              <w:ins w:id="8877" w:author="León Prieto" w:date="2023-07-07T22:48:00Z"/>
              <w:rFonts w:ascii="Consolas" w:hAnsi="Consolas" w:cs="Courier New"/>
              <w:sz w:val="17"/>
              <w:szCs w:val="17"/>
            </w:rPr>
          </w:rPrChange>
        </w:rPr>
      </w:pPr>
      <w:ins w:id="8878" w:author="León Prieto" w:date="2023-07-07T22:48:00Z">
        <w:r w:rsidRPr="00454AE3">
          <w:rPr>
            <w:rFonts w:ascii="Consolas" w:hAnsi="Consolas" w:cs="Courier New"/>
            <w:sz w:val="17"/>
            <w:szCs w:val="17"/>
            <w:lang w:val="en-US"/>
            <w:rPrChange w:id="8879" w:author="Prieto Bailo, León Enrique" w:date="2023-07-07T23:00:00Z">
              <w:rPr>
                <w:rFonts w:ascii="Consolas" w:hAnsi="Consolas" w:cs="Courier New"/>
                <w:sz w:val="17"/>
                <w:szCs w:val="17"/>
              </w:rPr>
            </w:rPrChange>
          </w:rPr>
          <w:t xml:space="preserve">30. </w:t>
        </w:r>
        <w:r w:rsidRPr="00454AE3">
          <w:rPr>
            <w:rFonts w:ascii="Consolas" w:hAnsi="Consolas" w:cs="Courier New"/>
            <w:color w:val="000000"/>
            <w:sz w:val="17"/>
            <w:szCs w:val="17"/>
            <w:lang w:val="en-US"/>
            <w:rPrChange w:id="8880" w:author="Prieto Bailo, León Enrique" w:date="2023-07-07T23:00:00Z">
              <w:rPr>
                <w:rFonts w:ascii="Consolas" w:hAnsi="Consolas" w:cs="Courier New"/>
                <w:color w:val="000000"/>
                <w:sz w:val="17"/>
                <w:szCs w:val="17"/>
              </w:rPr>
            </w:rPrChange>
          </w:rPr>
          <w:t> </w:t>
        </w:r>
      </w:ins>
    </w:p>
    <w:p w14:paraId="1A397BD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81" w:author="León Prieto" w:date="2023-07-07T22:48:00Z"/>
          <w:rFonts w:ascii="Consolas" w:hAnsi="Consolas" w:cs="Courier New"/>
          <w:sz w:val="17"/>
          <w:szCs w:val="17"/>
          <w:lang w:val="en-US"/>
          <w:rPrChange w:id="8882" w:author="Prieto Bailo, León Enrique" w:date="2023-07-07T23:00:00Z">
            <w:rPr>
              <w:ins w:id="8883" w:author="León Prieto" w:date="2023-07-07T22:48:00Z"/>
              <w:rFonts w:ascii="Consolas" w:hAnsi="Consolas" w:cs="Courier New"/>
              <w:sz w:val="17"/>
              <w:szCs w:val="17"/>
            </w:rPr>
          </w:rPrChange>
        </w:rPr>
      </w:pPr>
      <w:ins w:id="8884" w:author="León Prieto" w:date="2023-07-07T22:48:00Z">
        <w:r w:rsidRPr="00454AE3">
          <w:rPr>
            <w:rFonts w:ascii="Consolas" w:hAnsi="Consolas" w:cs="Courier New"/>
            <w:sz w:val="17"/>
            <w:szCs w:val="17"/>
            <w:lang w:val="en-US"/>
            <w:rPrChange w:id="8885" w:author="Prieto Bailo, León Enrique" w:date="2023-07-07T23:00:00Z">
              <w:rPr>
                <w:rFonts w:ascii="Consolas" w:hAnsi="Consolas" w:cs="Courier New"/>
                <w:sz w:val="17"/>
                <w:szCs w:val="17"/>
              </w:rPr>
            </w:rPrChange>
          </w:rPr>
          <w:t xml:space="preserve">31. </w:t>
        </w:r>
        <w:r w:rsidRPr="00454AE3">
          <w:rPr>
            <w:rFonts w:ascii="Consolas" w:hAnsi="Consolas" w:cs="Courier New"/>
            <w:color w:val="000000"/>
            <w:sz w:val="17"/>
            <w:szCs w:val="17"/>
            <w:lang w:val="en-US"/>
            <w:rPrChange w:id="8886" w:author="Prieto Bailo, León Enrique" w:date="2023-07-07T23:00:00Z">
              <w:rPr>
                <w:rFonts w:ascii="Consolas" w:hAnsi="Consolas" w:cs="Courier New"/>
                <w:color w:val="000000"/>
                <w:sz w:val="17"/>
                <w:szCs w:val="17"/>
              </w:rPr>
            </w:rPrChange>
          </w:rPr>
          <w:tab/>
        </w:r>
        <w:proofErr w:type="gramStart"/>
        <w:r w:rsidRPr="00454AE3">
          <w:rPr>
            <w:rFonts w:ascii="Consolas" w:hAnsi="Consolas" w:cs="Courier New"/>
            <w:color w:val="000088"/>
            <w:sz w:val="17"/>
            <w:szCs w:val="17"/>
            <w:lang w:val="en-US"/>
            <w:rPrChange w:id="8887"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8888" w:author="Prieto Bailo, León Enrique" w:date="2023-07-07T23:00: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8889"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8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8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89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893" w:author="Prieto Bailo, León Enrique" w:date="2023-07-07T23:00:00Z">
              <w:rPr>
                <w:rFonts w:ascii="Consolas" w:hAnsi="Consolas" w:cs="Courier New"/>
                <w:color w:val="000000"/>
                <w:sz w:val="17"/>
                <w:szCs w:val="17"/>
              </w:rPr>
            </w:rPrChange>
          </w:rPr>
          <w:t>FM_stable</w:t>
        </w:r>
        <w:proofErr w:type="spellEnd"/>
        <w:r w:rsidRPr="00454AE3">
          <w:rPr>
            <w:rFonts w:ascii="Consolas" w:hAnsi="Consolas" w:cs="Courier New"/>
            <w:color w:val="666600"/>
            <w:sz w:val="17"/>
            <w:szCs w:val="17"/>
            <w:lang w:val="en-US"/>
            <w:rPrChange w:id="8894" w:author="Prieto Bailo, León Enrique" w:date="2023-07-07T23:00:00Z">
              <w:rPr>
                <w:rFonts w:ascii="Consolas" w:hAnsi="Consolas" w:cs="Courier New"/>
                <w:color w:val="666600"/>
                <w:sz w:val="17"/>
                <w:szCs w:val="17"/>
              </w:rPr>
            </w:rPrChange>
          </w:rPr>
          <w:t>){</w:t>
        </w:r>
      </w:ins>
    </w:p>
    <w:p w14:paraId="2A50B1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895" w:author="León Prieto" w:date="2023-07-07T22:48:00Z"/>
          <w:rFonts w:ascii="Consolas" w:hAnsi="Consolas" w:cs="Courier New"/>
          <w:sz w:val="17"/>
          <w:szCs w:val="17"/>
          <w:lang w:val="en-US"/>
          <w:rPrChange w:id="8896" w:author="Prieto Bailo, León Enrique" w:date="2023-07-07T23:00:00Z">
            <w:rPr>
              <w:ins w:id="8897" w:author="León Prieto" w:date="2023-07-07T22:48:00Z"/>
              <w:rFonts w:ascii="Consolas" w:hAnsi="Consolas" w:cs="Courier New"/>
              <w:sz w:val="17"/>
              <w:szCs w:val="17"/>
            </w:rPr>
          </w:rPrChange>
        </w:rPr>
      </w:pPr>
      <w:ins w:id="8898" w:author="León Prieto" w:date="2023-07-07T22:48:00Z">
        <w:r w:rsidRPr="00454AE3">
          <w:rPr>
            <w:rFonts w:ascii="Consolas" w:hAnsi="Consolas" w:cs="Courier New"/>
            <w:sz w:val="17"/>
            <w:szCs w:val="17"/>
            <w:lang w:val="en-US"/>
            <w:rPrChange w:id="8899" w:author="Prieto Bailo, León Enrique" w:date="2023-07-07T23:00:00Z">
              <w:rPr>
                <w:rFonts w:ascii="Consolas" w:hAnsi="Consolas" w:cs="Courier New"/>
                <w:sz w:val="17"/>
                <w:szCs w:val="17"/>
              </w:rPr>
            </w:rPrChange>
          </w:rPr>
          <w:t xml:space="preserve">32. </w:t>
        </w:r>
        <w:r w:rsidRPr="00454AE3">
          <w:rPr>
            <w:rFonts w:ascii="Consolas" w:hAnsi="Consolas" w:cs="Courier New"/>
            <w:color w:val="000000"/>
            <w:sz w:val="17"/>
            <w:szCs w:val="17"/>
            <w:lang w:val="en-US"/>
            <w:rPrChange w:id="8900" w:author="Prieto Bailo, León Enrique" w:date="2023-07-07T23:00:00Z">
              <w:rPr>
                <w:rFonts w:ascii="Consolas" w:hAnsi="Consolas" w:cs="Courier New"/>
                <w:color w:val="000000"/>
                <w:sz w:val="17"/>
                <w:szCs w:val="17"/>
              </w:rPr>
            </w:rPrChange>
          </w:rPr>
          <w:tab/>
        </w:r>
        <w:r w:rsidRPr="00454AE3">
          <w:rPr>
            <w:rFonts w:ascii="Consolas" w:hAnsi="Consolas" w:cs="Courier New"/>
            <w:color w:val="000000"/>
            <w:sz w:val="17"/>
            <w:szCs w:val="17"/>
            <w:lang w:val="en-US"/>
            <w:rPrChange w:id="8901" w:author="Prieto Bailo, León Enrique" w:date="2023-07-07T23:00:00Z">
              <w:rPr>
                <w:rFonts w:ascii="Consolas" w:hAnsi="Consolas" w:cs="Courier New"/>
                <w:color w:val="000000"/>
                <w:sz w:val="17"/>
                <w:szCs w:val="17"/>
              </w:rPr>
            </w:rPrChange>
          </w:rPr>
          <w:tab/>
          <w:t xml:space="preserve">throttle </w:t>
        </w:r>
        <w:r w:rsidRPr="00454AE3">
          <w:rPr>
            <w:rFonts w:ascii="Consolas" w:hAnsi="Consolas" w:cs="Courier New"/>
            <w:color w:val="666600"/>
            <w:sz w:val="17"/>
            <w:szCs w:val="17"/>
            <w:lang w:val="en-US"/>
            <w:rPrChange w:id="890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0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904"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8905"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890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8907" w:author="Prieto Bailo, León Enrique" w:date="2023-07-07T23:00: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8908" w:author="Prieto Bailo, León Enrique" w:date="2023-07-07T23:00:00Z">
              <w:rPr>
                <w:rFonts w:ascii="Consolas" w:hAnsi="Consolas" w:cs="Courier New"/>
                <w:color w:val="666600"/>
                <w:sz w:val="17"/>
                <w:szCs w:val="17"/>
              </w:rPr>
            </w:rPrChange>
          </w:rPr>
          <w:t>];</w:t>
        </w:r>
      </w:ins>
    </w:p>
    <w:p w14:paraId="74B6B03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09" w:author="León Prieto" w:date="2023-07-07T22:48:00Z"/>
          <w:rFonts w:ascii="Consolas" w:hAnsi="Consolas" w:cs="Courier New"/>
          <w:sz w:val="17"/>
          <w:szCs w:val="17"/>
          <w:lang w:val="en-US"/>
          <w:rPrChange w:id="8910" w:author="Prieto Bailo, León Enrique" w:date="2023-07-07T23:00:00Z">
            <w:rPr>
              <w:ins w:id="8911" w:author="León Prieto" w:date="2023-07-07T22:48:00Z"/>
              <w:rFonts w:ascii="Consolas" w:hAnsi="Consolas" w:cs="Courier New"/>
              <w:sz w:val="17"/>
              <w:szCs w:val="17"/>
            </w:rPr>
          </w:rPrChange>
        </w:rPr>
      </w:pPr>
      <w:ins w:id="8912" w:author="León Prieto" w:date="2023-07-07T22:48:00Z">
        <w:r w:rsidRPr="00454AE3">
          <w:rPr>
            <w:rFonts w:ascii="Consolas" w:hAnsi="Consolas" w:cs="Courier New"/>
            <w:sz w:val="17"/>
            <w:szCs w:val="17"/>
            <w:lang w:val="en-US"/>
            <w:rPrChange w:id="8913" w:author="Prieto Bailo, León Enrique" w:date="2023-07-07T23:00:00Z">
              <w:rPr>
                <w:rFonts w:ascii="Consolas" w:hAnsi="Consolas" w:cs="Courier New"/>
                <w:sz w:val="17"/>
                <w:szCs w:val="17"/>
              </w:rPr>
            </w:rPrChange>
          </w:rPr>
          <w:t xml:space="preserve">33. </w:t>
        </w:r>
        <w:r w:rsidRPr="00454AE3">
          <w:rPr>
            <w:rFonts w:ascii="Consolas" w:hAnsi="Consolas" w:cs="Courier New"/>
            <w:color w:val="000000"/>
            <w:sz w:val="17"/>
            <w:szCs w:val="17"/>
            <w:lang w:val="en-US"/>
            <w:rPrChange w:id="8914"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915" w:author="Prieto Bailo, León Enrique" w:date="2023-07-07T23:00: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891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1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18"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919"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920" w:author="Prieto Bailo, León Enrique" w:date="2023-07-07T23:00:00Z">
              <w:rPr>
                <w:rFonts w:ascii="Consolas" w:hAnsi="Consolas" w:cs="Courier New"/>
                <w:color w:val="666600"/>
                <w:sz w:val="17"/>
                <w:szCs w:val="17"/>
              </w:rPr>
            </w:rPrChange>
          </w:rPr>
          <w:t>;</w:t>
        </w:r>
        <w:proofErr w:type="gramEnd"/>
      </w:ins>
    </w:p>
    <w:p w14:paraId="1F937F6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21" w:author="León Prieto" w:date="2023-07-07T22:48:00Z"/>
          <w:rFonts w:ascii="Consolas" w:hAnsi="Consolas" w:cs="Courier New"/>
          <w:sz w:val="17"/>
          <w:szCs w:val="17"/>
          <w:lang w:val="en-US"/>
          <w:rPrChange w:id="8922" w:author="Prieto Bailo, León Enrique" w:date="2023-07-07T23:00:00Z">
            <w:rPr>
              <w:ins w:id="8923" w:author="León Prieto" w:date="2023-07-07T22:48:00Z"/>
              <w:rFonts w:ascii="Consolas" w:hAnsi="Consolas" w:cs="Courier New"/>
              <w:sz w:val="17"/>
              <w:szCs w:val="17"/>
            </w:rPr>
          </w:rPrChange>
        </w:rPr>
      </w:pPr>
      <w:ins w:id="8924" w:author="León Prieto" w:date="2023-07-07T22:48:00Z">
        <w:r w:rsidRPr="00454AE3">
          <w:rPr>
            <w:rFonts w:ascii="Consolas" w:hAnsi="Consolas" w:cs="Courier New"/>
            <w:sz w:val="17"/>
            <w:szCs w:val="17"/>
            <w:lang w:val="en-US"/>
            <w:rPrChange w:id="8925" w:author="Prieto Bailo, León Enrique" w:date="2023-07-07T23:00:00Z">
              <w:rPr>
                <w:rFonts w:ascii="Consolas" w:hAnsi="Consolas" w:cs="Courier New"/>
                <w:sz w:val="17"/>
                <w:szCs w:val="17"/>
              </w:rPr>
            </w:rPrChange>
          </w:rPr>
          <w:t xml:space="preserve">34. </w:t>
        </w:r>
        <w:r w:rsidRPr="00454AE3">
          <w:rPr>
            <w:rFonts w:ascii="Consolas" w:hAnsi="Consolas" w:cs="Courier New"/>
            <w:color w:val="000000"/>
            <w:sz w:val="17"/>
            <w:szCs w:val="17"/>
            <w:lang w:val="en-US"/>
            <w:rPrChange w:id="8926"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927" w:author="Prieto Bailo, León Enrique" w:date="2023-07-07T23:00:00Z">
              <w:rPr>
                <w:rFonts w:ascii="Consolas" w:hAnsi="Consolas" w:cs="Courier New"/>
                <w:color w:val="000000"/>
                <w:sz w:val="17"/>
                <w:szCs w:val="17"/>
              </w:rPr>
            </w:rPrChange>
          </w:rPr>
          <w:t>pid_last_altitude_d_error</w:t>
        </w:r>
        <w:proofErr w:type="spellEnd"/>
        <w:r w:rsidRPr="00454AE3">
          <w:rPr>
            <w:rFonts w:ascii="Consolas" w:hAnsi="Consolas" w:cs="Courier New"/>
            <w:color w:val="000000"/>
            <w:sz w:val="17"/>
            <w:szCs w:val="17"/>
            <w:lang w:val="en-US"/>
            <w:rPrChange w:id="892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2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30"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931"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8932" w:author="Prieto Bailo, León Enrique" w:date="2023-07-07T23:00:00Z">
              <w:rPr>
                <w:rFonts w:ascii="Consolas" w:hAnsi="Consolas" w:cs="Courier New"/>
                <w:color w:val="666600"/>
                <w:sz w:val="17"/>
                <w:szCs w:val="17"/>
              </w:rPr>
            </w:rPrChange>
          </w:rPr>
          <w:t>;</w:t>
        </w:r>
        <w:proofErr w:type="gramEnd"/>
      </w:ins>
    </w:p>
    <w:p w14:paraId="788B86A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33" w:author="León Prieto" w:date="2023-07-07T22:48:00Z"/>
          <w:rFonts w:ascii="Consolas" w:hAnsi="Consolas" w:cs="Courier New"/>
          <w:sz w:val="17"/>
          <w:szCs w:val="17"/>
          <w:lang w:val="en-US"/>
          <w:rPrChange w:id="8934" w:author="Prieto Bailo, León Enrique" w:date="2023-07-07T23:00:00Z">
            <w:rPr>
              <w:ins w:id="8935" w:author="León Prieto" w:date="2023-07-07T22:48:00Z"/>
              <w:rFonts w:ascii="Consolas" w:hAnsi="Consolas" w:cs="Courier New"/>
              <w:sz w:val="17"/>
              <w:szCs w:val="17"/>
            </w:rPr>
          </w:rPrChange>
        </w:rPr>
      </w:pPr>
      <w:ins w:id="8936" w:author="León Prieto" w:date="2023-07-07T22:48:00Z">
        <w:r w:rsidRPr="00454AE3">
          <w:rPr>
            <w:rFonts w:ascii="Consolas" w:hAnsi="Consolas" w:cs="Courier New"/>
            <w:sz w:val="17"/>
            <w:szCs w:val="17"/>
            <w:lang w:val="en-US"/>
            <w:rPrChange w:id="8937" w:author="Prieto Bailo, León Enrique" w:date="2023-07-07T23:00:00Z">
              <w:rPr>
                <w:rFonts w:ascii="Consolas" w:hAnsi="Consolas" w:cs="Courier New"/>
                <w:sz w:val="17"/>
                <w:szCs w:val="17"/>
              </w:rPr>
            </w:rPrChange>
          </w:rPr>
          <w:t xml:space="preserve">35. </w:t>
        </w:r>
        <w:r w:rsidRPr="00454AE3">
          <w:rPr>
            <w:rFonts w:ascii="Consolas" w:hAnsi="Consolas" w:cs="Courier New"/>
            <w:color w:val="000000"/>
            <w:sz w:val="17"/>
            <w:szCs w:val="17"/>
            <w:lang w:val="en-US"/>
            <w:rPrChange w:id="8938" w:author="Prieto Bailo, León Enrique" w:date="2023-07-07T23:00:00Z">
              <w:rPr>
                <w:rFonts w:ascii="Consolas" w:hAnsi="Consolas" w:cs="Courier New"/>
                <w:color w:val="000000"/>
                <w:sz w:val="17"/>
                <w:szCs w:val="17"/>
              </w:rPr>
            </w:rPrChange>
          </w:rPr>
          <w:tab/>
          <w:t xml:space="preserve">    </w:t>
        </w:r>
        <w:proofErr w:type="spellStart"/>
        <w:r w:rsidRPr="00454AE3">
          <w:rPr>
            <w:rFonts w:ascii="Consolas" w:hAnsi="Consolas" w:cs="Courier New"/>
            <w:color w:val="000000"/>
            <w:sz w:val="17"/>
            <w:szCs w:val="17"/>
            <w:lang w:val="en-US"/>
            <w:rPrChange w:id="8939" w:author="Prieto Bailo, León Enrique" w:date="2023-07-07T23:00:00Z">
              <w:rPr>
                <w:rFonts w:ascii="Consolas" w:hAnsi="Consolas" w:cs="Courier New"/>
                <w:color w:val="000000"/>
                <w:sz w:val="17"/>
                <w:szCs w:val="17"/>
              </w:rPr>
            </w:rPrChange>
          </w:rPr>
          <w:t>pid_altitude_setpoint</w:t>
        </w:r>
        <w:proofErr w:type="spellEnd"/>
        <w:r w:rsidRPr="00454AE3">
          <w:rPr>
            <w:rFonts w:ascii="Consolas" w:hAnsi="Consolas" w:cs="Courier New"/>
            <w:color w:val="000000"/>
            <w:sz w:val="17"/>
            <w:szCs w:val="17"/>
            <w:lang w:val="en-US"/>
            <w:rPrChange w:id="894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4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4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943" w:author="Prieto Bailo, León Enrique" w:date="2023-07-07T23:00:00Z">
              <w:rPr>
                <w:rFonts w:ascii="Consolas" w:hAnsi="Consolas" w:cs="Courier New"/>
                <w:color w:val="000000"/>
                <w:sz w:val="17"/>
                <w:szCs w:val="17"/>
              </w:rPr>
            </w:rPrChange>
          </w:rPr>
          <w:t>actual_</w:t>
        </w:r>
        <w:proofErr w:type="gramStart"/>
        <w:r w:rsidRPr="00454AE3">
          <w:rPr>
            <w:rFonts w:ascii="Consolas" w:hAnsi="Consolas" w:cs="Courier New"/>
            <w:color w:val="000000"/>
            <w:sz w:val="17"/>
            <w:szCs w:val="17"/>
            <w:lang w:val="en-US"/>
            <w:rPrChange w:id="8944" w:author="Prieto Bailo, León Enrique" w:date="2023-07-07T23:00:00Z">
              <w:rPr>
                <w:rFonts w:ascii="Consolas" w:hAnsi="Consolas" w:cs="Courier New"/>
                <w:color w:val="000000"/>
                <w:sz w:val="17"/>
                <w:szCs w:val="17"/>
              </w:rPr>
            </w:rPrChange>
          </w:rPr>
          <w:t>pressure</w:t>
        </w:r>
        <w:proofErr w:type="spellEnd"/>
        <w:r w:rsidRPr="00454AE3">
          <w:rPr>
            <w:rFonts w:ascii="Consolas" w:hAnsi="Consolas" w:cs="Courier New"/>
            <w:color w:val="666600"/>
            <w:sz w:val="17"/>
            <w:szCs w:val="17"/>
            <w:lang w:val="en-US"/>
            <w:rPrChange w:id="8945" w:author="Prieto Bailo, León Enrique" w:date="2023-07-07T23:00:00Z">
              <w:rPr>
                <w:rFonts w:ascii="Consolas" w:hAnsi="Consolas" w:cs="Courier New"/>
                <w:color w:val="666600"/>
                <w:sz w:val="17"/>
                <w:szCs w:val="17"/>
              </w:rPr>
            </w:rPrChange>
          </w:rPr>
          <w:t>;</w:t>
        </w:r>
        <w:proofErr w:type="gramEnd"/>
      </w:ins>
    </w:p>
    <w:p w14:paraId="1BB8C42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46" w:author="León Prieto" w:date="2023-07-07T22:48:00Z"/>
          <w:rFonts w:ascii="Consolas" w:hAnsi="Consolas" w:cs="Courier New"/>
          <w:sz w:val="17"/>
          <w:szCs w:val="17"/>
          <w:lang w:val="en-US"/>
          <w:rPrChange w:id="8947" w:author="Prieto Bailo, León Enrique" w:date="2023-07-07T23:00:00Z">
            <w:rPr>
              <w:ins w:id="8948" w:author="León Prieto" w:date="2023-07-07T22:48:00Z"/>
              <w:rFonts w:ascii="Consolas" w:hAnsi="Consolas" w:cs="Courier New"/>
              <w:sz w:val="17"/>
              <w:szCs w:val="17"/>
            </w:rPr>
          </w:rPrChange>
        </w:rPr>
      </w:pPr>
      <w:ins w:id="8949" w:author="León Prieto" w:date="2023-07-07T22:48:00Z">
        <w:r w:rsidRPr="00454AE3">
          <w:rPr>
            <w:rFonts w:ascii="Consolas" w:hAnsi="Consolas" w:cs="Courier New"/>
            <w:sz w:val="17"/>
            <w:szCs w:val="17"/>
            <w:lang w:val="en-US"/>
            <w:rPrChange w:id="8950" w:author="Prieto Bailo, León Enrique" w:date="2023-07-07T23:00:00Z">
              <w:rPr>
                <w:rFonts w:ascii="Consolas" w:hAnsi="Consolas" w:cs="Courier New"/>
                <w:sz w:val="17"/>
                <w:szCs w:val="17"/>
              </w:rPr>
            </w:rPrChange>
          </w:rPr>
          <w:t xml:space="preserve">36. </w:t>
        </w:r>
        <w:r w:rsidRPr="00454AE3">
          <w:rPr>
            <w:rFonts w:ascii="Consolas" w:hAnsi="Consolas" w:cs="Courier New"/>
            <w:color w:val="000000"/>
            <w:sz w:val="17"/>
            <w:szCs w:val="17"/>
            <w:lang w:val="en-US"/>
            <w:rPrChange w:id="8951" w:author="Prieto Bailo, León Enrique" w:date="2023-07-07T23:00:00Z">
              <w:rPr>
                <w:rFonts w:ascii="Consolas" w:hAnsi="Consolas" w:cs="Courier New"/>
                <w:color w:val="000000"/>
                <w:sz w:val="17"/>
                <w:szCs w:val="17"/>
              </w:rPr>
            </w:rPrChange>
          </w:rPr>
          <w:tab/>
        </w:r>
        <w:r w:rsidRPr="00454AE3">
          <w:rPr>
            <w:rFonts w:ascii="Consolas" w:hAnsi="Consolas" w:cs="Courier New"/>
            <w:color w:val="666600"/>
            <w:sz w:val="17"/>
            <w:szCs w:val="17"/>
            <w:lang w:val="en-US"/>
            <w:rPrChange w:id="8952" w:author="Prieto Bailo, León Enrique" w:date="2023-07-07T23:00:00Z">
              <w:rPr>
                <w:rFonts w:ascii="Consolas" w:hAnsi="Consolas" w:cs="Courier New"/>
                <w:color w:val="666600"/>
                <w:sz w:val="17"/>
                <w:szCs w:val="17"/>
              </w:rPr>
            </w:rPrChange>
          </w:rPr>
          <w:t>}</w:t>
        </w:r>
      </w:ins>
    </w:p>
    <w:p w14:paraId="1A48E05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53" w:author="León Prieto" w:date="2023-07-07T22:48:00Z"/>
          <w:rFonts w:ascii="Consolas" w:hAnsi="Consolas" w:cs="Courier New"/>
          <w:sz w:val="17"/>
          <w:szCs w:val="17"/>
          <w:lang w:val="en-US"/>
          <w:rPrChange w:id="8954" w:author="Prieto Bailo, León Enrique" w:date="2023-07-07T23:00:00Z">
            <w:rPr>
              <w:ins w:id="8955" w:author="León Prieto" w:date="2023-07-07T22:48:00Z"/>
              <w:rFonts w:ascii="Consolas" w:hAnsi="Consolas" w:cs="Courier New"/>
              <w:sz w:val="17"/>
              <w:szCs w:val="17"/>
            </w:rPr>
          </w:rPrChange>
        </w:rPr>
      </w:pPr>
      <w:ins w:id="8956" w:author="León Prieto" w:date="2023-07-07T22:48:00Z">
        <w:r w:rsidRPr="00454AE3">
          <w:rPr>
            <w:rFonts w:ascii="Consolas" w:hAnsi="Consolas" w:cs="Courier New"/>
            <w:sz w:val="17"/>
            <w:szCs w:val="17"/>
            <w:lang w:val="en-US"/>
            <w:rPrChange w:id="8957" w:author="Prieto Bailo, León Enrique" w:date="2023-07-07T23:00:00Z">
              <w:rPr>
                <w:rFonts w:ascii="Consolas" w:hAnsi="Consolas" w:cs="Courier New"/>
                <w:sz w:val="17"/>
                <w:szCs w:val="17"/>
              </w:rPr>
            </w:rPrChange>
          </w:rPr>
          <w:t xml:space="preserve">37. </w:t>
        </w:r>
        <w:r w:rsidRPr="00454AE3">
          <w:rPr>
            <w:rFonts w:ascii="Consolas" w:hAnsi="Consolas" w:cs="Courier New"/>
            <w:color w:val="000000"/>
            <w:sz w:val="17"/>
            <w:szCs w:val="17"/>
            <w:lang w:val="en-US"/>
            <w:rPrChange w:id="8958" w:author="Prieto Bailo, León Enrique" w:date="2023-07-07T23:00:00Z">
              <w:rPr>
                <w:rFonts w:ascii="Consolas" w:hAnsi="Consolas" w:cs="Courier New"/>
                <w:color w:val="000000"/>
                <w:sz w:val="17"/>
                <w:szCs w:val="17"/>
              </w:rPr>
            </w:rPrChange>
          </w:rPr>
          <w:t> </w:t>
        </w:r>
      </w:ins>
    </w:p>
    <w:p w14:paraId="78D3F00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59" w:author="León Prieto" w:date="2023-07-07T22:48:00Z"/>
          <w:rFonts w:ascii="Consolas" w:hAnsi="Consolas" w:cs="Courier New"/>
          <w:sz w:val="17"/>
          <w:szCs w:val="17"/>
          <w:lang w:val="en-US"/>
          <w:rPrChange w:id="8960" w:author="Prieto Bailo, León Enrique" w:date="2023-07-07T23:00:00Z">
            <w:rPr>
              <w:ins w:id="8961" w:author="León Prieto" w:date="2023-07-07T22:48:00Z"/>
              <w:rFonts w:ascii="Consolas" w:hAnsi="Consolas" w:cs="Courier New"/>
              <w:sz w:val="17"/>
              <w:szCs w:val="17"/>
            </w:rPr>
          </w:rPrChange>
        </w:rPr>
      </w:pPr>
      <w:ins w:id="8962" w:author="León Prieto" w:date="2023-07-07T22:48:00Z">
        <w:r w:rsidRPr="00454AE3">
          <w:rPr>
            <w:rFonts w:ascii="Consolas" w:hAnsi="Consolas" w:cs="Courier New"/>
            <w:sz w:val="17"/>
            <w:szCs w:val="17"/>
            <w:lang w:val="en-US"/>
            <w:rPrChange w:id="8963" w:author="Prieto Bailo, León Enrique" w:date="2023-07-07T23:00:00Z">
              <w:rPr>
                <w:rFonts w:ascii="Consolas" w:hAnsi="Consolas" w:cs="Courier New"/>
                <w:sz w:val="17"/>
                <w:szCs w:val="17"/>
              </w:rPr>
            </w:rPrChange>
          </w:rPr>
          <w:t xml:space="preserve">38. </w:t>
        </w:r>
        <w:r w:rsidRPr="00454AE3">
          <w:rPr>
            <w:rFonts w:ascii="Consolas" w:hAnsi="Consolas" w:cs="Courier New"/>
            <w:color w:val="000000"/>
            <w:sz w:val="17"/>
            <w:szCs w:val="17"/>
            <w:lang w:val="en-US"/>
            <w:rPrChange w:id="8964" w:author="Prieto Bailo, León Enrique" w:date="2023-07-07T23:00:00Z">
              <w:rPr>
                <w:rFonts w:ascii="Consolas" w:hAnsi="Consolas" w:cs="Courier New"/>
                <w:color w:val="000000"/>
                <w:sz w:val="17"/>
                <w:szCs w:val="17"/>
              </w:rPr>
            </w:rPrChange>
          </w:rPr>
          <w:tab/>
        </w:r>
        <w:proofErr w:type="gramStart"/>
        <w:r w:rsidRPr="00454AE3">
          <w:rPr>
            <w:rFonts w:ascii="Consolas" w:hAnsi="Consolas" w:cs="Courier New"/>
            <w:color w:val="000088"/>
            <w:sz w:val="17"/>
            <w:szCs w:val="17"/>
            <w:lang w:val="en-US"/>
            <w:rPrChange w:id="8965"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8966" w:author="Prieto Bailo, León Enrique" w:date="2023-07-07T23:00: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8967" w:author="Prieto Bailo, León Enrique" w:date="2023-07-07T23:00: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896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6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7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971" w:author="Prieto Bailo, León Enrique" w:date="2023-07-07T23:00:00Z">
              <w:rPr>
                <w:rFonts w:ascii="Consolas" w:hAnsi="Consolas" w:cs="Courier New"/>
                <w:color w:val="000000"/>
                <w:sz w:val="17"/>
                <w:szCs w:val="17"/>
              </w:rPr>
            </w:rPrChange>
          </w:rPr>
          <w:t>FM_alt_hold</w:t>
        </w:r>
        <w:proofErr w:type="spellEnd"/>
        <w:r w:rsidRPr="00454AE3">
          <w:rPr>
            <w:rFonts w:ascii="Consolas" w:hAnsi="Consolas" w:cs="Courier New"/>
            <w:color w:val="666600"/>
            <w:sz w:val="17"/>
            <w:szCs w:val="17"/>
            <w:lang w:val="en-US"/>
            <w:rPrChange w:id="8972" w:author="Prieto Bailo, León Enrique" w:date="2023-07-07T23:00:00Z">
              <w:rPr>
                <w:rFonts w:ascii="Consolas" w:hAnsi="Consolas" w:cs="Courier New"/>
                <w:color w:val="666600"/>
                <w:sz w:val="17"/>
                <w:szCs w:val="17"/>
              </w:rPr>
            </w:rPrChange>
          </w:rPr>
          <w:t>){</w:t>
        </w:r>
      </w:ins>
    </w:p>
    <w:p w14:paraId="75AB343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73" w:author="León Prieto" w:date="2023-07-07T22:48:00Z"/>
          <w:rFonts w:ascii="Consolas" w:hAnsi="Consolas" w:cs="Courier New"/>
          <w:sz w:val="17"/>
          <w:szCs w:val="17"/>
          <w:lang w:val="en-US"/>
          <w:rPrChange w:id="8974" w:author="Prieto Bailo, León Enrique" w:date="2023-07-07T23:00:00Z">
            <w:rPr>
              <w:ins w:id="8975" w:author="León Prieto" w:date="2023-07-07T22:48:00Z"/>
              <w:rFonts w:ascii="Consolas" w:hAnsi="Consolas" w:cs="Courier New"/>
              <w:sz w:val="17"/>
              <w:szCs w:val="17"/>
            </w:rPr>
          </w:rPrChange>
        </w:rPr>
      </w:pPr>
      <w:ins w:id="8976" w:author="León Prieto" w:date="2023-07-07T22:48:00Z">
        <w:r w:rsidRPr="00454AE3">
          <w:rPr>
            <w:rFonts w:ascii="Consolas" w:hAnsi="Consolas" w:cs="Courier New"/>
            <w:sz w:val="17"/>
            <w:szCs w:val="17"/>
            <w:lang w:val="en-US"/>
            <w:rPrChange w:id="8977" w:author="Prieto Bailo, León Enrique" w:date="2023-07-07T23:00:00Z">
              <w:rPr>
                <w:rFonts w:ascii="Consolas" w:hAnsi="Consolas" w:cs="Courier New"/>
                <w:sz w:val="17"/>
                <w:szCs w:val="17"/>
              </w:rPr>
            </w:rPrChange>
          </w:rPr>
          <w:t xml:space="preserve">39. </w:t>
        </w:r>
        <w:r w:rsidRPr="00454AE3">
          <w:rPr>
            <w:rFonts w:ascii="Consolas" w:hAnsi="Consolas" w:cs="Courier New"/>
            <w:color w:val="000000"/>
            <w:sz w:val="17"/>
            <w:szCs w:val="17"/>
            <w:lang w:val="en-US"/>
            <w:rPrChange w:id="897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00"/>
            <w:sz w:val="17"/>
            <w:szCs w:val="17"/>
            <w:lang w:val="en-US"/>
            <w:rPrChange w:id="8979" w:author="Prieto Bailo, León Enrique" w:date="2023-07-07T23:00:00Z">
              <w:rPr>
                <w:rFonts w:ascii="Consolas" w:hAnsi="Consolas" w:cs="Courier New"/>
                <w:color w:val="000000"/>
                <w:sz w:val="17"/>
                <w:szCs w:val="17"/>
              </w:rPr>
            </w:rPrChange>
          </w:rPr>
          <w:tab/>
          <w:t xml:space="preserve">throttle </w:t>
        </w:r>
        <w:r w:rsidRPr="00454AE3">
          <w:rPr>
            <w:rFonts w:ascii="Consolas" w:hAnsi="Consolas" w:cs="Courier New"/>
            <w:color w:val="666600"/>
            <w:sz w:val="17"/>
            <w:szCs w:val="17"/>
            <w:lang w:val="en-US"/>
            <w:rPrChange w:id="898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8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82"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8983" w:author="Prieto Bailo, León Enrique" w:date="2023-07-07T23:00:00Z">
              <w:rPr>
                <w:rFonts w:ascii="Consolas" w:hAnsi="Consolas" w:cs="Courier New"/>
                <w:color w:val="006666"/>
                <w:sz w:val="17"/>
                <w:szCs w:val="17"/>
              </w:rPr>
            </w:rPrChange>
          </w:rPr>
          <w:t>63.4</w:t>
        </w:r>
        <w:r w:rsidRPr="00454AE3">
          <w:rPr>
            <w:rFonts w:ascii="Consolas" w:hAnsi="Consolas" w:cs="Courier New"/>
            <w:color w:val="000000"/>
            <w:sz w:val="17"/>
            <w:szCs w:val="17"/>
            <w:lang w:val="en-US"/>
            <w:rPrChange w:id="898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8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8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8987" w:author="Prieto Bailo, León Enrique" w:date="2023-07-07T23:00:00Z">
              <w:rPr>
                <w:rFonts w:ascii="Consolas" w:hAnsi="Consolas" w:cs="Courier New"/>
                <w:color w:val="000000"/>
                <w:sz w:val="17"/>
                <w:szCs w:val="17"/>
              </w:rPr>
            </w:rPrChange>
          </w:rPr>
          <w:t>battery_voltage</w:t>
        </w:r>
        <w:proofErr w:type="spellEnd"/>
        <w:r w:rsidRPr="00454AE3">
          <w:rPr>
            <w:rFonts w:ascii="Consolas" w:hAnsi="Consolas" w:cs="Courier New"/>
            <w:color w:val="000000"/>
            <w:sz w:val="17"/>
            <w:szCs w:val="17"/>
            <w:lang w:val="en-US"/>
            <w:rPrChange w:id="898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898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8990"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8991" w:author="Prieto Bailo, León Enrique" w:date="2023-07-07T23:00:00Z">
              <w:rPr>
                <w:rFonts w:ascii="Consolas" w:hAnsi="Consolas" w:cs="Courier New"/>
                <w:color w:val="006666"/>
                <w:sz w:val="17"/>
                <w:szCs w:val="17"/>
              </w:rPr>
            </w:rPrChange>
          </w:rPr>
          <w:t>2203</w:t>
        </w:r>
        <w:r w:rsidRPr="00454AE3">
          <w:rPr>
            <w:rFonts w:ascii="Consolas" w:hAnsi="Consolas" w:cs="Courier New"/>
            <w:color w:val="666600"/>
            <w:sz w:val="17"/>
            <w:szCs w:val="17"/>
            <w:lang w:val="en-US"/>
            <w:rPrChange w:id="8992" w:author="Prieto Bailo, León Enrique" w:date="2023-07-07T23:00:00Z">
              <w:rPr>
                <w:rFonts w:ascii="Consolas" w:hAnsi="Consolas" w:cs="Courier New"/>
                <w:color w:val="666600"/>
                <w:sz w:val="17"/>
                <w:szCs w:val="17"/>
              </w:rPr>
            </w:rPrChange>
          </w:rPr>
          <w:t>;</w:t>
        </w:r>
        <w:proofErr w:type="gramEnd"/>
      </w:ins>
    </w:p>
    <w:p w14:paraId="440045A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93" w:author="León Prieto" w:date="2023-07-07T22:48:00Z"/>
          <w:rFonts w:ascii="Consolas" w:hAnsi="Consolas" w:cs="Courier New"/>
          <w:sz w:val="17"/>
          <w:szCs w:val="17"/>
          <w:lang w:val="en-US"/>
          <w:rPrChange w:id="8994" w:author="Prieto Bailo, León Enrique" w:date="2023-07-07T23:00:00Z">
            <w:rPr>
              <w:ins w:id="8995" w:author="León Prieto" w:date="2023-07-07T22:48:00Z"/>
              <w:rFonts w:ascii="Consolas" w:hAnsi="Consolas" w:cs="Courier New"/>
              <w:sz w:val="17"/>
              <w:szCs w:val="17"/>
            </w:rPr>
          </w:rPrChange>
        </w:rPr>
      </w:pPr>
      <w:ins w:id="8996" w:author="León Prieto" w:date="2023-07-07T22:48:00Z">
        <w:r w:rsidRPr="00454AE3">
          <w:rPr>
            <w:rFonts w:ascii="Consolas" w:hAnsi="Consolas" w:cs="Courier New"/>
            <w:sz w:val="17"/>
            <w:szCs w:val="17"/>
            <w:lang w:val="en-US"/>
            <w:rPrChange w:id="8997" w:author="Prieto Bailo, León Enrique" w:date="2023-07-07T23:00:00Z">
              <w:rPr>
                <w:rFonts w:ascii="Consolas" w:hAnsi="Consolas" w:cs="Courier New"/>
                <w:sz w:val="17"/>
                <w:szCs w:val="17"/>
              </w:rPr>
            </w:rPrChange>
          </w:rPr>
          <w:t xml:space="preserve">40. </w:t>
        </w:r>
        <w:r w:rsidRPr="00454AE3">
          <w:rPr>
            <w:rFonts w:ascii="Consolas" w:hAnsi="Consolas" w:cs="Courier New"/>
            <w:color w:val="000000"/>
            <w:sz w:val="17"/>
            <w:szCs w:val="17"/>
            <w:lang w:val="en-US"/>
            <w:rPrChange w:id="8998" w:author="Prieto Bailo, León Enrique" w:date="2023-07-07T23:00:00Z">
              <w:rPr>
                <w:rFonts w:ascii="Consolas" w:hAnsi="Consolas" w:cs="Courier New"/>
                <w:color w:val="000000"/>
                <w:sz w:val="17"/>
                <w:szCs w:val="17"/>
              </w:rPr>
            </w:rPrChange>
          </w:rPr>
          <w:t> </w:t>
        </w:r>
      </w:ins>
    </w:p>
    <w:p w14:paraId="597CFFB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8999" w:author="León Prieto" w:date="2023-07-07T22:48:00Z"/>
          <w:rFonts w:ascii="Consolas" w:hAnsi="Consolas" w:cs="Courier New"/>
          <w:sz w:val="17"/>
          <w:szCs w:val="17"/>
          <w:lang w:val="en-US"/>
          <w:rPrChange w:id="9000" w:author="Prieto Bailo, León Enrique" w:date="2023-07-07T23:00:00Z">
            <w:rPr>
              <w:ins w:id="9001" w:author="León Prieto" w:date="2023-07-07T22:48:00Z"/>
              <w:rFonts w:ascii="Consolas" w:hAnsi="Consolas" w:cs="Courier New"/>
              <w:sz w:val="17"/>
              <w:szCs w:val="17"/>
            </w:rPr>
          </w:rPrChange>
        </w:rPr>
      </w:pPr>
      <w:ins w:id="9002" w:author="León Prieto" w:date="2023-07-07T22:48:00Z">
        <w:r w:rsidRPr="00454AE3">
          <w:rPr>
            <w:rFonts w:ascii="Consolas" w:hAnsi="Consolas" w:cs="Courier New"/>
            <w:sz w:val="17"/>
            <w:szCs w:val="17"/>
            <w:lang w:val="en-US"/>
            <w:rPrChange w:id="9003" w:author="Prieto Bailo, León Enrique" w:date="2023-07-07T23:00:00Z">
              <w:rPr>
                <w:rFonts w:ascii="Consolas" w:hAnsi="Consolas" w:cs="Courier New"/>
                <w:sz w:val="17"/>
                <w:szCs w:val="17"/>
              </w:rPr>
            </w:rPrChange>
          </w:rPr>
          <w:t xml:space="preserve">41. </w:t>
        </w:r>
        <w:r w:rsidRPr="00454AE3">
          <w:rPr>
            <w:rFonts w:ascii="Consolas" w:hAnsi="Consolas" w:cs="Courier New"/>
            <w:color w:val="000000"/>
            <w:sz w:val="17"/>
            <w:szCs w:val="17"/>
            <w:lang w:val="en-US"/>
            <w:rPrChange w:id="900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00"/>
            <w:sz w:val="17"/>
            <w:szCs w:val="17"/>
            <w:lang w:val="en-US"/>
            <w:rPrChange w:id="9005"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9006"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9007"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008"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9009"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9010"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9011" w:author="Prieto Bailo, León Enrique" w:date="2023-07-07T23:00: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90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1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14" w:author="Prieto Bailo, León Enrique" w:date="2023-07-07T23:00: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901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16" w:author="Prieto Bailo, León Enrique" w:date="2023-07-07T23:00:00Z">
              <w:rPr>
                <w:rFonts w:ascii="Consolas" w:hAnsi="Consolas" w:cs="Courier New"/>
                <w:color w:val="006666"/>
                <w:sz w:val="17"/>
                <w:szCs w:val="17"/>
              </w:rPr>
            </w:rPrChange>
          </w:rPr>
          <w:t>1750</w:t>
        </w:r>
        <w:r w:rsidRPr="00454AE3">
          <w:rPr>
            <w:rFonts w:ascii="Consolas" w:hAnsi="Consolas" w:cs="Courier New"/>
            <w:color w:val="666600"/>
            <w:sz w:val="17"/>
            <w:szCs w:val="17"/>
            <w:lang w:val="en-US"/>
            <w:rPrChange w:id="901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1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019" w:author="Prieto Bailo, León Enrique" w:date="2023-07-07T23:00:00Z">
              <w:rPr>
                <w:rFonts w:ascii="Consolas" w:hAnsi="Consolas" w:cs="Courier New"/>
                <w:color w:val="000000"/>
                <w:sz w:val="17"/>
                <w:szCs w:val="17"/>
              </w:rPr>
            </w:rPrChange>
          </w:rPr>
          <w:t>pid_altitude_setpoint</w:t>
        </w:r>
        <w:proofErr w:type="spellEnd"/>
        <w:r w:rsidRPr="00454AE3">
          <w:rPr>
            <w:rFonts w:ascii="Consolas" w:hAnsi="Consolas" w:cs="Courier New"/>
            <w:color w:val="000000"/>
            <w:sz w:val="17"/>
            <w:szCs w:val="17"/>
            <w:lang w:val="en-US"/>
            <w:rPrChange w:id="902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2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2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23" w:author="Prieto Bailo, León Enrique" w:date="2023-07-07T23:00:00Z">
              <w:rPr>
                <w:rFonts w:ascii="Consolas" w:hAnsi="Consolas" w:cs="Courier New"/>
                <w:color w:val="006666"/>
                <w:sz w:val="17"/>
                <w:szCs w:val="17"/>
              </w:rPr>
            </w:rPrChange>
          </w:rPr>
          <w:t>1.0</w:t>
        </w:r>
        <w:r w:rsidRPr="00454AE3">
          <w:rPr>
            <w:rFonts w:ascii="Consolas" w:hAnsi="Consolas" w:cs="Courier New"/>
            <w:color w:val="000000"/>
            <w:sz w:val="17"/>
            <w:szCs w:val="17"/>
            <w:lang w:val="en-US"/>
            <w:rPrChange w:id="902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2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2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27" w:author="Prieto Bailo, León Enrique" w:date="2023-07-07T23:00:00Z">
              <w:rPr>
                <w:rFonts w:ascii="Consolas" w:hAnsi="Consolas" w:cs="Courier New"/>
                <w:color w:val="006666"/>
                <w:sz w:val="17"/>
                <w:szCs w:val="17"/>
              </w:rPr>
            </w:rPrChange>
          </w:rPr>
          <w:t>250.0</w:t>
        </w:r>
        <w:r w:rsidRPr="00454AE3">
          <w:rPr>
            <w:rFonts w:ascii="Consolas" w:hAnsi="Consolas" w:cs="Courier New"/>
            <w:color w:val="666600"/>
            <w:sz w:val="17"/>
            <w:szCs w:val="17"/>
            <w:lang w:val="en-US"/>
            <w:rPrChange w:id="9028" w:author="Prieto Bailo, León Enrique" w:date="2023-07-07T23:00:00Z">
              <w:rPr>
                <w:rFonts w:ascii="Consolas" w:hAnsi="Consolas" w:cs="Courier New"/>
                <w:color w:val="666600"/>
                <w:sz w:val="17"/>
                <w:szCs w:val="17"/>
              </w:rPr>
            </w:rPrChange>
          </w:rPr>
          <w:t>;</w:t>
        </w:r>
      </w:ins>
    </w:p>
    <w:p w14:paraId="2B6C015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9029" w:author="León Prieto" w:date="2023-07-07T22:48:00Z"/>
          <w:rFonts w:ascii="Consolas" w:hAnsi="Consolas" w:cs="Courier New"/>
          <w:sz w:val="17"/>
          <w:szCs w:val="17"/>
          <w:lang w:val="en-US"/>
          <w:rPrChange w:id="9030" w:author="Prieto Bailo, León Enrique" w:date="2023-07-07T23:00:00Z">
            <w:rPr>
              <w:ins w:id="9031" w:author="León Prieto" w:date="2023-07-07T22:48:00Z"/>
              <w:rFonts w:ascii="Consolas" w:hAnsi="Consolas" w:cs="Courier New"/>
              <w:sz w:val="17"/>
              <w:szCs w:val="17"/>
            </w:rPr>
          </w:rPrChange>
        </w:rPr>
      </w:pPr>
      <w:ins w:id="9032" w:author="León Prieto" w:date="2023-07-07T22:48:00Z">
        <w:r w:rsidRPr="00454AE3">
          <w:rPr>
            <w:rFonts w:ascii="Consolas" w:hAnsi="Consolas" w:cs="Courier New"/>
            <w:sz w:val="17"/>
            <w:szCs w:val="17"/>
            <w:lang w:val="en-US"/>
            <w:rPrChange w:id="9033" w:author="Prieto Bailo, León Enrique" w:date="2023-07-07T23:00:00Z">
              <w:rPr>
                <w:rFonts w:ascii="Consolas" w:hAnsi="Consolas" w:cs="Courier New"/>
                <w:sz w:val="17"/>
                <w:szCs w:val="17"/>
              </w:rPr>
            </w:rPrChange>
          </w:rPr>
          <w:t xml:space="preserve">42. </w:t>
        </w:r>
        <w:r w:rsidRPr="00454AE3">
          <w:rPr>
            <w:rFonts w:ascii="Consolas" w:hAnsi="Consolas" w:cs="Courier New"/>
            <w:color w:val="000000"/>
            <w:sz w:val="17"/>
            <w:szCs w:val="17"/>
            <w:lang w:val="en-US"/>
            <w:rPrChange w:id="903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00"/>
            <w:sz w:val="17"/>
            <w:szCs w:val="17"/>
            <w:lang w:val="en-US"/>
            <w:rPrChange w:id="9035" w:author="Prieto Bailo, León Enrique" w:date="2023-07-07T23:00:00Z">
              <w:rPr>
                <w:rFonts w:ascii="Consolas" w:hAnsi="Consolas" w:cs="Courier New"/>
                <w:color w:val="000000"/>
                <w:sz w:val="17"/>
                <w:szCs w:val="17"/>
              </w:rPr>
            </w:rPrChange>
          </w:rPr>
          <w:tab/>
        </w:r>
        <w:r w:rsidRPr="00454AE3">
          <w:rPr>
            <w:rFonts w:ascii="Consolas" w:hAnsi="Consolas" w:cs="Courier New"/>
            <w:color w:val="000088"/>
            <w:sz w:val="17"/>
            <w:szCs w:val="17"/>
            <w:lang w:val="en-US"/>
            <w:rPrChange w:id="9036" w:author="Prieto Bailo, León Enrique" w:date="2023-07-07T23:00: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903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9038" w:author="Prieto Bailo, León Enrique" w:date="2023-07-07T23:00:00Z">
              <w:rPr>
                <w:rFonts w:ascii="Consolas" w:hAnsi="Consolas" w:cs="Courier New"/>
                <w:color w:val="000088"/>
                <w:sz w:val="17"/>
                <w:szCs w:val="17"/>
              </w:rPr>
            </w:rPrChange>
          </w:rPr>
          <w:t>if</w:t>
        </w:r>
        <w:r w:rsidRPr="00454AE3">
          <w:rPr>
            <w:rFonts w:ascii="Consolas" w:hAnsi="Consolas" w:cs="Courier New"/>
            <w:color w:val="666600"/>
            <w:sz w:val="17"/>
            <w:szCs w:val="17"/>
            <w:lang w:val="en-US"/>
            <w:rPrChange w:id="9039"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040" w:author="Prieto Bailo, León Enrique" w:date="2023-07-07T23:00: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9041" w:author="Prieto Bailo, León Enrique" w:date="2023-07-07T23:00: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9042"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9043" w:author="Prieto Bailo, León Enrique" w:date="2023-07-07T23:00: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904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4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46"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904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48" w:author="Prieto Bailo, León Enrique" w:date="2023-07-07T23:00:00Z">
              <w:rPr>
                <w:rFonts w:ascii="Consolas" w:hAnsi="Consolas" w:cs="Courier New"/>
                <w:color w:val="006666"/>
                <w:sz w:val="17"/>
                <w:szCs w:val="17"/>
              </w:rPr>
            </w:rPrChange>
          </w:rPr>
          <w:t>1250</w:t>
        </w:r>
        <w:r w:rsidRPr="00454AE3">
          <w:rPr>
            <w:rFonts w:ascii="Consolas" w:hAnsi="Consolas" w:cs="Courier New"/>
            <w:color w:val="000000"/>
            <w:sz w:val="17"/>
            <w:szCs w:val="17"/>
            <w:lang w:val="en-US"/>
            <w:rPrChange w:id="904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50"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9051" w:author="Prieto Bailo, León Enrique" w:date="2023-07-07T23:00:00Z">
              <w:rPr>
                <w:rFonts w:ascii="Consolas" w:hAnsi="Consolas" w:cs="Courier New"/>
                <w:color w:val="000000"/>
                <w:sz w:val="17"/>
                <w:szCs w:val="17"/>
              </w:rPr>
            </w:rPrChange>
          </w:rPr>
          <w:t xml:space="preserve"> distance </w:t>
        </w:r>
        <w:r w:rsidRPr="00454AE3">
          <w:rPr>
            <w:rFonts w:ascii="Consolas" w:hAnsi="Consolas" w:cs="Courier New"/>
            <w:color w:val="666600"/>
            <w:sz w:val="17"/>
            <w:szCs w:val="17"/>
            <w:lang w:val="en-US"/>
            <w:rPrChange w:id="9052" w:author="Prieto Bailo, León Enrique" w:date="2023-07-07T23:00: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905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54" w:author="Prieto Bailo, León Enrique" w:date="2023-07-07T23:00:00Z">
              <w:rPr>
                <w:rFonts w:ascii="Consolas" w:hAnsi="Consolas" w:cs="Courier New"/>
                <w:color w:val="006666"/>
                <w:sz w:val="17"/>
                <w:szCs w:val="17"/>
              </w:rPr>
            </w:rPrChange>
          </w:rPr>
          <w:t>50</w:t>
        </w:r>
        <w:r w:rsidRPr="00454AE3">
          <w:rPr>
            <w:rFonts w:ascii="Consolas" w:hAnsi="Consolas" w:cs="Courier New"/>
            <w:color w:val="666600"/>
            <w:sz w:val="17"/>
            <w:szCs w:val="17"/>
            <w:lang w:val="en-US"/>
            <w:rPrChange w:id="905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5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057" w:author="Prieto Bailo, León Enrique" w:date="2023-07-07T23:00:00Z">
              <w:rPr>
                <w:rFonts w:ascii="Consolas" w:hAnsi="Consolas" w:cs="Courier New"/>
                <w:color w:val="000000"/>
                <w:sz w:val="17"/>
                <w:szCs w:val="17"/>
              </w:rPr>
            </w:rPrChange>
          </w:rPr>
          <w:t>pid_altitude_setpoint</w:t>
        </w:r>
        <w:proofErr w:type="spellEnd"/>
        <w:r w:rsidRPr="00454AE3">
          <w:rPr>
            <w:rFonts w:ascii="Consolas" w:hAnsi="Consolas" w:cs="Courier New"/>
            <w:color w:val="000000"/>
            <w:sz w:val="17"/>
            <w:szCs w:val="17"/>
            <w:lang w:val="en-US"/>
            <w:rPrChange w:id="905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5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6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61" w:author="Prieto Bailo, León Enrique" w:date="2023-07-07T23:00:00Z">
              <w:rPr>
                <w:rFonts w:ascii="Consolas" w:hAnsi="Consolas" w:cs="Courier New"/>
                <w:color w:val="006666"/>
                <w:sz w:val="17"/>
                <w:szCs w:val="17"/>
              </w:rPr>
            </w:rPrChange>
          </w:rPr>
          <w:t>1.0</w:t>
        </w:r>
        <w:r w:rsidRPr="00454AE3">
          <w:rPr>
            <w:rFonts w:ascii="Consolas" w:hAnsi="Consolas" w:cs="Courier New"/>
            <w:color w:val="000000"/>
            <w:sz w:val="17"/>
            <w:szCs w:val="17"/>
            <w:lang w:val="en-US"/>
            <w:rPrChange w:id="906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06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0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065" w:author="Prieto Bailo, León Enrique" w:date="2023-07-07T23:00:00Z">
              <w:rPr>
                <w:rFonts w:ascii="Consolas" w:hAnsi="Consolas" w:cs="Courier New"/>
                <w:color w:val="006666"/>
                <w:sz w:val="17"/>
                <w:szCs w:val="17"/>
              </w:rPr>
            </w:rPrChange>
          </w:rPr>
          <w:t>250.0</w:t>
        </w:r>
        <w:r w:rsidRPr="00454AE3">
          <w:rPr>
            <w:rFonts w:ascii="Consolas" w:hAnsi="Consolas" w:cs="Courier New"/>
            <w:color w:val="666600"/>
            <w:sz w:val="17"/>
            <w:szCs w:val="17"/>
            <w:lang w:val="en-US"/>
            <w:rPrChange w:id="9066" w:author="Prieto Bailo, León Enrique" w:date="2023-07-07T23:00:00Z">
              <w:rPr>
                <w:rFonts w:ascii="Consolas" w:hAnsi="Consolas" w:cs="Courier New"/>
                <w:color w:val="666600"/>
                <w:sz w:val="17"/>
                <w:szCs w:val="17"/>
              </w:rPr>
            </w:rPrChange>
          </w:rPr>
          <w:t>;</w:t>
        </w:r>
      </w:ins>
    </w:p>
    <w:p w14:paraId="697BBD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9067" w:author="León Prieto" w:date="2023-07-07T22:48:00Z"/>
          <w:rFonts w:ascii="Consolas" w:hAnsi="Consolas" w:cs="Courier New"/>
          <w:sz w:val="17"/>
          <w:szCs w:val="17"/>
          <w:lang w:val="en-US"/>
          <w:rPrChange w:id="9068" w:author="Prieto Bailo, León Enrique" w:date="2023-07-07T23:00:00Z">
            <w:rPr>
              <w:ins w:id="9069" w:author="León Prieto" w:date="2023-07-07T22:48:00Z"/>
              <w:rFonts w:ascii="Consolas" w:hAnsi="Consolas" w:cs="Courier New"/>
              <w:sz w:val="17"/>
              <w:szCs w:val="17"/>
            </w:rPr>
          </w:rPrChange>
        </w:rPr>
      </w:pPr>
      <w:ins w:id="9070" w:author="León Prieto" w:date="2023-07-07T22:48:00Z">
        <w:r w:rsidRPr="00454AE3">
          <w:rPr>
            <w:rFonts w:ascii="Consolas" w:hAnsi="Consolas" w:cs="Courier New"/>
            <w:sz w:val="17"/>
            <w:szCs w:val="17"/>
            <w:lang w:val="en-US"/>
            <w:rPrChange w:id="9071" w:author="Prieto Bailo, León Enrique" w:date="2023-07-07T23:00:00Z">
              <w:rPr>
                <w:rFonts w:ascii="Consolas" w:hAnsi="Consolas" w:cs="Courier New"/>
                <w:sz w:val="17"/>
                <w:szCs w:val="17"/>
              </w:rPr>
            </w:rPrChange>
          </w:rPr>
          <w:t xml:space="preserve">43. </w:t>
        </w:r>
        <w:r w:rsidRPr="00454AE3">
          <w:rPr>
            <w:rFonts w:ascii="Consolas" w:hAnsi="Consolas" w:cs="Courier New"/>
            <w:color w:val="000000"/>
            <w:sz w:val="17"/>
            <w:szCs w:val="17"/>
            <w:lang w:val="en-US"/>
            <w:rPrChange w:id="9072" w:author="Prieto Bailo, León Enrique" w:date="2023-07-07T23:00:00Z">
              <w:rPr>
                <w:rFonts w:ascii="Consolas" w:hAnsi="Consolas" w:cs="Courier New"/>
                <w:color w:val="000000"/>
                <w:sz w:val="17"/>
                <w:szCs w:val="17"/>
              </w:rPr>
            </w:rPrChange>
          </w:rPr>
          <w:tab/>
        </w:r>
        <w:r w:rsidRPr="00454AE3">
          <w:rPr>
            <w:rFonts w:ascii="Consolas" w:hAnsi="Consolas" w:cs="Courier New"/>
            <w:color w:val="666600"/>
            <w:sz w:val="17"/>
            <w:szCs w:val="17"/>
            <w:lang w:val="en-US"/>
            <w:rPrChange w:id="9073" w:author="Prieto Bailo, León Enrique" w:date="2023-07-07T23:00:00Z">
              <w:rPr>
                <w:rFonts w:ascii="Consolas" w:hAnsi="Consolas" w:cs="Courier New"/>
                <w:color w:val="666600"/>
                <w:sz w:val="17"/>
                <w:szCs w:val="17"/>
              </w:rPr>
            </w:rPrChange>
          </w:rPr>
          <w:t>}</w:t>
        </w:r>
      </w:ins>
    </w:p>
    <w:p w14:paraId="4B1509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9074" w:author="León Prieto" w:date="2023-07-07T22:48:00Z"/>
          <w:rFonts w:ascii="Consolas" w:hAnsi="Consolas" w:cs="Courier New"/>
          <w:sz w:val="17"/>
          <w:szCs w:val="17"/>
          <w:lang w:val="en-US"/>
          <w:rPrChange w:id="9075" w:author="Prieto Bailo, León Enrique" w:date="2023-07-07T23:00:00Z">
            <w:rPr>
              <w:ins w:id="9076" w:author="León Prieto" w:date="2023-07-07T22:48:00Z"/>
              <w:rFonts w:ascii="Consolas" w:hAnsi="Consolas" w:cs="Courier New"/>
              <w:sz w:val="17"/>
              <w:szCs w:val="17"/>
            </w:rPr>
          </w:rPrChange>
        </w:rPr>
      </w:pPr>
      <w:proofErr w:type="gramStart"/>
      <w:ins w:id="9077" w:author="León Prieto" w:date="2023-07-07T22:48:00Z">
        <w:r w:rsidRPr="00454AE3">
          <w:rPr>
            <w:rFonts w:ascii="Consolas" w:hAnsi="Consolas" w:cs="Courier New"/>
            <w:sz w:val="17"/>
            <w:szCs w:val="17"/>
            <w:lang w:val="en-US"/>
            <w:rPrChange w:id="9078" w:author="Prieto Bailo, León Enrique" w:date="2023-07-07T23:00:00Z">
              <w:rPr>
                <w:rFonts w:ascii="Consolas" w:hAnsi="Consolas" w:cs="Courier New"/>
                <w:sz w:val="17"/>
                <w:szCs w:val="17"/>
              </w:rPr>
            </w:rPrChange>
          </w:rPr>
          <w:t xml:space="preserve">44. </w:t>
        </w:r>
        <w:r w:rsidRPr="00454AE3">
          <w:rPr>
            <w:rFonts w:ascii="Consolas" w:hAnsi="Consolas" w:cs="Courier New"/>
            <w:color w:val="666600"/>
            <w:sz w:val="17"/>
            <w:szCs w:val="17"/>
            <w:lang w:val="en-US"/>
            <w:rPrChange w:id="9079" w:author="Prieto Bailo, León Enrique" w:date="2023-07-07T23:00:00Z">
              <w:rPr>
                <w:rFonts w:ascii="Consolas" w:hAnsi="Consolas" w:cs="Courier New"/>
                <w:color w:val="666600"/>
                <w:sz w:val="17"/>
                <w:szCs w:val="17"/>
              </w:rPr>
            </w:rPrChange>
          </w:rPr>
          <w:t>}</w:t>
        </w:r>
        <w:proofErr w:type="gramEnd"/>
      </w:ins>
    </w:p>
    <w:p w14:paraId="01209F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5575897"/>
        <w:rPr>
          <w:ins w:id="9080" w:author="León Prieto" w:date="2023-07-07T22:48:00Z"/>
          <w:rFonts w:ascii="Consolas" w:hAnsi="Consolas" w:cs="Courier New"/>
          <w:sz w:val="17"/>
          <w:szCs w:val="17"/>
          <w:lang w:val="en-US"/>
          <w:rPrChange w:id="9081" w:author="Prieto Bailo, León Enrique" w:date="2023-07-07T23:00:00Z">
            <w:rPr>
              <w:ins w:id="9082" w:author="León Prieto" w:date="2023-07-07T22:48:00Z"/>
              <w:rFonts w:ascii="Consolas" w:hAnsi="Consolas" w:cs="Courier New"/>
              <w:sz w:val="17"/>
              <w:szCs w:val="17"/>
            </w:rPr>
          </w:rPrChange>
        </w:rPr>
      </w:pPr>
      <w:ins w:id="9083" w:author="León Prieto" w:date="2023-07-07T22:48:00Z">
        <w:r w:rsidRPr="00454AE3">
          <w:rPr>
            <w:rFonts w:ascii="Consolas" w:hAnsi="Consolas" w:cs="Courier New"/>
            <w:sz w:val="17"/>
            <w:szCs w:val="17"/>
            <w:lang w:val="en-US"/>
            <w:rPrChange w:id="9084" w:author="Prieto Bailo, León Enrique" w:date="2023-07-07T23:00:00Z">
              <w:rPr>
                <w:rFonts w:ascii="Consolas" w:hAnsi="Consolas" w:cs="Courier New"/>
                <w:sz w:val="17"/>
                <w:szCs w:val="17"/>
              </w:rPr>
            </w:rPrChange>
          </w:rPr>
          <w:t xml:space="preserve">45. </w:t>
        </w:r>
        <w:r w:rsidRPr="00454AE3">
          <w:rPr>
            <w:rFonts w:ascii="Consolas" w:hAnsi="Consolas" w:cs="Courier New"/>
            <w:color w:val="000000"/>
            <w:sz w:val="17"/>
            <w:szCs w:val="17"/>
            <w:lang w:val="en-US"/>
            <w:rPrChange w:id="9085" w:author="Prieto Bailo, León Enrique" w:date="2023-07-07T23:00:00Z">
              <w:rPr>
                <w:rFonts w:ascii="Consolas" w:hAnsi="Consolas" w:cs="Courier New"/>
                <w:color w:val="000000"/>
                <w:sz w:val="17"/>
                <w:szCs w:val="17"/>
              </w:rPr>
            </w:rPrChange>
          </w:rPr>
          <w:t> </w:t>
        </w:r>
      </w:ins>
    </w:p>
    <w:p w14:paraId="2EBCBD55" w14:textId="2D7EA0DE" w:rsidR="005B628D" w:rsidRPr="005B628D" w:rsidRDefault="005B628D">
      <w:pPr>
        <w:spacing w:after="160"/>
        <w:jc w:val="left"/>
        <w:rPr>
          <w:ins w:id="9086" w:author="León Prieto" w:date="2023-07-06T01:13:00Z"/>
          <w:rFonts w:ascii="Courier New" w:hAnsi="Courier New" w:cs="Courier New"/>
          <w:b/>
          <w:bCs/>
          <w:lang w:val="en-US"/>
          <w:rPrChange w:id="9087" w:author="León Prieto" w:date="2023-07-06T01:14:00Z">
            <w:rPr>
              <w:ins w:id="9088" w:author="León Prieto" w:date="2023-07-06T01:13:00Z"/>
              <w:rFonts w:ascii="Courier New" w:hAnsi="Courier New" w:cs="Courier New"/>
              <w:b/>
              <w:bCs/>
            </w:rPr>
          </w:rPrChange>
        </w:rPr>
      </w:pPr>
      <w:ins w:id="9089" w:author="León Prieto" w:date="2023-07-06T01:13:00Z">
        <w:r w:rsidRPr="005B628D">
          <w:rPr>
            <w:rFonts w:ascii="Courier New" w:hAnsi="Courier New" w:cs="Courier New"/>
            <w:b/>
            <w:bCs/>
            <w:lang w:val="en-US"/>
            <w:rPrChange w:id="9090" w:author="León Prieto" w:date="2023-07-06T01:14:00Z">
              <w:rPr>
                <w:rFonts w:ascii="Courier New" w:hAnsi="Courier New" w:cs="Courier New"/>
                <w:b/>
                <w:bCs/>
              </w:rPr>
            </w:rPrChange>
          </w:rPr>
          <w:br w:type="page"/>
        </w:r>
      </w:ins>
    </w:p>
    <w:p w14:paraId="4F62A2D0" w14:textId="1AA1FC8F" w:rsidR="000C1F62" w:rsidRPr="00752E66" w:rsidDel="005B628D" w:rsidRDefault="005B628D" w:rsidP="005B628D">
      <w:pPr>
        <w:jc w:val="left"/>
        <w:rPr>
          <w:del w:id="9091" w:author="León Prieto" w:date="2023-07-05T01:16:00Z"/>
          <w:rFonts w:ascii="Courier New" w:hAnsi="Courier New" w:cs="Courier New"/>
          <w:lang w:val="en-US"/>
          <w:rPrChange w:id="9092" w:author="Prieto Bailo, León Enrique" w:date="2023-07-07T20:25:00Z">
            <w:rPr>
              <w:del w:id="9093" w:author="León Prieto" w:date="2023-07-05T01:16:00Z"/>
              <w:rFonts w:ascii="Courier New" w:hAnsi="Courier New" w:cs="Courier New"/>
              <w:b/>
              <w:bCs/>
            </w:rPr>
          </w:rPrChange>
        </w:rPr>
      </w:pPr>
      <w:proofErr w:type="spellStart"/>
      <w:ins w:id="9094" w:author="León Prieto" w:date="2023-07-06T01:14:00Z">
        <w:r w:rsidRPr="00752E66">
          <w:rPr>
            <w:rFonts w:ascii="Courier New" w:hAnsi="Courier New" w:cs="Courier New"/>
            <w:lang w:val="en-US"/>
            <w:rPrChange w:id="9095" w:author="Prieto Bailo, León Enrique" w:date="2023-07-07T20:25:00Z">
              <w:rPr>
                <w:rFonts w:ascii="Courier New" w:hAnsi="Courier New" w:cs="Courier New"/>
                <w:b/>
                <w:bCs/>
              </w:rPr>
            </w:rPrChange>
          </w:rPr>
          <w:lastRenderedPageBreak/>
          <w:t>read_process_units.ino</w:t>
        </w:r>
      </w:ins>
      <w:proofErr w:type="spellEnd"/>
      <w:ins w:id="9096" w:author="Prieto Bailo, León Enrique" w:date="2023-07-07T20:25:00Z">
        <w:r w:rsidR="00752E66">
          <w:rPr>
            <w:rFonts w:ascii="Courier New" w:hAnsi="Courier New" w:cs="Courier New"/>
            <w:lang w:val="en-US"/>
          </w:rPr>
          <w:t>:</w:t>
        </w:r>
      </w:ins>
    </w:p>
    <w:p w14:paraId="3E73BC20" w14:textId="77777777" w:rsidR="005B628D" w:rsidRPr="00752E66" w:rsidRDefault="005B628D" w:rsidP="005B628D">
      <w:pPr>
        <w:jc w:val="left"/>
        <w:rPr>
          <w:ins w:id="9097" w:author="León Prieto" w:date="2023-07-06T01:14:00Z"/>
          <w:rFonts w:ascii="Courier New" w:hAnsi="Courier New" w:cs="Courier New"/>
          <w:lang w:val="en-US"/>
          <w:rPrChange w:id="9098" w:author="Prieto Bailo, León Enrique" w:date="2023-07-07T20:25:00Z">
            <w:rPr>
              <w:ins w:id="9099" w:author="León Prieto" w:date="2023-07-06T01:14:00Z"/>
              <w:rFonts w:ascii="Courier New" w:hAnsi="Courier New" w:cs="Courier New"/>
              <w:b/>
              <w:bCs/>
            </w:rPr>
          </w:rPrChange>
        </w:rPr>
      </w:pPr>
    </w:p>
    <w:p w14:paraId="2B8FBA8E" w14:textId="77777777" w:rsidR="005B628D" w:rsidRPr="005B628D" w:rsidRDefault="005B628D">
      <w:pPr>
        <w:jc w:val="left"/>
        <w:rPr>
          <w:ins w:id="9100" w:author="León Prieto" w:date="2023-07-06T01:14:00Z"/>
          <w:rFonts w:ascii="Courier New" w:hAnsi="Courier New" w:cs="Courier New"/>
          <w:b/>
          <w:bCs/>
          <w:lang w:val="en-US"/>
          <w:rPrChange w:id="9101" w:author="León Prieto" w:date="2023-07-06T01:14:00Z">
            <w:rPr>
              <w:ins w:id="9102" w:author="León Prieto" w:date="2023-07-06T01:14:00Z"/>
            </w:rPr>
          </w:rPrChange>
        </w:rPr>
        <w:pPrChange w:id="9103" w:author="León Prieto" w:date="2023-07-06T01:11:00Z">
          <w:pPr>
            <w:jc w:val="center"/>
          </w:pPr>
        </w:pPrChange>
      </w:pPr>
    </w:p>
    <w:p w14:paraId="0DB9AA7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04" w:author="León Prieto" w:date="2023-07-07T22:48:00Z"/>
          <w:rFonts w:ascii="Consolas" w:hAnsi="Consolas" w:cs="Courier New"/>
          <w:sz w:val="17"/>
          <w:szCs w:val="17"/>
          <w:lang w:val="en-US"/>
          <w:rPrChange w:id="9105" w:author="León Prieto" w:date="2023-07-07T22:50:00Z">
            <w:rPr>
              <w:ins w:id="9106" w:author="León Prieto" w:date="2023-07-07T22:48:00Z"/>
              <w:rFonts w:ascii="Consolas" w:hAnsi="Consolas" w:cs="Courier New"/>
              <w:sz w:val="17"/>
              <w:szCs w:val="17"/>
            </w:rPr>
          </w:rPrChange>
        </w:rPr>
      </w:pPr>
      <w:ins w:id="9107" w:author="León Prieto" w:date="2023-07-07T22:48:00Z">
        <w:r w:rsidRPr="007312CF">
          <w:rPr>
            <w:rFonts w:ascii="Consolas" w:hAnsi="Consolas" w:cs="Courier New"/>
            <w:sz w:val="17"/>
            <w:szCs w:val="17"/>
            <w:lang w:val="en-US"/>
            <w:rPrChange w:id="9108" w:author="León Prieto" w:date="2023-07-07T22:50:00Z">
              <w:rPr>
                <w:rFonts w:ascii="Consolas" w:hAnsi="Consolas" w:cs="Courier New"/>
                <w:sz w:val="17"/>
                <w:szCs w:val="17"/>
              </w:rPr>
            </w:rPrChange>
          </w:rPr>
          <w:t xml:space="preserve">  1. </w:t>
        </w:r>
        <w:r w:rsidRPr="007312CF">
          <w:rPr>
            <w:rFonts w:ascii="Consolas" w:hAnsi="Consolas" w:cs="Courier New"/>
            <w:color w:val="000088"/>
            <w:sz w:val="17"/>
            <w:szCs w:val="17"/>
            <w:lang w:val="en-US"/>
            <w:rPrChange w:id="9109" w:author="León Prieto" w:date="2023-07-07T22:50: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9110"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9111" w:author="León Prieto" w:date="2023-07-07T22:50:00Z">
              <w:rPr>
                <w:rFonts w:ascii="Consolas" w:hAnsi="Consolas" w:cs="Courier New"/>
                <w:color w:val="000000"/>
                <w:sz w:val="17"/>
                <w:szCs w:val="17"/>
              </w:rPr>
            </w:rPrChange>
          </w:rPr>
          <w:t>read_process_</w:t>
        </w:r>
        <w:proofErr w:type="gramStart"/>
        <w:r w:rsidRPr="007312CF">
          <w:rPr>
            <w:rFonts w:ascii="Consolas" w:hAnsi="Consolas" w:cs="Courier New"/>
            <w:color w:val="000000"/>
            <w:sz w:val="17"/>
            <w:szCs w:val="17"/>
            <w:lang w:val="en-US"/>
            <w:rPrChange w:id="9112" w:author="León Prieto" w:date="2023-07-07T22:50:00Z">
              <w:rPr>
                <w:rFonts w:ascii="Consolas" w:hAnsi="Consolas" w:cs="Courier New"/>
                <w:color w:val="000000"/>
                <w:sz w:val="17"/>
                <w:szCs w:val="17"/>
              </w:rPr>
            </w:rPrChange>
          </w:rPr>
          <w:t>units</w:t>
        </w:r>
        <w:proofErr w:type="spellEnd"/>
        <w:r w:rsidRPr="007312CF">
          <w:rPr>
            <w:rFonts w:ascii="Consolas" w:hAnsi="Consolas" w:cs="Courier New"/>
            <w:color w:val="666600"/>
            <w:sz w:val="17"/>
            <w:szCs w:val="17"/>
            <w:lang w:val="en-US"/>
            <w:rPrChange w:id="9113"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9114" w:author="León Prieto" w:date="2023-07-07T22:50: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9115" w:author="León Prieto" w:date="2023-07-07T22:50: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9116" w:author="León Prieto" w:date="2023-07-07T22:50:00Z">
              <w:rPr>
                <w:rFonts w:ascii="Consolas" w:hAnsi="Consolas" w:cs="Courier New"/>
                <w:color w:val="666600"/>
                <w:sz w:val="17"/>
                <w:szCs w:val="17"/>
              </w:rPr>
            </w:rPrChange>
          </w:rPr>
          <w:t>{</w:t>
        </w:r>
      </w:ins>
    </w:p>
    <w:p w14:paraId="26CD4DB5"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17" w:author="León Prieto" w:date="2023-07-07T22:48:00Z"/>
          <w:rFonts w:ascii="Consolas" w:hAnsi="Consolas" w:cs="Courier New"/>
          <w:sz w:val="17"/>
          <w:szCs w:val="17"/>
          <w:lang w:val="en-US"/>
          <w:rPrChange w:id="9118" w:author="León Prieto" w:date="2023-07-07T22:50:00Z">
            <w:rPr>
              <w:ins w:id="9119" w:author="León Prieto" w:date="2023-07-07T22:48:00Z"/>
              <w:rFonts w:ascii="Consolas" w:hAnsi="Consolas" w:cs="Courier New"/>
              <w:sz w:val="17"/>
              <w:szCs w:val="17"/>
            </w:rPr>
          </w:rPrChange>
        </w:rPr>
      </w:pPr>
      <w:ins w:id="9120" w:author="León Prieto" w:date="2023-07-07T22:48:00Z">
        <w:r w:rsidRPr="007312CF">
          <w:rPr>
            <w:rFonts w:ascii="Consolas" w:hAnsi="Consolas" w:cs="Courier New"/>
            <w:sz w:val="17"/>
            <w:szCs w:val="17"/>
            <w:lang w:val="en-US"/>
            <w:rPrChange w:id="9121" w:author="León Prieto" w:date="2023-07-07T22:50:00Z">
              <w:rPr>
                <w:rFonts w:ascii="Consolas" w:hAnsi="Consolas" w:cs="Courier New"/>
                <w:sz w:val="17"/>
                <w:szCs w:val="17"/>
              </w:rPr>
            </w:rPrChange>
          </w:rPr>
          <w:t xml:space="preserve">  2. </w:t>
        </w:r>
        <w:r w:rsidRPr="007312CF">
          <w:rPr>
            <w:rFonts w:ascii="Consolas" w:hAnsi="Consolas" w:cs="Courier New"/>
            <w:color w:val="000000"/>
            <w:sz w:val="17"/>
            <w:szCs w:val="17"/>
            <w:lang w:val="en-US"/>
            <w:rPrChange w:id="912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9123" w:author="León Prieto" w:date="2023-07-07T22:50:00Z">
              <w:rPr>
                <w:rFonts w:ascii="Consolas" w:hAnsi="Consolas" w:cs="Courier New"/>
                <w:color w:val="000000"/>
                <w:sz w:val="17"/>
                <w:szCs w:val="17"/>
              </w:rPr>
            </w:rPrChange>
          </w:rPr>
          <w:t>read_</w:t>
        </w:r>
        <w:proofErr w:type="gramStart"/>
        <w:r w:rsidRPr="007312CF">
          <w:rPr>
            <w:rFonts w:ascii="Consolas" w:hAnsi="Consolas" w:cs="Courier New"/>
            <w:color w:val="000000"/>
            <w:sz w:val="17"/>
            <w:szCs w:val="17"/>
            <w:lang w:val="en-US"/>
            <w:rPrChange w:id="9124" w:author="León Prieto" w:date="2023-07-07T22:50:00Z">
              <w:rPr>
                <w:rFonts w:ascii="Consolas" w:hAnsi="Consolas" w:cs="Courier New"/>
                <w:color w:val="000000"/>
                <w:sz w:val="17"/>
                <w:szCs w:val="17"/>
              </w:rPr>
            </w:rPrChange>
          </w:rPr>
          <w:t>battery</w:t>
        </w:r>
        <w:proofErr w:type="spellEnd"/>
        <w:r w:rsidRPr="007312CF">
          <w:rPr>
            <w:rFonts w:ascii="Consolas" w:hAnsi="Consolas" w:cs="Courier New"/>
            <w:color w:val="666600"/>
            <w:sz w:val="17"/>
            <w:szCs w:val="17"/>
            <w:lang w:val="en-US"/>
            <w:rPrChange w:id="9125"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9126" w:author="León Prieto" w:date="2023-07-07T22:50:00Z">
              <w:rPr>
                <w:rFonts w:ascii="Consolas" w:hAnsi="Consolas" w:cs="Courier New"/>
                <w:color w:val="666600"/>
                <w:sz w:val="17"/>
                <w:szCs w:val="17"/>
              </w:rPr>
            </w:rPrChange>
          </w:rPr>
          <w:t>);</w:t>
        </w:r>
      </w:ins>
    </w:p>
    <w:p w14:paraId="2D2ACE4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27" w:author="León Prieto" w:date="2023-07-07T22:48:00Z"/>
          <w:rFonts w:ascii="Consolas" w:hAnsi="Consolas" w:cs="Courier New"/>
          <w:sz w:val="17"/>
          <w:szCs w:val="17"/>
          <w:lang w:val="en-US"/>
          <w:rPrChange w:id="9128" w:author="León Prieto" w:date="2023-07-07T22:50:00Z">
            <w:rPr>
              <w:ins w:id="9129" w:author="León Prieto" w:date="2023-07-07T22:48:00Z"/>
              <w:rFonts w:ascii="Consolas" w:hAnsi="Consolas" w:cs="Courier New"/>
              <w:sz w:val="17"/>
              <w:szCs w:val="17"/>
            </w:rPr>
          </w:rPrChange>
        </w:rPr>
      </w:pPr>
      <w:ins w:id="9130" w:author="León Prieto" w:date="2023-07-07T22:48:00Z">
        <w:r w:rsidRPr="007312CF">
          <w:rPr>
            <w:rFonts w:ascii="Consolas" w:hAnsi="Consolas" w:cs="Courier New"/>
            <w:sz w:val="17"/>
            <w:szCs w:val="17"/>
            <w:lang w:val="en-US"/>
            <w:rPrChange w:id="9131" w:author="León Prieto" w:date="2023-07-07T22:50:00Z">
              <w:rPr>
                <w:rFonts w:ascii="Consolas" w:hAnsi="Consolas" w:cs="Courier New"/>
                <w:sz w:val="17"/>
                <w:szCs w:val="17"/>
              </w:rPr>
            </w:rPrChange>
          </w:rPr>
          <w:t xml:space="preserve">  3. </w:t>
        </w:r>
        <w:r w:rsidRPr="007312CF">
          <w:rPr>
            <w:rFonts w:ascii="Consolas" w:hAnsi="Consolas" w:cs="Courier New"/>
            <w:color w:val="000000"/>
            <w:sz w:val="17"/>
            <w:szCs w:val="17"/>
            <w:lang w:val="en-US"/>
            <w:rPrChange w:id="913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9133" w:author="León Prieto" w:date="2023-07-07T22:50:00Z">
              <w:rPr>
                <w:rFonts w:ascii="Consolas" w:hAnsi="Consolas" w:cs="Courier New"/>
                <w:color w:val="000000"/>
                <w:sz w:val="17"/>
                <w:szCs w:val="17"/>
              </w:rPr>
            </w:rPrChange>
          </w:rPr>
          <w:t>read_</w:t>
        </w:r>
        <w:proofErr w:type="gramStart"/>
        <w:r w:rsidRPr="007312CF">
          <w:rPr>
            <w:rFonts w:ascii="Consolas" w:hAnsi="Consolas" w:cs="Courier New"/>
            <w:color w:val="000000"/>
            <w:sz w:val="17"/>
            <w:szCs w:val="17"/>
            <w:lang w:val="en-US"/>
            <w:rPrChange w:id="9134" w:author="León Prieto" w:date="2023-07-07T22:50:00Z">
              <w:rPr>
                <w:rFonts w:ascii="Consolas" w:hAnsi="Consolas" w:cs="Courier New"/>
                <w:color w:val="000000"/>
                <w:sz w:val="17"/>
                <w:szCs w:val="17"/>
              </w:rPr>
            </w:rPrChange>
          </w:rPr>
          <w:t>rc</w:t>
        </w:r>
        <w:proofErr w:type="spellEnd"/>
        <w:r w:rsidRPr="007312CF">
          <w:rPr>
            <w:rFonts w:ascii="Consolas" w:hAnsi="Consolas" w:cs="Courier New"/>
            <w:color w:val="666600"/>
            <w:sz w:val="17"/>
            <w:szCs w:val="17"/>
            <w:lang w:val="en-US"/>
            <w:rPrChange w:id="9135"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9136" w:author="León Prieto" w:date="2023-07-07T22:50:00Z">
              <w:rPr>
                <w:rFonts w:ascii="Consolas" w:hAnsi="Consolas" w:cs="Courier New"/>
                <w:color w:val="666600"/>
                <w:sz w:val="17"/>
                <w:szCs w:val="17"/>
              </w:rPr>
            </w:rPrChange>
          </w:rPr>
          <w:t>);</w:t>
        </w:r>
      </w:ins>
    </w:p>
    <w:p w14:paraId="5E37619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37" w:author="León Prieto" w:date="2023-07-07T22:48:00Z"/>
          <w:rFonts w:ascii="Consolas" w:hAnsi="Consolas" w:cs="Courier New"/>
          <w:sz w:val="17"/>
          <w:szCs w:val="17"/>
          <w:lang w:val="en-US"/>
          <w:rPrChange w:id="9138" w:author="León Prieto" w:date="2023-07-07T22:50:00Z">
            <w:rPr>
              <w:ins w:id="9139" w:author="León Prieto" w:date="2023-07-07T22:48:00Z"/>
              <w:rFonts w:ascii="Consolas" w:hAnsi="Consolas" w:cs="Courier New"/>
              <w:sz w:val="17"/>
              <w:szCs w:val="17"/>
            </w:rPr>
          </w:rPrChange>
        </w:rPr>
      </w:pPr>
      <w:ins w:id="9140" w:author="León Prieto" w:date="2023-07-07T22:48:00Z">
        <w:r w:rsidRPr="007312CF">
          <w:rPr>
            <w:rFonts w:ascii="Consolas" w:hAnsi="Consolas" w:cs="Courier New"/>
            <w:sz w:val="17"/>
            <w:szCs w:val="17"/>
            <w:lang w:val="en-US"/>
            <w:rPrChange w:id="9141" w:author="León Prieto" w:date="2023-07-07T22:50:00Z">
              <w:rPr>
                <w:rFonts w:ascii="Consolas" w:hAnsi="Consolas" w:cs="Courier New"/>
                <w:sz w:val="17"/>
                <w:szCs w:val="17"/>
              </w:rPr>
            </w:rPrChange>
          </w:rPr>
          <w:t xml:space="preserve">  4. </w:t>
        </w:r>
        <w:r w:rsidRPr="007312CF">
          <w:rPr>
            <w:rFonts w:ascii="Consolas" w:hAnsi="Consolas" w:cs="Courier New"/>
            <w:color w:val="000000"/>
            <w:sz w:val="17"/>
            <w:szCs w:val="17"/>
            <w:lang w:val="en-US"/>
            <w:rPrChange w:id="9142" w:author="León Prieto" w:date="2023-07-07T22:50: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9143" w:author="León Prieto" w:date="2023-07-07T22:50:00Z">
              <w:rPr>
                <w:rFonts w:ascii="Consolas" w:hAnsi="Consolas" w:cs="Courier New"/>
                <w:color w:val="000000"/>
                <w:sz w:val="17"/>
                <w:szCs w:val="17"/>
              </w:rPr>
            </w:rPrChange>
          </w:rPr>
          <w:t>read_</w:t>
        </w:r>
        <w:proofErr w:type="gramStart"/>
        <w:r w:rsidRPr="007312CF">
          <w:rPr>
            <w:rFonts w:ascii="Consolas" w:hAnsi="Consolas" w:cs="Courier New"/>
            <w:color w:val="000000"/>
            <w:sz w:val="17"/>
            <w:szCs w:val="17"/>
            <w:lang w:val="en-US"/>
            <w:rPrChange w:id="9144" w:author="León Prieto" w:date="2023-07-07T22:50:00Z">
              <w:rPr>
                <w:rFonts w:ascii="Consolas" w:hAnsi="Consolas" w:cs="Courier New"/>
                <w:color w:val="000000"/>
                <w:sz w:val="17"/>
                <w:szCs w:val="17"/>
              </w:rPr>
            </w:rPrChange>
          </w:rPr>
          <w:t>imu</w:t>
        </w:r>
        <w:proofErr w:type="spellEnd"/>
        <w:r w:rsidRPr="007312CF">
          <w:rPr>
            <w:rFonts w:ascii="Consolas" w:hAnsi="Consolas" w:cs="Courier New"/>
            <w:color w:val="666600"/>
            <w:sz w:val="17"/>
            <w:szCs w:val="17"/>
            <w:lang w:val="en-US"/>
            <w:rPrChange w:id="9145" w:author="León Prieto" w:date="2023-07-07T22:50: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9146" w:author="León Prieto" w:date="2023-07-07T22:50:00Z">
              <w:rPr>
                <w:rFonts w:ascii="Consolas" w:hAnsi="Consolas" w:cs="Courier New"/>
                <w:color w:val="666600"/>
                <w:sz w:val="17"/>
                <w:szCs w:val="17"/>
              </w:rPr>
            </w:rPrChange>
          </w:rPr>
          <w:t>);</w:t>
        </w:r>
      </w:ins>
    </w:p>
    <w:p w14:paraId="0DA8A14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47" w:author="León Prieto" w:date="2023-07-07T22:48:00Z"/>
          <w:rFonts w:ascii="Consolas" w:hAnsi="Consolas" w:cs="Courier New"/>
          <w:sz w:val="17"/>
          <w:szCs w:val="17"/>
          <w:lang w:val="en-US"/>
          <w:rPrChange w:id="9148" w:author="Prieto Bailo, León Enrique" w:date="2023-07-07T23:00:00Z">
            <w:rPr>
              <w:ins w:id="9149" w:author="León Prieto" w:date="2023-07-07T22:48:00Z"/>
              <w:rFonts w:ascii="Consolas" w:hAnsi="Consolas" w:cs="Courier New"/>
              <w:sz w:val="17"/>
              <w:szCs w:val="17"/>
            </w:rPr>
          </w:rPrChange>
        </w:rPr>
      </w:pPr>
      <w:ins w:id="9150" w:author="León Prieto" w:date="2023-07-07T22:48:00Z">
        <w:r w:rsidRPr="007312CF">
          <w:rPr>
            <w:rFonts w:ascii="Consolas" w:hAnsi="Consolas" w:cs="Courier New"/>
            <w:sz w:val="17"/>
            <w:szCs w:val="17"/>
            <w:lang w:val="en-US"/>
            <w:rPrChange w:id="9151" w:author="León Prieto" w:date="2023-07-07T22:50:00Z">
              <w:rPr>
                <w:rFonts w:ascii="Consolas" w:hAnsi="Consolas" w:cs="Courier New"/>
                <w:sz w:val="17"/>
                <w:szCs w:val="17"/>
              </w:rPr>
            </w:rPrChange>
          </w:rPr>
          <w:t xml:space="preserve">  </w:t>
        </w:r>
        <w:r w:rsidRPr="00454AE3">
          <w:rPr>
            <w:rFonts w:ascii="Consolas" w:hAnsi="Consolas" w:cs="Courier New"/>
            <w:sz w:val="17"/>
            <w:szCs w:val="17"/>
            <w:lang w:val="en-US"/>
            <w:rPrChange w:id="9152" w:author="Prieto Bailo, León Enrique" w:date="2023-07-07T23:00:00Z">
              <w:rPr>
                <w:rFonts w:ascii="Consolas" w:hAnsi="Consolas" w:cs="Courier New"/>
                <w:sz w:val="17"/>
                <w:szCs w:val="17"/>
              </w:rPr>
            </w:rPrChange>
          </w:rPr>
          <w:t xml:space="preserve">5. </w:t>
        </w:r>
        <w:r w:rsidRPr="00454AE3">
          <w:rPr>
            <w:rFonts w:ascii="Consolas" w:hAnsi="Consolas" w:cs="Courier New"/>
            <w:color w:val="000000"/>
            <w:sz w:val="17"/>
            <w:szCs w:val="17"/>
            <w:lang w:val="en-US"/>
            <w:rPrChange w:id="915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154" w:author="Prieto Bailo, León Enrique" w:date="2023-07-07T23:00:00Z">
              <w:rPr>
                <w:rFonts w:ascii="Consolas" w:hAnsi="Consolas" w:cs="Courier New"/>
                <w:color w:val="000000"/>
                <w:sz w:val="17"/>
                <w:szCs w:val="17"/>
              </w:rPr>
            </w:rPrChange>
          </w:rPr>
          <w:t>process_</w:t>
        </w:r>
        <w:proofErr w:type="gramStart"/>
        <w:r w:rsidRPr="00454AE3">
          <w:rPr>
            <w:rFonts w:ascii="Consolas" w:hAnsi="Consolas" w:cs="Courier New"/>
            <w:color w:val="000000"/>
            <w:sz w:val="17"/>
            <w:szCs w:val="17"/>
            <w:lang w:val="en-US"/>
            <w:rPrChange w:id="9155" w:author="Prieto Bailo, León Enrique" w:date="2023-07-07T23:00:00Z">
              <w:rPr>
                <w:rFonts w:ascii="Consolas" w:hAnsi="Consolas" w:cs="Courier New"/>
                <w:color w:val="000000"/>
                <w:sz w:val="17"/>
                <w:szCs w:val="17"/>
              </w:rPr>
            </w:rPrChange>
          </w:rPr>
          <w:t>imu</w:t>
        </w:r>
        <w:proofErr w:type="spellEnd"/>
        <w:r w:rsidRPr="00454AE3">
          <w:rPr>
            <w:rFonts w:ascii="Consolas" w:hAnsi="Consolas" w:cs="Courier New"/>
            <w:color w:val="666600"/>
            <w:sz w:val="17"/>
            <w:szCs w:val="17"/>
            <w:lang w:val="en-US"/>
            <w:rPrChange w:id="915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9157" w:author="Prieto Bailo, León Enrique" w:date="2023-07-07T23:00:00Z">
              <w:rPr>
                <w:rFonts w:ascii="Consolas" w:hAnsi="Consolas" w:cs="Courier New"/>
                <w:color w:val="666600"/>
                <w:sz w:val="17"/>
                <w:szCs w:val="17"/>
              </w:rPr>
            </w:rPrChange>
          </w:rPr>
          <w:t>);</w:t>
        </w:r>
      </w:ins>
    </w:p>
    <w:p w14:paraId="193EC63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58" w:author="León Prieto" w:date="2023-07-07T22:48:00Z"/>
          <w:rFonts w:ascii="Consolas" w:hAnsi="Consolas" w:cs="Courier New"/>
          <w:sz w:val="17"/>
          <w:szCs w:val="17"/>
          <w:lang w:val="en-US"/>
          <w:rPrChange w:id="9159" w:author="Prieto Bailo, León Enrique" w:date="2023-07-07T23:00:00Z">
            <w:rPr>
              <w:ins w:id="9160" w:author="León Prieto" w:date="2023-07-07T22:48:00Z"/>
              <w:rFonts w:ascii="Consolas" w:hAnsi="Consolas" w:cs="Courier New"/>
              <w:sz w:val="17"/>
              <w:szCs w:val="17"/>
            </w:rPr>
          </w:rPrChange>
        </w:rPr>
      </w:pPr>
      <w:ins w:id="9161" w:author="León Prieto" w:date="2023-07-07T22:48:00Z">
        <w:r w:rsidRPr="00454AE3">
          <w:rPr>
            <w:rFonts w:ascii="Consolas" w:hAnsi="Consolas" w:cs="Courier New"/>
            <w:sz w:val="17"/>
            <w:szCs w:val="17"/>
            <w:lang w:val="en-US"/>
            <w:rPrChange w:id="9162" w:author="Prieto Bailo, León Enrique" w:date="2023-07-07T23:00:00Z">
              <w:rPr>
                <w:rFonts w:ascii="Consolas" w:hAnsi="Consolas" w:cs="Courier New"/>
                <w:sz w:val="17"/>
                <w:szCs w:val="17"/>
              </w:rPr>
            </w:rPrChange>
          </w:rPr>
          <w:t xml:space="preserve">  6. </w:t>
        </w:r>
        <w:r w:rsidRPr="00454AE3">
          <w:rPr>
            <w:rFonts w:ascii="Consolas" w:hAnsi="Consolas" w:cs="Courier New"/>
            <w:color w:val="000000"/>
            <w:sz w:val="17"/>
            <w:szCs w:val="17"/>
            <w:lang w:val="en-US"/>
            <w:rPrChange w:id="916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164" w:author="Prieto Bailo, León Enrique" w:date="2023-07-07T23:00: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9165" w:author="Prieto Bailo, León Enrique" w:date="2023-07-07T23:00:00Z">
              <w:rPr>
                <w:rFonts w:ascii="Consolas" w:hAnsi="Consolas" w:cs="Courier New"/>
                <w:color w:val="000000"/>
                <w:sz w:val="17"/>
                <w:szCs w:val="17"/>
              </w:rPr>
            </w:rPrChange>
          </w:rPr>
          <w:t>barometer</w:t>
        </w:r>
        <w:proofErr w:type="spellEnd"/>
        <w:r w:rsidRPr="00454AE3">
          <w:rPr>
            <w:rFonts w:ascii="Consolas" w:hAnsi="Consolas" w:cs="Courier New"/>
            <w:color w:val="666600"/>
            <w:sz w:val="17"/>
            <w:szCs w:val="17"/>
            <w:lang w:val="en-US"/>
            <w:rPrChange w:id="916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9167" w:author="Prieto Bailo, León Enrique" w:date="2023-07-07T23:00:00Z">
              <w:rPr>
                <w:rFonts w:ascii="Consolas" w:hAnsi="Consolas" w:cs="Courier New"/>
                <w:color w:val="666600"/>
                <w:sz w:val="17"/>
                <w:szCs w:val="17"/>
              </w:rPr>
            </w:rPrChange>
          </w:rPr>
          <w:t>);</w:t>
        </w:r>
      </w:ins>
    </w:p>
    <w:p w14:paraId="18477ED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68" w:author="León Prieto" w:date="2023-07-07T22:48:00Z"/>
          <w:rFonts w:ascii="Consolas" w:hAnsi="Consolas" w:cs="Courier New"/>
          <w:sz w:val="17"/>
          <w:szCs w:val="17"/>
          <w:lang w:val="en-US"/>
          <w:rPrChange w:id="9169" w:author="Prieto Bailo, León Enrique" w:date="2023-07-07T23:00:00Z">
            <w:rPr>
              <w:ins w:id="9170" w:author="León Prieto" w:date="2023-07-07T22:48:00Z"/>
              <w:rFonts w:ascii="Consolas" w:hAnsi="Consolas" w:cs="Courier New"/>
              <w:sz w:val="17"/>
              <w:szCs w:val="17"/>
            </w:rPr>
          </w:rPrChange>
        </w:rPr>
      </w:pPr>
      <w:ins w:id="9171" w:author="León Prieto" w:date="2023-07-07T22:48:00Z">
        <w:r w:rsidRPr="00454AE3">
          <w:rPr>
            <w:rFonts w:ascii="Consolas" w:hAnsi="Consolas" w:cs="Courier New"/>
            <w:sz w:val="17"/>
            <w:szCs w:val="17"/>
            <w:lang w:val="en-US"/>
            <w:rPrChange w:id="9172" w:author="Prieto Bailo, León Enrique" w:date="2023-07-07T23:00: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9173" w:author="Prieto Bailo, León Enrique" w:date="2023-07-07T23:00:00Z">
              <w:rPr>
                <w:rFonts w:ascii="Consolas" w:hAnsi="Consolas" w:cs="Courier New"/>
                <w:sz w:val="17"/>
                <w:szCs w:val="17"/>
              </w:rPr>
            </w:rPrChange>
          </w:rPr>
          <w:t xml:space="preserve">7. </w:t>
        </w:r>
        <w:r w:rsidRPr="00454AE3">
          <w:rPr>
            <w:rFonts w:ascii="Consolas" w:hAnsi="Consolas" w:cs="Courier New"/>
            <w:color w:val="666600"/>
            <w:sz w:val="17"/>
            <w:szCs w:val="17"/>
            <w:lang w:val="en-US"/>
            <w:rPrChange w:id="9174" w:author="Prieto Bailo, León Enrique" w:date="2023-07-07T23:00:00Z">
              <w:rPr>
                <w:rFonts w:ascii="Consolas" w:hAnsi="Consolas" w:cs="Courier New"/>
                <w:color w:val="666600"/>
                <w:sz w:val="17"/>
                <w:szCs w:val="17"/>
              </w:rPr>
            </w:rPrChange>
          </w:rPr>
          <w:t>}</w:t>
        </w:r>
        <w:proofErr w:type="gramEnd"/>
      </w:ins>
    </w:p>
    <w:p w14:paraId="09D96A1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75" w:author="León Prieto" w:date="2023-07-07T22:48:00Z"/>
          <w:rFonts w:ascii="Consolas" w:hAnsi="Consolas" w:cs="Courier New"/>
          <w:sz w:val="17"/>
          <w:szCs w:val="17"/>
          <w:lang w:val="en-US"/>
          <w:rPrChange w:id="9176" w:author="Prieto Bailo, León Enrique" w:date="2023-07-07T23:00:00Z">
            <w:rPr>
              <w:ins w:id="9177" w:author="León Prieto" w:date="2023-07-07T22:48:00Z"/>
              <w:rFonts w:ascii="Consolas" w:hAnsi="Consolas" w:cs="Courier New"/>
              <w:sz w:val="17"/>
              <w:szCs w:val="17"/>
            </w:rPr>
          </w:rPrChange>
        </w:rPr>
      </w:pPr>
      <w:ins w:id="9178" w:author="León Prieto" w:date="2023-07-07T22:48:00Z">
        <w:r w:rsidRPr="00454AE3">
          <w:rPr>
            <w:rFonts w:ascii="Consolas" w:hAnsi="Consolas" w:cs="Courier New"/>
            <w:sz w:val="17"/>
            <w:szCs w:val="17"/>
            <w:lang w:val="en-US"/>
            <w:rPrChange w:id="9179" w:author="Prieto Bailo, León Enrique" w:date="2023-07-07T23:00:00Z">
              <w:rPr>
                <w:rFonts w:ascii="Consolas" w:hAnsi="Consolas" w:cs="Courier New"/>
                <w:sz w:val="17"/>
                <w:szCs w:val="17"/>
              </w:rPr>
            </w:rPrChange>
          </w:rPr>
          <w:t xml:space="preserve">  8. </w:t>
        </w:r>
        <w:r w:rsidRPr="00454AE3">
          <w:rPr>
            <w:rFonts w:ascii="Consolas" w:hAnsi="Consolas" w:cs="Courier New"/>
            <w:color w:val="000000"/>
            <w:sz w:val="17"/>
            <w:szCs w:val="17"/>
            <w:lang w:val="en-US"/>
            <w:rPrChange w:id="9180" w:author="Prieto Bailo, León Enrique" w:date="2023-07-07T23:00:00Z">
              <w:rPr>
                <w:rFonts w:ascii="Consolas" w:hAnsi="Consolas" w:cs="Courier New"/>
                <w:color w:val="000000"/>
                <w:sz w:val="17"/>
                <w:szCs w:val="17"/>
              </w:rPr>
            </w:rPrChange>
          </w:rPr>
          <w:t> </w:t>
        </w:r>
      </w:ins>
    </w:p>
    <w:p w14:paraId="74C82E2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81" w:author="León Prieto" w:date="2023-07-07T22:48:00Z"/>
          <w:rFonts w:ascii="Consolas" w:hAnsi="Consolas" w:cs="Courier New"/>
          <w:sz w:val="17"/>
          <w:szCs w:val="17"/>
          <w:lang w:val="en-US"/>
          <w:rPrChange w:id="9182" w:author="Prieto Bailo, León Enrique" w:date="2023-07-07T23:00:00Z">
            <w:rPr>
              <w:ins w:id="9183" w:author="León Prieto" w:date="2023-07-07T22:48:00Z"/>
              <w:rFonts w:ascii="Consolas" w:hAnsi="Consolas" w:cs="Courier New"/>
              <w:sz w:val="17"/>
              <w:szCs w:val="17"/>
            </w:rPr>
          </w:rPrChange>
        </w:rPr>
      </w:pPr>
      <w:ins w:id="9184" w:author="León Prieto" w:date="2023-07-07T22:48:00Z">
        <w:r w:rsidRPr="00454AE3">
          <w:rPr>
            <w:rFonts w:ascii="Consolas" w:hAnsi="Consolas" w:cs="Courier New"/>
            <w:sz w:val="17"/>
            <w:szCs w:val="17"/>
            <w:lang w:val="en-US"/>
            <w:rPrChange w:id="9185" w:author="Prieto Bailo, León Enrique" w:date="2023-07-07T23:00:00Z">
              <w:rPr>
                <w:rFonts w:ascii="Consolas" w:hAnsi="Consolas" w:cs="Courier New"/>
                <w:sz w:val="17"/>
                <w:szCs w:val="17"/>
              </w:rPr>
            </w:rPrChange>
          </w:rPr>
          <w:t xml:space="preserve">  9. </w:t>
        </w:r>
        <w:r w:rsidRPr="00454AE3">
          <w:rPr>
            <w:rFonts w:ascii="Consolas" w:hAnsi="Consolas" w:cs="Courier New"/>
            <w:color w:val="000088"/>
            <w:sz w:val="17"/>
            <w:szCs w:val="17"/>
            <w:lang w:val="en-US"/>
            <w:rPrChange w:id="9186"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918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188" w:author="Prieto Bailo, León Enrique" w:date="2023-07-07T23:00:00Z">
              <w:rPr>
                <w:rFonts w:ascii="Consolas" w:hAnsi="Consolas" w:cs="Courier New"/>
                <w:color w:val="000000"/>
                <w:sz w:val="17"/>
                <w:szCs w:val="17"/>
              </w:rPr>
            </w:rPrChange>
          </w:rPr>
          <w:t>read_battery</w:t>
        </w:r>
        <w:proofErr w:type="spellEnd"/>
        <w:r w:rsidRPr="00454AE3">
          <w:rPr>
            <w:rFonts w:ascii="Consolas" w:hAnsi="Consolas" w:cs="Courier New"/>
            <w:color w:val="666600"/>
            <w:sz w:val="17"/>
            <w:szCs w:val="17"/>
            <w:lang w:val="en-US"/>
            <w:rPrChange w:id="918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190" w:author="Prieto Bailo, León Enrique" w:date="2023-07-07T23:00:00Z">
              <w:rPr>
                <w:rFonts w:ascii="Consolas" w:hAnsi="Consolas" w:cs="Courier New"/>
                <w:color w:val="000088"/>
                <w:sz w:val="17"/>
                <w:szCs w:val="17"/>
              </w:rPr>
            </w:rPrChange>
          </w:rPr>
          <w:t>void</w:t>
        </w:r>
        <w:r w:rsidRPr="00454AE3">
          <w:rPr>
            <w:rFonts w:ascii="Consolas" w:hAnsi="Consolas" w:cs="Courier New"/>
            <w:color w:val="666600"/>
            <w:sz w:val="17"/>
            <w:szCs w:val="17"/>
            <w:lang w:val="en-US"/>
            <w:rPrChange w:id="91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19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193" w:author="Prieto Bailo, León Enrique" w:date="2023-07-07T23:00:00Z">
              <w:rPr>
                <w:rFonts w:ascii="Consolas" w:hAnsi="Consolas" w:cs="Courier New"/>
                <w:color w:val="666600"/>
                <w:sz w:val="17"/>
                <w:szCs w:val="17"/>
              </w:rPr>
            </w:rPrChange>
          </w:rPr>
          <w:t>{</w:t>
        </w:r>
      </w:ins>
    </w:p>
    <w:p w14:paraId="3EA060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194" w:author="León Prieto" w:date="2023-07-07T22:48:00Z"/>
          <w:rFonts w:ascii="Consolas" w:hAnsi="Consolas" w:cs="Courier New"/>
          <w:sz w:val="17"/>
          <w:szCs w:val="17"/>
          <w:lang w:val="en-US"/>
          <w:rPrChange w:id="9195" w:author="Prieto Bailo, León Enrique" w:date="2023-07-07T23:00:00Z">
            <w:rPr>
              <w:ins w:id="9196" w:author="León Prieto" w:date="2023-07-07T22:48:00Z"/>
              <w:rFonts w:ascii="Consolas" w:hAnsi="Consolas" w:cs="Courier New"/>
              <w:sz w:val="17"/>
              <w:szCs w:val="17"/>
            </w:rPr>
          </w:rPrChange>
        </w:rPr>
      </w:pPr>
      <w:ins w:id="9197" w:author="León Prieto" w:date="2023-07-07T22:48:00Z">
        <w:r w:rsidRPr="00454AE3">
          <w:rPr>
            <w:rFonts w:ascii="Consolas" w:hAnsi="Consolas" w:cs="Courier New"/>
            <w:sz w:val="17"/>
            <w:szCs w:val="17"/>
            <w:lang w:val="en-US"/>
            <w:rPrChange w:id="9198" w:author="Prieto Bailo, León Enrique" w:date="2023-07-07T23:00:00Z">
              <w:rPr>
                <w:rFonts w:ascii="Consolas" w:hAnsi="Consolas" w:cs="Courier New"/>
                <w:sz w:val="17"/>
                <w:szCs w:val="17"/>
              </w:rPr>
            </w:rPrChange>
          </w:rPr>
          <w:t xml:space="preserve"> 10. </w:t>
        </w:r>
        <w:r w:rsidRPr="00454AE3">
          <w:rPr>
            <w:rFonts w:ascii="Consolas" w:hAnsi="Consolas" w:cs="Courier New"/>
            <w:color w:val="000000"/>
            <w:sz w:val="17"/>
            <w:szCs w:val="17"/>
            <w:lang w:val="en-US"/>
            <w:rPrChange w:id="919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200" w:author="Prieto Bailo, León Enrique" w:date="2023-07-07T23:00:00Z">
              <w:rPr>
                <w:rFonts w:ascii="Consolas" w:hAnsi="Consolas" w:cs="Courier New"/>
                <w:color w:val="000000"/>
                <w:sz w:val="17"/>
                <w:szCs w:val="17"/>
              </w:rPr>
            </w:rPrChange>
          </w:rPr>
          <w:t>battery_voltage</w:t>
        </w:r>
        <w:proofErr w:type="spellEnd"/>
        <w:r w:rsidRPr="00454AE3">
          <w:rPr>
            <w:rFonts w:ascii="Consolas" w:hAnsi="Consolas" w:cs="Courier New"/>
            <w:color w:val="000000"/>
            <w:sz w:val="17"/>
            <w:szCs w:val="17"/>
            <w:lang w:val="en-US"/>
            <w:rPrChange w:id="920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0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0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204" w:author="Prieto Bailo, León Enrique" w:date="2023-07-07T23:00:00Z">
              <w:rPr>
                <w:rFonts w:ascii="Consolas" w:hAnsi="Consolas" w:cs="Courier New"/>
                <w:color w:val="000000"/>
                <w:sz w:val="17"/>
                <w:szCs w:val="17"/>
              </w:rPr>
            </w:rPrChange>
          </w:rPr>
          <w:t>battery_voltage</w:t>
        </w:r>
        <w:proofErr w:type="spellEnd"/>
        <w:r w:rsidRPr="00454AE3">
          <w:rPr>
            <w:rFonts w:ascii="Consolas" w:hAnsi="Consolas" w:cs="Courier New"/>
            <w:color w:val="000000"/>
            <w:sz w:val="17"/>
            <w:szCs w:val="17"/>
            <w:lang w:val="en-US"/>
            <w:rPrChange w:id="920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0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0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08" w:author="Prieto Bailo, León Enrique" w:date="2023-07-07T23:00:00Z">
              <w:rPr>
                <w:rFonts w:ascii="Consolas" w:hAnsi="Consolas" w:cs="Courier New"/>
                <w:color w:val="006666"/>
                <w:sz w:val="17"/>
                <w:szCs w:val="17"/>
              </w:rPr>
            </w:rPrChange>
          </w:rPr>
          <w:t>0.92</w:t>
        </w:r>
        <w:r w:rsidRPr="00454AE3">
          <w:rPr>
            <w:rFonts w:ascii="Consolas" w:hAnsi="Consolas" w:cs="Courier New"/>
            <w:color w:val="000000"/>
            <w:sz w:val="17"/>
            <w:szCs w:val="17"/>
            <w:lang w:val="en-US"/>
            <w:rPrChange w:id="92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1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213"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214" w:author="Prieto Bailo, León Enrique" w:date="2023-07-07T23:00:00Z">
              <w:rPr>
                <w:rFonts w:ascii="Consolas" w:hAnsi="Consolas" w:cs="Courier New"/>
                <w:color w:val="666600"/>
                <w:sz w:val="17"/>
                <w:szCs w:val="17"/>
              </w:rPr>
            </w:rPrChange>
          </w:rPr>
          <w:t>)</w:t>
        </w:r>
        <w:proofErr w:type="spellStart"/>
        <w:proofErr w:type="gramStart"/>
        <w:r w:rsidRPr="00454AE3">
          <w:rPr>
            <w:rFonts w:ascii="Consolas" w:hAnsi="Consolas" w:cs="Courier New"/>
            <w:color w:val="000000"/>
            <w:sz w:val="17"/>
            <w:szCs w:val="17"/>
            <w:lang w:val="en-US"/>
            <w:rPrChange w:id="9215" w:author="Prieto Bailo, León Enrique" w:date="2023-07-07T23:00:00Z">
              <w:rPr>
                <w:rFonts w:ascii="Consolas" w:hAnsi="Consolas" w:cs="Courier New"/>
                <w:color w:val="000000"/>
                <w:sz w:val="17"/>
                <w:szCs w:val="17"/>
              </w:rPr>
            </w:rPrChange>
          </w:rPr>
          <w:t>analogRead</w:t>
        </w:r>
        <w:proofErr w:type="spellEnd"/>
        <w:r w:rsidRPr="00454AE3">
          <w:rPr>
            <w:rFonts w:ascii="Consolas" w:hAnsi="Consolas" w:cs="Courier New"/>
            <w:color w:val="666600"/>
            <w:sz w:val="17"/>
            <w:szCs w:val="17"/>
            <w:lang w:val="en-US"/>
            <w:rPrChange w:id="921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217" w:author="Prieto Bailo, León Enrique" w:date="2023-07-07T23:00:00Z">
              <w:rPr>
                <w:rFonts w:ascii="Consolas" w:hAnsi="Consolas" w:cs="Courier New"/>
                <w:color w:val="000000"/>
                <w:sz w:val="17"/>
                <w:szCs w:val="17"/>
              </w:rPr>
            </w:rPrChange>
          </w:rPr>
          <w:t>PA7</w:t>
        </w:r>
        <w:r w:rsidRPr="00454AE3">
          <w:rPr>
            <w:rFonts w:ascii="Consolas" w:hAnsi="Consolas" w:cs="Courier New"/>
            <w:color w:val="666600"/>
            <w:sz w:val="17"/>
            <w:szCs w:val="17"/>
            <w:lang w:val="en-US"/>
            <w:rPrChange w:id="921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1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2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2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22" w:author="Prieto Bailo, León Enrique" w:date="2023-07-07T23:00:00Z">
              <w:rPr>
                <w:rFonts w:ascii="Consolas" w:hAnsi="Consolas" w:cs="Courier New"/>
                <w:color w:val="006666"/>
                <w:sz w:val="17"/>
                <w:szCs w:val="17"/>
              </w:rPr>
            </w:rPrChange>
          </w:rPr>
          <w:t>352.27</w:t>
        </w:r>
        <w:r w:rsidRPr="00454AE3">
          <w:rPr>
            <w:rFonts w:ascii="Consolas" w:hAnsi="Consolas" w:cs="Courier New"/>
            <w:color w:val="000000"/>
            <w:sz w:val="17"/>
            <w:szCs w:val="17"/>
            <w:lang w:val="en-US"/>
            <w:rPrChange w:id="922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2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2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26" w:author="Prieto Bailo, León Enrique" w:date="2023-07-07T23:00:00Z">
              <w:rPr>
                <w:rFonts w:ascii="Consolas" w:hAnsi="Consolas" w:cs="Courier New"/>
                <w:color w:val="006666"/>
                <w:sz w:val="17"/>
                <w:szCs w:val="17"/>
              </w:rPr>
            </w:rPrChange>
          </w:rPr>
          <w:t>0.9838</w:t>
        </w:r>
        <w:r w:rsidRPr="00454AE3">
          <w:rPr>
            <w:rFonts w:ascii="Consolas" w:hAnsi="Consolas" w:cs="Courier New"/>
            <w:color w:val="666600"/>
            <w:sz w:val="17"/>
            <w:szCs w:val="17"/>
            <w:lang w:val="en-US"/>
            <w:rPrChange w:id="9227" w:author="Prieto Bailo, León Enrique" w:date="2023-07-07T23:00:00Z">
              <w:rPr>
                <w:rFonts w:ascii="Consolas" w:hAnsi="Consolas" w:cs="Courier New"/>
                <w:color w:val="666600"/>
                <w:sz w:val="17"/>
                <w:szCs w:val="17"/>
              </w:rPr>
            </w:rPrChange>
          </w:rPr>
          <w:t>);</w:t>
        </w:r>
      </w:ins>
    </w:p>
    <w:p w14:paraId="29963A2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28" w:author="León Prieto" w:date="2023-07-07T22:48:00Z"/>
          <w:rFonts w:ascii="Consolas" w:hAnsi="Consolas" w:cs="Courier New"/>
          <w:sz w:val="17"/>
          <w:szCs w:val="17"/>
          <w:lang w:val="en-US"/>
          <w:rPrChange w:id="9229" w:author="Prieto Bailo, León Enrique" w:date="2023-07-07T23:00:00Z">
            <w:rPr>
              <w:ins w:id="9230" w:author="León Prieto" w:date="2023-07-07T22:48:00Z"/>
              <w:rFonts w:ascii="Consolas" w:hAnsi="Consolas" w:cs="Courier New"/>
              <w:sz w:val="17"/>
              <w:szCs w:val="17"/>
            </w:rPr>
          </w:rPrChange>
        </w:rPr>
      </w:pPr>
      <w:ins w:id="9231" w:author="León Prieto" w:date="2023-07-07T22:48:00Z">
        <w:r w:rsidRPr="00454AE3">
          <w:rPr>
            <w:rFonts w:ascii="Consolas" w:hAnsi="Consolas" w:cs="Courier New"/>
            <w:sz w:val="17"/>
            <w:szCs w:val="17"/>
            <w:lang w:val="en-US"/>
            <w:rPrChange w:id="9232" w:author="Prieto Bailo, León Enrique" w:date="2023-07-07T23:00:00Z">
              <w:rPr>
                <w:rFonts w:ascii="Consolas" w:hAnsi="Consolas" w:cs="Courier New"/>
                <w:sz w:val="17"/>
                <w:szCs w:val="17"/>
              </w:rPr>
            </w:rPrChange>
          </w:rPr>
          <w:t xml:space="preserve"> 11. </w:t>
        </w:r>
        <w:r w:rsidRPr="00454AE3">
          <w:rPr>
            <w:rFonts w:ascii="Consolas" w:hAnsi="Consolas" w:cs="Courier New"/>
            <w:color w:val="000000"/>
            <w:sz w:val="17"/>
            <w:szCs w:val="17"/>
            <w:lang w:val="en-US"/>
            <w:rPrChange w:id="923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9234"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923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36"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237" w:author="Prieto Bailo, León Enrique" w:date="2023-07-07T23:00:00Z">
              <w:rPr>
                <w:rFonts w:ascii="Consolas" w:hAnsi="Consolas" w:cs="Courier New"/>
                <w:color w:val="000000"/>
                <w:sz w:val="17"/>
                <w:szCs w:val="17"/>
              </w:rPr>
            </w:rPrChange>
          </w:rPr>
          <w:t>battery_voltage</w:t>
        </w:r>
        <w:proofErr w:type="spellEnd"/>
        <w:r w:rsidRPr="00454AE3">
          <w:rPr>
            <w:rFonts w:ascii="Consolas" w:hAnsi="Consolas" w:cs="Courier New"/>
            <w:color w:val="000000"/>
            <w:sz w:val="17"/>
            <w:szCs w:val="17"/>
            <w:lang w:val="en-US"/>
            <w:rPrChange w:id="923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39"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924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41" w:author="Prieto Bailo, León Enrique" w:date="2023-07-07T23:00:00Z">
              <w:rPr>
                <w:rFonts w:ascii="Consolas" w:hAnsi="Consolas" w:cs="Courier New"/>
                <w:color w:val="006666"/>
                <w:sz w:val="17"/>
                <w:szCs w:val="17"/>
              </w:rPr>
            </w:rPrChange>
          </w:rPr>
          <w:t>10.0</w:t>
        </w:r>
        <w:r w:rsidRPr="00454AE3">
          <w:rPr>
            <w:rFonts w:ascii="Consolas" w:hAnsi="Consolas" w:cs="Courier New"/>
            <w:color w:val="000000"/>
            <w:sz w:val="17"/>
            <w:szCs w:val="17"/>
            <w:lang w:val="en-US"/>
            <w:rPrChange w:id="924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43" w:author="Prieto Bailo, León Enrique" w:date="2023-07-07T23:00:00Z">
              <w:rPr>
                <w:rFonts w:ascii="Consolas" w:hAnsi="Consolas" w:cs="Courier New"/>
                <w:color w:val="666600"/>
                <w:sz w:val="17"/>
                <w:szCs w:val="17"/>
              </w:rPr>
            </w:rPrChange>
          </w:rPr>
          <w:t>&amp;&amp;</w:t>
        </w:r>
        <w:r w:rsidRPr="00454AE3">
          <w:rPr>
            <w:rFonts w:ascii="Consolas" w:hAnsi="Consolas" w:cs="Courier New"/>
            <w:color w:val="000000"/>
            <w:sz w:val="17"/>
            <w:szCs w:val="17"/>
            <w:lang w:val="en-US"/>
            <w:rPrChange w:id="9244" w:author="Prieto Bailo, León Enrique" w:date="2023-07-07T23:00:00Z">
              <w:rPr>
                <w:rFonts w:ascii="Consolas" w:hAnsi="Consolas" w:cs="Courier New"/>
                <w:color w:val="000000"/>
                <w:sz w:val="17"/>
                <w:szCs w:val="17"/>
              </w:rPr>
            </w:rPrChange>
          </w:rPr>
          <w:t xml:space="preserve"> error </w:t>
        </w:r>
        <w:r w:rsidRPr="00454AE3">
          <w:rPr>
            <w:rFonts w:ascii="Consolas" w:hAnsi="Consolas" w:cs="Courier New"/>
            <w:color w:val="666600"/>
            <w:sz w:val="17"/>
            <w:szCs w:val="17"/>
            <w:lang w:val="en-US"/>
            <w:rPrChange w:id="924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4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47"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924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49" w:author="Prieto Bailo, León Enrique" w:date="2023-07-07T23:00:00Z">
              <w:rPr>
                <w:rFonts w:ascii="Consolas" w:hAnsi="Consolas" w:cs="Courier New"/>
                <w:color w:val="000000"/>
                <w:sz w:val="17"/>
                <w:szCs w:val="17"/>
              </w:rPr>
            </w:rPrChange>
          </w:rPr>
          <w:t xml:space="preserve"> error </w:t>
        </w:r>
        <w:r w:rsidRPr="00454AE3">
          <w:rPr>
            <w:rFonts w:ascii="Consolas" w:hAnsi="Consolas" w:cs="Courier New"/>
            <w:color w:val="666600"/>
            <w:sz w:val="17"/>
            <w:szCs w:val="17"/>
            <w:lang w:val="en-US"/>
            <w:rPrChange w:id="925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51"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9252" w:author="Prieto Bailo, León Enrique" w:date="2023-07-07T23:00: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9253" w:author="Prieto Bailo, León Enrique" w:date="2023-07-07T23:00:00Z">
              <w:rPr>
                <w:rFonts w:ascii="Consolas" w:hAnsi="Consolas" w:cs="Courier New"/>
                <w:color w:val="666600"/>
                <w:sz w:val="17"/>
                <w:szCs w:val="17"/>
              </w:rPr>
            </w:rPrChange>
          </w:rPr>
          <w:t>;</w:t>
        </w:r>
        <w:proofErr w:type="gramEnd"/>
      </w:ins>
    </w:p>
    <w:p w14:paraId="034186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54" w:author="León Prieto" w:date="2023-07-07T22:48:00Z"/>
          <w:rFonts w:ascii="Consolas" w:hAnsi="Consolas" w:cs="Courier New"/>
          <w:sz w:val="17"/>
          <w:szCs w:val="17"/>
          <w:lang w:val="en-US"/>
          <w:rPrChange w:id="9255" w:author="Prieto Bailo, León Enrique" w:date="2023-07-07T23:00:00Z">
            <w:rPr>
              <w:ins w:id="9256" w:author="León Prieto" w:date="2023-07-07T22:48:00Z"/>
              <w:rFonts w:ascii="Consolas" w:hAnsi="Consolas" w:cs="Courier New"/>
              <w:sz w:val="17"/>
              <w:szCs w:val="17"/>
            </w:rPr>
          </w:rPrChange>
        </w:rPr>
      </w:pPr>
      <w:ins w:id="9257" w:author="León Prieto" w:date="2023-07-07T22:48:00Z">
        <w:r w:rsidRPr="00454AE3">
          <w:rPr>
            <w:rFonts w:ascii="Consolas" w:hAnsi="Consolas" w:cs="Courier New"/>
            <w:sz w:val="17"/>
            <w:szCs w:val="17"/>
            <w:lang w:val="en-US"/>
            <w:rPrChange w:id="9258" w:author="Prieto Bailo, León Enrique" w:date="2023-07-07T23:00: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9259" w:author="Prieto Bailo, León Enrique" w:date="2023-07-07T23:00:00Z">
              <w:rPr>
                <w:rFonts w:ascii="Consolas" w:hAnsi="Consolas" w:cs="Courier New"/>
                <w:sz w:val="17"/>
                <w:szCs w:val="17"/>
              </w:rPr>
            </w:rPrChange>
          </w:rPr>
          <w:t xml:space="preserve">12. </w:t>
        </w:r>
        <w:r w:rsidRPr="00454AE3">
          <w:rPr>
            <w:rFonts w:ascii="Consolas" w:hAnsi="Consolas" w:cs="Courier New"/>
            <w:color w:val="666600"/>
            <w:sz w:val="17"/>
            <w:szCs w:val="17"/>
            <w:lang w:val="en-US"/>
            <w:rPrChange w:id="9260" w:author="Prieto Bailo, León Enrique" w:date="2023-07-07T23:00:00Z">
              <w:rPr>
                <w:rFonts w:ascii="Consolas" w:hAnsi="Consolas" w:cs="Courier New"/>
                <w:color w:val="666600"/>
                <w:sz w:val="17"/>
                <w:szCs w:val="17"/>
              </w:rPr>
            </w:rPrChange>
          </w:rPr>
          <w:t>}</w:t>
        </w:r>
        <w:proofErr w:type="gramEnd"/>
      </w:ins>
    </w:p>
    <w:p w14:paraId="03C5DD1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61" w:author="León Prieto" w:date="2023-07-07T22:48:00Z"/>
          <w:rFonts w:ascii="Consolas" w:hAnsi="Consolas" w:cs="Courier New"/>
          <w:sz w:val="17"/>
          <w:szCs w:val="17"/>
          <w:lang w:val="en-US"/>
          <w:rPrChange w:id="9262" w:author="Prieto Bailo, León Enrique" w:date="2023-07-07T23:00:00Z">
            <w:rPr>
              <w:ins w:id="9263" w:author="León Prieto" w:date="2023-07-07T22:48:00Z"/>
              <w:rFonts w:ascii="Consolas" w:hAnsi="Consolas" w:cs="Courier New"/>
              <w:sz w:val="17"/>
              <w:szCs w:val="17"/>
            </w:rPr>
          </w:rPrChange>
        </w:rPr>
      </w:pPr>
      <w:ins w:id="9264" w:author="León Prieto" w:date="2023-07-07T22:48:00Z">
        <w:r w:rsidRPr="00454AE3">
          <w:rPr>
            <w:rFonts w:ascii="Consolas" w:hAnsi="Consolas" w:cs="Courier New"/>
            <w:sz w:val="17"/>
            <w:szCs w:val="17"/>
            <w:lang w:val="en-US"/>
            <w:rPrChange w:id="9265" w:author="Prieto Bailo, León Enrique" w:date="2023-07-07T23:00:00Z">
              <w:rPr>
                <w:rFonts w:ascii="Consolas" w:hAnsi="Consolas" w:cs="Courier New"/>
                <w:sz w:val="17"/>
                <w:szCs w:val="17"/>
              </w:rPr>
            </w:rPrChange>
          </w:rPr>
          <w:t xml:space="preserve"> 13. </w:t>
        </w:r>
        <w:r w:rsidRPr="00454AE3">
          <w:rPr>
            <w:rFonts w:ascii="Consolas" w:hAnsi="Consolas" w:cs="Courier New"/>
            <w:color w:val="000000"/>
            <w:sz w:val="17"/>
            <w:szCs w:val="17"/>
            <w:lang w:val="en-US"/>
            <w:rPrChange w:id="9266" w:author="Prieto Bailo, León Enrique" w:date="2023-07-07T23:00:00Z">
              <w:rPr>
                <w:rFonts w:ascii="Consolas" w:hAnsi="Consolas" w:cs="Courier New"/>
                <w:color w:val="000000"/>
                <w:sz w:val="17"/>
                <w:szCs w:val="17"/>
              </w:rPr>
            </w:rPrChange>
          </w:rPr>
          <w:t> </w:t>
        </w:r>
      </w:ins>
    </w:p>
    <w:p w14:paraId="58BFACA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67" w:author="León Prieto" w:date="2023-07-07T22:48:00Z"/>
          <w:rFonts w:ascii="Consolas" w:hAnsi="Consolas" w:cs="Courier New"/>
          <w:sz w:val="17"/>
          <w:szCs w:val="17"/>
          <w:lang w:val="en-US"/>
          <w:rPrChange w:id="9268" w:author="Prieto Bailo, León Enrique" w:date="2023-07-07T23:00:00Z">
            <w:rPr>
              <w:ins w:id="9269" w:author="León Prieto" w:date="2023-07-07T22:48:00Z"/>
              <w:rFonts w:ascii="Consolas" w:hAnsi="Consolas" w:cs="Courier New"/>
              <w:sz w:val="17"/>
              <w:szCs w:val="17"/>
            </w:rPr>
          </w:rPrChange>
        </w:rPr>
      </w:pPr>
      <w:ins w:id="9270" w:author="León Prieto" w:date="2023-07-07T22:48:00Z">
        <w:r w:rsidRPr="00454AE3">
          <w:rPr>
            <w:rFonts w:ascii="Consolas" w:hAnsi="Consolas" w:cs="Courier New"/>
            <w:sz w:val="17"/>
            <w:szCs w:val="17"/>
            <w:lang w:val="en-US"/>
            <w:rPrChange w:id="9271" w:author="Prieto Bailo, León Enrique" w:date="2023-07-07T23:00:00Z">
              <w:rPr>
                <w:rFonts w:ascii="Consolas" w:hAnsi="Consolas" w:cs="Courier New"/>
                <w:sz w:val="17"/>
                <w:szCs w:val="17"/>
              </w:rPr>
            </w:rPrChange>
          </w:rPr>
          <w:t xml:space="preserve"> 14. </w:t>
        </w:r>
        <w:r w:rsidRPr="00454AE3">
          <w:rPr>
            <w:rFonts w:ascii="Consolas" w:hAnsi="Consolas" w:cs="Courier New"/>
            <w:color w:val="000088"/>
            <w:sz w:val="17"/>
            <w:szCs w:val="17"/>
            <w:lang w:val="en-US"/>
            <w:rPrChange w:id="9272"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927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274" w:author="Prieto Bailo, León Enrique" w:date="2023-07-07T23:00: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9275" w:author="Prieto Bailo, León Enrique" w:date="2023-07-07T23:00:00Z">
              <w:rPr>
                <w:rFonts w:ascii="Consolas" w:hAnsi="Consolas" w:cs="Courier New"/>
                <w:color w:val="000000"/>
                <w:sz w:val="17"/>
                <w:szCs w:val="17"/>
              </w:rPr>
            </w:rPrChange>
          </w:rPr>
          <w:t>rc</w:t>
        </w:r>
        <w:proofErr w:type="spellEnd"/>
        <w:r w:rsidRPr="00454AE3">
          <w:rPr>
            <w:rFonts w:ascii="Consolas" w:hAnsi="Consolas" w:cs="Courier New"/>
            <w:color w:val="666600"/>
            <w:sz w:val="17"/>
            <w:szCs w:val="17"/>
            <w:lang w:val="en-US"/>
            <w:rPrChange w:id="927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927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7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79" w:author="Prieto Bailo, León Enrique" w:date="2023-07-07T23:00:00Z">
              <w:rPr>
                <w:rFonts w:ascii="Consolas" w:hAnsi="Consolas" w:cs="Courier New"/>
                <w:color w:val="666600"/>
                <w:sz w:val="17"/>
                <w:szCs w:val="17"/>
              </w:rPr>
            </w:rPrChange>
          </w:rPr>
          <w:t>{</w:t>
        </w:r>
      </w:ins>
    </w:p>
    <w:p w14:paraId="4C4F3F5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80" w:author="León Prieto" w:date="2023-07-07T22:48:00Z"/>
          <w:rFonts w:ascii="Consolas" w:hAnsi="Consolas" w:cs="Courier New"/>
          <w:sz w:val="17"/>
          <w:szCs w:val="17"/>
          <w:lang w:val="en-US"/>
          <w:rPrChange w:id="9281" w:author="Prieto Bailo, León Enrique" w:date="2023-07-07T23:00:00Z">
            <w:rPr>
              <w:ins w:id="9282" w:author="León Prieto" w:date="2023-07-07T22:48:00Z"/>
              <w:rFonts w:ascii="Consolas" w:hAnsi="Consolas" w:cs="Courier New"/>
              <w:sz w:val="17"/>
              <w:szCs w:val="17"/>
            </w:rPr>
          </w:rPrChange>
        </w:rPr>
      </w:pPr>
      <w:ins w:id="9283" w:author="León Prieto" w:date="2023-07-07T22:48:00Z">
        <w:r w:rsidRPr="00454AE3">
          <w:rPr>
            <w:rFonts w:ascii="Consolas" w:hAnsi="Consolas" w:cs="Courier New"/>
            <w:sz w:val="17"/>
            <w:szCs w:val="17"/>
            <w:lang w:val="en-US"/>
            <w:rPrChange w:id="9284" w:author="Prieto Bailo, León Enrique" w:date="2023-07-07T23:00:00Z">
              <w:rPr>
                <w:rFonts w:ascii="Consolas" w:hAnsi="Consolas" w:cs="Courier New"/>
                <w:sz w:val="17"/>
                <w:szCs w:val="17"/>
              </w:rPr>
            </w:rPrChange>
          </w:rPr>
          <w:t xml:space="preserve"> 15. </w:t>
        </w:r>
        <w:r w:rsidRPr="00454AE3">
          <w:rPr>
            <w:rFonts w:ascii="Consolas" w:hAnsi="Consolas" w:cs="Courier New"/>
            <w:color w:val="000000"/>
            <w:sz w:val="17"/>
            <w:szCs w:val="17"/>
            <w:lang w:val="en-US"/>
            <w:rPrChange w:id="928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9286"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928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88"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289" w:author="Prieto Bailo, León Enrique" w:date="2023-07-07T23:00:00Z">
              <w:rPr>
                <w:rFonts w:ascii="Consolas" w:hAnsi="Consolas" w:cs="Courier New"/>
                <w:color w:val="000000"/>
                <w:sz w:val="17"/>
                <w:szCs w:val="17"/>
              </w:rPr>
            </w:rPrChange>
          </w:rPr>
          <w:t>flank_count</w:t>
        </w:r>
        <w:proofErr w:type="spellEnd"/>
        <w:r w:rsidRPr="00454AE3">
          <w:rPr>
            <w:rFonts w:ascii="Consolas" w:hAnsi="Consolas" w:cs="Courier New"/>
            <w:color w:val="000000"/>
            <w:sz w:val="17"/>
            <w:szCs w:val="17"/>
            <w:lang w:val="en-US"/>
            <w:rPrChange w:id="92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9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293" w:author="Prieto Bailo, León Enrique" w:date="2023-07-07T23:00:00Z">
              <w:rPr>
                <w:rFonts w:ascii="Consolas" w:hAnsi="Consolas" w:cs="Courier New"/>
                <w:color w:val="006666"/>
                <w:sz w:val="17"/>
                <w:szCs w:val="17"/>
              </w:rPr>
            </w:rPrChange>
          </w:rPr>
          <w:t>18</w:t>
        </w:r>
        <w:r w:rsidRPr="00454AE3">
          <w:rPr>
            <w:rFonts w:ascii="Consolas" w:hAnsi="Consolas" w:cs="Courier New"/>
            <w:color w:val="666600"/>
            <w:sz w:val="17"/>
            <w:szCs w:val="17"/>
            <w:lang w:val="en-US"/>
            <w:rPrChange w:id="929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29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296" w:author="Prieto Bailo, León Enrique" w:date="2023-07-07T23:00:00Z">
              <w:rPr>
                <w:rFonts w:ascii="Consolas" w:hAnsi="Consolas" w:cs="Courier New"/>
                <w:color w:val="666600"/>
                <w:sz w:val="17"/>
                <w:szCs w:val="17"/>
              </w:rPr>
            </w:rPrChange>
          </w:rPr>
          <w:t>{</w:t>
        </w:r>
      </w:ins>
    </w:p>
    <w:p w14:paraId="173E2F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297" w:author="León Prieto" w:date="2023-07-07T22:48:00Z"/>
          <w:rFonts w:ascii="Consolas" w:hAnsi="Consolas" w:cs="Courier New"/>
          <w:sz w:val="17"/>
          <w:szCs w:val="17"/>
          <w:lang w:val="en-US"/>
          <w:rPrChange w:id="9298" w:author="Prieto Bailo, León Enrique" w:date="2023-07-07T23:00:00Z">
            <w:rPr>
              <w:ins w:id="9299" w:author="León Prieto" w:date="2023-07-07T22:48:00Z"/>
              <w:rFonts w:ascii="Consolas" w:hAnsi="Consolas" w:cs="Courier New"/>
              <w:sz w:val="17"/>
              <w:szCs w:val="17"/>
            </w:rPr>
          </w:rPrChange>
        </w:rPr>
      </w:pPr>
      <w:ins w:id="9300" w:author="León Prieto" w:date="2023-07-07T22:48:00Z">
        <w:r w:rsidRPr="00454AE3">
          <w:rPr>
            <w:rFonts w:ascii="Consolas" w:hAnsi="Consolas" w:cs="Courier New"/>
            <w:sz w:val="17"/>
            <w:szCs w:val="17"/>
            <w:lang w:val="en-US"/>
            <w:rPrChange w:id="9301" w:author="Prieto Bailo, León Enrique" w:date="2023-07-07T23:00:00Z">
              <w:rPr>
                <w:rFonts w:ascii="Consolas" w:hAnsi="Consolas" w:cs="Courier New"/>
                <w:sz w:val="17"/>
                <w:szCs w:val="17"/>
              </w:rPr>
            </w:rPrChange>
          </w:rPr>
          <w:t xml:space="preserve"> 16. </w:t>
        </w:r>
        <w:r w:rsidRPr="00454AE3">
          <w:rPr>
            <w:rFonts w:ascii="Consolas" w:hAnsi="Consolas" w:cs="Courier New"/>
            <w:color w:val="000000"/>
            <w:sz w:val="17"/>
            <w:szCs w:val="17"/>
            <w:lang w:val="en-US"/>
            <w:rPrChange w:id="930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9303" w:author="Prieto Bailo, León Enrique" w:date="2023-07-07T23:00:00Z">
              <w:rPr>
                <w:rFonts w:ascii="Consolas" w:hAnsi="Consolas" w:cs="Courier New"/>
                <w:color w:val="000088"/>
                <w:sz w:val="17"/>
                <w:szCs w:val="17"/>
              </w:rPr>
            </w:rPrChange>
          </w:rPr>
          <w:t>for</w:t>
        </w:r>
        <w:r w:rsidRPr="00454AE3">
          <w:rPr>
            <w:rFonts w:ascii="Consolas" w:hAnsi="Consolas" w:cs="Courier New"/>
            <w:color w:val="000000"/>
            <w:sz w:val="17"/>
            <w:szCs w:val="17"/>
            <w:lang w:val="en-US"/>
            <w:rPrChange w:id="930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0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306" w:author="Prieto Bailo, León Enrique" w:date="2023-07-07T23:00:00Z">
              <w:rPr>
                <w:rFonts w:ascii="Consolas" w:hAnsi="Consolas" w:cs="Courier New"/>
                <w:color w:val="000088"/>
                <w:sz w:val="17"/>
                <w:szCs w:val="17"/>
              </w:rPr>
            </w:rPrChange>
          </w:rPr>
          <w:t>int</w:t>
        </w:r>
        <w:r w:rsidRPr="00454AE3">
          <w:rPr>
            <w:rFonts w:ascii="Consolas" w:hAnsi="Consolas" w:cs="Courier New"/>
            <w:color w:val="000000"/>
            <w:sz w:val="17"/>
            <w:szCs w:val="17"/>
            <w:lang w:val="en-US"/>
            <w:rPrChange w:id="930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08"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000000"/>
            <w:sz w:val="17"/>
            <w:szCs w:val="17"/>
            <w:lang w:val="en-US"/>
            <w:rPrChange w:id="93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1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12" w:author="Prieto Bailo, León Enrique" w:date="2023-07-07T23:00: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931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1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15"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000000"/>
            <w:sz w:val="17"/>
            <w:szCs w:val="17"/>
            <w:lang w:val="en-US"/>
            <w:rPrChange w:id="931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17"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931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19" w:author="Prieto Bailo, León Enrique" w:date="2023-07-07T23:00:00Z">
              <w:rPr>
                <w:rFonts w:ascii="Consolas" w:hAnsi="Consolas" w:cs="Courier New"/>
                <w:color w:val="000000"/>
                <w:sz w:val="17"/>
                <w:szCs w:val="17"/>
              </w:rPr>
            </w:rPrChange>
          </w:rPr>
          <w:t>number_channels</w:t>
        </w:r>
        <w:proofErr w:type="spellEnd"/>
        <w:r w:rsidRPr="00454AE3">
          <w:rPr>
            <w:rFonts w:ascii="Consolas" w:hAnsi="Consolas" w:cs="Courier New"/>
            <w:color w:val="666600"/>
            <w:sz w:val="17"/>
            <w:szCs w:val="17"/>
            <w:lang w:val="en-US"/>
            <w:rPrChange w:id="932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2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22"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666600"/>
            <w:sz w:val="17"/>
            <w:szCs w:val="17"/>
            <w:lang w:val="en-US"/>
            <w:rPrChange w:id="932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2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25" w:author="Prieto Bailo, León Enrique" w:date="2023-07-07T23:00:00Z">
              <w:rPr>
                <w:rFonts w:ascii="Consolas" w:hAnsi="Consolas" w:cs="Courier New"/>
                <w:color w:val="666600"/>
                <w:sz w:val="17"/>
                <w:szCs w:val="17"/>
              </w:rPr>
            </w:rPrChange>
          </w:rPr>
          <w:t>{</w:t>
        </w:r>
      </w:ins>
    </w:p>
    <w:p w14:paraId="47A5604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326" w:author="León Prieto" w:date="2023-07-07T22:48:00Z"/>
          <w:rFonts w:ascii="Consolas" w:hAnsi="Consolas" w:cs="Courier New"/>
          <w:sz w:val="17"/>
          <w:szCs w:val="17"/>
          <w:lang w:val="en-US"/>
          <w:rPrChange w:id="9327" w:author="Prieto Bailo, León Enrique" w:date="2023-07-07T23:00:00Z">
            <w:rPr>
              <w:ins w:id="9328" w:author="León Prieto" w:date="2023-07-07T22:48:00Z"/>
              <w:rFonts w:ascii="Consolas" w:hAnsi="Consolas" w:cs="Courier New"/>
              <w:sz w:val="17"/>
              <w:szCs w:val="17"/>
            </w:rPr>
          </w:rPrChange>
        </w:rPr>
      </w:pPr>
      <w:ins w:id="9329" w:author="León Prieto" w:date="2023-07-07T22:48:00Z">
        <w:r w:rsidRPr="00454AE3">
          <w:rPr>
            <w:rFonts w:ascii="Consolas" w:hAnsi="Consolas" w:cs="Courier New"/>
            <w:sz w:val="17"/>
            <w:szCs w:val="17"/>
            <w:lang w:val="en-US"/>
            <w:rPrChange w:id="9330" w:author="Prieto Bailo, León Enrique" w:date="2023-07-07T23:00:00Z">
              <w:rPr>
                <w:rFonts w:ascii="Consolas" w:hAnsi="Consolas" w:cs="Courier New"/>
                <w:sz w:val="17"/>
                <w:szCs w:val="17"/>
              </w:rPr>
            </w:rPrChange>
          </w:rPr>
          <w:t xml:space="preserve"> 17. </w:t>
        </w:r>
        <w:r w:rsidRPr="00454AE3">
          <w:rPr>
            <w:rFonts w:ascii="Consolas" w:hAnsi="Consolas" w:cs="Courier New"/>
            <w:color w:val="000000"/>
            <w:sz w:val="17"/>
            <w:szCs w:val="17"/>
            <w:lang w:val="en-US"/>
            <w:rPrChange w:id="933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32" w:author="Prieto Bailo, León Enrique" w:date="2023-07-07T23:00: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9333"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334"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666600"/>
            <w:sz w:val="17"/>
            <w:szCs w:val="17"/>
            <w:lang w:val="en-US"/>
            <w:rPrChange w:id="933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3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3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38"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9339" w:author="Prieto Bailo, León Enrique" w:date="2023-07-07T23:00:00Z">
              <w:rPr>
                <w:rFonts w:ascii="Consolas" w:hAnsi="Consolas" w:cs="Courier New"/>
                <w:color w:val="000000"/>
                <w:sz w:val="17"/>
                <w:szCs w:val="17"/>
              </w:rPr>
            </w:rPrChange>
          </w:rPr>
          <w:t>map</w:t>
        </w:r>
        <w:r w:rsidRPr="00454AE3">
          <w:rPr>
            <w:rFonts w:ascii="Consolas" w:hAnsi="Consolas" w:cs="Courier New"/>
            <w:color w:val="666600"/>
            <w:sz w:val="17"/>
            <w:szCs w:val="17"/>
            <w:lang w:val="en-US"/>
            <w:rPrChange w:id="9340" w:author="Prieto Bailo, León Enrique" w:date="2023-07-07T23:00: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9341" w:author="Prieto Bailo, León Enrique" w:date="2023-07-07T23:00:00Z">
              <w:rPr>
                <w:rFonts w:ascii="Consolas" w:hAnsi="Consolas" w:cs="Courier New"/>
                <w:color w:val="000000"/>
                <w:sz w:val="17"/>
                <w:szCs w:val="17"/>
              </w:rPr>
            </w:rPrChange>
          </w:rPr>
          <w:t>pulse_instant</w:t>
        </w:r>
        <w:proofErr w:type="spellEnd"/>
        <w:r w:rsidRPr="00454AE3">
          <w:rPr>
            <w:rFonts w:ascii="Consolas" w:hAnsi="Consolas" w:cs="Courier New"/>
            <w:color w:val="666600"/>
            <w:sz w:val="17"/>
            <w:szCs w:val="17"/>
            <w:lang w:val="en-US"/>
            <w:rPrChange w:id="9342"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9343" w:author="Prieto Bailo, León Enrique" w:date="2023-07-07T23:00: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934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4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4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47"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666600"/>
            <w:sz w:val="17"/>
            <w:szCs w:val="17"/>
            <w:lang w:val="en-US"/>
            <w:rPrChange w:id="934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4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5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5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52" w:author="Prieto Bailo, León Enrique" w:date="2023-07-07T23:00:00Z">
              <w:rPr>
                <w:rFonts w:ascii="Consolas" w:hAnsi="Consolas" w:cs="Courier New"/>
                <w:color w:val="000000"/>
                <w:sz w:val="17"/>
                <w:szCs w:val="17"/>
              </w:rPr>
            </w:rPrChange>
          </w:rPr>
          <w:t>pulse_instant</w:t>
        </w:r>
        <w:proofErr w:type="spellEnd"/>
        <w:r w:rsidRPr="00454AE3">
          <w:rPr>
            <w:rFonts w:ascii="Consolas" w:hAnsi="Consolas" w:cs="Courier New"/>
            <w:color w:val="666600"/>
            <w:sz w:val="17"/>
            <w:szCs w:val="17"/>
            <w:lang w:val="en-US"/>
            <w:rPrChange w:id="9353"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9354" w:author="Prieto Bailo, León Enrique" w:date="2023-07-07T23:00:00Z">
              <w:rPr>
                <w:rFonts w:ascii="Consolas" w:hAnsi="Consolas" w:cs="Courier New"/>
                <w:color w:val="006666"/>
                <w:sz w:val="17"/>
                <w:szCs w:val="17"/>
              </w:rPr>
            </w:rPrChange>
          </w:rPr>
          <w:t>2</w:t>
        </w:r>
        <w:r w:rsidRPr="00454AE3">
          <w:rPr>
            <w:rFonts w:ascii="Consolas" w:hAnsi="Consolas" w:cs="Courier New"/>
            <w:color w:val="000000"/>
            <w:sz w:val="17"/>
            <w:szCs w:val="17"/>
            <w:lang w:val="en-US"/>
            <w:rPrChange w:id="935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5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5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358" w:author="Prieto Bailo, León Enrique" w:date="2023-07-07T23:00:00Z">
              <w:rPr>
                <w:rFonts w:ascii="Consolas" w:hAnsi="Consolas" w:cs="Courier New"/>
                <w:color w:val="000000"/>
                <w:sz w:val="17"/>
                <w:szCs w:val="17"/>
              </w:rPr>
            </w:rPrChange>
          </w:rPr>
          <w:t>i</w:t>
        </w:r>
        <w:proofErr w:type="spellEnd"/>
        <w:r w:rsidRPr="00454AE3">
          <w:rPr>
            <w:rFonts w:ascii="Consolas" w:hAnsi="Consolas" w:cs="Courier New"/>
            <w:color w:val="000000"/>
            <w:sz w:val="17"/>
            <w:szCs w:val="17"/>
            <w:lang w:val="en-US"/>
            <w:rPrChange w:id="935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6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6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62" w:author="Prieto Bailo, León Enrique" w:date="2023-07-07T23:00: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936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65" w:author="Prieto Bailo, León Enrique" w:date="2023-07-07T23:00:00Z">
              <w:rPr>
                <w:rFonts w:ascii="Consolas" w:hAnsi="Consolas" w:cs="Courier New"/>
                <w:color w:val="006666"/>
                <w:sz w:val="17"/>
                <w:szCs w:val="17"/>
              </w:rPr>
            </w:rPrChange>
          </w:rPr>
          <w:t>600</w:t>
        </w:r>
        <w:r w:rsidRPr="00454AE3">
          <w:rPr>
            <w:rFonts w:ascii="Consolas" w:hAnsi="Consolas" w:cs="Courier New"/>
            <w:color w:val="666600"/>
            <w:sz w:val="17"/>
            <w:szCs w:val="17"/>
            <w:lang w:val="en-US"/>
            <w:rPrChange w:id="936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6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68" w:author="Prieto Bailo, León Enrique" w:date="2023-07-07T23:00:00Z">
              <w:rPr>
                <w:rFonts w:ascii="Consolas" w:hAnsi="Consolas" w:cs="Courier New"/>
                <w:color w:val="006666"/>
                <w:sz w:val="17"/>
                <w:szCs w:val="17"/>
              </w:rPr>
            </w:rPrChange>
          </w:rPr>
          <w:t>1600</w:t>
        </w:r>
        <w:r w:rsidRPr="00454AE3">
          <w:rPr>
            <w:rFonts w:ascii="Consolas" w:hAnsi="Consolas" w:cs="Courier New"/>
            <w:color w:val="666600"/>
            <w:sz w:val="17"/>
            <w:szCs w:val="17"/>
            <w:lang w:val="en-US"/>
            <w:rPrChange w:id="936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7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71" w:author="Prieto Bailo, León Enrique" w:date="2023-07-07T23:00:00Z">
              <w:rPr>
                <w:rFonts w:ascii="Consolas" w:hAnsi="Consolas" w:cs="Courier New"/>
                <w:color w:val="006666"/>
                <w:sz w:val="17"/>
                <w:szCs w:val="17"/>
              </w:rPr>
            </w:rPrChange>
          </w:rPr>
          <w:t>1000</w:t>
        </w:r>
        <w:r w:rsidRPr="00454AE3">
          <w:rPr>
            <w:rFonts w:ascii="Consolas" w:hAnsi="Consolas" w:cs="Courier New"/>
            <w:color w:val="666600"/>
            <w:sz w:val="17"/>
            <w:szCs w:val="17"/>
            <w:lang w:val="en-US"/>
            <w:rPrChange w:id="937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37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374" w:author="Prieto Bailo, León Enrique" w:date="2023-07-07T23:00:00Z">
              <w:rPr>
                <w:rFonts w:ascii="Consolas" w:hAnsi="Consolas" w:cs="Courier New"/>
                <w:color w:val="006666"/>
                <w:sz w:val="17"/>
                <w:szCs w:val="17"/>
              </w:rPr>
            </w:rPrChange>
          </w:rPr>
          <w:t>2000</w:t>
        </w:r>
        <w:r w:rsidRPr="00454AE3">
          <w:rPr>
            <w:rFonts w:ascii="Consolas" w:hAnsi="Consolas" w:cs="Courier New"/>
            <w:color w:val="666600"/>
            <w:sz w:val="17"/>
            <w:szCs w:val="17"/>
            <w:lang w:val="en-US"/>
            <w:rPrChange w:id="9375" w:author="Prieto Bailo, León Enrique" w:date="2023-07-07T23:00:00Z">
              <w:rPr>
                <w:rFonts w:ascii="Consolas" w:hAnsi="Consolas" w:cs="Courier New"/>
                <w:color w:val="666600"/>
                <w:sz w:val="17"/>
                <w:szCs w:val="17"/>
              </w:rPr>
            </w:rPrChange>
          </w:rPr>
          <w:t>);</w:t>
        </w:r>
      </w:ins>
    </w:p>
    <w:p w14:paraId="2E6BC98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376" w:author="León Prieto" w:date="2023-07-07T22:48:00Z"/>
          <w:rFonts w:ascii="Consolas" w:hAnsi="Consolas" w:cs="Courier New"/>
          <w:sz w:val="17"/>
          <w:szCs w:val="17"/>
          <w:lang w:val="en-US"/>
          <w:rPrChange w:id="9377" w:author="Prieto Bailo, León Enrique" w:date="2023-07-07T23:00:00Z">
            <w:rPr>
              <w:ins w:id="9378" w:author="León Prieto" w:date="2023-07-07T22:48:00Z"/>
              <w:rFonts w:ascii="Consolas" w:hAnsi="Consolas" w:cs="Courier New"/>
              <w:sz w:val="17"/>
              <w:szCs w:val="17"/>
            </w:rPr>
          </w:rPrChange>
        </w:rPr>
      </w:pPr>
      <w:ins w:id="9379" w:author="León Prieto" w:date="2023-07-07T22:48:00Z">
        <w:r w:rsidRPr="00454AE3">
          <w:rPr>
            <w:rFonts w:ascii="Consolas" w:hAnsi="Consolas" w:cs="Courier New"/>
            <w:sz w:val="17"/>
            <w:szCs w:val="17"/>
            <w:lang w:val="en-US"/>
            <w:rPrChange w:id="9380" w:author="Prieto Bailo, León Enrique" w:date="2023-07-07T23:00:00Z">
              <w:rPr>
                <w:rFonts w:ascii="Consolas" w:hAnsi="Consolas" w:cs="Courier New"/>
                <w:sz w:val="17"/>
                <w:szCs w:val="17"/>
              </w:rPr>
            </w:rPrChange>
          </w:rPr>
          <w:t xml:space="preserve"> 18. </w:t>
        </w:r>
        <w:r w:rsidRPr="00454AE3">
          <w:rPr>
            <w:rFonts w:ascii="Consolas" w:hAnsi="Consolas" w:cs="Courier New"/>
            <w:color w:val="000000"/>
            <w:sz w:val="17"/>
            <w:szCs w:val="17"/>
            <w:lang w:val="en-US"/>
            <w:rPrChange w:id="9381"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938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83" w:author="Prieto Bailo, León Enrique" w:date="2023-07-07T23:00:00Z">
              <w:rPr>
                <w:rFonts w:ascii="Consolas" w:hAnsi="Consolas" w:cs="Courier New"/>
                <w:color w:val="666600"/>
                <w:sz w:val="17"/>
                <w:szCs w:val="17"/>
              </w:rPr>
            </w:rPrChange>
          </w:rPr>
          <w:t>}</w:t>
        </w:r>
        <w:proofErr w:type="gramEnd"/>
      </w:ins>
    </w:p>
    <w:p w14:paraId="781F274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384" w:author="León Prieto" w:date="2023-07-07T22:48:00Z"/>
          <w:rFonts w:ascii="Consolas" w:hAnsi="Consolas" w:cs="Courier New"/>
          <w:sz w:val="17"/>
          <w:szCs w:val="17"/>
          <w:lang w:val="en-US"/>
          <w:rPrChange w:id="9385" w:author="Prieto Bailo, León Enrique" w:date="2023-07-07T23:00:00Z">
            <w:rPr>
              <w:ins w:id="9386" w:author="León Prieto" w:date="2023-07-07T22:48:00Z"/>
              <w:rFonts w:ascii="Consolas" w:hAnsi="Consolas" w:cs="Courier New"/>
              <w:sz w:val="17"/>
              <w:szCs w:val="17"/>
            </w:rPr>
          </w:rPrChange>
        </w:rPr>
      </w:pPr>
      <w:ins w:id="9387" w:author="León Prieto" w:date="2023-07-07T22:48:00Z">
        <w:r w:rsidRPr="00454AE3">
          <w:rPr>
            <w:rFonts w:ascii="Consolas" w:hAnsi="Consolas" w:cs="Courier New"/>
            <w:sz w:val="17"/>
            <w:szCs w:val="17"/>
            <w:lang w:val="en-US"/>
            <w:rPrChange w:id="9388" w:author="Prieto Bailo, León Enrique" w:date="2023-07-07T23:00:00Z">
              <w:rPr>
                <w:rFonts w:ascii="Consolas" w:hAnsi="Consolas" w:cs="Courier New"/>
                <w:sz w:val="17"/>
                <w:szCs w:val="17"/>
              </w:rPr>
            </w:rPrChange>
          </w:rPr>
          <w:t xml:space="preserve"> 19. </w:t>
        </w:r>
        <w:proofErr w:type="gramStart"/>
        <w:r w:rsidRPr="00454AE3">
          <w:rPr>
            <w:rFonts w:ascii="Consolas" w:hAnsi="Consolas" w:cs="Courier New"/>
            <w:color w:val="000000"/>
            <w:sz w:val="17"/>
            <w:szCs w:val="17"/>
            <w:lang w:val="en-US"/>
            <w:rPrChange w:id="938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390" w:author="Prieto Bailo, León Enrique" w:date="2023-07-07T23:00:00Z">
              <w:rPr>
                <w:rFonts w:ascii="Consolas" w:hAnsi="Consolas" w:cs="Courier New"/>
                <w:color w:val="666600"/>
                <w:sz w:val="17"/>
                <w:szCs w:val="17"/>
              </w:rPr>
            </w:rPrChange>
          </w:rPr>
          <w:t>}</w:t>
        </w:r>
        <w:proofErr w:type="gramEnd"/>
      </w:ins>
    </w:p>
    <w:p w14:paraId="5E334D9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391" w:author="León Prieto" w:date="2023-07-07T22:48:00Z"/>
          <w:rFonts w:ascii="Consolas" w:hAnsi="Consolas" w:cs="Courier New"/>
          <w:sz w:val="17"/>
          <w:szCs w:val="17"/>
          <w:lang w:val="en-US"/>
          <w:rPrChange w:id="9392" w:author="Prieto Bailo, León Enrique" w:date="2023-07-07T23:00:00Z">
            <w:rPr>
              <w:ins w:id="9393" w:author="León Prieto" w:date="2023-07-07T22:48:00Z"/>
              <w:rFonts w:ascii="Consolas" w:hAnsi="Consolas" w:cs="Courier New"/>
              <w:sz w:val="17"/>
              <w:szCs w:val="17"/>
            </w:rPr>
          </w:rPrChange>
        </w:rPr>
      </w:pPr>
      <w:ins w:id="9394" w:author="León Prieto" w:date="2023-07-07T22:48:00Z">
        <w:r w:rsidRPr="00454AE3">
          <w:rPr>
            <w:rFonts w:ascii="Consolas" w:hAnsi="Consolas" w:cs="Courier New"/>
            <w:sz w:val="17"/>
            <w:szCs w:val="17"/>
            <w:lang w:val="en-US"/>
            <w:rPrChange w:id="9395" w:author="Prieto Bailo, León Enrique" w:date="2023-07-07T23:00: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9396" w:author="Prieto Bailo, León Enrique" w:date="2023-07-07T23:00:00Z">
              <w:rPr>
                <w:rFonts w:ascii="Consolas" w:hAnsi="Consolas" w:cs="Courier New"/>
                <w:sz w:val="17"/>
                <w:szCs w:val="17"/>
              </w:rPr>
            </w:rPrChange>
          </w:rPr>
          <w:t xml:space="preserve">20. </w:t>
        </w:r>
        <w:r w:rsidRPr="00454AE3">
          <w:rPr>
            <w:rFonts w:ascii="Consolas" w:hAnsi="Consolas" w:cs="Courier New"/>
            <w:color w:val="666600"/>
            <w:sz w:val="17"/>
            <w:szCs w:val="17"/>
            <w:lang w:val="en-US"/>
            <w:rPrChange w:id="9397" w:author="Prieto Bailo, León Enrique" w:date="2023-07-07T23:00:00Z">
              <w:rPr>
                <w:rFonts w:ascii="Consolas" w:hAnsi="Consolas" w:cs="Courier New"/>
                <w:color w:val="666600"/>
                <w:sz w:val="17"/>
                <w:szCs w:val="17"/>
              </w:rPr>
            </w:rPrChange>
          </w:rPr>
          <w:t>}</w:t>
        </w:r>
        <w:proofErr w:type="gramEnd"/>
      </w:ins>
    </w:p>
    <w:p w14:paraId="7135C3D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398" w:author="León Prieto" w:date="2023-07-07T22:48:00Z"/>
          <w:rFonts w:ascii="Consolas" w:hAnsi="Consolas" w:cs="Courier New"/>
          <w:sz w:val="17"/>
          <w:szCs w:val="17"/>
          <w:lang w:val="en-US"/>
          <w:rPrChange w:id="9399" w:author="Prieto Bailo, León Enrique" w:date="2023-07-07T23:00:00Z">
            <w:rPr>
              <w:ins w:id="9400" w:author="León Prieto" w:date="2023-07-07T22:48:00Z"/>
              <w:rFonts w:ascii="Consolas" w:hAnsi="Consolas" w:cs="Courier New"/>
              <w:sz w:val="17"/>
              <w:szCs w:val="17"/>
            </w:rPr>
          </w:rPrChange>
        </w:rPr>
      </w:pPr>
      <w:ins w:id="9401" w:author="León Prieto" w:date="2023-07-07T22:48:00Z">
        <w:r w:rsidRPr="00454AE3">
          <w:rPr>
            <w:rFonts w:ascii="Consolas" w:hAnsi="Consolas" w:cs="Courier New"/>
            <w:sz w:val="17"/>
            <w:szCs w:val="17"/>
            <w:lang w:val="en-US"/>
            <w:rPrChange w:id="9402" w:author="Prieto Bailo, León Enrique" w:date="2023-07-07T23:00:00Z">
              <w:rPr>
                <w:rFonts w:ascii="Consolas" w:hAnsi="Consolas" w:cs="Courier New"/>
                <w:sz w:val="17"/>
                <w:szCs w:val="17"/>
              </w:rPr>
            </w:rPrChange>
          </w:rPr>
          <w:t xml:space="preserve"> 21. </w:t>
        </w:r>
        <w:r w:rsidRPr="00454AE3">
          <w:rPr>
            <w:rFonts w:ascii="Consolas" w:hAnsi="Consolas" w:cs="Courier New"/>
            <w:color w:val="000000"/>
            <w:sz w:val="17"/>
            <w:szCs w:val="17"/>
            <w:lang w:val="en-US"/>
            <w:rPrChange w:id="9403" w:author="Prieto Bailo, León Enrique" w:date="2023-07-07T23:00:00Z">
              <w:rPr>
                <w:rFonts w:ascii="Consolas" w:hAnsi="Consolas" w:cs="Courier New"/>
                <w:color w:val="000000"/>
                <w:sz w:val="17"/>
                <w:szCs w:val="17"/>
              </w:rPr>
            </w:rPrChange>
          </w:rPr>
          <w:t> </w:t>
        </w:r>
      </w:ins>
    </w:p>
    <w:p w14:paraId="36A6412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04" w:author="León Prieto" w:date="2023-07-07T22:48:00Z"/>
          <w:rFonts w:ascii="Consolas" w:hAnsi="Consolas" w:cs="Courier New"/>
          <w:sz w:val="17"/>
          <w:szCs w:val="17"/>
          <w:lang w:val="en-US"/>
          <w:rPrChange w:id="9405" w:author="Prieto Bailo, León Enrique" w:date="2023-07-07T23:00:00Z">
            <w:rPr>
              <w:ins w:id="9406" w:author="León Prieto" w:date="2023-07-07T22:48:00Z"/>
              <w:rFonts w:ascii="Consolas" w:hAnsi="Consolas" w:cs="Courier New"/>
              <w:sz w:val="17"/>
              <w:szCs w:val="17"/>
            </w:rPr>
          </w:rPrChange>
        </w:rPr>
      </w:pPr>
      <w:ins w:id="9407" w:author="León Prieto" w:date="2023-07-07T22:48:00Z">
        <w:r w:rsidRPr="00454AE3">
          <w:rPr>
            <w:rFonts w:ascii="Consolas" w:hAnsi="Consolas" w:cs="Courier New"/>
            <w:sz w:val="17"/>
            <w:szCs w:val="17"/>
            <w:lang w:val="en-US"/>
            <w:rPrChange w:id="9408" w:author="Prieto Bailo, León Enrique" w:date="2023-07-07T23:00:00Z">
              <w:rPr>
                <w:rFonts w:ascii="Consolas" w:hAnsi="Consolas" w:cs="Courier New"/>
                <w:sz w:val="17"/>
                <w:szCs w:val="17"/>
              </w:rPr>
            </w:rPrChange>
          </w:rPr>
          <w:t xml:space="preserve"> 22. </w:t>
        </w:r>
        <w:r w:rsidRPr="00454AE3">
          <w:rPr>
            <w:rFonts w:ascii="Consolas" w:hAnsi="Consolas" w:cs="Courier New"/>
            <w:color w:val="000088"/>
            <w:sz w:val="17"/>
            <w:szCs w:val="17"/>
            <w:lang w:val="en-US"/>
            <w:rPrChange w:id="9409"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941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411" w:author="Prieto Bailo, León Enrique" w:date="2023-07-07T23:00:00Z">
              <w:rPr>
                <w:rFonts w:ascii="Consolas" w:hAnsi="Consolas" w:cs="Courier New"/>
                <w:color w:val="000000"/>
                <w:sz w:val="17"/>
                <w:szCs w:val="17"/>
              </w:rPr>
            </w:rPrChange>
          </w:rPr>
          <w:t>read_imu</w:t>
        </w:r>
        <w:proofErr w:type="spellEnd"/>
        <w:r w:rsidRPr="00454AE3">
          <w:rPr>
            <w:rFonts w:ascii="Consolas" w:hAnsi="Consolas" w:cs="Courier New"/>
            <w:color w:val="666600"/>
            <w:sz w:val="17"/>
            <w:szCs w:val="17"/>
            <w:lang w:val="en-US"/>
            <w:rPrChange w:id="94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413" w:author="Prieto Bailo, León Enrique" w:date="2023-07-07T23:00:00Z">
              <w:rPr>
                <w:rFonts w:ascii="Consolas" w:hAnsi="Consolas" w:cs="Courier New"/>
                <w:color w:val="000088"/>
                <w:sz w:val="17"/>
                <w:szCs w:val="17"/>
              </w:rPr>
            </w:rPrChange>
          </w:rPr>
          <w:t>void</w:t>
        </w:r>
        <w:r w:rsidRPr="00454AE3">
          <w:rPr>
            <w:rFonts w:ascii="Consolas" w:hAnsi="Consolas" w:cs="Courier New"/>
            <w:color w:val="666600"/>
            <w:sz w:val="17"/>
            <w:szCs w:val="17"/>
            <w:lang w:val="en-US"/>
            <w:rPrChange w:id="941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1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416" w:author="Prieto Bailo, León Enrique" w:date="2023-07-07T23:00:00Z">
              <w:rPr>
                <w:rFonts w:ascii="Consolas" w:hAnsi="Consolas" w:cs="Courier New"/>
                <w:color w:val="666600"/>
                <w:sz w:val="17"/>
                <w:szCs w:val="17"/>
              </w:rPr>
            </w:rPrChange>
          </w:rPr>
          <w:t>{</w:t>
        </w:r>
      </w:ins>
    </w:p>
    <w:p w14:paraId="231F5F2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17" w:author="León Prieto" w:date="2023-07-07T22:48:00Z"/>
          <w:rFonts w:ascii="Consolas" w:hAnsi="Consolas" w:cs="Courier New"/>
          <w:sz w:val="17"/>
          <w:szCs w:val="17"/>
          <w:lang w:val="en-US"/>
          <w:rPrChange w:id="9418" w:author="Prieto Bailo, León Enrique" w:date="2023-07-07T23:00:00Z">
            <w:rPr>
              <w:ins w:id="9419" w:author="León Prieto" w:date="2023-07-07T22:48:00Z"/>
              <w:rFonts w:ascii="Consolas" w:hAnsi="Consolas" w:cs="Courier New"/>
              <w:sz w:val="17"/>
              <w:szCs w:val="17"/>
            </w:rPr>
          </w:rPrChange>
        </w:rPr>
      </w:pPr>
      <w:ins w:id="9420" w:author="León Prieto" w:date="2023-07-07T22:48:00Z">
        <w:r w:rsidRPr="00454AE3">
          <w:rPr>
            <w:rFonts w:ascii="Consolas" w:hAnsi="Consolas" w:cs="Courier New"/>
            <w:sz w:val="17"/>
            <w:szCs w:val="17"/>
            <w:lang w:val="en-US"/>
            <w:rPrChange w:id="9421" w:author="Prieto Bailo, León Enrique" w:date="2023-07-07T23:00:00Z">
              <w:rPr>
                <w:rFonts w:ascii="Consolas" w:hAnsi="Consolas" w:cs="Courier New"/>
                <w:sz w:val="17"/>
                <w:szCs w:val="17"/>
              </w:rPr>
            </w:rPrChange>
          </w:rPr>
          <w:t xml:space="preserve"> 23. </w:t>
        </w:r>
        <w:r w:rsidRPr="00454AE3">
          <w:rPr>
            <w:rFonts w:ascii="Consolas" w:hAnsi="Consolas" w:cs="Courier New"/>
            <w:color w:val="000000"/>
            <w:sz w:val="17"/>
            <w:szCs w:val="17"/>
            <w:lang w:val="en-US"/>
            <w:rPrChange w:id="942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23"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2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25" w:author="Prieto Bailo, León Enrique" w:date="2023-07-07T23:00: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942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27" w:author="Prieto Bailo, León Enrique" w:date="2023-07-07T23:00:00Z">
              <w:rPr>
                <w:rFonts w:ascii="Consolas" w:hAnsi="Consolas" w:cs="Courier New"/>
                <w:color w:val="000000"/>
                <w:sz w:val="17"/>
                <w:szCs w:val="17"/>
              </w:rPr>
            </w:rPrChange>
          </w:rPr>
          <w:t>MPU6050_ADDRESS</w:t>
        </w:r>
        <w:proofErr w:type="gramStart"/>
        <w:r w:rsidRPr="00454AE3">
          <w:rPr>
            <w:rFonts w:ascii="Consolas" w:hAnsi="Consolas" w:cs="Courier New"/>
            <w:color w:val="666600"/>
            <w:sz w:val="17"/>
            <w:szCs w:val="17"/>
            <w:lang w:val="en-US"/>
            <w:rPrChange w:id="9428" w:author="Prieto Bailo, León Enrique" w:date="2023-07-07T23:00:00Z">
              <w:rPr>
                <w:rFonts w:ascii="Consolas" w:hAnsi="Consolas" w:cs="Courier New"/>
                <w:color w:val="666600"/>
                <w:sz w:val="17"/>
                <w:szCs w:val="17"/>
              </w:rPr>
            </w:rPrChange>
          </w:rPr>
          <w:t>);</w:t>
        </w:r>
        <w:proofErr w:type="gramEnd"/>
      </w:ins>
    </w:p>
    <w:p w14:paraId="0591FBB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29" w:author="León Prieto" w:date="2023-07-07T22:48:00Z"/>
          <w:rFonts w:ascii="Consolas" w:hAnsi="Consolas" w:cs="Courier New"/>
          <w:sz w:val="17"/>
          <w:szCs w:val="17"/>
          <w:lang w:val="en-US"/>
          <w:rPrChange w:id="9430" w:author="Prieto Bailo, León Enrique" w:date="2023-07-07T23:00:00Z">
            <w:rPr>
              <w:ins w:id="9431" w:author="León Prieto" w:date="2023-07-07T22:48:00Z"/>
              <w:rFonts w:ascii="Consolas" w:hAnsi="Consolas" w:cs="Courier New"/>
              <w:sz w:val="17"/>
              <w:szCs w:val="17"/>
            </w:rPr>
          </w:rPrChange>
        </w:rPr>
      </w:pPr>
      <w:ins w:id="9432" w:author="León Prieto" w:date="2023-07-07T22:48:00Z">
        <w:r w:rsidRPr="00454AE3">
          <w:rPr>
            <w:rFonts w:ascii="Consolas" w:hAnsi="Consolas" w:cs="Courier New"/>
            <w:sz w:val="17"/>
            <w:szCs w:val="17"/>
            <w:lang w:val="en-US"/>
            <w:rPrChange w:id="9433" w:author="Prieto Bailo, León Enrique" w:date="2023-07-07T23:00:00Z">
              <w:rPr>
                <w:rFonts w:ascii="Consolas" w:hAnsi="Consolas" w:cs="Courier New"/>
                <w:sz w:val="17"/>
                <w:szCs w:val="17"/>
              </w:rPr>
            </w:rPrChange>
          </w:rPr>
          <w:t xml:space="preserve"> 24. </w:t>
        </w:r>
        <w:r w:rsidRPr="00454AE3">
          <w:rPr>
            <w:rFonts w:ascii="Consolas" w:hAnsi="Consolas" w:cs="Courier New"/>
            <w:color w:val="000000"/>
            <w:sz w:val="17"/>
            <w:szCs w:val="17"/>
            <w:lang w:val="en-US"/>
            <w:rPrChange w:id="943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35"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3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37" w:author="Prieto Bailo, León Enrique" w:date="2023-07-07T23:00: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943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39" w:author="Prieto Bailo, León Enrique" w:date="2023-07-07T23:00:00Z">
              <w:rPr>
                <w:rFonts w:ascii="Consolas" w:hAnsi="Consolas" w:cs="Courier New"/>
                <w:color w:val="000000"/>
                <w:sz w:val="17"/>
                <w:szCs w:val="17"/>
              </w:rPr>
            </w:rPrChange>
          </w:rPr>
          <w:t>MPU6050_ACCEL_XOUT_H</w:t>
        </w:r>
        <w:proofErr w:type="gramStart"/>
        <w:r w:rsidRPr="00454AE3">
          <w:rPr>
            <w:rFonts w:ascii="Consolas" w:hAnsi="Consolas" w:cs="Courier New"/>
            <w:color w:val="666600"/>
            <w:sz w:val="17"/>
            <w:szCs w:val="17"/>
            <w:lang w:val="en-US"/>
            <w:rPrChange w:id="9440" w:author="Prieto Bailo, León Enrique" w:date="2023-07-07T23:00:00Z">
              <w:rPr>
                <w:rFonts w:ascii="Consolas" w:hAnsi="Consolas" w:cs="Courier New"/>
                <w:color w:val="666600"/>
                <w:sz w:val="17"/>
                <w:szCs w:val="17"/>
              </w:rPr>
            </w:rPrChange>
          </w:rPr>
          <w:t>);</w:t>
        </w:r>
        <w:proofErr w:type="gramEnd"/>
      </w:ins>
    </w:p>
    <w:p w14:paraId="4C7162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41" w:author="León Prieto" w:date="2023-07-07T22:48:00Z"/>
          <w:rFonts w:ascii="Consolas" w:hAnsi="Consolas" w:cs="Courier New"/>
          <w:sz w:val="17"/>
          <w:szCs w:val="17"/>
          <w:lang w:val="en-US"/>
          <w:rPrChange w:id="9442" w:author="Prieto Bailo, León Enrique" w:date="2023-07-07T23:00:00Z">
            <w:rPr>
              <w:ins w:id="9443" w:author="León Prieto" w:date="2023-07-07T22:48:00Z"/>
              <w:rFonts w:ascii="Consolas" w:hAnsi="Consolas" w:cs="Courier New"/>
              <w:sz w:val="17"/>
              <w:szCs w:val="17"/>
            </w:rPr>
          </w:rPrChange>
        </w:rPr>
      </w:pPr>
      <w:ins w:id="9444" w:author="León Prieto" w:date="2023-07-07T22:48:00Z">
        <w:r w:rsidRPr="00454AE3">
          <w:rPr>
            <w:rFonts w:ascii="Consolas" w:hAnsi="Consolas" w:cs="Courier New"/>
            <w:sz w:val="17"/>
            <w:szCs w:val="17"/>
            <w:lang w:val="en-US"/>
            <w:rPrChange w:id="9445" w:author="Prieto Bailo, León Enrique" w:date="2023-07-07T23:00:00Z">
              <w:rPr>
                <w:rFonts w:ascii="Consolas" w:hAnsi="Consolas" w:cs="Courier New"/>
                <w:sz w:val="17"/>
                <w:szCs w:val="17"/>
              </w:rPr>
            </w:rPrChange>
          </w:rPr>
          <w:t xml:space="preserve"> 25. </w:t>
        </w:r>
        <w:r w:rsidRPr="00454AE3">
          <w:rPr>
            <w:rFonts w:ascii="Consolas" w:hAnsi="Consolas" w:cs="Courier New"/>
            <w:color w:val="000000"/>
            <w:sz w:val="17"/>
            <w:szCs w:val="17"/>
            <w:lang w:val="en-US"/>
            <w:rPrChange w:id="944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47"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4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49" w:author="Prieto Bailo, León Enrique" w:date="2023-07-07T23:00: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9450"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451" w:author="Prieto Bailo, León Enrique" w:date="2023-07-07T23:00:00Z">
              <w:rPr>
                <w:rFonts w:ascii="Consolas" w:hAnsi="Consolas" w:cs="Courier New"/>
                <w:color w:val="666600"/>
                <w:sz w:val="17"/>
                <w:szCs w:val="17"/>
              </w:rPr>
            </w:rPrChange>
          </w:rPr>
          <w:t>);</w:t>
        </w:r>
        <w:proofErr w:type="gramEnd"/>
      </w:ins>
    </w:p>
    <w:p w14:paraId="34D6371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52" w:author="León Prieto" w:date="2023-07-07T22:48:00Z"/>
          <w:rFonts w:ascii="Consolas" w:hAnsi="Consolas" w:cs="Courier New"/>
          <w:sz w:val="17"/>
          <w:szCs w:val="17"/>
          <w:lang w:val="en-US"/>
          <w:rPrChange w:id="9453" w:author="Prieto Bailo, León Enrique" w:date="2023-07-07T23:00:00Z">
            <w:rPr>
              <w:ins w:id="9454" w:author="León Prieto" w:date="2023-07-07T22:48:00Z"/>
              <w:rFonts w:ascii="Consolas" w:hAnsi="Consolas" w:cs="Courier New"/>
              <w:sz w:val="17"/>
              <w:szCs w:val="17"/>
            </w:rPr>
          </w:rPrChange>
        </w:rPr>
      </w:pPr>
      <w:ins w:id="9455" w:author="León Prieto" w:date="2023-07-07T22:48:00Z">
        <w:r w:rsidRPr="00454AE3">
          <w:rPr>
            <w:rFonts w:ascii="Consolas" w:hAnsi="Consolas" w:cs="Courier New"/>
            <w:sz w:val="17"/>
            <w:szCs w:val="17"/>
            <w:lang w:val="en-US"/>
            <w:rPrChange w:id="9456" w:author="Prieto Bailo, León Enrique" w:date="2023-07-07T23:00:00Z">
              <w:rPr>
                <w:rFonts w:ascii="Consolas" w:hAnsi="Consolas" w:cs="Courier New"/>
                <w:sz w:val="17"/>
                <w:szCs w:val="17"/>
              </w:rPr>
            </w:rPrChange>
          </w:rPr>
          <w:t xml:space="preserve"> 26. </w:t>
        </w:r>
        <w:r w:rsidRPr="00454AE3">
          <w:rPr>
            <w:rFonts w:ascii="Consolas" w:hAnsi="Consolas" w:cs="Courier New"/>
            <w:color w:val="000000"/>
            <w:sz w:val="17"/>
            <w:szCs w:val="17"/>
            <w:lang w:val="en-US"/>
            <w:rPrChange w:id="945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58"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5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60" w:author="Prieto Bailo, León Enrique" w:date="2023-07-07T23:00:00Z">
              <w:rPr>
                <w:rFonts w:ascii="Consolas" w:hAnsi="Consolas" w:cs="Courier New"/>
                <w:color w:val="000000"/>
                <w:sz w:val="17"/>
                <w:szCs w:val="17"/>
              </w:rPr>
            </w:rPrChange>
          </w:rPr>
          <w:t>requestFrom</w:t>
        </w:r>
        <w:proofErr w:type="spellEnd"/>
        <w:r w:rsidRPr="00454AE3">
          <w:rPr>
            <w:rFonts w:ascii="Consolas" w:hAnsi="Consolas" w:cs="Courier New"/>
            <w:color w:val="666600"/>
            <w:sz w:val="17"/>
            <w:szCs w:val="17"/>
            <w:lang w:val="en-US"/>
            <w:rPrChange w:id="946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62" w:author="Prieto Bailo, León Enrique" w:date="2023-07-07T23:00:00Z">
              <w:rPr>
                <w:rFonts w:ascii="Consolas" w:hAnsi="Consolas" w:cs="Courier New"/>
                <w:color w:val="000000"/>
                <w:sz w:val="17"/>
                <w:szCs w:val="17"/>
              </w:rPr>
            </w:rPrChange>
          </w:rPr>
          <w:t>MPU6050_ADDRESS</w:t>
        </w:r>
        <w:r w:rsidRPr="00454AE3">
          <w:rPr>
            <w:rFonts w:ascii="Consolas" w:hAnsi="Consolas" w:cs="Courier New"/>
            <w:color w:val="666600"/>
            <w:sz w:val="17"/>
            <w:szCs w:val="17"/>
            <w:lang w:val="en-US"/>
            <w:rPrChange w:id="946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465" w:author="Prieto Bailo, León Enrique" w:date="2023-07-07T23:00:00Z">
              <w:rPr>
                <w:rFonts w:ascii="Consolas" w:hAnsi="Consolas" w:cs="Courier New"/>
                <w:color w:val="006666"/>
                <w:sz w:val="17"/>
                <w:szCs w:val="17"/>
              </w:rPr>
            </w:rPrChange>
          </w:rPr>
          <w:t>14</w:t>
        </w:r>
        <w:proofErr w:type="gramStart"/>
        <w:r w:rsidRPr="00454AE3">
          <w:rPr>
            <w:rFonts w:ascii="Consolas" w:hAnsi="Consolas" w:cs="Courier New"/>
            <w:color w:val="666600"/>
            <w:sz w:val="17"/>
            <w:szCs w:val="17"/>
            <w:lang w:val="en-US"/>
            <w:rPrChange w:id="9466" w:author="Prieto Bailo, León Enrique" w:date="2023-07-07T23:00:00Z">
              <w:rPr>
                <w:rFonts w:ascii="Consolas" w:hAnsi="Consolas" w:cs="Courier New"/>
                <w:color w:val="666600"/>
                <w:sz w:val="17"/>
                <w:szCs w:val="17"/>
              </w:rPr>
            </w:rPrChange>
          </w:rPr>
          <w:t>);</w:t>
        </w:r>
        <w:proofErr w:type="gramEnd"/>
      </w:ins>
    </w:p>
    <w:p w14:paraId="190C298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67" w:author="León Prieto" w:date="2023-07-07T22:48:00Z"/>
          <w:rFonts w:ascii="Consolas" w:hAnsi="Consolas" w:cs="Courier New"/>
          <w:sz w:val="17"/>
          <w:szCs w:val="17"/>
          <w:lang w:val="en-US"/>
          <w:rPrChange w:id="9468" w:author="Prieto Bailo, León Enrique" w:date="2023-07-07T23:00:00Z">
            <w:rPr>
              <w:ins w:id="9469" w:author="León Prieto" w:date="2023-07-07T22:48:00Z"/>
              <w:rFonts w:ascii="Consolas" w:hAnsi="Consolas" w:cs="Courier New"/>
              <w:sz w:val="17"/>
              <w:szCs w:val="17"/>
            </w:rPr>
          </w:rPrChange>
        </w:rPr>
      </w:pPr>
      <w:ins w:id="9470" w:author="León Prieto" w:date="2023-07-07T22:48:00Z">
        <w:r w:rsidRPr="00454AE3">
          <w:rPr>
            <w:rFonts w:ascii="Consolas" w:hAnsi="Consolas" w:cs="Courier New"/>
            <w:sz w:val="17"/>
            <w:szCs w:val="17"/>
            <w:lang w:val="en-US"/>
            <w:rPrChange w:id="9471" w:author="Prieto Bailo, León Enrique" w:date="2023-07-07T23:00:00Z">
              <w:rPr>
                <w:rFonts w:ascii="Consolas" w:hAnsi="Consolas" w:cs="Courier New"/>
                <w:sz w:val="17"/>
                <w:szCs w:val="17"/>
              </w:rPr>
            </w:rPrChange>
          </w:rPr>
          <w:t xml:space="preserve"> 27. </w:t>
        </w:r>
        <w:r w:rsidRPr="00454AE3">
          <w:rPr>
            <w:rFonts w:ascii="Consolas" w:hAnsi="Consolas" w:cs="Courier New"/>
            <w:color w:val="000000"/>
            <w:sz w:val="17"/>
            <w:szCs w:val="17"/>
            <w:lang w:val="en-US"/>
            <w:rPrChange w:id="947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473" w:author="Prieto Bailo, León Enrique" w:date="2023-07-07T23:00:00Z">
              <w:rPr>
                <w:rFonts w:ascii="Consolas" w:hAnsi="Consolas" w:cs="Courier New"/>
                <w:color w:val="000000"/>
                <w:sz w:val="17"/>
                <w:szCs w:val="17"/>
              </w:rPr>
            </w:rPrChange>
          </w:rPr>
          <w:t>acc_x</w:t>
        </w:r>
        <w:proofErr w:type="spellEnd"/>
        <w:r w:rsidRPr="00454AE3">
          <w:rPr>
            <w:rFonts w:ascii="Consolas" w:hAnsi="Consolas" w:cs="Courier New"/>
            <w:color w:val="000000"/>
            <w:sz w:val="17"/>
            <w:szCs w:val="17"/>
            <w:lang w:val="en-US"/>
            <w:rPrChange w:id="947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47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7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77"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79"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48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8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482"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48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484"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48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48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8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488"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48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490"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491"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492" w:author="Prieto Bailo, León Enrique" w:date="2023-07-07T23:00:00Z">
              <w:rPr>
                <w:rFonts w:ascii="Consolas" w:hAnsi="Consolas" w:cs="Courier New"/>
                <w:color w:val="666600"/>
                <w:sz w:val="17"/>
                <w:szCs w:val="17"/>
              </w:rPr>
            </w:rPrChange>
          </w:rPr>
          <w:t>);</w:t>
        </w:r>
        <w:proofErr w:type="gramEnd"/>
      </w:ins>
    </w:p>
    <w:p w14:paraId="02A1CE0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493" w:author="León Prieto" w:date="2023-07-07T22:48:00Z"/>
          <w:rFonts w:ascii="Consolas" w:hAnsi="Consolas" w:cs="Courier New"/>
          <w:sz w:val="17"/>
          <w:szCs w:val="17"/>
          <w:lang w:val="en-US"/>
          <w:rPrChange w:id="9494" w:author="Prieto Bailo, León Enrique" w:date="2023-07-07T23:00:00Z">
            <w:rPr>
              <w:ins w:id="9495" w:author="León Prieto" w:date="2023-07-07T22:48:00Z"/>
              <w:rFonts w:ascii="Consolas" w:hAnsi="Consolas" w:cs="Courier New"/>
              <w:sz w:val="17"/>
              <w:szCs w:val="17"/>
            </w:rPr>
          </w:rPrChange>
        </w:rPr>
      </w:pPr>
      <w:ins w:id="9496" w:author="León Prieto" w:date="2023-07-07T22:48:00Z">
        <w:r w:rsidRPr="00454AE3">
          <w:rPr>
            <w:rFonts w:ascii="Consolas" w:hAnsi="Consolas" w:cs="Courier New"/>
            <w:sz w:val="17"/>
            <w:szCs w:val="17"/>
            <w:lang w:val="en-US"/>
            <w:rPrChange w:id="9497" w:author="Prieto Bailo, León Enrique" w:date="2023-07-07T23:00:00Z">
              <w:rPr>
                <w:rFonts w:ascii="Consolas" w:hAnsi="Consolas" w:cs="Courier New"/>
                <w:sz w:val="17"/>
                <w:szCs w:val="17"/>
              </w:rPr>
            </w:rPrChange>
          </w:rPr>
          <w:t xml:space="preserve"> 28. </w:t>
        </w:r>
        <w:r w:rsidRPr="00454AE3">
          <w:rPr>
            <w:rFonts w:ascii="Consolas" w:hAnsi="Consolas" w:cs="Courier New"/>
            <w:color w:val="000000"/>
            <w:sz w:val="17"/>
            <w:szCs w:val="17"/>
            <w:lang w:val="en-US"/>
            <w:rPrChange w:id="949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499" w:author="Prieto Bailo, León Enrique" w:date="2023-07-07T23:00:00Z">
              <w:rPr>
                <w:rFonts w:ascii="Consolas" w:hAnsi="Consolas" w:cs="Courier New"/>
                <w:color w:val="000000"/>
                <w:sz w:val="17"/>
                <w:szCs w:val="17"/>
              </w:rPr>
            </w:rPrChange>
          </w:rPr>
          <w:t>acc_y</w:t>
        </w:r>
        <w:proofErr w:type="spellEnd"/>
        <w:r w:rsidRPr="00454AE3">
          <w:rPr>
            <w:rFonts w:ascii="Consolas" w:hAnsi="Consolas" w:cs="Courier New"/>
            <w:color w:val="000000"/>
            <w:sz w:val="17"/>
            <w:szCs w:val="17"/>
            <w:lang w:val="en-US"/>
            <w:rPrChange w:id="950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0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0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03"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0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05"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0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0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08"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5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510"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5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1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1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1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16"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17"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518" w:author="Prieto Bailo, León Enrique" w:date="2023-07-07T23:00:00Z">
              <w:rPr>
                <w:rFonts w:ascii="Consolas" w:hAnsi="Consolas" w:cs="Courier New"/>
                <w:color w:val="666600"/>
                <w:sz w:val="17"/>
                <w:szCs w:val="17"/>
              </w:rPr>
            </w:rPrChange>
          </w:rPr>
          <w:t>);</w:t>
        </w:r>
        <w:proofErr w:type="gramEnd"/>
      </w:ins>
    </w:p>
    <w:p w14:paraId="146A906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519" w:author="León Prieto" w:date="2023-07-07T22:48:00Z"/>
          <w:rFonts w:ascii="Consolas" w:hAnsi="Consolas" w:cs="Courier New"/>
          <w:sz w:val="17"/>
          <w:szCs w:val="17"/>
          <w:lang w:val="en-US"/>
          <w:rPrChange w:id="9520" w:author="Prieto Bailo, León Enrique" w:date="2023-07-07T23:00:00Z">
            <w:rPr>
              <w:ins w:id="9521" w:author="León Prieto" w:date="2023-07-07T22:48:00Z"/>
              <w:rFonts w:ascii="Consolas" w:hAnsi="Consolas" w:cs="Courier New"/>
              <w:sz w:val="17"/>
              <w:szCs w:val="17"/>
            </w:rPr>
          </w:rPrChange>
        </w:rPr>
      </w:pPr>
      <w:ins w:id="9522" w:author="León Prieto" w:date="2023-07-07T22:48:00Z">
        <w:r w:rsidRPr="00454AE3">
          <w:rPr>
            <w:rFonts w:ascii="Consolas" w:hAnsi="Consolas" w:cs="Courier New"/>
            <w:sz w:val="17"/>
            <w:szCs w:val="17"/>
            <w:lang w:val="en-US"/>
            <w:rPrChange w:id="9523" w:author="Prieto Bailo, León Enrique" w:date="2023-07-07T23:00:00Z">
              <w:rPr>
                <w:rFonts w:ascii="Consolas" w:hAnsi="Consolas" w:cs="Courier New"/>
                <w:sz w:val="17"/>
                <w:szCs w:val="17"/>
              </w:rPr>
            </w:rPrChange>
          </w:rPr>
          <w:t xml:space="preserve"> 29. </w:t>
        </w:r>
        <w:r w:rsidRPr="00454AE3">
          <w:rPr>
            <w:rFonts w:ascii="Consolas" w:hAnsi="Consolas" w:cs="Courier New"/>
            <w:color w:val="000000"/>
            <w:sz w:val="17"/>
            <w:szCs w:val="17"/>
            <w:lang w:val="en-US"/>
            <w:rPrChange w:id="952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525" w:author="Prieto Bailo, León Enrique" w:date="2023-07-07T23:00:00Z">
              <w:rPr>
                <w:rFonts w:ascii="Consolas" w:hAnsi="Consolas" w:cs="Courier New"/>
                <w:color w:val="000000"/>
                <w:sz w:val="17"/>
                <w:szCs w:val="17"/>
              </w:rPr>
            </w:rPrChange>
          </w:rPr>
          <w:t>acc_z</w:t>
        </w:r>
        <w:proofErr w:type="spellEnd"/>
        <w:r w:rsidRPr="00454AE3">
          <w:rPr>
            <w:rFonts w:ascii="Consolas" w:hAnsi="Consolas" w:cs="Courier New"/>
            <w:color w:val="000000"/>
            <w:sz w:val="17"/>
            <w:szCs w:val="17"/>
            <w:lang w:val="en-US"/>
            <w:rPrChange w:id="952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2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2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2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3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31"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3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3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34"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53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536"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53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3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3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40"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4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42"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43"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544" w:author="Prieto Bailo, León Enrique" w:date="2023-07-07T23:00:00Z">
              <w:rPr>
                <w:rFonts w:ascii="Consolas" w:hAnsi="Consolas" w:cs="Courier New"/>
                <w:color w:val="666600"/>
                <w:sz w:val="17"/>
                <w:szCs w:val="17"/>
              </w:rPr>
            </w:rPrChange>
          </w:rPr>
          <w:t>);</w:t>
        </w:r>
        <w:proofErr w:type="gramEnd"/>
      </w:ins>
    </w:p>
    <w:p w14:paraId="57339F4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545" w:author="León Prieto" w:date="2023-07-07T22:48:00Z"/>
          <w:rFonts w:ascii="Consolas" w:hAnsi="Consolas" w:cs="Courier New"/>
          <w:sz w:val="17"/>
          <w:szCs w:val="17"/>
          <w:lang w:val="en-US"/>
          <w:rPrChange w:id="9546" w:author="Prieto Bailo, León Enrique" w:date="2023-07-07T23:00:00Z">
            <w:rPr>
              <w:ins w:id="9547" w:author="León Prieto" w:date="2023-07-07T22:48:00Z"/>
              <w:rFonts w:ascii="Consolas" w:hAnsi="Consolas" w:cs="Courier New"/>
              <w:sz w:val="17"/>
              <w:szCs w:val="17"/>
            </w:rPr>
          </w:rPrChange>
        </w:rPr>
      </w:pPr>
      <w:ins w:id="9548" w:author="León Prieto" w:date="2023-07-07T22:48:00Z">
        <w:r w:rsidRPr="00454AE3">
          <w:rPr>
            <w:rFonts w:ascii="Consolas" w:hAnsi="Consolas" w:cs="Courier New"/>
            <w:sz w:val="17"/>
            <w:szCs w:val="17"/>
            <w:lang w:val="en-US"/>
            <w:rPrChange w:id="9549" w:author="Prieto Bailo, León Enrique" w:date="2023-07-07T23:00:00Z">
              <w:rPr>
                <w:rFonts w:ascii="Consolas" w:hAnsi="Consolas" w:cs="Courier New"/>
                <w:sz w:val="17"/>
                <w:szCs w:val="17"/>
              </w:rPr>
            </w:rPrChange>
          </w:rPr>
          <w:t xml:space="preserve"> 30. </w:t>
        </w:r>
        <w:r w:rsidRPr="00454AE3">
          <w:rPr>
            <w:rFonts w:ascii="Consolas" w:hAnsi="Consolas" w:cs="Courier New"/>
            <w:color w:val="000000"/>
            <w:sz w:val="17"/>
            <w:szCs w:val="17"/>
            <w:lang w:val="en-US"/>
            <w:rPrChange w:id="9550" w:author="Prieto Bailo, León Enrique" w:date="2023-07-07T23:00:00Z">
              <w:rPr>
                <w:rFonts w:ascii="Consolas" w:hAnsi="Consolas" w:cs="Courier New"/>
                <w:color w:val="000000"/>
                <w:sz w:val="17"/>
                <w:szCs w:val="17"/>
              </w:rPr>
            </w:rPrChange>
          </w:rPr>
          <w:t xml:space="preserve">  temperature </w:t>
        </w:r>
        <w:r w:rsidRPr="00454AE3">
          <w:rPr>
            <w:rFonts w:ascii="Consolas" w:hAnsi="Consolas" w:cs="Courier New"/>
            <w:color w:val="666600"/>
            <w:sz w:val="17"/>
            <w:szCs w:val="17"/>
            <w:lang w:val="en-US"/>
            <w:rPrChange w:id="955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5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53"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5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55"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5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5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58"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55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560"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56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6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6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6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6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66"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67"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568" w:author="Prieto Bailo, León Enrique" w:date="2023-07-07T23:00:00Z">
              <w:rPr>
                <w:rFonts w:ascii="Consolas" w:hAnsi="Consolas" w:cs="Courier New"/>
                <w:color w:val="666600"/>
                <w:sz w:val="17"/>
                <w:szCs w:val="17"/>
              </w:rPr>
            </w:rPrChange>
          </w:rPr>
          <w:t>);</w:t>
        </w:r>
        <w:proofErr w:type="gramEnd"/>
      </w:ins>
    </w:p>
    <w:p w14:paraId="72727D6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569" w:author="León Prieto" w:date="2023-07-07T22:48:00Z"/>
          <w:rFonts w:ascii="Consolas" w:hAnsi="Consolas" w:cs="Courier New"/>
          <w:sz w:val="17"/>
          <w:szCs w:val="17"/>
          <w:lang w:val="en-US"/>
          <w:rPrChange w:id="9570" w:author="Prieto Bailo, León Enrique" w:date="2023-07-07T23:00:00Z">
            <w:rPr>
              <w:ins w:id="9571" w:author="León Prieto" w:date="2023-07-07T22:48:00Z"/>
              <w:rFonts w:ascii="Consolas" w:hAnsi="Consolas" w:cs="Courier New"/>
              <w:sz w:val="17"/>
              <w:szCs w:val="17"/>
            </w:rPr>
          </w:rPrChange>
        </w:rPr>
      </w:pPr>
      <w:ins w:id="9572" w:author="León Prieto" w:date="2023-07-07T22:48:00Z">
        <w:r w:rsidRPr="00454AE3">
          <w:rPr>
            <w:rFonts w:ascii="Consolas" w:hAnsi="Consolas" w:cs="Courier New"/>
            <w:sz w:val="17"/>
            <w:szCs w:val="17"/>
            <w:lang w:val="en-US"/>
            <w:rPrChange w:id="9573" w:author="Prieto Bailo, León Enrique" w:date="2023-07-07T23:00:00Z">
              <w:rPr>
                <w:rFonts w:ascii="Consolas" w:hAnsi="Consolas" w:cs="Courier New"/>
                <w:sz w:val="17"/>
                <w:szCs w:val="17"/>
              </w:rPr>
            </w:rPrChange>
          </w:rPr>
          <w:t xml:space="preserve"> 31. </w:t>
        </w:r>
        <w:r w:rsidRPr="00454AE3">
          <w:rPr>
            <w:rFonts w:ascii="Consolas" w:hAnsi="Consolas" w:cs="Courier New"/>
            <w:color w:val="000000"/>
            <w:sz w:val="17"/>
            <w:szCs w:val="17"/>
            <w:lang w:val="en-US"/>
            <w:rPrChange w:id="957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575" w:author="Prieto Bailo, León Enrique" w:date="2023-07-07T23:00:00Z">
              <w:rPr>
                <w:rFonts w:ascii="Consolas" w:hAnsi="Consolas" w:cs="Courier New"/>
                <w:color w:val="000000"/>
                <w:sz w:val="17"/>
                <w:szCs w:val="17"/>
              </w:rPr>
            </w:rPrChange>
          </w:rPr>
          <w:t>gyro_pitch</w:t>
        </w:r>
        <w:proofErr w:type="spellEnd"/>
        <w:r w:rsidRPr="00454AE3">
          <w:rPr>
            <w:rFonts w:ascii="Consolas" w:hAnsi="Consolas" w:cs="Courier New"/>
            <w:color w:val="000000"/>
            <w:sz w:val="17"/>
            <w:szCs w:val="17"/>
            <w:lang w:val="en-US"/>
            <w:rPrChange w:id="957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7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7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7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8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81"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8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8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84"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58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586"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58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58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8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590"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5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592"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593"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594" w:author="Prieto Bailo, León Enrique" w:date="2023-07-07T23:00:00Z">
              <w:rPr>
                <w:rFonts w:ascii="Consolas" w:hAnsi="Consolas" w:cs="Courier New"/>
                <w:color w:val="666600"/>
                <w:sz w:val="17"/>
                <w:szCs w:val="17"/>
              </w:rPr>
            </w:rPrChange>
          </w:rPr>
          <w:t>);</w:t>
        </w:r>
        <w:proofErr w:type="gramEnd"/>
      </w:ins>
    </w:p>
    <w:p w14:paraId="2D418FA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595" w:author="León Prieto" w:date="2023-07-07T22:48:00Z"/>
          <w:rFonts w:ascii="Consolas" w:hAnsi="Consolas" w:cs="Courier New"/>
          <w:sz w:val="17"/>
          <w:szCs w:val="17"/>
          <w:lang w:val="en-US"/>
          <w:rPrChange w:id="9596" w:author="Prieto Bailo, León Enrique" w:date="2023-07-07T23:00:00Z">
            <w:rPr>
              <w:ins w:id="9597" w:author="León Prieto" w:date="2023-07-07T22:48:00Z"/>
              <w:rFonts w:ascii="Consolas" w:hAnsi="Consolas" w:cs="Courier New"/>
              <w:sz w:val="17"/>
              <w:szCs w:val="17"/>
            </w:rPr>
          </w:rPrChange>
        </w:rPr>
      </w:pPr>
      <w:ins w:id="9598" w:author="León Prieto" w:date="2023-07-07T22:48:00Z">
        <w:r w:rsidRPr="00454AE3">
          <w:rPr>
            <w:rFonts w:ascii="Consolas" w:hAnsi="Consolas" w:cs="Courier New"/>
            <w:sz w:val="17"/>
            <w:szCs w:val="17"/>
            <w:lang w:val="en-US"/>
            <w:rPrChange w:id="9599" w:author="Prieto Bailo, León Enrique" w:date="2023-07-07T23:00:00Z">
              <w:rPr>
                <w:rFonts w:ascii="Consolas" w:hAnsi="Consolas" w:cs="Courier New"/>
                <w:sz w:val="17"/>
                <w:szCs w:val="17"/>
              </w:rPr>
            </w:rPrChange>
          </w:rPr>
          <w:t xml:space="preserve"> 32. </w:t>
        </w:r>
        <w:r w:rsidRPr="00454AE3">
          <w:rPr>
            <w:rFonts w:ascii="Consolas" w:hAnsi="Consolas" w:cs="Courier New"/>
            <w:color w:val="000000"/>
            <w:sz w:val="17"/>
            <w:szCs w:val="17"/>
            <w:lang w:val="en-US"/>
            <w:rPrChange w:id="960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01" w:author="Prieto Bailo, León Enrique" w:date="2023-07-07T23:00:00Z">
              <w:rPr>
                <w:rFonts w:ascii="Consolas" w:hAnsi="Consolas" w:cs="Courier New"/>
                <w:color w:val="000000"/>
                <w:sz w:val="17"/>
                <w:szCs w:val="17"/>
              </w:rPr>
            </w:rPrChange>
          </w:rPr>
          <w:t>gyro_roll</w:t>
        </w:r>
        <w:proofErr w:type="spellEnd"/>
        <w:r w:rsidRPr="00454AE3">
          <w:rPr>
            <w:rFonts w:ascii="Consolas" w:hAnsi="Consolas" w:cs="Courier New"/>
            <w:color w:val="000000"/>
            <w:sz w:val="17"/>
            <w:szCs w:val="17"/>
            <w:lang w:val="en-US"/>
            <w:rPrChange w:id="960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0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0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605"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60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07"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60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10"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6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612"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61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1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1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616"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61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18"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619"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620" w:author="Prieto Bailo, León Enrique" w:date="2023-07-07T23:00:00Z">
              <w:rPr>
                <w:rFonts w:ascii="Consolas" w:hAnsi="Consolas" w:cs="Courier New"/>
                <w:color w:val="666600"/>
                <w:sz w:val="17"/>
                <w:szCs w:val="17"/>
              </w:rPr>
            </w:rPrChange>
          </w:rPr>
          <w:t>);</w:t>
        </w:r>
        <w:proofErr w:type="gramEnd"/>
      </w:ins>
    </w:p>
    <w:p w14:paraId="47305B7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21" w:author="León Prieto" w:date="2023-07-07T22:48:00Z"/>
          <w:rFonts w:ascii="Consolas" w:hAnsi="Consolas" w:cs="Courier New"/>
          <w:sz w:val="17"/>
          <w:szCs w:val="17"/>
          <w:lang w:val="en-US"/>
          <w:rPrChange w:id="9622" w:author="Prieto Bailo, León Enrique" w:date="2023-07-07T23:00:00Z">
            <w:rPr>
              <w:ins w:id="9623" w:author="León Prieto" w:date="2023-07-07T22:48:00Z"/>
              <w:rFonts w:ascii="Consolas" w:hAnsi="Consolas" w:cs="Courier New"/>
              <w:sz w:val="17"/>
              <w:szCs w:val="17"/>
            </w:rPr>
          </w:rPrChange>
        </w:rPr>
      </w:pPr>
      <w:ins w:id="9624" w:author="León Prieto" w:date="2023-07-07T22:48:00Z">
        <w:r w:rsidRPr="00454AE3">
          <w:rPr>
            <w:rFonts w:ascii="Consolas" w:hAnsi="Consolas" w:cs="Courier New"/>
            <w:sz w:val="17"/>
            <w:szCs w:val="17"/>
            <w:lang w:val="en-US"/>
            <w:rPrChange w:id="9625" w:author="Prieto Bailo, León Enrique" w:date="2023-07-07T23:00:00Z">
              <w:rPr>
                <w:rFonts w:ascii="Consolas" w:hAnsi="Consolas" w:cs="Courier New"/>
                <w:sz w:val="17"/>
                <w:szCs w:val="17"/>
              </w:rPr>
            </w:rPrChange>
          </w:rPr>
          <w:t xml:space="preserve"> 33. </w:t>
        </w:r>
        <w:r w:rsidRPr="00454AE3">
          <w:rPr>
            <w:rFonts w:ascii="Consolas" w:hAnsi="Consolas" w:cs="Courier New"/>
            <w:color w:val="000000"/>
            <w:sz w:val="17"/>
            <w:szCs w:val="17"/>
            <w:lang w:val="en-US"/>
            <w:rPrChange w:id="962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27"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62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2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3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631"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63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33"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63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3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36"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963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638" w:author="Prieto Bailo, León Enrique" w:date="2023-07-07T23:00:00Z">
              <w:rPr>
                <w:rFonts w:ascii="Consolas" w:hAnsi="Consolas" w:cs="Courier New"/>
                <w:color w:val="006666"/>
                <w:sz w:val="17"/>
                <w:szCs w:val="17"/>
              </w:rPr>
            </w:rPrChange>
          </w:rPr>
          <w:t>8</w:t>
        </w:r>
        <w:r w:rsidRPr="00454AE3">
          <w:rPr>
            <w:rFonts w:ascii="Consolas" w:hAnsi="Consolas" w:cs="Courier New"/>
            <w:color w:val="000000"/>
            <w:sz w:val="17"/>
            <w:szCs w:val="17"/>
            <w:lang w:val="en-US"/>
            <w:rPrChange w:id="963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4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4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9642"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964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44"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9645"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9646" w:author="Prieto Bailo, León Enrique" w:date="2023-07-07T23:00:00Z">
              <w:rPr>
                <w:rFonts w:ascii="Consolas" w:hAnsi="Consolas" w:cs="Courier New"/>
                <w:color w:val="666600"/>
                <w:sz w:val="17"/>
                <w:szCs w:val="17"/>
              </w:rPr>
            </w:rPrChange>
          </w:rPr>
          <w:t>);</w:t>
        </w:r>
        <w:proofErr w:type="gramEnd"/>
      </w:ins>
    </w:p>
    <w:p w14:paraId="2532031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47" w:author="León Prieto" w:date="2023-07-07T22:48:00Z"/>
          <w:rFonts w:ascii="Consolas" w:hAnsi="Consolas" w:cs="Courier New"/>
          <w:sz w:val="17"/>
          <w:szCs w:val="17"/>
          <w:lang w:val="en-US"/>
          <w:rPrChange w:id="9648" w:author="Prieto Bailo, León Enrique" w:date="2023-07-07T23:00:00Z">
            <w:rPr>
              <w:ins w:id="9649" w:author="León Prieto" w:date="2023-07-07T22:48:00Z"/>
              <w:rFonts w:ascii="Consolas" w:hAnsi="Consolas" w:cs="Courier New"/>
              <w:sz w:val="17"/>
              <w:szCs w:val="17"/>
            </w:rPr>
          </w:rPrChange>
        </w:rPr>
      </w:pPr>
      <w:ins w:id="9650" w:author="León Prieto" w:date="2023-07-07T22:48:00Z">
        <w:r w:rsidRPr="00454AE3">
          <w:rPr>
            <w:rFonts w:ascii="Consolas" w:hAnsi="Consolas" w:cs="Courier New"/>
            <w:sz w:val="17"/>
            <w:szCs w:val="17"/>
            <w:lang w:val="en-US"/>
            <w:rPrChange w:id="9651" w:author="Prieto Bailo, León Enrique" w:date="2023-07-07T23:00:00Z">
              <w:rPr>
                <w:rFonts w:ascii="Consolas" w:hAnsi="Consolas" w:cs="Courier New"/>
                <w:sz w:val="17"/>
                <w:szCs w:val="17"/>
              </w:rPr>
            </w:rPrChange>
          </w:rPr>
          <w:t xml:space="preserve"> 34. </w:t>
        </w:r>
        <w:r w:rsidRPr="00454AE3">
          <w:rPr>
            <w:rFonts w:ascii="Consolas" w:hAnsi="Consolas" w:cs="Courier New"/>
            <w:color w:val="000000"/>
            <w:sz w:val="17"/>
            <w:szCs w:val="17"/>
            <w:lang w:val="en-US"/>
            <w:rPrChange w:id="965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9653" w:author="Prieto Bailo, León Enrique" w:date="2023-07-07T23:00:00Z">
              <w:rPr>
                <w:rFonts w:ascii="Consolas" w:hAnsi="Consolas" w:cs="Courier New"/>
                <w:color w:val="880000"/>
                <w:sz w:val="17"/>
                <w:szCs w:val="17"/>
              </w:rPr>
            </w:rPrChange>
          </w:rPr>
          <w:t>//</w:t>
        </w:r>
        <w:proofErr w:type="spellStart"/>
        <w:r w:rsidRPr="00454AE3">
          <w:rPr>
            <w:rFonts w:ascii="Consolas" w:hAnsi="Consolas" w:cs="Courier New"/>
            <w:color w:val="880000"/>
            <w:sz w:val="17"/>
            <w:szCs w:val="17"/>
            <w:lang w:val="en-US"/>
            <w:rPrChange w:id="9654" w:author="Prieto Bailo, León Enrique" w:date="2023-07-07T23:00:00Z">
              <w:rPr>
                <w:rFonts w:ascii="Consolas" w:hAnsi="Consolas" w:cs="Courier New"/>
                <w:color w:val="880000"/>
                <w:sz w:val="17"/>
                <w:szCs w:val="17"/>
              </w:rPr>
            </w:rPrChange>
          </w:rPr>
          <w:t>gyro_pitch</w:t>
        </w:r>
        <w:proofErr w:type="spellEnd"/>
        <w:r w:rsidRPr="00454AE3">
          <w:rPr>
            <w:rFonts w:ascii="Consolas" w:hAnsi="Consolas" w:cs="Courier New"/>
            <w:color w:val="880000"/>
            <w:sz w:val="17"/>
            <w:szCs w:val="17"/>
            <w:lang w:val="en-US"/>
            <w:rPrChange w:id="9655" w:author="Prieto Bailo, León Enrique" w:date="2023-07-07T23:00:00Z">
              <w:rPr>
                <w:rFonts w:ascii="Consolas" w:hAnsi="Consolas" w:cs="Courier New"/>
                <w:color w:val="880000"/>
                <w:sz w:val="17"/>
                <w:szCs w:val="17"/>
              </w:rPr>
            </w:rPrChange>
          </w:rPr>
          <w:t xml:space="preserve"> *= </w:t>
        </w:r>
        <w:proofErr w:type="gramStart"/>
        <w:r w:rsidRPr="00454AE3">
          <w:rPr>
            <w:rFonts w:ascii="Consolas" w:hAnsi="Consolas" w:cs="Courier New"/>
            <w:color w:val="880000"/>
            <w:sz w:val="17"/>
            <w:szCs w:val="17"/>
            <w:lang w:val="en-US"/>
            <w:rPrChange w:id="9656" w:author="Prieto Bailo, León Enrique" w:date="2023-07-07T23:00:00Z">
              <w:rPr>
                <w:rFonts w:ascii="Consolas" w:hAnsi="Consolas" w:cs="Courier New"/>
                <w:color w:val="880000"/>
                <w:sz w:val="17"/>
                <w:szCs w:val="17"/>
              </w:rPr>
            </w:rPrChange>
          </w:rPr>
          <w:t>-1;</w:t>
        </w:r>
        <w:proofErr w:type="gramEnd"/>
      </w:ins>
    </w:p>
    <w:p w14:paraId="0AACF31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57" w:author="León Prieto" w:date="2023-07-07T22:48:00Z"/>
          <w:rFonts w:ascii="Consolas" w:hAnsi="Consolas" w:cs="Courier New"/>
          <w:sz w:val="17"/>
          <w:szCs w:val="17"/>
          <w:lang w:val="en-US"/>
          <w:rPrChange w:id="9658" w:author="Prieto Bailo, León Enrique" w:date="2023-07-07T23:00:00Z">
            <w:rPr>
              <w:ins w:id="9659" w:author="León Prieto" w:date="2023-07-07T22:48:00Z"/>
              <w:rFonts w:ascii="Consolas" w:hAnsi="Consolas" w:cs="Courier New"/>
              <w:sz w:val="17"/>
              <w:szCs w:val="17"/>
            </w:rPr>
          </w:rPrChange>
        </w:rPr>
      </w:pPr>
      <w:ins w:id="9660" w:author="León Prieto" w:date="2023-07-07T22:48:00Z">
        <w:r w:rsidRPr="00454AE3">
          <w:rPr>
            <w:rFonts w:ascii="Consolas" w:hAnsi="Consolas" w:cs="Courier New"/>
            <w:sz w:val="17"/>
            <w:szCs w:val="17"/>
            <w:lang w:val="en-US"/>
            <w:rPrChange w:id="9661" w:author="Prieto Bailo, León Enrique" w:date="2023-07-07T23:00:00Z">
              <w:rPr>
                <w:rFonts w:ascii="Consolas" w:hAnsi="Consolas" w:cs="Courier New"/>
                <w:sz w:val="17"/>
                <w:szCs w:val="17"/>
              </w:rPr>
            </w:rPrChange>
          </w:rPr>
          <w:t xml:space="preserve"> 35. </w:t>
        </w:r>
        <w:r w:rsidRPr="00454AE3">
          <w:rPr>
            <w:rFonts w:ascii="Consolas" w:hAnsi="Consolas" w:cs="Courier New"/>
            <w:color w:val="000000"/>
            <w:sz w:val="17"/>
            <w:szCs w:val="17"/>
            <w:lang w:val="en-US"/>
            <w:rPrChange w:id="966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63" w:author="Prieto Bailo, León Enrique" w:date="2023-07-07T23:00:00Z">
              <w:rPr>
                <w:rFonts w:ascii="Consolas" w:hAnsi="Consolas" w:cs="Courier New"/>
                <w:color w:val="000000"/>
                <w:sz w:val="17"/>
                <w:szCs w:val="17"/>
              </w:rPr>
            </w:rPrChange>
          </w:rPr>
          <w:t>gyro_roll</w:t>
        </w:r>
        <w:proofErr w:type="spellEnd"/>
        <w:r w:rsidRPr="00454AE3">
          <w:rPr>
            <w:rFonts w:ascii="Consolas" w:hAnsi="Consolas" w:cs="Courier New"/>
            <w:color w:val="000000"/>
            <w:sz w:val="17"/>
            <w:szCs w:val="17"/>
            <w:lang w:val="en-US"/>
            <w:rPrChange w:id="96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6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66"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9667"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9668" w:author="Prieto Bailo, León Enrique" w:date="2023-07-07T23:00: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9669" w:author="Prieto Bailo, León Enrique" w:date="2023-07-07T23:00:00Z">
              <w:rPr>
                <w:rFonts w:ascii="Consolas" w:hAnsi="Consolas" w:cs="Courier New"/>
                <w:color w:val="666600"/>
                <w:sz w:val="17"/>
                <w:szCs w:val="17"/>
              </w:rPr>
            </w:rPrChange>
          </w:rPr>
          <w:t>;</w:t>
        </w:r>
        <w:proofErr w:type="gramEnd"/>
      </w:ins>
    </w:p>
    <w:p w14:paraId="27F7084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70" w:author="León Prieto" w:date="2023-07-07T22:48:00Z"/>
          <w:rFonts w:ascii="Consolas" w:hAnsi="Consolas" w:cs="Courier New"/>
          <w:sz w:val="17"/>
          <w:szCs w:val="17"/>
          <w:lang w:val="en-US"/>
          <w:rPrChange w:id="9671" w:author="Prieto Bailo, León Enrique" w:date="2023-07-07T23:00:00Z">
            <w:rPr>
              <w:ins w:id="9672" w:author="León Prieto" w:date="2023-07-07T22:48:00Z"/>
              <w:rFonts w:ascii="Consolas" w:hAnsi="Consolas" w:cs="Courier New"/>
              <w:sz w:val="17"/>
              <w:szCs w:val="17"/>
            </w:rPr>
          </w:rPrChange>
        </w:rPr>
      </w:pPr>
      <w:ins w:id="9673" w:author="León Prieto" w:date="2023-07-07T22:48:00Z">
        <w:r w:rsidRPr="00454AE3">
          <w:rPr>
            <w:rFonts w:ascii="Consolas" w:hAnsi="Consolas" w:cs="Courier New"/>
            <w:sz w:val="17"/>
            <w:szCs w:val="17"/>
            <w:lang w:val="en-US"/>
            <w:rPrChange w:id="9674" w:author="Prieto Bailo, León Enrique" w:date="2023-07-07T23:00:00Z">
              <w:rPr>
                <w:rFonts w:ascii="Consolas" w:hAnsi="Consolas" w:cs="Courier New"/>
                <w:sz w:val="17"/>
                <w:szCs w:val="17"/>
              </w:rPr>
            </w:rPrChange>
          </w:rPr>
          <w:t xml:space="preserve"> 36. </w:t>
        </w:r>
        <w:r w:rsidRPr="00454AE3">
          <w:rPr>
            <w:rFonts w:ascii="Consolas" w:hAnsi="Consolas" w:cs="Courier New"/>
            <w:color w:val="000000"/>
            <w:sz w:val="17"/>
            <w:szCs w:val="17"/>
            <w:lang w:val="en-US"/>
            <w:rPrChange w:id="967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76"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67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79"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9680" w:author="Prieto Bailo, León Enrique" w:date="2023-07-07T23:00: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9681" w:author="Prieto Bailo, León Enrique" w:date="2023-07-07T23:00: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9682" w:author="Prieto Bailo, León Enrique" w:date="2023-07-07T23:00:00Z">
              <w:rPr>
                <w:rFonts w:ascii="Consolas" w:hAnsi="Consolas" w:cs="Courier New"/>
                <w:color w:val="666600"/>
                <w:sz w:val="17"/>
                <w:szCs w:val="17"/>
              </w:rPr>
            </w:rPrChange>
          </w:rPr>
          <w:t>;</w:t>
        </w:r>
        <w:proofErr w:type="gramEnd"/>
      </w:ins>
    </w:p>
    <w:p w14:paraId="4B068CB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83" w:author="León Prieto" w:date="2023-07-07T22:48:00Z"/>
          <w:rFonts w:ascii="Consolas" w:hAnsi="Consolas" w:cs="Courier New"/>
          <w:sz w:val="17"/>
          <w:szCs w:val="17"/>
          <w:lang w:val="en-US"/>
          <w:rPrChange w:id="9684" w:author="Prieto Bailo, León Enrique" w:date="2023-07-07T23:00:00Z">
            <w:rPr>
              <w:ins w:id="9685" w:author="León Prieto" w:date="2023-07-07T22:48:00Z"/>
              <w:rFonts w:ascii="Consolas" w:hAnsi="Consolas" w:cs="Courier New"/>
              <w:sz w:val="17"/>
              <w:szCs w:val="17"/>
            </w:rPr>
          </w:rPrChange>
        </w:rPr>
      </w:pPr>
      <w:ins w:id="9686" w:author="León Prieto" w:date="2023-07-07T22:48:00Z">
        <w:r w:rsidRPr="00454AE3">
          <w:rPr>
            <w:rFonts w:ascii="Consolas" w:hAnsi="Consolas" w:cs="Courier New"/>
            <w:sz w:val="17"/>
            <w:szCs w:val="17"/>
            <w:lang w:val="en-US"/>
            <w:rPrChange w:id="9687" w:author="Prieto Bailo, León Enrique" w:date="2023-07-07T23:00:00Z">
              <w:rPr>
                <w:rFonts w:ascii="Consolas" w:hAnsi="Consolas" w:cs="Courier New"/>
                <w:sz w:val="17"/>
                <w:szCs w:val="17"/>
              </w:rPr>
            </w:rPrChange>
          </w:rPr>
          <w:t xml:space="preserve"> 37. </w:t>
        </w:r>
        <w:r w:rsidRPr="00454AE3">
          <w:rPr>
            <w:rFonts w:ascii="Consolas" w:hAnsi="Consolas" w:cs="Courier New"/>
            <w:color w:val="000000"/>
            <w:sz w:val="17"/>
            <w:szCs w:val="17"/>
            <w:lang w:val="en-US"/>
            <w:rPrChange w:id="968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89" w:author="Prieto Bailo, León Enrique" w:date="2023-07-07T23:00:00Z">
              <w:rPr>
                <w:rFonts w:ascii="Consolas" w:hAnsi="Consolas" w:cs="Courier New"/>
                <w:color w:val="000000"/>
                <w:sz w:val="17"/>
                <w:szCs w:val="17"/>
              </w:rPr>
            </w:rPrChange>
          </w:rPr>
          <w:t>acc_x</w:t>
        </w:r>
        <w:proofErr w:type="spellEnd"/>
        <w:r w:rsidRPr="00454AE3">
          <w:rPr>
            <w:rFonts w:ascii="Consolas" w:hAnsi="Consolas" w:cs="Courier New"/>
            <w:color w:val="000000"/>
            <w:sz w:val="17"/>
            <w:szCs w:val="17"/>
            <w:lang w:val="en-US"/>
            <w:rPrChange w:id="96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6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69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693" w:author="Prieto Bailo, León Enrique" w:date="2023-07-07T23:00:00Z">
              <w:rPr>
                <w:rFonts w:ascii="Consolas" w:hAnsi="Consolas" w:cs="Courier New"/>
                <w:color w:val="000000"/>
                <w:sz w:val="17"/>
                <w:szCs w:val="17"/>
              </w:rPr>
            </w:rPrChange>
          </w:rPr>
          <w:t>manual_x_cal_</w:t>
        </w:r>
        <w:proofErr w:type="gramStart"/>
        <w:r w:rsidRPr="00454AE3">
          <w:rPr>
            <w:rFonts w:ascii="Consolas" w:hAnsi="Consolas" w:cs="Courier New"/>
            <w:color w:val="000000"/>
            <w:sz w:val="17"/>
            <w:szCs w:val="17"/>
            <w:lang w:val="en-US"/>
            <w:rPrChange w:id="9694" w:author="Prieto Bailo, León Enrique" w:date="2023-07-07T23:00:00Z">
              <w:rPr>
                <w:rFonts w:ascii="Consolas" w:hAnsi="Consolas" w:cs="Courier New"/>
                <w:color w:val="000000"/>
                <w:sz w:val="17"/>
                <w:szCs w:val="17"/>
              </w:rPr>
            </w:rPrChange>
          </w:rPr>
          <w:t>value</w:t>
        </w:r>
        <w:proofErr w:type="spellEnd"/>
        <w:r w:rsidRPr="00454AE3">
          <w:rPr>
            <w:rFonts w:ascii="Consolas" w:hAnsi="Consolas" w:cs="Courier New"/>
            <w:color w:val="666600"/>
            <w:sz w:val="17"/>
            <w:szCs w:val="17"/>
            <w:lang w:val="en-US"/>
            <w:rPrChange w:id="9695" w:author="Prieto Bailo, León Enrique" w:date="2023-07-07T23:00:00Z">
              <w:rPr>
                <w:rFonts w:ascii="Consolas" w:hAnsi="Consolas" w:cs="Courier New"/>
                <w:color w:val="666600"/>
                <w:sz w:val="17"/>
                <w:szCs w:val="17"/>
              </w:rPr>
            </w:rPrChange>
          </w:rPr>
          <w:t>;</w:t>
        </w:r>
        <w:proofErr w:type="gramEnd"/>
      </w:ins>
    </w:p>
    <w:p w14:paraId="55508C3D"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96" w:author="León Prieto" w:date="2023-07-07T22:48:00Z"/>
          <w:rFonts w:ascii="Consolas" w:hAnsi="Consolas" w:cs="Courier New"/>
          <w:sz w:val="17"/>
          <w:szCs w:val="17"/>
        </w:rPr>
      </w:pPr>
      <w:ins w:id="9697" w:author="León Prieto" w:date="2023-07-07T22:48:00Z">
        <w:r w:rsidRPr="00454AE3">
          <w:rPr>
            <w:rFonts w:ascii="Consolas" w:hAnsi="Consolas" w:cs="Courier New"/>
            <w:sz w:val="17"/>
            <w:szCs w:val="17"/>
            <w:lang w:val="en-US"/>
            <w:rPrChange w:id="9698" w:author="Prieto Bailo, León Enrique" w:date="2023-07-07T23:00:00Z">
              <w:rPr>
                <w:rFonts w:ascii="Consolas" w:hAnsi="Consolas" w:cs="Courier New"/>
                <w:sz w:val="17"/>
                <w:szCs w:val="17"/>
              </w:rPr>
            </w:rPrChange>
          </w:rPr>
          <w:t xml:space="preserve"> </w:t>
        </w: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manual_y_cal_value</w:t>
        </w:r>
        <w:proofErr w:type="spellEnd"/>
        <w:r>
          <w:rPr>
            <w:rFonts w:ascii="Consolas" w:hAnsi="Consolas" w:cs="Courier New"/>
            <w:color w:val="666600"/>
            <w:sz w:val="17"/>
            <w:szCs w:val="17"/>
          </w:rPr>
          <w:t>;</w:t>
        </w:r>
      </w:ins>
    </w:p>
    <w:p w14:paraId="0E20D88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699" w:author="León Prieto" w:date="2023-07-07T22:48:00Z"/>
          <w:rFonts w:ascii="Consolas" w:hAnsi="Consolas" w:cs="Courier New"/>
          <w:sz w:val="17"/>
          <w:szCs w:val="17"/>
          <w:lang w:val="en-US"/>
          <w:rPrChange w:id="9700" w:author="Prieto Bailo, León Enrique" w:date="2023-07-07T23:00:00Z">
            <w:rPr>
              <w:ins w:id="9701" w:author="León Prieto" w:date="2023-07-07T22:48:00Z"/>
              <w:rFonts w:ascii="Consolas" w:hAnsi="Consolas" w:cs="Courier New"/>
              <w:sz w:val="17"/>
              <w:szCs w:val="17"/>
            </w:rPr>
          </w:rPrChange>
        </w:rPr>
      </w:pPr>
      <w:ins w:id="9702" w:author="León Prieto" w:date="2023-07-07T22:48:00Z">
        <w:r>
          <w:rPr>
            <w:rFonts w:ascii="Consolas" w:hAnsi="Consolas" w:cs="Courier New"/>
            <w:sz w:val="17"/>
            <w:szCs w:val="17"/>
          </w:rPr>
          <w:t xml:space="preserve"> </w:t>
        </w:r>
        <w:r w:rsidRPr="00454AE3">
          <w:rPr>
            <w:rFonts w:ascii="Consolas" w:hAnsi="Consolas" w:cs="Courier New"/>
            <w:sz w:val="17"/>
            <w:szCs w:val="17"/>
            <w:lang w:val="en-US"/>
            <w:rPrChange w:id="9703" w:author="Prieto Bailo, León Enrique" w:date="2023-07-07T23:00:00Z">
              <w:rPr>
                <w:rFonts w:ascii="Consolas" w:hAnsi="Consolas" w:cs="Courier New"/>
                <w:sz w:val="17"/>
                <w:szCs w:val="17"/>
              </w:rPr>
            </w:rPrChange>
          </w:rPr>
          <w:t xml:space="preserve">39. </w:t>
        </w:r>
        <w:r w:rsidRPr="00454AE3">
          <w:rPr>
            <w:rFonts w:ascii="Consolas" w:hAnsi="Consolas" w:cs="Courier New"/>
            <w:color w:val="000000"/>
            <w:sz w:val="17"/>
            <w:szCs w:val="17"/>
            <w:lang w:val="en-US"/>
            <w:rPrChange w:id="970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05" w:author="Prieto Bailo, León Enrique" w:date="2023-07-07T23:00:00Z">
              <w:rPr>
                <w:rFonts w:ascii="Consolas" w:hAnsi="Consolas" w:cs="Courier New"/>
                <w:color w:val="000000"/>
                <w:sz w:val="17"/>
                <w:szCs w:val="17"/>
              </w:rPr>
            </w:rPrChange>
          </w:rPr>
          <w:t>acc_z</w:t>
        </w:r>
        <w:proofErr w:type="spellEnd"/>
        <w:r w:rsidRPr="00454AE3">
          <w:rPr>
            <w:rFonts w:ascii="Consolas" w:hAnsi="Consolas" w:cs="Courier New"/>
            <w:color w:val="000000"/>
            <w:sz w:val="17"/>
            <w:szCs w:val="17"/>
            <w:lang w:val="en-US"/>
            <w:rPrChange w:id="970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0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0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09" w:author="Prieto Bailo, León Enrique" w:date="2023-07-07T23:00:00Z">
              <w:rPr>
                <w:rFonts w:ascii="Consolas" w:hAnsi="Consolas" w:cs="Courier New"/>
                <w:color w:val="000000"/>
                <w:sz w:val="17"/>
                <w:szCs w:val="17"/>
              </w:rPr>
            </w:rPrChange>
          </w:rPr>
          <w:t>manual_z_cal_</w:t>
        </w:r>
        <w:proofErr w:type="gramStart"/>
        <w:r w:rsidRPr="00454AE3">
          <w:rPr>
            <w:rFonts w:ascii="Consolas" w:hAnsi="Consolas" w:cs="Courier New"/>
            <w:color w:val="000000"/>
            <w:sz w:val="17"/>
            <w:szCs w:val="17"/>
            <w:lang w:val="en-US"/>
            <w:rPrChange w:id="9710" w:author="Prieto Bailo, León Enrique" w:date="2023-07-07T23:00:00Z">
              <w:rPr>
                <w:rFonts w:ascii="Consolas" w:hAnsi="Consolas" w:cs="Courier New"/>
                <w:color w:val="000000"/>
                <w:sz w:val="17"/>
                <w:szCs w:val="17"/>
              </w:rPr>
            </w:rPrChange>
          </w:rPr>
          <w:t>value</w:t>
        </w:r>
        <w:proofErr w:type="spellEnd"/>
        <w:r w:rsidRPr="00454AE3">
          <w:rPr>
            <w:rFonts w:ascii="Consolas" w:hAnsi="Consolas" w:cs="Courier New"/>
            <w:color w:val="666600"/>
            <w:sz w:val="17"/>
            <w:szCs w:val="17"/>
            <w:lang w:val="en-US"/>
            <w:rPrChange w:id="9711" w:author="Prieto Bailo, León Enrique" w:date="2023-07-07T23:00:00Z">
              <w:rPr>
                <w:rFonts w:ascii="Consolas" w:hAnsi="Consolas" w:cs="Courier New"/>
                <w:color w:val="666600"/>
                <w:sz w:val="17"/>
                <w:szCs w:val="17"/>
              </w:rPr>
            </w:rPrChange>
          </w:rPr>
          <w:t>;</w:t>
        </w:r>
        <w:proofErr w:type="gramEnd"/>
      </w:ins>
    </w:p>
    <w:p w14:paraId="1D1E864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12" w:author="León Prieto" w:date="2023-07-07T22:48:00Z"/>
          <w:rFonts w:ascii="Consolas" w:hAnsi="Consolas" w:cs="Courier New"/>
          <w:sz w:val="17"/>
          <w:szCs w:val="17"/>
          <w:lang w:val="en-US"/>
          <w:rPrChange w:id="9713" w:author="Prieto Bailo, León Enrique" w:date="2023-07-07T23:00:00Z">
            <w:rPr>
              <w:ins w:id="9714" w:author="León Prieto" w:date="2023-07-07T22:48:00Z"/>
              <w:rFonts w:ascii="Consolas" w:hAnsi="Consolas" w:cs="Courier New"/>
              <w:sz w:val="17"/>
              <w:szCs w:val="17"/>
            </w:rPr>
          </w:rPrChange>
        </w:rPr>
      </w:pPr>
      <w:ins w:id="9715" w:author="León Prieto" w:date="2023-07-07T22:48:00Z">
        <w:r w:rsidRPr="00454AE3">
          <w:rPr>
            <w:rFonts w:ascii="Consolas" w:hAnsi="Consolas" w:cs="Courier New"/>
            <w:sz w:val="17"/>
            <w:szCs w:val="17"/>
            <w:lang w:val="en-US"/>
            <w:rPrChange w:id="9716" w:author="Prieto Bailo, León Enrique" w:date="2023-07-07T23:00:00Z">
              <w:rPr>
                <w:rFonts w:ascii="Consolas" w:hAnsi="Consolas" w:cs="Courier New"/>
                <w:sz w:val="17"/>
                <w:szCs w:val="17"/>
              </w:rPr>
            </w:rPrChange>
          </w:rPr>
          <w:t xml:space="preserve"> 40. </w:t>
        </w:r>
        <w:r w:rsidRPr="00454AE3">
          <w:rPr>
            <w:rFonts w:ascii="Consolas" w:hAnsi="Consolas" w:cs="Courier New"/>
            <w:color w:val="000000"/>
            <w:sz w:val="17"/>
            <w:szCs w:val="17"/>
            <w:lang w:val="en-US"/>
            <w:rPrChange w:id="971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18" w:author="Prieto Bailo, León Enrique" w:date="2023-07-07T23:00:00Z">
              <w:rPr>
                <w:rFonts w:ascii="Consolas" w:hAnsi="Consolas" w:cs="Courier New"/>
                <w:color w:val="000000"/>
                <w:sz w:val="17"/>
                <w:szCs w:val="17"/>
              </w:rPr>
            </w:rPrChange>
          </w:rPr>
          <w:t>gyro_roll</w:t>
        </w:r>
        <w:proofErr w:type="spellEnd"/>
        <w:r w:rsidRPr="00454AE3">
          <w:rPr>
            <w:rFonts w:ascii="Consolas" w:hAnsi="Consolas" w:cs="Courier New"/>
            <w:color w:val="000000"/>
            <w:sz w:val="17"/>
            <w:szCs w:val="17"/>
            <w:lang w:val="en-US"/>
            <w:rPrChange w:id="971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2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2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22" w:author="Prieto Bailo, León Enrique" w:date="2023-07-07T23:00:00Z">
              <w:rPr>
                <w:rFonts w:ascii="Consolas" w:hAnsi="Consolas" w:cs="Courier New"/>
                <w:color w:val="000000"/>
                <w:sz w:val="17"/>
                <w:szCs w:val="17"/>
              </w:rPr>
            </w:rPrChange>
          </w:rPr>
          <w:t>manual_gyro_roll_cal_</w:t>
        </w:r>
        <w:proofErr w:type="gramStart"/>
        <w:r w:rsidRPr="00454AE3">
          <w:rPr>
            <w:rFonts w:ascii="Consolas" w:hAnsi="Consolas" w:cs="Courier New"/>
            <w:color w:val="000000"/>
            <w:sz w:val="17"/>
            <w:szCs w:val="17"/>
            <w:lang w:val="en-US"/>
            <w:rPrChange w:id="9723" w:author="Prieto Bailo, León Enrique" w:date="2023-07-07T23:00:00Z">
              <w:rPr>
                <w:rFonts w:ascii="Consolas" w:hAnsi="Consolas" w:cs="Courier New"/>
                <w:color w:val="000000"/>
                <w:sz w:val="17"/>
                <w:szCs w:val="17"/>
              </w:rPr>
            </w:rPrChange>
          </w:rPr>
          <w:t>value</w:t>
        </w:r>
        <w:proofErr w:type="spellEnd"/>
        <w:r w:rsidRPr="00454AE3">
          <w:rPr>
            <w:rFonts w:ascii="Consolas" w:hAnsi="Consolas" w:cs="Courier New"/>
            <w:color w:val="666600"/>
            <w:sz w:val="17"/>
            <w:szCs w:val="17"/>
            <w:lang w:val="en-US"/>
            <w:rPrChange w:id="9724" w:author="Prieto Bailo, León Enrique" w:date="2023-07-07T23:00:00Z">
              <w:rPr>
                <w:rFonts w:ascii="Consolas" w:hAnsi="Consolas" w:cs="Courier New"/>
                <w:color w:val="666600"/>
                <w:sz w:val="17"/>
                <w:szCs w:val="17"/>
              </w:rPr>
            </w:rPrChange>
          </w:rPr>
          <w:t>;</w:t>
        </w:r>
        <w:proofErr w:type="gramEnd"/>
      </w:ins>
    </w:p>
    <w:p w14:paraId="3711711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25" w:author="León Prieto" w:date="2023-07-07T22:48:00Z"/>
          <w:rFonts w:ascii="Consolas" w:hAnsi="Consolas" w:cs="Courier New"/>
          <w:sz w:val="17"/>
          <w:szCs w:val="17"/>
          <w:lang w:val="en-US"/>
          <w:rPrChange w:id="9726" w:author="Prieto Bailo, León Enrique" w:date="2023-07-07T23:00:00Z">
            <w:rPr>
              <w:ins w:id="9727" w:author="León Prieto" w:date="2023-07-07T22:48:00Z"/>
              <w:rFonts w:ascii="Consolas" w:hAnsi="Consolas" w:cs="Courier New"/>
              <w:sz w:val="17"/>
              <w:szCs w:val="17"/>
            </w:rPr>
          </w:rPrChange>
        </w:rPr>
      </w:pPr>
      <w:ins w:id="9728" w:author="León Prieto" w:date="2023-07-07T22:48:00Z">
        <w:r w:rsidRPr="00454AE3">
          <w:rPr>
            <w:rFonts w:ascii="Consolas" w:hAnsi="Consolas" w:cs="Courier New"/>
            <w:sz w:val="17"/>
            <w:szCs w:val="17"/>
            <w:lang w:val="en-US"/>
            <w:rPrChange w:id="9729" w:author="Prieto Bailo, León Enrique" w:date="2023-07-07T23:00:00Z">
              <w:rPr>
                <w:rFonts w:ascii="Consolas" w:hAnsi="Consolas" w:cs="Courier New"/>
                <w:sz w:val="17"/>
                <w:szCs w:val="17"/>
              </w:rPr>
            </w:rPrChange>
          </w:rPr>
          <w:t xml:space="preserve"> 41. </w:t>
        </w:r>
        <w:r w:rsidRPr="00454AE3">
          <w:rPr>
            <w:rFonts w:ascii="Consolas" w:hAnsi="Consolas" w:cs="Courier New"/>
            <w:color w:val="000000"/>
            <w:sz w:val="17"/>
            <w:szCs w:val="17"/>
            <w:lang w:val="en-US"/>
            <w:rPrChange w:id="973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31" w:author="Prieto Bailo, León Enrique" w:date="2023-07-07T23:00:00Z">
              <w:rPr>
                <w:rFonts w:ascii="Consolas" w:hAnsi="Consolas" w:cs="Courier New"/>
                <w:color w:val="000000"/>
                <w:sz w:val="17"/>
                <w:szCs w:val="17"/>
              </w:rPr>
            </w:rPrChange>
          </w:rPr>
          <w:t>gyro_pitch</w:t>
        </w:r>
        <w:proofErr w:type="spellEnd"/>
        <w:r w:rsidRPr="00454AE3">
          <w:rPr>
            <w:rFonts w:ascii="Consolas" w:hAnsi="Consolas" w:cs="Courier New"/>
            <w:color w:val="000000"/>
            <w:sz w:val="17"/>
            <w:szCs w:val="17"/>
            <w:lang w:val="en-US"/>
            <w:rPrChange w:id="973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3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3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35" w:author="Prieto Bailo, León Enrique" w:date="2023-07-07T23:00:00Z">
              <w:rPr>
                <w:rFonts w:ascii="Consolas" w:hAnsi="Consolas" w:cs="Courier New"/>
                <w:color w:val="000000"/>
                <w:sz w:val="17"/>
                <w:szCs w:val="17"/>
              </w:rPr>
            </w:rPrChange>
          </w:rPr>
          <w:t>manual_gyro_pitch_cal_</w:t>
        </w:r>
        <w:proofErr w:type="gramStart"/>
        <w:r w:rsidRPr="00454AE3">
          <w:rPr>
            <w:rFonts w:ascii="Consolas" w:hAnsi="Consolas" w:cs="Courier New"/>
            <w:color w:val="000000"/>
            <w:sz w:val="17"/>
            <w:szCs w:val="17"/>
            <w:lang w:val="en-US"/>
            <w:rPrChange w:id="9736" w:author="Prieto Bailo, León Enrique" w:date="2023-07-07T23:00:00Z">
              <w:rPr>
                <w:rFonts w:ascii="Consolas" w:hAnsi="Consolas" w:cs="Courier New"/>
                <w:color w:val="000000"/>
                <w:sz w:val="17"/>
                <w:szCs w:val="17"/>
              </w:rPr>
            </w:rPrChange>
          </w:rPr>
          <w:t>value</w:t>
        </w:r>
        <w:proofErr w:type="spellEnd"/>
        <w:r w:rsidRPr="00454AE3">
          <w:rPr>
            <w:rFonts w:ascii="Consolas" w:hAnsi="Consolas" w:cs="Courier New"/>
            <w:color w:val="666600"/>
            <w:sz w:val="17"/>
            <w:szCs w:val="17"/>
            <w:lang w:val="en-US"/>
            <w:rPrChange w:id="9737" w:author="Prieto Bailo, León Enrique" w:date="2023-07-07T23:00:00Z">
              <w:rPr>
                <w:rFonts w:ascii="Consolas" w:hAnsi="Consolas" w:cs="Courier New"/>
                <w:color w:val="666600"/>
                <w:sz w:val="17"/>
                <w:szCs w:val="17"/>
              </w:rPr>
            </w:rPrChange>
          </w:rPr>
          <w:t>;</w:t>
        </w:r>
        <w:proofErr w:type="gramEnd"/>
      </w:ins>
    </w:p>
    <w:p w14:paraId="332B398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38" w:author="León Prieto" w:date="2023-07-07T22:48:00Z"/>
          <w:rFonts w:ascii="Consolas" w:hAnsi="Consolas" w:cs="Courier New"/>
          <w:sz w:val="17"/>
          <w:szCs w:val="17"/>
          <w:lang w:val="en-US"/>
          <w:rPrChange w:id="9739" w:author="Prieto Bailo, León Enrique" w:date="2023-07-07T23:00:00Z">
            <w:rPr>
              <w:ins w:id="9740" w:author="León Prieto" w:date="2023-07-07T22:48:00Z"/>
              <w:rFonts w:ascii="Consolas" w:hAnsi="Consolas" w:cs="Courier New"/>
              <w:sz w:val="17"/>
              <w:szCs w:val="17"/>
            </w:rPr>
          </w:rPrChange>
        </w:rPr>
      </w:pPr>
      <w:ins w:id="9741" w:author="León Prieto" w:date="2023-07-07T22:48:00Z">
        <w:r w:rsidRPr="00454AE3">
          <w:rPr>
            <w:rFonts w:ascii="Consolas" w:hAnsi="Consolas" w:cs="Courier New"/>
            <w:sz w:val="17"/>
            <w:szCs w:val="17"/>
            <w:lang w:val="en-US"/>
            <w:rPrChange w:id="9742" w:author="Prieto Bailo, León Enrique" w:date="2023-07-07T23:00:00Z">
              <w:rPr>
                <w:rFonts w:ascii="Consolas" w:hAnsi="Consolas" w:cs="Courier New"/>
                <w:sz w:val="17"/>
                <w:szCs w:val="17"/>
              </w:rPr>
            </w:rPrChange>
          </w:rPr>
          <w:t xml:space="preserve"> 42. </w:t>
        </w:r>
        <w:r w:rsidRPr="00454AE3">
          <w:rPr>
            <w:rFonts w:ascii="Consolas" w:hAnsi="Consolas" w:cs="Courier New"/>
            <w:color w:val="000000"/>
            <w:sz w:val="17"/>
            <w:szCs w:val="17"/>
            <w:lang w:val="en-US"/>
            <w:rPrChange w:id="974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44"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74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4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4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48" w:author="Prieto Bailo, León Enrique" w:date="2023-07-07T23:00:00Z">
              <w:rPr>
                <w:rFonts w:ascii="Consolas" w:hAnsi="Consolas" w:cs="Courier New"/>
                <w:color w:val="000000"/>
                <w:sz w:val="17"/>
                <w:szCs w:val="17"/>
              </w:rPr>
            </w:rPrChange>
          </w:rPr>
          <w:t>manual_gyro_yaw_cal_</w:t>
        </w:r>
        <w:proofErr w:type="gramStart"/>
        <w:r w:rsidRPr="00454AE3">
          <w:rPr>
            <w:rFonts w:ascii="Consolas" w:hAnsi="Consolas" w:cs="Courier New"/>
            <w:color w:val="000000"/>
            <w:sz w:val="17"/>
            <w:szCs w:val="17"/>
            <w:lang w:val="en-US"/>
            <w:rPrChange w:id="9749" w:author="Prieto Bailo, León Enrique" w:date="2023-07-07T23:00:00Z">
              <w:rPr>
                <w:rFonts w:ascii="Consolas" w:hAnsi="Consolas" w:cs="Courier New"/>
                <w:color w:val="000000"/>
                <w:sz w:val="17"/>
                <w:szCs w:val="17"/>
              </w:rPr>
            </w:rPrChange>
          </w:rPr>
          <w:t>value</w:t>
        </w:r>
        <w:proofErr w:type="spellEnd"/>
        <w:r w:rsidRPr="00454AE3">
          <w:rPr>
            <w:rFonts w:ascii="Consolas" w:hAnsi="Consolas" w:cs="Courier New"/>
            <w:color w:val="666600"/>
            <w:sz w:val="17"/>
            <w:szCs w:val="17"/>
            <w:lang w:val="en-US"/>
            <w:rPrChange w:id="9750" w:author="Prieto Bailo, León Enrique" w:date="2023-07-07T23:00:00Z">
              <w:rPr>
                <w:rFonts w:ascii="Consolas" w:hAnsi="Consolas" w:cs="Courier New"/>
                <w:color w:val="666600"/>
                <w:sz w:val="17"/>
                <w:szCs w:val="17"/>
              </w:rPr>
            </w:rPrChange>
          </w:rPr>
          <w:t>;</w:t>
        </w:r>
        <w:proofErr w:type="gramEnd"/>
      </w:ins>
    </w:p>
    <w:p w14:paraId="1C4B755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51" w:author="León Prieto" w:date="2023-07-07T22:48:00Z"/>
          <w:rFonts w:ascii="Consolas" w:hAnsi="Consolas" w:cs="Courier New"/>
          <w:sz w:val="17"/>
          <w:szCs w:val="17"/>
          <w:lang w:val="en-US"/>
          <w:rPrChange w:id="9752" w:author="Prieto Bailo, León Enrique" w:date="2023-07-07T23:00:00Z">
            <w:rPr>
              <w:ins w:id="9753" w:author="León Prieto" w:date="2023-07-07T22:48:00Z"/>
              <w:rFonts w:ascii="Consolas" w:hAnsi="Consolas" w:cs="Courier New"/>
              <w:sz w:val="17"/>
              <w:szCs w:val="17"/>
            </w:rPr>
          </w:rPrChange>
        </w:rPr>
      </w:pPr>
      <w:ins w:id="9754" w:author="León Prieto" w:date="2023-07-07T22:48:00Z">
        <w:r w:rsidRPr="00454AE3">
          <w:rPr>
            <w:rFonts w:ascii="Consolas" w:hAnsi="Consolas" w:cs="Courier New"/>
            <w:sz w:val="17"/>
            <w:szCs w:val="17"/>
            <w:lang w:val="en-US"/>
            <w:rPrChange w:id="9755" w:author="Prieto Bailo, León Enrique" w:date="2023-07-07T23:00: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9756" w:author="Prieto Bailo, León Enrique" w:date="2023-07-07T23:00:00Z">
              <w:rPr>
                <w:rFonts w:ascii="Consolas" w:hAnsi="Consolas" w:cs="Courier New"/>
                <w:sz w:val="17"/>
                <w:szCs w:val="17"/>
              </w:rPr>
            </w:rPrChange>
          </w:rPr>
          <w:t xml:space="preserve">43. </w:t>
        </w:r>
        <w:r w:rsidRPr="00454AE3">
          <w:rPr>
            <w:rFonts w:ascii="Consolas" w:hAnsi="Consolas" w:cs="Courier New"/>
            <w:color w:val="666600"/>
            <w:sz w:val="17"/>
            <w:szCs w:val="17"/>
            <w:lang w:val="en-US"/>
            <w:rPrChange w:id="9757" w:author="Prieto Bailo, León Enrique" w:date="2023-07-07T23:00:00Z">
              <w:rPr>
                <w:rFonts w:ascii="Consolas" w:hAnsi="Consolas" w:cs="Courier New"/>
                <w:color w:val="666600"/>
                <w:sz w:val="17"/>
                <w:szCs w:val="17"/>
              </w:rPr>
            </w:rPrChange>
          </w:rPr>
          <w:t>}</w:t>
        </w:r>
        <w:proofErr w:type="gramEnd"/>
      </w:ins>
    </w:p>
    <w:p w14:paraId="15E08CE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58" w:author="León Prieto" w:date="2023-07-07T22:48:00Z"/>
          <w:rFonts w:ascii="Consolas" w:hAnsi="Consolas" w:cs="Courier New"/>
          <w:sz w:val="17"/>
          <w:szCs w:val="17"/>
          <w:lang w:val="en-US"/>
          <w:rPrChange w:id="9759" w:author="Prieto Bailo, León Enrique" w:date="2023-07-07T23:00:00Z">
            <w:rPr>
              <w:ins w:id="9760" w:author="León Prieto" w:date="2023-07-07T22:48:00Z"/>
              <w:rFonts w:ascii="Consolas" w:hAnsi="Consolas" w:cs="Courier New"/>
              <w:sz w:val="17"/>
              <w:szCs w:val="17"/>
            </w:rPr>
          </w:rPrChange>
        </w:rPr>
      </w:pPr>
      <w:ins w:id="9761" w:author="León Prieto" w:date="2023-07-07T22:48:00Z">
        <w:r w:rsidRPr="00454AE3">
          <w:rPr>
            <w:rFonts w:ascii="Consolas" w:hAnsi="Consolas" w:cs="Courier New"/>
            <w:sz w:val="17"/>
            <w:szCs w:val="17"/>
            <w:lang w:val="en-US"/>
            <w:rPrChange w:id="9762" w:author="Prieto Bailo, León Enrique" w:date="2023-07-07T23:00:00Z">
              <w:rPr>
                <w:rFonts w:ascii="Consolas" w:hAnsi="Consolas" w:cs="Courier New"/>
                <w:sz w:val="17"/>
                <w:szCs w:val="17"/>
              </w:rPr>
            </w:rPrChange>
          </w:rPr>
          <w:t xml:space="preserve"> 44. </w:t>
        </w:r>
        <w:r w:rsidRPr="00454AE3">
          <w:rPr>
            <w:rFonts w:ascii="Consolas" w:hAnsi="Consolas" w:cs="Courier New"/>
            <w:color w:val="000000"/>
            <w:sz w:val="17"/>
            <w:szCs w:val="17"/>
            <w:lang w:val="en-US"/>
            <w:rPrChange w:id="9763" w:author="Prieto Bailo, León Enrique" w:date="2023-07-07T23:00:00Z">
              <w:rPr>
                <w:rFonts w:ascii="Consolas" w:hAnsi="Consolas" w:cs="Courier New"/>
                <w:color w:val="000000"/>
                <w:sz w:val="17"/>
                <w:szCs w:val="17"/>
              </w:rPr>
            </w:rPrChange>
          </w:rPr>
          <w:t> </w:t>
        </w:r>
      </w:ins>
    </w:p>
    <w:p w14:paraId="62894F2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64" w:author="León Prieto" w:date="2023-07-07T22:48:00Z"/>
          <w:rFonts w:ascii="Consolas" w:hAnsi="Consolas" w:cs="Courier New"/>
          <w:sz w:val="17"/>
          <w:szCs w:val="17"/>
          <w:lang w:val="en-US"/>
          <w:rPrChange w:id="9765" w:author="Prieto Bailo, León Enrique" w:date="2023-07-07T23:00:00Z">
            <w:rPr>
              <w:ins w:id="9766" w:author="León Prieto" w:date="2023-07-07T22:48:00Z"/>
              <w:rFonts w:ascii="Consolas" w:hAnsi="Consolas" w:cs="Courier New"/>
              <w:sz w:val="17"/>
              <w:szCs w:val="17"/>
            </w:rPr>
          </w:rPrChange>
        </w:rPr>
      </w:pPr>
      <w:ins w:id="9767" w:author="León Prieto" w:date="2023-07-07T22:48:00Z">
        <w:r w:rsidRPr="00454AE3">
          <w:rPr>
            <w:rFonts w:ascii="Consolas" w:hAnsi="Consolas" w:cs="Courier New"/>
            <w:sz w:val="17"/>
            <w:szCs w:val="17"/>
            <w:lang w:val="en-US"/>
            <w:rPrChange w:id="9768" w:author="Prieto Bailo, León Enrique" w:date="2023-07-07T23:00:00Z">
              <w:rPr>
                <w:rFonts w:ascii="Consolas" w:hAnsi="Consolas" w:cs="Courier New"/>
                <w:sz w:val="17"/>
                <w:szCs w:val="17"/>
              </w:rPr>
            </w:rPrChange>
          </w:rPr>
          <w:t xml:space="preserve"> 45. </w:t>
        </w:r>
        <w:r w:rsidRPr="00454AE3">
          <w:rPr>
            <w:rFonts w:ascii="Consolas" w:hAnsi="Consolas" w:cs="Courier New"/>
            <w:color w:val="000088"/>
            <w:sz w:val="17"/>
            <w:szCs w:val="17"/>
            <w:lang w:val="en-US"/>
            <w:rPrChange w:id="9769"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977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71" w:author="Prieto Bailo, León Enrique" w:date="2023-07-07T23:00:00Z">
              <w:rPr>
                <w:rFonts w:ascii="Consolas" w:hAnsi="Consolas" w:cs="Courier New"/>
                <w:color w:val="000000"/>
                <w:sz w:val="17"/>
                <w:szCs w:val="17"/>
              </w:rPr>
            </w:rPrChange>
          </w:rPr>
          <w:t>process_</w:t>
        </w:r>
        <w:proofErr w:type="gramStart"/>
        <w:r w:rsidRPr="00454AE3">
          <w:rPr>
            <w:rFonts w:ascii="Consolas" w:hAnsi="Consolas" w:cs="Courier New"/>
            <w:color w:val="000000"/>
            <w:sz w:val="17"/>
            <w:szCs w:val="17"/>
            <w:lang w:val="en-US"/>
            <w:rPrChange w:id="9772" w:author="Prieto Bailo, León Enrique" w:date="2023-07-07T23:00:00Z">
              <w:rPr>
                <w:rFonts w:ascii="Consolas" w:hAnsi="Consolas" w:cs="Courier New"/>
                <w:color w:val="000000"/>
                <w:sz w:val="17"/>
                <w:szCs w:val="17"/>
              </w:rPr>
            </w:rPrChange>
          </w:rPr>
          <w:t>imu</w:t>
        </w:r>
        <w:proofErr w:type="spellEnd"/>
        <w:r w:rsidRPr="00454AE3">
          <w:rPr>
            <w:rFonts w:ascii="Consolas" w:hAnsi="Consolas" w:cs="Courier New"/>
            <w:color w:val="666600"/>
            <w:sz w:val="17"/>
            <w:szCs w:val="17"/>
            <w:lang w:val="en-US"/>
            <w:rPrChange w:id="9773"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977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7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76" w:author="Prieto Bailo, León Enrique" w:date="2023-07-07T23:00:00Z">
              <w:rPr>
                <w:rFonts w:ascii="Consolas" w:hAnsi="Consolas" w:cs="Courier New"/>
                <w:color w:val="666600"/>
                <w:sz w:val="17"/>
                <w:szCs w:val="17"/>
              </w:rPr>
            </w:rPrChange>
          </w:rPr>
          <w:t>{</w:t>
        </w:r>
      </w:ins>
    </w:p>
    <w:p w14:paraId="48AE8C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77" w:author="León Prieto" w:date="2023-07-07T22:48:00Z"/>
          <w:rFonts w:ascii="Consolas" w:hAnsi="Consolas" w:cs="Courier New"/>
          <w:sz w:val="17"/>
          <w:szCs w:val="17"/>
          <w:lang w:val="en-US"/>
          <w:rPrChange w:id="9778" w:author="Prieto Bailo, León Enrique" w:date="2023-07-07T23:00:00Z">
            <w:rPr>
              <w:ins w:id="9779" w:author="León Prieto" w:date="2023-07-07T22:48:00Z"/>
              <w:rFonts w:ascii="Consolas" w:hAnsi="Consolas" w:cs="Courier New"/>
              <w:sz w:val="17"/>
              <w:szCs w:val="17"/>
            </w:rPr>
          </w:rPrChange>
        </w:rPr>
      </w:pPr>
      <w:ins w:id="9780" w:author="León Prieto" w:date="2023-07-07T22:48:00Z">
        <w:r w:rsidRPr="00454AE3">
          <w:rPr>
            <w:rFonts w:ascii="Consolas" w:hAnsi="Consolas" w:cs="Courier New"/>
            <w:sz w:val="17"/>
            <w:szCs w:val="17"/>
            <w:lang w:val="en-US"/>
            <w:rPrChange w:id="9781" w:author="Prieto Bailo, León Enrique" w:date="2023-07-07T23:00:00Z">
              <w:rPr>
                <w:rFonts w:ascii="Consolas" w:hAnsi="Consolas" w:cs="Courier New"/>
                <w:sz w:val="17"/>
                <w:szCs w:val="17"/>
              </w:rPr>
            </w:rPrChange>
          </w:rPr>
          <w:t xml:space="preserve"> 46. </w:t>
        </w:r>
        <w:r w:rsidRPr="00454AE3">
          <w:rPr>
            <w:rFonts w:ascii="Consolas" w:hAnsi="Consolas" w:cs="Courier New"/>
            <w:color w:val="000000"/>
            <w:sz w:val="17"/>
            <w:szCs w:val="17"/>
            <w:lang w:val="en-US"/>
            <w:rPrChange w:id="9782" w:author="Prieto Bailo, León Enrique" w:date="2023-07-07T23:00:00Z">
              <w:rPr>
                <w:rFonts w:ascii="Consolas" w:hAnsi="Consolas" w:cs="Courier New"/>
                <w:color w:val="000000"/>
                <w:sz w:val="17"/>
                <w:szCs w:val="17"/>
              </w:rPr>
            </w:rPrChange>
          </w:rPr>
          <w:t> </w:t>
        </w:r>
      </w:ins>
    </w:p>
    <w:p w14:paraId="6B61EA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783" w:author="León Prieto" w:date="2023-07-07T22:48:00Z"/>
          <w:rFonts w:ascii="Consolas" w:hAnsi="Consolas" w:cs="Courier New"/>
          <w:sz w:val="17"/>
          <w:szCs w:val="17"/>
          <w:lang w:val="en-US"/>
          <w:rPrChange w:id="9784" w:author="Prieto Bailo, León Enrique" w:date="2023-07-07T23:00:00Z">
            <w:rPr>
              <w:ins w:id="9785" w:author="León Prieto" w:date="2023-07-07T22:48:00Z"/>
              <w:rFonts w:ascii="Consolas" w:hAnsi="Consolas" w:cs="Courier New"/>
              <w:sz w:val="17"/>
              <w:szCs w:val="17"/>
            </w:rPr>
          </w:rPrChange>
        </w:rPr>
      </w:pPr>
      <w:ins w:id="9786" w:author="León Prieto" w:date="2023-07-07T22:48:00Z">
        <w:r w:rsidRPr="00454AE3">
          <w:rPr>
            <w:rFonts w:ascii="Consolas" w:hAnsi="Consolas" w:cs="Courier New"/>
            <w:sz w:val="17"/>
            <w:szCs w:val="17"/>
            <w:lang w:val="en-US"/>
            <w:rPrChange w:id="9787" w:author="Prieto Bailo, León Enrique" w:date="2023-07-07T23:00:00Z">
              <w:rPr>
                <w:rFonts w:ascii="Consolas" w:hAnsi="Consolas" w:cs="Courier New"/>
                <w:sz w:val="17"/>
                <w:szCs w:val="17"/>
              </w:rPr>
            </w:rPrChange>
          </w:rPr>
          <w:t xml:space="preserve"> 47. </w:t>
        </w:r>
        <w:r w:rsidRPr="00454AE3">
          <w:rPr>
            <w:rFonts w:ascii="Consolas" w:hAnsi="Consolas" w:cs="Courier New"/>
            <w:color w:val="000000"/>
            <w:sz w:val="17"/>
            <w:szCs w:val="17"/>
            <w:lang w:val="en-US"/>
            <w:rPrChange w:id="978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789" w:author="Prieto Bailo, León Enrique" w:date="2023-07-07T23:00:00Z">
              <w:rPr>
                <w:rFonts w:ascii="Consolas" w:hAnsi="Consolas" w:cs="Courier New"/>
                <w:color w:val="000000"/>
                <w:sz w:val="17"/>
                <w:szCs w:val="17"/>
              </w:rPr>
            </w:rPrChange>
          </w:rPr>
          <w:t>gyro_roll_input</w:t>
        </w:r>
        <w:proofErr w:type="spellEnd"/>
        <w:r w:rsidRPr="00454AE3">
          <w:rPr>
            <w:rFonts w:ascii="Consolas" w:hAnsi="Consolas" w:cs="Courier New"/>
            <w:color w:val="000000"/>
            <w:sz w:val="17"/>
            <w:szCs w:val="17"/>
            <w:lang w:val="en-US"/>
            <w:rPrChange w:id="97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9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93"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794" w:author="Prieto Bailo, León Enrique" w:date="2023-07-07T23:00:00Z">
              <w:rPr>
                <w:rFonts w:ascii="Consolas" w:hAnsi="Consolas" w:cs="Courier New"/>
                <w:color w:val="000000"/>
                <w:sz w:val="17"/>
                <w:szCs w:val="17"/>
              </w:rPr>
            </w:rPrChange>
          </w:rPr>
          <w:t>gyro_roll_input</w:t>
        </w:r>
        <w:proofErr w:type="spellEnd"/>
        <w:r w:rsidRPr="00454AE3">
          <w:rPr>
            <w:rFonts w:ascii="Consolas" w:hAnsi="Consolas" w:cs="Courier New"/>
            <w:color w:val="000000"/>
            <w:sz w:val="17"/>
            <w:szCs w:val="17"/>
            <w:lang w:val="en-US"/>
            <w:rPrChange w:id="979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79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79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798" w:author="Prieto Bailo, León Enrique" w:date="2023-07-07T23:00:00Z">
              <w:rPr>
                <w:rFonts w:ascii="Consolas" w:hAnsi="Consolas" w:cs="Courier New"/>
                <w:color w:val="006666"/>
                <w:sz w:val="17"/>
                <w:szCs w:val="17"/>
              </w:rPr>
            </w:rPrChange>
          </w:rPr>
          <w:t>0.7</w:t>
        </w:r>
        <w:r w:rsidRPr="00454AE3">
          <w:rPr>
            <w:rFonts w:ascii="Consolas" w:hAnsi="Consolas" w:cs="Courier New"/>
            <w:color w:val="666600"/>
            <w:sz w:val="17"/>
            <w:szCs w:val="17"/>
            <w:lang w:val="en-US"/>
            <w:rPrChange w:id="979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0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0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0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0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804"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805"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806" w:author="Prieto Bailo, León Enrique" w:date="2023-07-07T23:00:00Z">
              <w:rPr>
                <w:rFonts w:ascii="Consolas" w:hAnsi="Consolas" w:cs="Courier New"/>
                <w:color w:val="000000"/>
                <w:sz w:val="17"/>
                <w:szCs w:val="17"/>
              </w:rPr>
            </w:rPrChange>
          </w:rPr>
          <w:t>gyro_roll</w:t>
        </w:r>
        <w:proofErr w:type="spellEnd"/>
        <w:r w:rsidRPr="00454AE3">
          <w:rPr>
            <w:rFonts w:ascii="Consolas" w:hAnsi="Consolas" w:cs="Courier New"/>
            <w:color w:val="000000"/>
            <w:sz w:val="17"/>
            <w:szCs w:val="17"/>
            <w:lang w:val="en-US"/>
            <w:rPrChange w:id="980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0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10" w:author="Prieto Bailo, León Enrique" w:date="2023-07-07T23:00:00Z">
              <w:rPr>
                <w:rFonts w:ascii="Consolas" w:hAnsi="Consolas" w:cs="Courier New"/>
                <w:color w:val="006666"/>
                <w:sz w:val="17"/>
                <w:szCs w:val="17"/>
              </w:rPr>
            </w:rPrChange>
          </w:rPr>
          <w:t>65.5</w:t>
        </w:r>
        <w:r w:rsidRPr="00454AE3">
          <w:rPr>
            <w:rFonts w:ascii="Consolas" w:hAnsi="Consolas" w:cs="Courier New"/>
            <w:color w:val="666600"/>
            <w:sz w:val="17"/>
            <w:szCs w:val="17"/>
            <w:lang w:val="en-US"/>
            <w:rPrChange w:id="981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1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1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1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15" w:author="Prieto Bailo, León Enrique" w:date="2023-07-07T23:00:00Z">
              <w:rPr>
                <w:rFonts w:ascii="Consolas" w:hAnsi="Consolas" w:cs="Courier New"/>
                <w:color w:val="006666"/>
                <w:sz w:val="17"/>
                <w:szCs w:val="17"/>
              </w:rPr>
            </w:rPrChange>
          </w:rPr>
          <w:t>0.3</w:t>
        </w:r>
        <w:proofErr w:type="gramStart"/>
        <w:r w:rsidRPr="00454AE3">
          <w:rPr>
            <w:rFonts w:ascii="Consolas" w:hAnsi="Consolas" w:cs="Courier New"/>
            <w:color w:val="666600"/>
            <w:sz w:val="17"/>
            <w:szCs w:val="17"/>
            <w:lang w:val="en-US"/>
            <w:rPrChange w:id="981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817" w:author="Prieto Bailo, León Enrique" w:date="2023-07-07T23:00:00Z">
              <w:rPr>
                <w:rFonts w:ascii="Consolas" w:hAnsi="Consolas" w:cs="Courier New"/>
                <w:color w:val="000000"/>
                <w:sz w:val="17"/>
                <w:szCs w:val="17"/>
              </w:rPr>
            </w:rPrChange>
          </w:rPr>
          <w:t xml:space="preserve">     </w:t>
        </w:r>
      </w:ins>
    </w:p>
    <w:p w14:paraId="266CCD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818" w:author="León Prieto" w:date="2023-07-07T22:48:00Z"/>
          <w:rFonts w:ascii="Consolas" w:hAnsi="Consolas" w:cs="Courier New"/>
          <w:sz w:val="17"/>
          <w:szCs w:val="17"/>
          <w:lang w:val="en-US"/>
          <w:rPrChange w:id="9819" w:author="Prieto Bailo, León Enrique" w:date="2023-07-07T23:00:00Z">
            <w:rPr>
              <w:ins w:id="9820" w:author="León Prieto" w:date="2023-07-07T22:48:00Z"/>
              <w:rFonts w:ascii="Consolas" w:hAnsi="Consolas" w:cs="Courier New"/>
              <w:sz w:val="17"/>
              <w:szCs w:val="17"/>
            </w:rPr>
          </w:rPrChange>
        </w:rPr>
      </w:pPr>
      <w:ins w:id="9821" w:author="León Prieto" w:date="2023-07-07T22:48:00Z">
        <w:r w:rsidRPr="00454AE3">
          <w:rPr>
            <w:rFonts w:ascii="Consolas" w:hAnsi="Consolas" w:cs="Courier New"/>
            <w:sz w:val="17"/>
            <w:szCs w:val="17"/>
            <w:lang w:val="en-US"/>
            <w:rPrChange w:id="9822" w:author="Prieto Bailo, León Enrique" w:date="2023-07-07T23:00:00Z">
              <w:rPr>
                <w:rFonts w:ascii="Consolas" w:hAnsi="Consolas" w:cs="Courier New"/>
                <w:sz w:val="17"/>
                <w:szCs w:val="17"/>
              </w:rPr>
            </w:rPrChange>
          </w:rPr>
          <w:t xml:space="preserve"> 48. </w:t>
        </w:r>
        <w:r w:rsidRPr="00454AE3">
          <w:rPr>
            <w:rFonts w:ascii="Consolas" w:hAnsi="Consolas" w:cs="Courier New"/>
            <w:color w:val="000000"/>
            <w:sz w:val="17"/>
            <w:szCs w:val="17"/>
            <w:lang w:val="en-US"/>
            <w:rPrChange w:id="982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824" w:author="Prieto Bailo, León Enrique" w:date="2023-07-07T23:00:00Z">
              <w:rPr>
                <w:rFonts w:ascii="Consolas" w:hAnsi="Consolas" w:cs="Courier New"/>
                <w:color w:val="000000"/>
                <w:sz w:val="17"/>
                <w:szCs w:val="17"/>
              </w:rPr>
            </w:rPrChange>
          </w:rPr>
          <w:t>gyro_pitch_input</w:t>
        </w:r>
        <w:proofErr w:type="spellEnd"/>
        <w:r w:rsidRPr="00454AE3">
          <w:rPr>
            <w:rFonts w:ascii="Consolas" w:hAnsi="Consolas" w:cs="Courier New"/>
            <w:color w:val="000000"/>
            <w:sz w:val="17"/>
            <w:szCs w:val="17"/>
            <w:lang w:val="en-US"/>
            <w:rPrChange w:id="982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2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2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28"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829" w:author="Prieto Bailo, León Enrique" w:date="2023-07-07T23:00:00Z">
              <w:rPr>
                <w:rFonts w:ascii="Consolas" w:hAnsi="Consolas" w:cs="Courier New"/>
                <w:color w:val="000000"/>
                <w:sz w:val="17"/>
                <w:szCs w:val="17"/>
              </w:rPr>
            </w:rPrChange>
          </w:rPr>
          <w:t>gyro_pitch_input</w:t>
        </w:r>
        <w:proofErr w:type="spellEnd"/>
        <w:r w:rsidRPr="00454AE3">
          <w:rPr>
            <w:rFonts w:ascii="Consolas" w:hAnsi="Consolas" w:cs="Courier New"/>
            <w:color w:val="000000"/>
            <w:sz w:val="17"/>
            <w:szCs w:val="17"/>
            <w:lang w:val="en-US"/>
            <w:rPrChange w:id="983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3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3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33" w:author="Prieto Bailo, León Enrique" w:date="2023-07-07T23:00:00Z">
              <w:rPr>
                <w:rFonts w:ascii="Consolas" w:hAnsi="Consolas" w:cs="Courier New"/>
                <w:color w:val="006666"/>
                <w:sz w:val="17"/>
                <w:szCs w:val="17"/>
              </w:rPr>
            </w:rPrChange>
          </w:rPr>
          <w:t>0.7</w:t>
        </w:r>
        <w:r w:rsidRPr="00454AE3">
          <w:rPr>
            <w:rFonts w:ascii="Consolas" w:hAnsi="Consolas" w:cs="Courier New"/>
            <w:color w:val="666600"/>
            <w:sz w:val="17"/>
            <w:szCs w:val="17"/>
            <w:lang w:val="en-US"/>
            <w:rPrChange w:id="983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3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3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3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3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839"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840"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841" w:author="Prieto Bailo, León Enrique" w:date="2023-07-07T23:00:00Z">
              <w:rPr>
                <w:rFonts w:ascii="Consolas" w:hAnsi="Consolas" w:cs="Courier New"/>
                <w:color w:val="000000"/>
                <w:sz w:val="17"/>
                <w:szCs w:val="17"/>
              </w:rPr>
            </w:rPrChange>
          </w:rPr>
          <w:t>gyro_pitch</w:t>
        </w:r>
        <w:proofErr w:type="spellEnd"/>
        <w:r w:rsidRPr="00454AE3">
          <w:rPr>
            <w:rFonts w:ascii="Consolas" w:hAnsi="Consolas" w:cs="Courier New"/>
            <w:color w:val="000000"/>
            <w:sz w:val="17"/>
            <w:szCs w:val="17"/>
            <w:lang w:val="en-US"/>
            <w:rPrChange w:id="984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4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4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45" w:author="Prieto Bailo, León Enrique" w:date="2023-07-07T23:00:00Z">
              <w:rPr>
                <w:rFonts w:ascii="Consolas" w:hAnsi="Consolas" w:cs="Courier New"/>
                <w:color w:val="006666"/>
                <w:sz w:val="17"/>
                <w:szCs w:val="17"/>
              </w:rPr>
            </w:rPrChange>
          </w:rPr>
          <w:t>65.5</w:t>
        </w:r>
        <w:r w:rsidRPr="00454AE3">
          <w:rPr>
            <w:rFonts w:ascii="Consolas" w:hAnsi="Consolas" w:cs="Courier New"/>
            <w:color w:val="666600"/>
            <w:sz w:val="17"/>
            <w:szCs w:val="17"/>
            <w:lang w:val="en-US"/>
            <w:rPrChange w:id="984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4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4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4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50" w:author="Prieto Bailo, León Enrique" w:date="2023-07-07T23:00:00Z">
              <w:rPr>
                <w:rFonts w:ascii="Consolas" w:hAnsi="Consolas" w:cs="Courier New"/>
                <w:color w:val="006666"/>
                <w:sz w:val="17"/>
                <w:szCs w:val="17"/>
              </w:rPr>
            </w:rPrChange>
          </w:rPr>
          <w:t>0.3</w:t>
        </w:r>
        <w:proofErr w:type="gramStart"/>
        <w:r w:rsidRPr="00454AE3">
          <w:rPr>
            <w:rFonts w:ascii="Consolas" w:hAnsi="Consolas" w:cs="Courier New"/>
            <w:color w:val="666600"/>
            <w:sz w:val="17"/>
            <w:szCs w:val="17"/>
            <w:lang w:val="en-US"/>
            <w:rPrChange w:id="9851"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852" w:author="Prieto Bailo, León Enrique" w:date="2023-07-07T23:00:00Z">
              <w:rPr>
                <w:rFonts w:ascii="Consolas" w:hAnsi="Consolas" w:cs="Courier New"/>
                <w:color w:val="000000"/>
                <w:sz w:val="17"/>
                <w:szCs w:val="17"/>
              </w:rPr>
            </w:rPrChange>
          </w:rPr>
          <w:t xml:space="preserve">  </w:t>
        </w:r>
      </w:ins>
    </w:p>
    <w:p w14:paraId="3707C0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853" w:author="León Prieto" w:date="2023-07-07T22:48:00Z"/>
          <w:rFonts w:ascii="Consolas" w:hAnsi="Consolas" w:cs="Courier New"/>
          <w:sz w:val="17"/>
          <w:szCs w:val="17"/>
          <w:lang w:val="en-US"/>
          <w:rPrChange w:id="9854" w:author="Prieto Bailo, León Enrique" w:date="2023-07-07T23:00:00Z">
            <w:rPr>
              <w:ins w:id="9855" w:author="León Prieto" w:date="2023-07-07T22:48:00Z"/>
              <w:rFonts w:ascii="Consolas" w:hAnsi="Consolas" w:cs="Courier New"/>
              <w:sz w:val="17"/>
              <w:szCs w:val="17"/>
            </w:rPr>
          </w:rPrChange>
        </w:rPr>
      </w:pPr>
      <w:ins w:id="9856" w:author="León Prieto" w:date="2023-07-07T22:48:00Z">
        <w:r w:rsidRPr="00454AE3">
          <w:rPr>
            <w:rFonts w:ascii="Consolas" w:hAnsi="Consolas" w:cs="Courier New"/>
            <w:sz w:val="17"/>
            <w:szCs w:val="17"/>
            <w:lang w:val="en-US"/>
            <w:rPrChange w:id="9857" w:author="Prieto Bailo, León Enrique" w:date="2023-07-07T23:00:00Z">
              <w:rPr>
                <w:rFonts w:ascii="Consolas" w:hAnsi="Consolas" w:cs="Courier New"/>
                <w:sz w:val="17"/>
                <w:szCs w:val="17"/>
              </w:rPr>
            </w:rPrChange>
          </w:rPr>
          <w:t xml:space="preserve"> 49. </w:t>
        </w:r>
        <w:r w:rsidRPr="00454AE3">
          <w:rPr>
            <w:rFonts w:ascii="Consolas" w:hAnsi="Consolas" w:cs="Courier New"/>
            <w:color w:val="000000"/>
            <w:sz w:val="17"/>
            <w:szCs w:val="17"/>
            <w:lang w:val="en-US"/>
            <w:rPrChange w:id="985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859" w:author="Prieto Bailo, León Enrique" w:date="2023-07-07T23:00:00Z">
              <w:rPr>
                <w:rFonts w:ascii="Consolas" w:hAnsi="Consolas" w:cs="Courier New"/>
                <w:color w:val="000000"/>
                <w:sz w:val="17"/>
                <w:szCs w:val="17"/>
              </w:rPr>
            </w:rPrChange>
          </w:rPr>
          <w:t>gyro_yaw_input</w:t>
        </w:r>
        <w:proofErr w:type="spellEnd"/>
        <w:r w:rsidRPr="00454AE3">
          <w:rPr>
            <w:rFonts w:ascii="Consolas" w:hAnsi="Consolas" w:cs="Courier New"/>
            <w:color w:val="000000"/>
            <w:sz w:val="17"/>
            <w:szCs w:val="17"/>
            <w:lang w:val="en-US"/>
            <w:rPrChange w:id="986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6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6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63"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864" w:author="Prieto Bailo, León Enrique" w:date="2023-07-07T23:00:00Z">
              <w:rPr>
                <w:rFonts w:ascii="Consolas" w:hAnsi="Consolas" w:cs="Courier New"/>
                <w:color w:val="000000"/>
                <w:sz w:val="17"/>
                <w:szCs w:val="17"/>
              </w:rPr>
            </w:rPrChange>
          </w:rPr>
          <w:t>gyro_yaw_input</w:t>
        </w:r>
        <w:proofErr w:type="spellEnd"/>
        <w:r w:rsidRPr="00454AE3">
          <w:rPr>
            <w:rFonts w:ascii="Consolas" w:hAnsi="Consolas" w:cs="Courier New"/>
            <w:color w:val="000000"/>
            <w:sz w:val="17"/>
            <w:szCs w:val="17"/>
            <w:lang w:val="en-US"/>
            <w:rPrChange w:id="986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6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6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68" w:author="Prieto Bailo, León Enrique" w:date="2023-07-07T23:00:00Z">
              <w:rPr>
                <w:rFonts w:ascii="Consolas" w:hAnsi="Consolas" w:cs="Courier New"/>
                <w:color w:val="006666"/>
                <w:sz w:val="17"/>
                <w:szCs w:val="17"/>
              </w:rPr>
            </w:rPrChange>
          </w:rPr>
          <w:t>0.7</w:t>
        </w:r>
        <w:r w:rsidRPr="00454AE3">
          <w:rPr>
            <w:rFonts w:ascii="Consolas" w:hAnsi="Consolas" w:cs="Courier New"/>
            <w:color w:val="666600"/>
            <w:sz w:val="17"/>
            <w:szCs w:val="17"/>
            <w:lang w:val="en-US"/>
            <w:rPrChange w:id="986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7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7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7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7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874"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875"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876"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87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7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80" w:author="Prieto Bailo, León Enrique" w:date="2023-07-07T23:00:00Z">
              <w:rPr>
                <w:rFonts w:ascii="Consolas" w:hAnsi="Consolas" w:cs="Courier New"/>
                <w:color w:val="006666"/>
                <w:sz w:val="17"/>
                <w:szCs w:val="17"/>
              </w:rPr>
            </w:rPrChange>
          </w:rPr>
          <w:t>65.5</w:t>
        </w:r>
        <w:r w:rsidRPr="00454AE3">
          <w:rPr>
            <w:rFonts w:ascii="Consolas" w:hAnsi="Consolas" w:cs="Courier New"/>
            <w:color w:val="666600"/>
            <w:sz w:val="17"/>
            <w:szCs w:val="17"/>
            <w:lang w:val="en-US"/>
            <w:rPrChange w:id="988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8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88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88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885" w:author="Prieto Bailo, León Enrique" w:date="2023-07-07T23:00:00Z">
              <w:rPr>
                <w:rFonts w:ascii="Consolas" w:hAnsi="Consolas" w:cs="Courier New"/>
                <w:color w:val="006666"/>
                <w:sz w:val="17"/>
                <w:szCs w:val="17"/>
              </w:rPr>
            </w:rPrChange>
          </w:rPr>
          <w:t>0.3</w:t>
        </w:r>
        <w:proofErr w:type="gramStart"/>
        <w:r w:rsidRPr="00454AE3">
          <w:rPr>
            <w:rFonts w:ascii="Consolas" w:hAnsi="Consolas" w:cs="Courier New"/>
            <w:color w:val="666600"/>
            <w:sz w:val="17"/>
            <w:szCs w:val="17"/>
            <w:lang w:val="en-US"/>
            <w:rPrChange w:id="988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887" w:author="Prieto Bailo, León Enrique" w:date="2023-07-07T23:00:00Z">
              <w:rPr>
                <w:rFonts w:ascii="Consolas" w:hAnsi="Consolas" w:cs="Courier New"/>
                <w:color w:val="000000"/>
                <w:sz w:val="17"/>
                <w:szCs w:val="17"/>
              </w:rPr>
            </w:rPrChange>
          </w:rPr>
          <w:t xml:space="preserve">     </w:t>
        </w:r>
      </w:ins>
    </w:p>
    <w:p w14:paraId="3F7EBAB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888" w:author="León Prieto" w:date="2023-07-07T22:48:00Z"/>
          <w:rFonts w:ascii="Consolas" w:hAnsi="Consolas" w:cs="Courier New"/>
          <w:sz w:val="17"/>
          <w:szCs w:val="17"/>
          <w:lang w:val="en-US"/>
          <w:rPrChange w:id="9889" w:author="Prieto Bailo, León Enrique" w:date="2023-07-07T23:00:00Z">
            <w:rPr>
              <w:ins w:id="9890" w:author="León Prieto" w:date="2023-07-07T22:48:00Z"/>
              <w:rFonts w:ascii="Consolas" w:hAnsi="Consolas" w:cs="Courier New"/>
              <w:sz w:val="17"/>
              <w:szCs w:val="17"/>
            </w:rPr>
          </w:rPrChange>
        </w:rPr>
      </w:pPr>
      <w:ins w:id="9891" w:author="León Prieto" w:date="2023-07-07T22:48:00Z">
        <w:r w:rsidRPr="00454AE3">
          <w:rPr>
            <w:rFonts w:ascii="Consolas" w:hAnsi="Consolas" w:cs="Courier New"/>
            <w:sz w:val="17"/>
            <w:szCs w:val="17"/>
            <w:lang w:val="en-US"/>
            <w:rPrChange w:id="9892" w:author="Prieto Bailo, León Enrique" w:date="2023-07-07T23:00:00Z">
              <w:rPr>
                <w:rFonts w:ascii="Consolas" w:hAnsi="Consolas" w:cs="Courier New"/>
                <w:sz w:val="17"/>
                <w:szCs w:val="17"/>
              </w:rPr>
            </w:rPrChange>
          </w:rPr>
          <w:t xml:space="preserve"> 50. </w:t>
        </w:r>
        <w:r w:rsidRPr="00454AE3">
          <w:rPr>
            <w:rFonts w:ascii="Consolas" w:hAnsi="Consolas" w:cs="Courier New"/>
            <w:color w:val="000000"/>
            <w:sz w:val="17"/>
            <w:szCs w:val="17"/>
            <w:lang w:val="en-US"/>
            <w:rPrChange w:id="9893" w:author="Prieto Bailo, León Enrique" w:date="2023-07-07T23:00:00Z">
              <w:rPr>
                <w:rFonts w:ascii="Consolas" w:hAnsi="Consolas" w:cs="Courier New"/>
                <w:color w:val="000000"/>
                <w:sz w:val="17"/>
                <w:szCs w:val="17"/>
              </w:rPr>
            </w:rPrChange>
          </w:rPr>
          <w:t> </w:t>
        </w:r>
      </w:ins>
    </w:p>
    <w:p w14:paraId="7BCF10C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894" w:author="León Prieto" w:date="2023-07-07T22:48:00Z"/>
          <w:rFonts w:ascii="Consolas" w:hAnsi="Consolas" w:cs="Courier New"/>
          <w:sz w:val="17"/>
          <w:szCs w:val="17"/>
          <w:lang w:val="en-US"/>
          <w:rPrChange w:id="9895" w:author="Prieto Bailo, León Enrique" w:date="2023-07-07T23:00:00Z">
            <w:rPr>
              <w:ins w:id="9896" w:author="León Prieto" w:date="2023-07-07T22:48:00Z"/>
              <w:rFonts w:ascii="Consolas" w:hAnsi="Consolas" w:cs="Courier New"/>
              <w:sz w:val="17"/>
              <w:szCs w:val="17"/>
            </w:rPr>
          </w:rPrChange>
        </w:rPr>
      </w:pPr>
      <w:ins w:id="9897" w:author="León Prieto" w:date="2023-07-07T22:48:00Z">
        <w:r w:rsidRPr="00454AE3">
          <w:rPr>
            <w:rFonts w:ascii="Consolas" w:hAnsi="Consolas" w:cs="Courier New"/>
            <w:sz w:val="17"/>
            <w:szCs w:val="17"/>
            <w:lang w:val="en-US"/>
            <w:rPrChange w:id="9898" w:author="Prieto Bailo, León Enrique" w:date="2023-07-07T23:00:00Z">
              <w:rPr>
                <w:rFonts w:ascii="Consolas" w:hAnsi="Consolas" w:cs="Courier New"/>
                <w:sz w:val="17"/>
                <w:szCs w:val="17"/>
              </w:rPr>
            </w:rPrChange>
          </w:rPr>
          <w:t xml:space="preserve"> 51. </w:t>
        </w:r>
        <w:r w:rsidRPr="00454AE3">
          <w:rPr>
            <w:rFonts w:ascii="Consolas" w:hAnsi="Consolas" w:cs="Courier New"/>
            <w:color w:val="000000"/>
            <w:sz w:val="17"/>
            <w:szCs w:val="17"/>
            <w:lang w:val="en-US"/>
            <w:rPrChange w:id="9899" w:author="Prieto Bailo, León Enrique" w:date="2023-07-07T23:00:00Z">
              <w:rPr>
                <w:rFonts w:ascii="Consolas" w:hAnsi="Consolas" w:cs="Courier New"/>
                <w:color w:val="000000"/>
                <w:sz w:val="17"/>
                <w:szCs w:val="17"/>
              </w:rPr>
            </w:rPrChange>
          </w:rPr>
          <w:t> </w:t>
        </w:r>
      </w:ins>
    </w:p>
    <w:p w14:paraId="51C3382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00" w:author="León Prieto" w:date="2023-07-07T22:48:00Z"/>
          <w:rFonts w:ascii="Consolas" w:hAnsi="Consolas" w:cs="Courier New"/>
          <w:sz w:val="17"/>
          <w:szCs w:val="17"/>
          <w:lang w:val="en-US"/>
          <w:rPrChange w:id="9901" w:author="Prieto Bailo, León Enrique" w:date="2023-07-07T23:00:00Z">
            <w:rPr>
              <w:ins w:id="9902" w:author="León Prieto" w:date="2023-07-07T22:48:00Z"/>
              <w:rFonts w:ascii="Consolas" w:hAnsi="Consolas" w:cs="Courier New"/>
              <w:sz w:val="17"/>
              <w:szCs w:val="17"/>
            </w:rPr>
          </w:rPrChange>
        </w:rPr>
      </w:pPr>
      <w:ins w:id="9903" w:author="León Prieto" w:date="2023-07-07T22:48:00Z">
        <w:r w:rsidRPr="00454AE3">
          <w:rPr>
            <w:rFonts w:ascii="Consolas" w:hAnsi="Consolas" w:cs="Courier New"/>
            <w:sz w:val="17"/>
            <w:szCs w:val="17"/>
            <w:lang w:val="en-US"/>
            <w:rPrChange w:id="9904" w:author="Prieto Bailo, León Enrique" w:date="2023-07-07T23:00:00Z">
              <w:rPr>
                <w:rFonts w:ascii="Consolas" w:hAnsi="Consolas" w:cs="Courier New"/>
                <w:sz w:val="17"/>
                <w:szCs w:val="17"/>
              </w:rPr>
            </w:rPrChange>
          </w:rPr>
          <w:t xml:space="preserve"> 52. </w:t>
        </w:r>
        <w:r w:rsidRPr="00454AE3">
          <w:rPr>
            <w:rFonts w:ascii="Consolas" w:hAnsi="Consolas" w:cs="Courier New"/>
            <w:color w:val="000000"/>
            <w:sz w:val="17"/>
            <w:szCs w:val="17"/>
            <w:lang w:val="en-US"/>
            <w:rPrChange w:id="990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06"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990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0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0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1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911"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912"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913" w:author="Prieto Bailo, León Enrique" w:date="2023-07-07T23:00:00Z">
              <w:rPr>
                <w:rFonts w:ascii="Consolas" w:hAnsi="Consolas" w:cs="Courier New"/>
                <w:color w:val="000000"/>
                <w:sz w:val="17"/>
                <w:szCs w:val="17"/>
              </w:rPr>
            </w:rPrChange>
          </w:rPr>
          <w:t>gyro_pitch</w:t>
        </w:r>
        <w:proofErr w:type="spellEnd"/>
        <w:r w:rsidRPr="00454AE3">
          <w:rPr>
            <w:rFonts w:ascii="Consolas" w:hAnsi="Consolas" w:cs="Courier New"/>
            <w:color w:val="000000"/>
            <w:sz w:val="17"/>
            <w:szCs w:val="17"/>
            <w:lang w:val="en-US"/>
            <w:rPrChange w:id="991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1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16"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9917" w:author="Prieto Bailo, León Enrique" w:date="2023-07-07T23:00:00Z">
              <w:rPr>
                <w:rFonts w:ascii="Consolas" w:hAnsi="Consolas" w:cs="Courier New"/>
                <w:color w:val="006666"/>
                <w:sz w:val="17"/>
                <w:szCs w:val="17"/>
              </w:rPr>
            </w:rPrChange>
          </w:rPr>
          <w:t>0.0000611</w:t>
        </w:r>
        <w:r w:rsidRPr="00454AE3">
          <w:rPr>
            <w:rFonts w:ascii="Consolas" w:hAnsi="Consolas" w:cs="Courier New"/>
            <w:color w:val="666600"/>
            <w:sz w:val="17"/>
            <w:szCs w:val="17"/>
            <w:lang w:val="en-US"/>
            <w:rPrChange w:id="9918"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919" w:author="Prieto Bailo, León Enrique" w:date="2023-07-07T23:00:00Z">
              <w:rPr>
                <w:rFonts w:ascii="Consolas" w:hAnsi="Consolas" w:cs="Courier New"/>
                <w:color w:val="000000"/>
                <w:sz w:val="17"/>
                <w:szCs w:val="17"/>
              </w:rPr>
            </w:rPrChange>
          </w:rPr>
          <w:t xml:space="preserve"> </w:t>
        </w:r>
      </w:ins>
    </w:p>
    <w:p w14:paraId="494ECB5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20" w:author="León Prieto" w:date="2023-07-07T22:48:00Z"/>
          <w:rFonts w:ascii="Consolas" w:hAnsi="Consolas" w:cs="Courier New"/>
          <w:sz w:val="17"/>
          <w:szCs w:val="17"/>
          <w:lang w:val="en-US"/>
          <w:rPrChange w:id="9921" w:author="Prieto Bailo, León Enrique" w:date="2023-07-07T23:00:00Z">
            <w:rPr>
              <w:ins w:id="9922" w:author="León Prieto" w:date="2023-07-07T22:48:00Z"/>
              <w:rFonts w:ascii="Consolas" w:hAnsi="Consolas" w:cs="Courier New"/>
              <w:sz w:val="17"/>
              <w:szCs w:val="17"/>
            </w:rPr>
          </w:rPrChange>
        </w:rPr>
      </w:pPr>
      <w:ins w:id="9923" w:author="León Prieto" w:date="2023-07-07T22:48:00Z">
        <w:r w:rsidRPr="00454AE3">
          <w:rPr>
            <w:rFonts w:ascii="Consolas" w:hAnsi="Consolas" w:cs="Courier New"/>
            <w:sz w:val="17"/>
            <w:szCs w:val="17"/>
            <w:lang w:val="en-US"/>
            <w:rPrChange w:id="9924" w:author="Prieto Bailo, León Enrique" w:date="2023-07-07T23:00:00Z">
              <w:rPr>
                <w:rFonts w:ascii="Consolas" w:hAnsi="Consolas" w:cs="Courier New"/>
                <w:sz w:val="17"/>
                <w:szCs w:val="17"/>
              </w:rPr>
            </w:rPrChange>
          </w:rPr>
          <w:t xml:space="preserve"> 53. </w:t>
        </w:r>
        <w:r w:rsidRPr="00454AE3">
          <w:rPr>
            <w:rFonts w:ascii="Consolas" w:hAnsi="Consolas" w:cs="Courier New"/>
            <w:color w:val="000000"/>
            <w:sz w:val="17"/>
            <w:szCs w:val="17"/>
            <w:lang w:val="en-US"/>
            <w:rPrChange w:id="992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26"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992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2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29"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3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931"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932"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933" w:author="Prieto Bailo, León Enrique" w:date="2023-07-07T23:00:00Z">
              <w:rPr>
                <w:rFonts w:ascii="Consolas" w:hAnsi="Consolas" w:cs="Courier New"/>
                <w:color w:val="000000"/>
                <w:sz w:val="17"/>
                <w:szCs w:val="17"/>
              </w:rPr>
            </w:rPrChange>
          </w:rPr>
          <w:t>gyro_roll</w:t>
        </w:r>
        <w:proofErr w:type="spellEnd"/>
        <w:r w:rsidRPr="00454AE3">
          <w:rPr>
            <w:rFonts w:ascii="Consolas" w:hAnsi="Consolas" w:cs="Courier New"/>
            <w:color w:val="000000"/>
            <w:sz w:val="17"/>
            <w:szCs w:val="17"/>
            <w:lang w:val="en-US"/>
            <w:rPrChange w:id="993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3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36"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9937" w:author="Prieto Bailo, León Enrique" w:date="2023-07-07T23:00:00Z">
              <w:rPr>
                <w:rFonts w:ascii="Consolas" w:hAnsi="Consolas" w:cs="Courier New"/>
                <w:color w:val="006666"/>
                <w:sz w:val="17"/>
                <w:szCs w:val="17"/>
              </w:rPr>
            </w:rPrChange>
          </w:rPr>
          <w:t>0.0000611</w:t>
        </w:r>
        <w:r w:rsidRPr="00454AE3">
          <w:rPr>
            <w:rFonts w:ascii="Consolas" w:hAnsi="Consolas" w:cs="Courier New"/>
            <w:color w:val="666600"/>
            <w:sz w:val="17"/>
            <w:szCs w:val="17"/>
            <w:lang w:val="en-US"/>
            <w:rPrChange w:id="9938"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939" w:author="Prieto Bailo, León Enrique" w:date="2023-07-07T23:00:00Z">
              <w:rPr>
                <w:rFonts w:ascii="Consolas" w:hAnsi="Consolas" w:cs="Courier New"/>
                <w:color w:val="000000"/>
                <w:sz w:val="17"/>
                <w:szCs w:val="17"/>
              </w:rPr>
            </w:rPrChange>
          </w:rPr>
          <w:t xml:space="preserve">   </w:t>
        </w:r>
      </w:ins>
    </w:p>
    <w:p w14:paraId="6EDAF2B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40" w:author="León Prieto" w:date="2023-07-07T22:48:00Z"/>
          <w:rFonts w:ascii="Consolas" w:hAnsi="Consolas" w:cs="Courier New"/>
          <w:sz w:val="17"/>
          <w:szCs w:val="17"/>
          <w:lang w:val="en-US"/>
          <w:rPrChange w:id="9941" w:author="Prieto Bailo, León Enrique" w:date="2023-07-07T23:00:00Z">
            <w:rPr>
              <w:ins w:id="9942" w:author="León Prieto" w:date="2023-07-07T22:48:00Z"/>
              <w:rFonts w:ascii="Consolas" w:hAnsi="Consolas" w:cs="Courier New"/>
              <w:sz w:val="17"/>
              <w:szCs w:val="17"/>
            </w:rPr>
          </w:rPrChange>
        </w:rPr>
      </w:pPr>
      <w:ins w:id="9943" w:author="León Prieto" w:date="2023-07-07T22:48:00Z">
        <w:r w:rsidRPr="00454AE3">
          <w:rPr>
            <w:rFonts w:ascii="Consolas" w:hAnsi="Consolas" w:cs="Courier New"/>
            <w:sz w:val="17"/>
            <w:szCs w:val="17"/>
            <w:lang w:val="en-US"/>
            <w:rPrChange w:id="9944" w:author="Prieto Bailo, León Enrique" w:date="2023-07-07T23:00:00Z">
              <w:rPr>
                <w:rFonts w:ascii="Consolas" w:hAnsi="Consolas" w:cs="Courier New"/>
                <w:sz w:val="17"/>
                <w:szCs w:val="17"/>
              </w:rPr>
            </w:rPrChange>
          </w:rPr>
          <w:t xml:space="preserve"> 54. </w:t>
        </w:r>
        <w:r w:rsidRPr="00454AE3">
          <w:rPr>
            <w:rFonts w:ascii="Consolas" w:hAnsi="Consolas" w:cs="Courier New"/>
            <w:color w:val="000000"/>
            <w:sz w:val="17"/>
            <w:szCs w:val="17"/>
            <w:lang w:val="en-US"/>
            <w:rPrChange w:id="9945" w:author="Prieto Bailo, León Enrique" w:date="2023-07-07T23:00:00Z">
              <w:rPr>
                <w:rFonts w:ascii="Consolas" w:hAnsi="Consolas" w:cs="Courier New"/>
                <w:color w:val="000000"/>
                <w:sz w:val="17"/>
                <w:szCs w:val="17"/>
              </w:rPr>
            </w:rPrChange>
          </w:rPr>
          <w:t> </w:t>
        </w:r>
      </w:ins>
    </w:p>
    <w:p w14:paraId="609F105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46" w:author="León Prieto" w:date="2023-07-07T22:48:00Z"/>
          <w:rFonts w:ascii="Consolas" w:hAnsi="Consolas" w:cs="Courier New"/>
          <w:sz w:val="17"/>
          <w:szCs w:val="17"/>
          <w:lang w:val="en-US"/>
          <w:rPrChange w:id="9947" w:author="Prieto Bailo, León Enrique" w:date="2023-07-07T23:00:00Z">
            <w:rPr>
              <w:ins w:id="9948" w:author="León Prieto" w:date="2023-07-07T22:48:00Z"/>
              <w:rFonts w:ascii="Consolas" w:hAnsi="Consolas" w:cs="Courier New"/>
              <w:sz w:val="17"/>
              <w:szCs w:val="17"/>
            </w:rPr>
          </w:rPrChange>
        </w:rPr>
      </w:pPr>
      <w:ins w:id="9949" w:author="León Prieto" w:date="2023-07-07T22:48:00Z">
        <w:r w:rsidRPr="00454AE3">
          <w:rPr>
            <w:rFonts w:ascii="Consolas" w:hAnsi="Consolas" w:cs="Courier New"/>
            <w:sz w:val="17"/>
            <w:szCs w:val="17"/>
            <w:lang w:val="en-US"/>
            <w:rPrChange w:id="9950" w:author="Prieto Bailo, León Enrique" w:date="2023-07-07T23:00:00Z">
              <w:rPr>
                <w:rFonts w:ascii="Consolas" w:hAnsi="Consolas" w:cs="Courier New"/>
                <w:sz w:val="17"/>
                <w:szCs w:val="17"/>
              </w:rPr>
            </w:rPrChange>
          </w:rPr>
          <w:t xml:space="preserve"> 55. </w:t>
        </w:r>
        <w:r w:rsidRPr="00454AE3">
          <w:rPr>
            <w:rFonts w:ascii="Consolas" w:hAnsi="Consolas" w:cs="Courier New"/>
            <w:color w:val="000000"/>
            <w:sz w:val="17"/>
            <w:szCs w:val="17"/>
            <w:lang w:val="en-US"/>
            <w:rPrChange w:id="995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52"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995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5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5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56"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995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5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59" w:author="Prieto Bailo, León Enrique" w:date="2023-07-07T23:00:00Z">
              <w:rPr>
                <w:rFonts w:ascii="Consolas" w:hAnsi="Consolas" w:cs="Courier New"/>
                <w:color w:val="000000"/>
                <w:sz w:val="17"/>
                <w:szCs w:val="17"/>
              </w:rPr>
            </w:rPrChange>
          </w:rPr>
          <w:t xml:space="preserve"> sin</w:t>
        </w:r>
        <w:r w:rsidRPr="00454AE3">
          <w:rPr>
            <w:rFonts w:ascii="Consolas" w:hAnsi="Consolas" w:cs="Courier New"/>
            <w:color w:val="666600"/>
            <w:sz w:val="17"/>
            <w:szCs w:val="17"/>
            <w:lang w:val="en-US"/>
            <w:rPrChange w:id="996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961"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962"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963"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9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6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6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967" w:author="Prieto Bailo, León Enrique" w:date="2023-07-07T23:00:00Z">
              <w:rPr>
                <w:rFonts w:ascii="Consolas" w:hAnsi="Consolas" w:cs="Courier New"/>
                <w:color w:val="006666"/>
                <w:sz w:val="17"/>
                <w:szCs w:val="17"/>
              </w:rPr>
            </w:rPrChange>
          </w:rPr>
          <w:t>0.000001066</w:t>
        </w:r>
        <w:proofErr w:type="gramStart"/>
        <w:r w:rsidRPr="00454AE3">
          <w:rPr>
            <w:rFonts w:ascii="Consolas" w:hAnsi="Consolas" w:cs="Courier New"/>
            <w:color w:val="666600"/>
            <w:sz w:val="17"/>
            <w:szCs w:val="17"/>
            <w:lang w:val="en-US"/>
            <w:rPrChange w:id="9968"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969" w:author="Prieto Bailo, León Enrique" w:date="2023-07-07T23:00:00Z">
              <w:rPr>
                <w:rFonts w:ascii="Consolas" w:hAnsi="Consolas" w:cs="Courier New"/>
                <w:color w:val="000000"/>
                <w:sz w:val="17"/>
                <w:szCs w:val="17"/>
              </w:rPr>
            </w:rPrChange>
          </w:rPr>
          <w:t xml:space="preserve"> </w:t>
        </w:r>
      </w:ins>
    </w:p>
    <w:p w14:paraId="514348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70" w:author="León Prieto" w:date="2023-07-07T22:48:00Z"/>
          <w:rFonts w:ascii="Consolas" w:hAnsi="Consolas" w:cs="Courier New"/>
          <w:sz w:val="17"/>
          <w:szCs w:val="17"/>
          <w:lang w:val="en-US"/>
          <w:rPrChange w:id="9971" w:author="Prieto Bailo, León Enrique" w:date="2023-07-07T23:00:00Z">
            <w:rPr>
              <w:ins w:id="9972" w:author="León Prieto" w:date="2023-07-07T22:48:00Z"/>
              <w:rFonts w:ascii="Consolas" w:hAnsi="Consolas" w:cs="Courier New"/>
              <w:sz w:val="17"/>
              <w:szCs w:val="17"/>
            </w:rPr>
          </w:rPrChange>
        </w:rPr>
      </w:pPr>
      <w:ins w:id="9973" w:author="León Prieto" w:date="2023-07-07T22:48:00Z">
        <w:r w:rsidRPr="00454AE3">
          <w:rPr>
            <w:rFonts w:ascii="Consolas" w:hAnsi="Consolas" w:cs="Courier New"/>
            <w:sz w:val="17"/>
            <w:szCs w:val="17"/>
            <w:lang w:val="en-US"/>
            <w:rPrChange w:id="9974" w:author="Prieto Bailo, León Enrique" w:date="2023-07-07T23:00:00Z">
              <w:rPr>
                <w:rFonts w:ascii="Consolas" w:hAnsi="Consolas" w:cs="Courier New"/>
                <w:sz w:val="17"/>
                <w:szCs w:val="17"/>
              </w:rPr>
            </w:rPrChange>
          </w:rPr>
          <w:t xml:space="preserve"> 56. </w:t>
        </w:r>
        <w:r w:rsidRPr="00454AE3">
          <w:rPr>
            <w:rFonts w:ascii="Consolas" w:hAnsi="Consolas" w:cs="Courier New"/>
            <w:color w:val="000000"/>
            <w:sz w:val="17"/>
            <w:szCs w:val="17"/>
            <w:lang w:val="en-US"/>
            <w:rPrChange w:id="997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76"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997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7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9980"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998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8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83" w:author="Prieto Bailo, León Enrique" w:date="2023-07-07T23:00:00Z">
              <w:rPr>
                <w:rFonts w:ascii="Consolas" w:hAnsi="Consolas" w:cs="Courier New"/>
                <w:color w:val="000000"/>
                <w:sz w:val="17"/>
                <w:szCs w:val="17"/>
              </w:rPr>
            </w:rPrChange>
          </w:rPr>
          <w:t xml:space="preserve"> sin</w:t>
        </w:r>
        <w:r w:rsidRPr="00454AE3">
          <w:rPr>
            <w:rFonts w:ascii="Consolas" w:hAnsi="Consolas" w:cs="Courier New"/>
            <w:color w:val="666600"/>
            <w:sz w:val="17"/>
            <w:szCs w:val="17"/>
            <w:lang w:val="en-US"/>
            <w:rPrChange w:id="998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9985"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9986"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9987" w:author="Prieto Bailo, León Enrique" w:date="2023-07-07T23:00:00Z">
              <w:rPr>
                <w:rFonts w:ascii="Consolas" w:hAnsi="Consolas" w:cs="Courier New"/>
                <w:color w:val="000000"/>
                <w:sz w:val="17"/>
                <w:szCs w:val="17"/>
              </w:rPr>
            </w:rPrChange>
          </w:rPr>
          <w:t>gyro_yaw</w:t>
        </w:r>
        <w:proofErr w:type="spellEnd"/>
        <w:r w:rsidRPr="00454AE3">
          <w:rPr>
            <w:rFonts w:ascii="Consolas" w:hAnsi="Consolas" w:cs="Courier New"/>
            <w:color w:val="000000"/>
            <w:sz w:val="17"/>
            <w:szCs w:val="17"/>
            <w:lang w:val="en-US"/>
            <w:rPrChange w:id="998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998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999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9991" w:author="Prieto Bailo, León Enrique" w:date="2023-07-07T23:00:00Z">
              <w:rPr>
                <w:rFonts w:ascii="Consolas" w:hAnsi="Consolas" w:cs="Courier New"/>
                <w:color w:val="006666"/>
                <w:sz w:val="17"/>
                <w:szCs w:val="17"/>
              </w:rPr>
            </w:rPrChange>
          </w:rPr>
          <w:t>0.000001066</w:t>
        </w:r>
        <w:proofErr w:type="gramStart"/>
        <w:r w:rsidRPr="00454AE3">
          <w:rPr>
            <w:rFonts w:ascii="Consolas" w:hAnsi="Consolas" w:cs="Courier New"/>
            <w:color w:val="666600"/>
            <w:sz w:val="17"/>
            <w:szCs w:val="17"/>
            <w:lang w:val="en-US"/>
            <w:rPrChange w:id="9992"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9993" w:author="Prieto Bailo, León Enrique" w:date="2023-07-07T23:00:00Z">
              <w:rPr>
                <w:rFonts w:ascii="Consolas" w:hAnsi="Consolas" w:cs="Courier New"/>
                <w:color w:val="000000"/>
                <w:sz w:val="17"/>
                <w:szCs w:val="17"/>
              </w:rPr>
            </w:rPrChange>
          </w:rPr>
          <w:t xml:space="preserve"> </w:t>
        </w:r>
      </w:ins>
    </w:p>
    <w:p w14:paraId="1D4EAC36"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94" w:author="León Prieto" w:date="2023-07-07T22:48:00Z"/>
          <w:rFonts w:ascii="Consolas" w:hAnsi="Consolas" w:cs="Courier New"/>
          <w:sz w:val="17"/>
          <w:szCs w:val="17"/>
        </w:rPr>
      </w:pPr>
      <w:ins w:id="9995" w:author="León Prieto" w:date="2023-07-07T22:48:00Z">
        <w:r w:rsidRPr="00454AE3">
          <w:rPr>
            <w:rFonts w:ascii="Consolas" w:hAnsi="Consolas" w:cs="Courier New"/>
            <w:sz w:val="17"/>
            <w:szCs w:val="17"/>
            <w:lang w:val="en-US"/>
            <w:rPrChange w:id="9996" w:author="Prieto Bailo, León Enrique" w:date="2023-07-07T23:00:00Z">
              <w:rPr>
                <w:rFonts w:ascii="Consolas" w:hAnsi="Consolas" w:cs="Courier New"/>
                <w:sz w:val="17"/>
                <w:szCs w:val="17"/>
              </w:rPr>
            </w:rPrChange>
          </w:rPr>
          <w:t xml:space="preserve"> </w:t>
        </w:r>
        <w:r>
          <w:rPr>
            <w:rFonts w:ascii="Consolas" w:hAnsi="Consolas" w:cs="Courier New"/>
            <w:sz w:val="17"/>
            <w:szCs w:val="17"/>
          </w:rPr>
          <w:t xml:space="preserve">57. </w:t>
        </w:r>
        <w:r>
          <w:rPr>
            <w:rFonts w:ascii="Consolas" w:hAnsi="Consolas" w:cs="Courier New"/>
            <w:color w:val="000000"/>
            <w:sz w:val="17"/>
            <w:szCs w:val="17"/>
          </w:rPr>
          <w:t> </w:t>
        </w:r>
      </w:ins>
    </w:p>
    <w:p w14:paraId="6E31655D"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97" w:author="León Prieto" w:date="2023-07-07T22:48:00Z"/>
          <w:rFonts w:ascii="Consolas" w:hAnsi="Consolas" w:cs="Courier New"/>
          <w:sz w:val="17"/>
          <w:szCs w:val="17"/>
        </w:rPr>
      </w:pPr>
      <w:ins w:id="9998" w:author="León Prieto" w:date="2023-07-07T22:48:00Z">
        <w:r>
          <w:rPr>
            <w:rFonts w:ascii="Consolas" w:hAnsi="Consolas" w:cs="Courier New"/>
            <w:sz w:val="17"/>
            <w:szCs w:val="17"/>
          </w:rPr>
          <w:t xml:space="preserve"> 58. </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acc_total_vector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sqrt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acc_x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acc_y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acc_z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acc_z</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ins>
    </w:p>
    <w:p w14:paraId="780A812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9999" w:author="León Prieto" w:date="2023-07-07T22:48:00Z"/>
          <w:rFonts w:ascii="Consolas" w:hAnsi="Consolas" w:cs="Courier New"/>
          <w:sz w:val="17"/>
          <w:szCs w:val="17"/>
          <w:lang w:val="en-US"/>
          <w:rPrChange w:id="10000" w:author="Prieto Bailo, León Enrique" w:date="2023-07-07T23:00:00Z">
            <w:rPr>
              <w:ins w:id="10001" w:author="León Prieto" w:date="2023-07-07T22:48:00Z"/>
              <w:rFonts w:ascii="Consolas" w:hAnsi="Consolas" w:cs="Courier New"/>
              <w:sz w:val="17"/>
              <w:szCs w:val="17"/>
            </w:rPr>
          </w:rPrChange>
        </w:rPr>
      </w:pPr>
      <w:ins w:id="10002" w:author="León Prieto" w:date="2023-07-07T22:48:00Z">
        <w:r>
          <w:rPr>
            <w:rFonts w:ascii="Consolas" w:hAnsi="Consolas" w:cs="Courier New"/>
            <w:sz w:val="17"/>
            <w:szCs w:val="17"/>
          </w:rPr>
          <w:t xml:space="preserve"> </w:t>
        </w:r>
        <w:r w:rsidRPr="00454AE3">
          <w:rPr>
            <w:rFonts w:ascii="Consolas" w:hAnsi="Consolas" w:cs="Courier New"/>
            <w:sz w:val="17"/>
            <w:szCs w:val="17"/>
            <w:lang w:val="en-US"/>
            <w:rPrChange w:id="10003" w:author="Prieto Bailo, León Enrique" w:date="2023-07-07T23:00:00Z">
              <w:rPr>
                <w:rFonts w:ascii="Consolas" w:hAnsi="Consolas" w:cs="Courier New"/>
                <w:sz w:val="17"/>
                <w:szCs w:val="17"/>
              </w:rPr>
            </w:rPrChange>
          </w:rPr>
          <w:t xml:space="preserve">59. </w:t>
        </w:r>
        <w:r w:rsidRPr="00454AE3">
          <w:rPr>
            <w:rFonts w:ascii="Consolas" w:hAnsi="Consolas" w:cs="Courier New"/>
            <w:color w:val="000000"/>
            <w:sz w:val="17"/>
            <w:szCs w:val="17"/>
            <w:lang w:val="en-US"/>
            <w:rPrChange w:id="10004" w:author="Prieto Bailo, León Enrique" w:date="2023-07-07T23:00:00Z">
              <w:rPr>
                <w:rFonts w:ascii="Consolas" w:hAnsi="Consolas" w:cs="Courier New"/>
                <w:color w:val="000000"/>
                <w:sz w:val="17"/>
                <w:szCs w:val="17"/>
              </w:rPr>
            </w:rPrChange>
          </w:rPr>
          <w:t> </w:t>
        </w:r>
      </w:ins>
    </w:p>
    <w:p w14:paraId="460932B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005" w:author="León Prieto" w:date="2023-07-07T22:48:00Z"/>
          <w:rFonts w:ascii="Consolas" w:hAnsi="Consolas" w:cs="Courier New"/>
          <w:sz w:val="17"/>
          <w:szCs w:val="17"/>
          <w:lang w:val="en-US"/>
          <w:rPrChange w:id="10006" w:author="Prieto Bailo, León Enrique" w:date="2023-07-07T23:00:00Z">
            <w:rPr>
              <w:ins w:id="10007" w:author="León Prieto" w:date="2023-07-07T22:48:00Z"/>
              <w:rFonts w:ascii="Consolas" w:hAnsi="Consolas" w:cs="Courier New"/>
              <w:sz w:val="17"/>
              <w:szCs w:val="17"/>
            </w:rPr>
          </w:rPrChange>
        </w:rPr>
      </w:pPr>
      <w:ins w:id="10008" w:author="León Prieto" w:date="2023-07-07T22:48:00Z">
        <w:r w:rsidRPr="00454AE3">
          <w:rPr>
            <w:rFonts w:ascii="Consolas" w:hAnsi="Consolas" w:cs="Courier New"/>
            <w:sz w:val="17"/>
            <w:szCs w:val="17"/>
            <w:lang w:val="en-US"/>
            <w:rPrChange w:id="10009" w:author="Prieto Bailo, León Enrique" w:date="2023-07-07T23:00:00Z">
              <w:rPr>
                <w:rFonts w:ascii="Consolas" w:hAnsi="Consolas" w:cs="Courier New"/>
                <w:sz w:val="17"/>
                <w:szCs w:val="17"/>
              </w:rPr>
            </w:rPrChange>
          </w:rPr>
          <w:t xml:space="preserve"> 60. </w:t>
        </w:r>
        <w:r w:rsidRPr="00454AE3">
          <w:rPr>
            <w:rFonts w:ascii="Consolas" w:hAnsi="Consolas" w:cs="Courier New"/>
            <w:color w:val="000000"/>
            <w:sz w:val="17"/>
            <w:szCs w:val="17"/>
            <w:lang w:val="en-US"/>
            <w:rPrChange w:id="1001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011"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01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1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14" w:author="Prieto Bailo, León Enrique" w:date="2023-07-07T23:00:00Z">
              <w:rPr>
                <w:rFonts w:ascii="Consolas" w:hAnsi="Consolas" w:cs="Courier New"/>
                <w:color w:val="000000"/>
                <w:sz w:val="17"/>
                <w:szCs w:val="17"/>
              </w:rPr>
            </w:rPrChange>
          </w:rPr>
          <w:t>abs</w:t>
        </w:r>
        <w:r w:rsidRPr="00454AE3">
          <w:rPr>
            <w:rFonts w:ascii="Consolas" w:hAnsi="Consolas" w:cs="Courier New"/>
            <w:color w:val="666600"/>
            <w:sz w:val="17"/>
            <w:szCs w:val="17"/>
            <w:lang w:val="en-US"/>
            <w:rPrChange w:id="10015"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016" w:author="Prieto Bailo, León Enrique" w:date="2023-07-07T23:00:00Z">
              <w:rPr>
                <w:rFonts w:ascii="Consolas" w:hAnsi="Consolas" w:cs="Courier New"/>
                <w:color w:val="000000"/>
                <w:sz w:val="17"/>
                <w:szCs w:val="17"/>
              </w:rPr>
            </w:rPrChange>
          </w:rPr>
          <w:t>acc_y</w:t>
        </w:r>
        <w:proofErr w:type="spellEnd"/>
        <w:r w:rsidRPr="00454AE3">
          <w:rPr>
            <w:rFonts w:ascii="Consolas" w:hAnsi="Consolas" w:cs="Courier New"/>
            <w:color w:val="666600"/>
            <w:sz w:val="17"/>
            <w:szCs w:val="17"/>
            <w:lang w:val="en-US"/>
            <w:rPrChange w:id="1001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1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19"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002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21" w:author="Prieto Bailo, León Enrique" w:date="2023-07-07T23:00:00Z">
              <w:rPr>
                <w:rFonts w:ascii="Consolas" w:hAnsi="Consolas" w:cs="Courier New"/>
                <w:color w:val="000000"/>
                <w:sz w:val="17"/>
                <w:szCs w:val="17"/>
              </w:rPr>
            </w:rPrChange>
          </w:rPr>
          <w:t>acc_total_vector</w:t>
        </w:r>
        <w:proofErr w:type="spellEnd"/>
        <w:r w:rsidRPr="00454AE3">
          <w:rPr>
            <w:rFonts w:ascii="Consolas" w:hAnsi="Consolas" w:cs="Courier New"/>
            <w:color w:val="666600"/>
            <w:sz w:val="17"/>
            <w:szCs w:val="17"/>
            <w:lang w:val="en-US"/>
            <w:rPrChange w:id="1002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2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2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25" w:author="Prieto Bailo, León Enrique" w:date="2023-07-07T23:00:00Z">
              <w:rPr>
                <w:rFonts w:ascii="Consolas" w:hAnsi="Consolas" w:cs="Courier New"/>
                <w:color w:val="000000"/>
                <w:sz w:val="17"/>
                <w:szCs w:val="17"/>
              </w:rPr>
            </w:rPrChange>
          </w:rPr>
          <w:t xml:space="preserve">                                </w:t>
        </w:r>
      </w:ins>
    </w:p>
    <w:p w14:paraId="69EAB0C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026" w:author="León Prieto" w:date="2023-07-07T22:48:00Z"/>
          <w:rFonts w:ascii="Consolas" w:hAnsi="Consolas" w:cs="Courier New"/>
          <w:sz w:val="17"/>
          <w:szCs w:val="17"/>
          <w:lang w:val="en-US"/>
          <w:rPrChange w:id="10027" w:author="Prieto Bailo, León Enrique" w:date="2023-07-07T23:00:00Z">
            <w:rPr>
              <w:ins w:id="10028" w:author="León Prieto" w:date="2023-07-07T22:48:00Z"/>
              <w:rFonts w:ascii="Consolas" w:hAnsi="Consolas" w:cs="Courier New"/>
              <w:sz w:val="17"/>
              <w:szCs w:val="17"/>
            </w:rPr>
          </w:rPrChange>
        </w:rPr>
      </w:pPr>
      <w:ins w:id="10029" w:author="León Prieto" w:date="2023-07-07T22:48:00Z">
        <w:r w:rsidRPr="00454AE3">
          <w:rPr>
            <w:rFonts w:ascii="Consolas" w:hAnsi="Consolas" w:cs="Courier New"/>
            <w:sz w:val="17"/>
            <w:szCs w:val="17"/>
            <w:lang w:val="en-US"/>
            <w:rPrChange w:id="10030" w:author="Prieto Bailo, León Enrique" w:date="2023-07-07T23:00:00Z">
              <w:rPr>
                <w:rFonts w:ascii="Consolas" w:hAnsi="Consolas" w:cs="Courier New"/>
                <w:sz w:val="17"/>
                <w:szCs w:val="17"/>
              </w:rPr>
            </w:rPrChange>
          </w:rPr>
          <w:t xml:space="preserve"> 61. </w:t>
        </w:r>
        <w:r w:rsidRPr="00454AE3">
          <w:rPr>
            <w:rFonts w:ascii="Consolas" w:hAnsi="Consolas" w:cs="Courier New"/>
            <w:color w:val="000000"/>
            <w:sz w:val="17"/>
            <w:szCs w:val="17"/>
            <w:lang w:val="en-US"/>
            <w:rPrChange w:id="10031"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32" w:author="Prieto Bailo, León Enrique" w:date="2023-07-07T23:00:00Z">
              <w:rPr>
                <w:rFonts w:ascii="Consolas" w:hAnsi="Consolas" w:cs="Courier New"/>
                <w:color w:val="000000"/>
                <w:sz w:val="17"/>
                <w:szCs w:val="17"/>
              </w:rPr>
            </w:rPrChange>
          </w:rPr>
          <w:t>angle_pitch_acc</w:t>
        </w:r>
        <w:proofErr w:type="spellEnd"/>
        <w:r w:rsidRPr="00454AE3">
          <w:rPr>
            <w:rFonts w:ascii="Consolas" w:hAnsi="Consolas" w:cs="Courier New"/>
            <w:color w:val="000000"/>
            <w:sz w:val="17"/>
            <w:szCs w:val="17"/>
            <w:lang w:val="en-US"/>
            <w:rPrChange w:id="1003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3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3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36" w:author="Prieto Bailo, León Enrique" w:date="2023-07-07T23:00:00Z">
              <w:rPr>
                <w:rFonts w:ascii="Consolas" w:hAnsi="Consolas" w:cs="Courier New"/>
                <w:color w:val="000000"/>
                <w:sz w:val="17"/>
                <w:szCs w:val="17"/>
              </w:rPr>
            </w:rPrChange>
          </w:rPr>
          <w:t>asin</w:t>
        </w:r>
        <w:proofErr w:type="spellEnd"/>
        <w:r w:rsidRPr="00454AE3">
          <w:rPr>
            <w:rFonts w:ascii="Consolas" w:hAnsi="Consolas" w:cs="Courier New"/>
            <w:color w:val="666600"/>
            <w:sz w:val="17"/>
            <w:szCs w:val="17"/>
            <w:lang w:val="en-US"/>
            <w:rPrChange w:id="1003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0038"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0039"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040" w:author="Prieto Bailo, León Enrique" w:date="2023-07-07T23:00:00Z">
              <w:rPr>
                <w:rFonts w:ascii="Consolas" w:hAnsi="Consolas" w:cs="Courier New"/>
                <w:color w:val="000000"/>
                <w:sz w:val="17"/>
                <w:szCs w:val="17"/>
              </w:rPr>
            </w:rPrChange>
          </w:rPr>
          <w:t>acc_y</w:t>
        </w:r>
        <w:proofErr w:type="spellEnd"/>
        <w:r w:rsidRPr="00454AE3">
          <w:rPr>
            <w:rFonts w:ascii="Consolas" w:hAnsi="Consolas" w:cs="Courier New"/>
            <w:color w:val="000000"/>
            <w:sz w:val="17"/>
            <w:szCs w:val="17"/>
            <w:lang w:val="en-US"/>
            <w:rPrChange w:id="1004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4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4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44" w:author="Prieto Bailo, León Enrique" w:date="2023-07-07T23:00:00Z">
              <w:rPr>
                <w:rFonts w:ascii="Consolas" w:hAnsi="Consolas" w:cs="Courier New"/>
                <w:color w:val="000000"/>
                <w:sz w:val="17"/>
                <w:szCs w:val="17"/>
              </w:rPr>
            </w:rPrChange>
          </w:rPr>
          <w:t>acc_total_vector</w:t>
        </w:r>
        <w:proofErr w:type="spellEnd"/>
        <w:r w:rsidRPr="00454AE3">
          <w:rPr>
            <w:rFonts w:ascii="Consolas" w:hAnsi="Consolas" w:cs="Courier New"/>
            <w:color w:val="666600"/>
            <w:sz w:val="17"/>
            <w:szCs w:val="17"/>
            <w:lang w:val="en-US"/>
            <w:rPrChange w:id="1004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4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4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48"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049" w:author="Prieto Bailo, León Enrique" w:date="2023-07-07T23:00:00Z">
              <w:rPr>
                <w:rFonts w:ascii="Consolas" w:hAnsi="Consolas" w:cs="Courier New"/>
                <w:color w:val="006666"/>
                <w:sz w:val="17"/>
                <w:szCs w:val="17"/>
              </w:rPr>
            </w:rPrChange>
          </w:rPr>
          <w:t>57.296</w:t>
        </w:r>
        <w:r w:rsidRPr="00454AE3">
          <w:rPr>
            <w:rFonts w:ascii="Consolas" w:hAnsi="Consolas" w:cs="Courier New"/>
            <w:color w:val="666600"/>
            <w:sz w:val="17"/>
            <w:szCs w:val="17"/>
            <w:lang w:val="en-US"/>
            <w:rPrChange w:id="10050"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0051" w:author="Prieto Bailo, León Enrique" w:date="2023-07-07T23:00:00Z">
              <w:rPr>
                <w:rFonts w:ascii="Consolas" w:hAnsi="Consolas" w:cs="Courier New"/>
                <w:color w:val="000000"/>
                <w:sz w:val="17"/>
                <w:szCs w:val="17"/>
              </w:rPr>
            </w:rPrChange>
          </w:rPr>
          <w:t xml:space="preserve"> </w:t>
        </w:r>
      </w:ins>
    </w:p>
    <w:p w14:paraId="6B8D960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052" w:author="León Prieto" w:date="2023-07-07T22:48:00Z"/>
          <w:rFonts w:ascii="Consolas" w:hAnsi="Consolas" w:cs="Courier New"/>
          <w:sz w:val="17"/>
          <w:szCs w:val="17"/>
          <w:lang w:val="en-US"/>
          <w:rPrChange w:id="10053" w:author="Prieto Bailo, León Enrique" w:date="2023-07-07T23:00:00Z">
            <w:rPr>
              <w:ins w:id="10054" w:author="León Prieto" w:date="2023-07-07T22:48:00Z"/>
              <w:rFonts w:ascii="Consolas" w:hAnsi="Consolas" w:cs="Courier New"/>
              <w:sz w:val="17"/>
              <w:szCs w:val="17"/>
            </w:rPr>
          </w:rPrChange>
        </w:rPr>
      </w:pPr>
      <w:ins w:id="10055" w:author="León Prieto" w:date="2023-07-07T22:48:00Z">
        <w:r w:rsidRPr="00454AE3">
          <w:rPr>
            <w:rFonts w:ascii="Consolas" w:hAnsi="Consolas" w:cs="Courier New"/>
            <w:sz w:val="17"/>
            <w:szCs w:val="17"/>
            <w:lang w:val="en-US"/>
            <w:rPrChange w:id="10056" w:author="Prieto Bailo, León Enrique" w:date="2023-07-07T23:00:00Z">
              <w:rPr>
                <w:rFonts w:ascii="Consolas" w:hAnsi="Consolas" w:cs="Courier New"/>
                <w:sz w:val="17"/>
                <w:szCs w:val="17"/>
              </w:rPr>
            </w:rPrChange>
          </w:rPr>
          <w:t xml:space="preserve"> 62. </w:t>
        </w:r>
        <w:proofErr w:type="gramStart"/>
        <w:r w:rsidRPr="00454AE3">
          <w:rPr>
            <w:rFonts w:ascii="Consolas" w:hAnsi="Consolas" w:cs="Courier New"/>
            <w:color w:val="000000"/>
            <w:sz w:val="17"/>
            <w:szCs w:val="17"/>
            <w:lang w:val="en-US"/>
            <w:rPrChange w:id="1005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58" w:author="Prieto Bailo, León Enrique" w:date="2023-07-07T23:00:00Z">
              <w:rPr>
                <w:rFonts w:ascii="Consolas" w:hAnsi="Consolas" w:cs="Courier New"/>
                <w:color w:val="666600"/>
                <w:sz w:val="17"/>
                <w:szCs w:val="17"/>
              </w:rPr>
            </w:rPrChange>
          </w:rPr>
          <w:t>}</w:t>
        </w:r>
        <w:proofErr w:type="gramEnd"/>
      </w:ins>
    </w:p>
    <w:p w14:paraId="31C106B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059" w:author="León Prieto" w:date="2023-07-07T22:48:00Z"/>
          <w:rFonts w:ascii="Consolas" w:hAnsi="Consolas" w:cs="Courier New"/>
          <w:sz w:val="17"/>
          <w:szCs w:val="17"/>
          <w:lang w:val="en-US"/>
          <w:rPrChange w:id="10060" w:author="Prieto Bailo, León Enrique" w:date="2023-07-07T23:00:00Z">
            <w:rPr>
              <w:ins w:id="10061" w:author="León Prieto" w:date="2023-07-07T22:48:00Z"/>
              <w:rFonts w:ascii="Consolas" w:hAnsi="Consolas" w:cs="Courier New"/>
              <w:sz w:val="17"/>
              <w:szCs w:val="17"/>
            </w:rPr>
          </w:rPrChange>
        </w:rPr>
      </w:pPr>
      <w:ins w:id="10062" w:author="León Prieto" w:date="2023-07-07T22:48:00Z">
        <w:r w:rsidRPr="00454AE3">
          <w:rPr>
            <w:rFonts w:ascii="Consolas" w:hAnsi="Consolas" w:cs="Courier New"/>
            <w:sz w:val="17"/>
            <w:szCs w:val="17"/>
            <w:lang w:val="en-US"/>
            <w:rPrChange w:id="10063" w:author="Prieto Bailo, León Enrique" w:date="2023-07-07T23:00:00Z">
              <w:rPr>
                <w:rFonts w:ascii="Consolas" w:hAnsi="Consolas" w:cs="Courier New"/>
                <w:sz w:val="17"/>
                <w:szCs w:val="17"/>
              </w:rPr>
            </w:rPrChange>
          </w:rPr>
          <w:t xml:space="preserve"> 63. </w:t>
        </w:r>
        <w:r w:rsidRPr="00454AE3">
          <w:rPr>
            <w:rFonts w:ascii="Consolas" w:hAnsi="Consolas" w:cs="Courier New"/>
            <w:color w:val="000000"/>
            <w:sz w:val="17"/>
            <w:szCs w:val="17"/>
            <w:lang w:val="en-US"/>
            <w:rPrChange w:id="1006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065"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06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6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68" w:author="Prieto Bailo, León Enrique" w:date="2023-07-07T23:00:00Z">
              <w:rPr>
                <w:rFonts w:ascii="Consolas" w:hAnsi="Consolas" w:cs="Courier New"/>
                <w:color w:val="000000"/>
                <w:sz w:val="17"/>
                <w:szCs w:val="17"/>
              </w:rPr>
            </w:rPrChange>
          </w:rPr>
          <w:t>abs</w:t>
        </w:r>
        <w:r w:rsidRPr="00454AE3">
          <w:rPr>
            <w:rFonts w:ascii="Consolas" w:hAnsi="Consolas" w:cs="Courier New"/>
            <w:color w:val="666600"/>
            <w:sz w:val="17"/>
            <w:szCs w:val="17"/>
            <w:lang w:val="en-US"/>
            <w:rPrChange w:id="10069"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070" w:author="Prieto Bailo, León Enrique" w:date="2023-07-07T23:00:00Z">
              <w:rPr>
                <w:rFonts w:ascii="Consolas" w:hAnsi="Consolas" w:cs="Courier New"/>
                <w:color w:val="000000"/>
                <w:sz w:val="17"/>
                <w:szCs w:val="17"/>
              </w:rPr>
            </w:rPrChange>
          </w:rPr>
          <w:t>acc_x</w:t>
        </w:r>
        <w:proofErr w:type="spellEnd"/>
        <w:r w:rsidRPr="00454AE3">
          <w:rPr>
            <w:rFonts w:ascii="Consolas" w:hAnsi="Consolas" w:cs="Courier New"/>
            <w:color w:val="666600"/>
            <w:sz w:val="17"/>
            <w:szCs w:val="17"/>
            <w:lang w:val="en-US"/>
            <w:rPrChange w:id="1007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7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73" w:author="Prieto Bailo, León Enrique" w:date="2023-07-07T23:00: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007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75" w:author="Prieto Bailo, León Enrique" w:date="2023-07-07T23:00:00Z">
              <w:rPr>
                <w:rFonts w:ascii="Consolas" w:hAnsi="Consolas" w:cs="Courier New"/>
                <w:color w:val="000000"/>
                <w:sz w:val="17"/>
                <w:szCs w:val="17"/>
              </w:rPr>
            </w:rPrChange>
          </w:rPr>
          <w:t>acc_total_vector</w:t>
        </w:r>
        <w:proofErr w:type="spellEnd"/>
        <w:r w:rsidRPr="00454AE3">
          <w:rPr>
            <w:rFonts w:ascii="Consolas" w:hAnsi="Consolas" w:cs="Courier New"/>
            <w:color w:val="666600"/>
            <w:sz w:val="17"/>
            <w:szCs w:val="17"/>
            <w:lang w:val="en-US"/>
            <w:rPrChange w:id="1007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7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7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79" w:author="Prieto Bailo, León Enrique" w:date="2023-07-07T23:00:00Z">
              <w:rPr>
                <w:rFonts w:ascii="Consolas" w:hAnsi="Consolas" w:cs="Courier New"/>
                <w:color w:val="000000"/>
                <w:sz w:val="17"/>
                <w:szCs w:val="17"/>
              </w:rPr>
            </w:rPrChange>
          </w:rPr>
          <w:t xml:space="preserve">                             </w:t>
        </w:r>
      </w:ins>
    </w:p>
    <w:p w14:paraId="552BB70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080" w:author="León Prieto" w:date="2023-07-07T22:48:00Z"/>
          <w:rFonts w:ascii="Consolas" w:hAnsi="Consolas" w:cs="Courier New"/>
          <w:sz w:val="17"/>
          <w:szCs w:val="17"/>
          <w:lang w:val="en-US"/>
          <w:rPrChange w:id="10081" w:author="Prieto Bailo, León Enrique" w:date="2023-07-07T23:00:00Z">
            <w:rPr>
              <w:ins w:id="10082" w:author="León Prieto" w:date="2023-07-07T22:48:00Z"/>
              <w:rFonts w:ascii="Consolas" w:hAnsi="Consolas" w:cs="Courier New"/>
              <w:sz w:val="17"/>
              <w:szCs w:val="17"/>
            </w:rPr>
          </w:rPrChange>
        </w:rPr>
      </w:pPr>
      <w:ins w:id="10083" w:author="León Prieto" w:date="2023-07-07T22:48:00Z">
        <w:r w:rsidRPr="00454AE3">
          <w:rPr>
            <w:rFonts w:ascii="Consolas" w:hAnsi="Consolas" w:cs="Courier New"/>
            <w:sz w:val="17"/>
            <w:szCs w:val="17"/>
            <w:lang w:val="en-US"/>
            <w:rPrChange w:id="10084" w:author="Prieto Bailo, León Enrique" w:date="2023-07-07T23:00:00Z">
              <w:rPr>
                <w:rFonts w:ascii="Consolas" w:hAnsi="Consolas" w:cs="Courier New"/>
                <w:sz w:val="17"/>
                <w:szCs w:val="17"/>
              </w:rPr>
            </w:rPrChange>
          </w:rPr>
          <w:t xml:space="preserve"> 64. </w:t>
        </w:r>
        <w:r w:rsidRPr="00454AE3">
          <w:rPr>
            <w:rFonts w:ascii="Consolas" w:hAnsi="Consolas" w:cs="Courier New"/>
            <w:color w:val="000000"/>
            <w:sz w:val="17"/>
            <w:szCs w:val="17"/>
            <w:lang w:val="en-US"/>
            <w:rPrChange w:id="1008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86" w:author="Prieto Bailo, León Enrique" w:date="2023-07-07T23:00:00Z">
              <w:rPr>
                <w:rFonts w:ascii="Consolas" w:hAnsi="Consolas" w:cs="Courier New"/>
                <w:color w:val="000000"/>
                <w:sz w:val="17"/>
                <w:szCs w:val="17"/>
              </w:rPr>
            </w:rPrChange>
          </w:rPr>
          <w:t>angle_roll_acc</w:t>
        </w:r>
        <w:proofErr w:type="spellEnd"/>
        <w:r w:rsidRPr="00454AE3">
          <w:rPr>
            <w:rFonts w:ascii="Consolas" w:hAnsi="Consolas" w:cs="Courier New"/>
            <w:color w:val="000000"/>
            <w:sz w:val="17"/>
            <w:szCs w:val="17"/>
            <w:lang w:val="en-US"/>
            <w:rPrChange w:id="1008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8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8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90" w:author="Prieto Bailo, León Enrique" w:date="2023-07-07T23:00:00Z">
              <w:rPr>
                <w:rFonts w:ascii="Consolas" w:hAnsi="Consolas" w:cs="Courier New"/>
                <w:color w:val="000000"/>
                <w:sz w:val="17"/>
                <w:szCs w:val="17"/>
              </w:rPr>
            </w:rPrChange>
          </w:rPr>
          <w:t>asin</w:t>
        </w:r>
        <w:proofErr w:type="spellEnd"/>
        <w:r w:rsidRPr="00454AE3">
          <w:rPr>
            <w:rFonts w:ascii="Consolas" w:hAnsi="Consolas" w:cs="Courier New"/>
            <w:color w:val="666600"/>
            <w:sz w:val="17"/>
            <w:szCs w:val="17"/>
            <w:lang w:val="en-US"/>
            <w:rPrChange w:id="1009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0092" w:author="Prieto Bailo, León Enrique" w:date="2023-07-07T23:00: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0093"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094" w:author="Prieto Bailo, León Enrique" w:date="2023-07-07T23:00:00Z">
              <w:rPr>
                <w:rFonts w:ascii="Consolas" w:hAnsi="Consolas" w:cs="Courier New"/>
                <w:color w:val="000000"/>
                <w:sz w:val="17"/>
                <w:szCs w:val="17"/>
              </w:rPr>
            </w:rPrChange>
          </w:rPr>
          <w:t>acc_x</w:t>
        </w:r>
        <w:proofErr w:type="spellEnd"/>
        <w:r w:rsidRPr="00454AE3">
          <w:rPr>
            <w:rFonts w:ascii="Consolas" w:hAnsi="Consolas" w:cs="Courier New"/>
            <w:color w:val="000000"/>
            <w:sz w:val="17"/>
            <w:szCs w:val="17"/>
            <w:lang w:val="en-US"/>
            <w:rPrChange w:id="1009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09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097"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098" w:author="Prieto Bailo, León Enrique" w:date="2023-07-07T23:00:00Z">
              <w:rPr>
                <w:rFonts w:ascii="Consolas" w:hAnsi="Consolas" w:cs="Courier New"/>
                <w:color w:val="000000"/>
                <w:sz w:val="17"/>
                <w:szCs w:val="17"/>
              </w:rPr>
            </w:rPrChange>
          </w:rPr>
          <w:t>acc_total_vector</w:t>
        </w:r>
        <w:proofErr w:type="spellEnd"/>
        <w:r w:rsidRPr="00454AE3">
          <w:rPr>
            <w:rFonts w:ascii="Consolas" w:hAnsi="Consolas" w:cs="Courier New"/>
            <w:color w:val="666600"/>
            <w:sz w:val="17"/>
            <w:szCs w:val="17"/>
            <w:lang w:val="en-US"/>
            <w:rPrChange w:id="1009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0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0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02"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103" w:author="Prieto Bailo, León Enrique" w:date="2023-07-07T23:00:00Z">
              <w:rPr>
                <w:rFonts w:ascii="Consolas" w:hAnsi="Consolas" w:cs="Courier New"/>
                <w:color w:val="006666"/>
                <w:sz w:val="17"/>
                <w:szCs w:val="17"/>
              </w:rPr>
            </w:rPrChange>
          </w:rPr>
          <w:t>57.296</w:t>
        </w:r>
        <w:r w:rsidRPr="00454AE3">
          <w:rPr>
            <w:rFonts w:ascii="Consolas" w:hAnsi="Consolas" w:cs="Courier New"/>
            <w:color w:val="666600"/>
            <w:sz w:val="17"/>
            <w:szCs w:val="17"/>
            <w:lang w:val="en-US"/>
            <w:rPrChange w:id="10104"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0105" w:author="Prieto Bailo, León Enrique" w:date="2023-07-07T23:00:00Z">
              <w:rPr>
                <w:rFonts w:ascii="Consolas" w:hAnsi="Consolas" w:cs="Courier New"/>
                <w:color w:val="000000"/>
                <w:sz w:val="17"/>
                <w:szCs w:val="17"/>
              </w:rPr>
            </w:rPrChange>
          </w:rPr>
          <w:t xml:space="preserve"> </w:t>
        </w:r>
      </w:ins>
    </w:p>
    <w:p w14:paraId="09188C5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06" w:author="León Prieto" w:date="2023-07-07T22:48:00Z"/>
          <w:rFonts w:ascii="Consolas" w:hAnsi="Consolas" w:cs="Courier New"/>
          <w:sz w:val="17"/>
          <w:szCs w:val="17"/>
          <w:lang w:val="en-US"/>
          <w:rPrChange w:id="10107" w:author="Prieto Bailo, León Enrique" w:date="2023-07-07T23:00:00Z">
            <w:rPr>
              <w:ins w:id="10108" w:author="León Prieto" w:date="2023-07-07T22:48:00Z"/>
              <w:rFonts w:ascii="Consolas" w:hAnsi="Consolas" w:cs="Courier New"/>
              <w:sz w:val="17"/>
              <w:szCs w:val="17"/>
            </w:rPr>
          </w:rPrChange>
        </w:rPr>
      </w:pPr>
      <w:ins w:id="10109" w:author="León Prieto" w:date="2023-07-07T22:48:00Z">
        <w:r w:rsidRPr="00454AE3">
          <w:rPr>
            <w:rFonts w:ascii="Consolas" w:hAnsi="Consolas" w:cs="Courier New"/>
            <w:sz w:val="17"/>
            <w:szCs w:val="17"/>
            <w:lang w:val="en-US"/>
            <w:rPrChange w:id="10110" w:author="Prieto Bailo, León Enrique" w:date="2023-07-07T23:00:00Z">
              <w:rPr>
                <w:rFonts w:ascii="Consolas" w:hAnsi="Consolas" w:cs="Courier New"/>
                <w:sz w:val="17"/>
                <w:szCs w:val="17"/>
              </w:rPr>
            </w:rPrChange>
          </w:rPr>
          <w:t xml:space="preserve"> 65. </w:t>
        </w:r>
        <w:proofErr w:type="gramStart"/>
        <w:r w:rsidRPr="00454AE3">
          <w:rPr>
            <w:rFonts w:ascii="Consolas" w:hAnsi="Consolas" w:cs="Courier New"/>
            <w:color w:val="000000"/>
            <w:sz w:val="17"/>
            <w:szCs w:val="17"/>
            <w:lang w:val="en-US"/>
            <w:rPrChange w:id="101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12" w:author="Prieto Bailo, León Enrique" w:date="2023-07-07T23:00:00Z">
              <w:rPr>
                <w:rFonts w:ascii="Consolas" w:hAnsi="Consolas" w:cs="Courier New"/>
                <w:color w:val="666600"/>
                <w:sz w:val="17"/>
                <w:szCs w:val="17"/>
              </w:rPr>
            </w:rPrChange>
          </w:rPr>
          <w:t>}</w:t>
        </w:r>
        <w:proofErr w:type="gramEnd"/>
      </w:ins>
    </w:p>
    <w:p w14:paraId="0DCD8DF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13" w:author="León Prieto" w:date="2023-07-07T22:48:00Z"/>
          <w:rFonts w:ascii="Consolas" w:hAnsi="Consolas" w:cs="Courier New"/>
          <w:sz w:val="17"/>
          <w:szCs w:val="17"/>
          <w:lang w:val="en-US"/>
          <w:rPrChange w:id="10114" w:author="Prieto Bailo, León Enrique" w:date="2023-07-07T23:00:00Z">
            <w:rPr>
              <w:ins w:id="10115" w:author="León Prieto" w:date="2023-07-07T22:48:00Z"/>
              <w:rFonts w:ascii="Consolas" w:hAnsi="Consolas" w:cs="Courier New"/>
              <w:sz w:val="17"/>
              <w:szCs w:val="17"/>
            </w:rPr>
          </w:rPrChange>
        </w:rPr>
      </w:pPr>
      <w:ins w:id="10116" w:author="León Prieto" w:date="2023-07-07T22:48:00Z">
        <w:r w:rsidRPr="00454AE3">
          <w:rPr>
            <w:rFonts w:ascii="Consolas" w:hAnsi="Consolas" w:cs="Courier New"/>
            <w:sz w:val="17"/>
            <w:szCs w:val="17"/>
            <w:lang w:val="en-US"/>
            <w:rPrChange w:id="10117" w:author="Prieto Bailo, León Enrique" w:date="2023-07-07T23:00:00Z">
              <w:rPr>
                <w:rFonts w:ascii="Consolas" w:hAnsi="Consolas" w:cs="Courier New"/>
                <w:sz w:val="17"/>
                <w:szCs w:val="17"/>
              </w:rPr>
            </w:rPrChange>
          </w:rPr>
          <w:lastRenderedPageBreak/>
          <w:t xml:space="preserve"> 66. </w:t>
        </w:r>
        <w:r w:rsidRPr="00454AE3">
          <w:rPr>
            <w:rFonts w:ascii="Consolas" w:hAnsi="Consolas" w:cs="Courier New"/>
            <w:color w:val="000000"/>
            <w:sz w:val="17"/>
            <w:szCs w:val="17"/>
            <w:lang w:val="en-US"/>
            <w:rPrChange w:id="10118" w:author="Prieto Bailo, León Enrique" w:date="2023-07-07T23:00:00Z">
              <w:rPr>
                <w:rFonts w:ascii="Consolas" w:hAnsi="Consolas" w:cs="Courier New"/>
                <w:color w:val="000000"/>
                <w:sz w:val="17"/>
                <w:szCs w:val="17"/>
              </w:rPr>
            </w:rPrChange>
          </w:rPr>
          <w:t> </w:t>
        </w:r>
      </w:ins>
    </w:p>
    <w:p w14:paraId="21CB65A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19" w:author="León Prieto" w:date="2023-07-07T22:48:00Z"/>
          <w:rFonts w:ascii="Consolas" w:hAnsi="Consolas" w:cs="Courier New"/>
          <w:sz w:val="17"/>
          <w:szCs w:val="17"/>
          <w:lang w:val="en-US"/>
          <w:rPrChange w:id="10120" w:author="Prieto Bailo, León Enrique" w:date="2023-07-07T23:00:00Z">
            <w:rPr>
              <w:ins w:id="10121" w:author="León Prieto" w:date="2023-07-07T22:48:00Z"/>
              <w:rFonts w:ascii="Consolas" w:hAnsi="Consolas" w:cs="Courier New"/>
              <w:sz w:val="17"/>
              <w:szCs w:val="17"/>
            </w:rPr>
          </w:rPrChange>
        </w:rPr>
      </w:pPr>
      <w:ins w:id="10122" w:author="León Prieto" w:date="2023-07-07T22:48:00Z">
        <w:r w:rsidRPr="00454AE3">
          <w:rPr>
            <w:rFonts w:ascii="Consolas" w:hAnsi="Consolas" w:cs="Courier New"/>
            <w:sz w:val="17"/>
            <w:szCs w:val="17"/>
            <w:lang w:val="en-US"/>
            <w:rPrChange w:id="10123" w:author="Prieto Bailo, León Enrique" w:date="2023-07-07T23:00:00Z">
              <w:rPr>
                <w:rFonts w:ascii="Consolas" w:hAnsi="Consolas" w:cs="Courier New"/>
                <w:sz w:val="17"/>
                <w:szCs w:val="17"/>
              </w:rPr>
            </w:rPrChange>
          </w:rPr>
          <w:t xml:space="preserve"> 67. </w:t>
        </w:r>
        <w:r w:rsidRPr="00454AE3">
          <w:rPr>
            <w:rFonts w:ascii="Consolas" w:hAnsi="Consolas" w:cs="Courier New"/>
            <w:color w:val="000000"/>
            <w:sz w:val="17"/>
            <w:szCs w:val="17"/>
            <w:lang w:val="en-US"/>
            <w:rPrChange w:id="1012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25"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1012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2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2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29"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1013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3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3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133" w:author="Prieto Bailo, León Enrique" w:date="2023-07-07T23:00:00Z">
              <w:rPr>
                <w:rFonts w:ascii="Consolas" w:hAnsi="Consolas" w:cs="Courier New"/>
                <w:color w:val="006666"/>
                <w:sz w:val="17"/>
                <w:szCs w:val="17"/>
              </w:rPr>
            </w:rPrChange>
          </w:rPr>
          <w:t>0.9996</w:t>
        </w:r>
        <w:r w:rsidRPr="00454AE3">
          <w:rPr>
            <w:rFonts w:ascii="Consolas" w:hAnsi="Consolas" w:cs="Courier New"/>
            <w:color w:val="000000"/>
            <w:sz w:val="17"/>
            <w:szCs w:val="17"/>
            <w:lang w:val="en-US"/>
            <w:rPrChange w:id="1013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3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3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37" w:author="Prieto Bailo, León Enrique" w:date="2023-07-07T23:00:00Z">
              <w:rPr>
                <w:rFonts w:ascii="Consolas" w:hAnsi="Consolas" w:cs="Courier New"/>
                <w:color w:val="000000"/>
                <w:sz w:val="17"/>
                <w:szCs w:val="17"/>
              </w:rPr>
            </w:rPrChange>
          </w:rPr>
          <w:t>angle_pitch_acc</w:t>
        </w:r>
        <w:proofErr w:type="spellEnd"/>
        <w:r w:rsidRPr="00454AE3">
          <w:rPr>
            <w:rFonts w:ascii="Consolas" w:hAnsi="Consolas" w:cs="Courier New"/>
            <w:color w:val="000000"/>
            <w:sz w:val="17"/>
            <w:szCs w:val="17"/>
            <w:lang w:val="en-US"/>
            <w:rPrChange w:id="1013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3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40"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141" w:author="Prieto Bailo, León Enrique" w:date="2023-07-07T23:00:00Z">
              <w:rPr>
                <w:rFonts w:ascii="Consolas" w:hAnsi="Consolas" w:cs="Courier New"/>
                <w:color w:val="006666"/>
                <w:sz w:val="17"/>
                <w:szCs w:val="17"/>
              </w:rPr>
            </w:rPrChange>
          </w:rPr>
          <w:t>0.0004</w:t>
        </w:r>
        <w:r w:rsidRPr="00454AE3">
          <w:rPr>
            <w:rFonts w:ascii="Consolas" w:hAnsi="Consolas" w:cs="Courier New"/>
            <w:color w:val="666600"/>
            <w:sz w:val="17"/>
            <w:szCs w:val="17"/>
            <w:lang w:val="en-US"/>
            <w:rPrChange w:id="10142" w:author="Prieto Bailo, León Enrique" w:date="2023-07-07T23:00:00Z">
              <w:rPr>
                <w:rFonts w:ascii="Consolas" w:hAnsi="Consolas" w:cs="Courier New"/>
                <w:color w:val="666600"/>
                <w:sz w:val="17"/>
                <w:szCs w:val="17"/>
              </w:rPr>
            </w:rPrChange>
          </w:rPr>
          <w:t>;</w:t>
        </w:r>
        <w:proofErr w:type="gramEnd"/>
      </w:ins>
    </w:p>
    <w:p w14:paraId="1308020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43" w:author="León Prieto" w:date="2023-07-07T22:48:00Z"/>
          <w:rFonts w:ascii="Consolas" w:hAnsi="Consolas" w:cs="Courier New"/>
          <w:sz w:val="17"/>
          <w:szCs w:val="17"/>
          <w:lang w:val="en-US"/>
          <w:rPrChange w:id="10144" w:author="Prieto Bailo, León Enrique" w:date="2023-07-07T23:00:00Z">
            <w:rPr>
              <w:ins w:id="10145" w:author="León Prieto" w:date="2023-07-07T22:48:00Z"/>
              <w:rFonts w:ascii="Consolas" w:hAnsi="Consolas" w:cs="Courier New"/>
              <w:sz w:val="17"/>
              <w:szCs w:val="17"/>
            </w:rPr>
          </w:rPrChange>
        </w:rPr>
      </w:pPr>
      <w:ins w:id="10146" w:author="León Prieto" w:date="2023-07-07T22:48:00Z">
        <w:r w:rsidRPr="00454AE3">
          <w:rPr>
            <w:rFonts w:ascii="Consolas" w:hAnsi="Consolas" w:cs="Courier New"/>
            <w:sz w:val="17"/>
            <w:szCs w:val="17"/>
            <w:lang w:val="en-US"/>
            <w:rPrChange w:id="10147" w:author="Prieto Bailo, León Enrique" w:date="2023-07-07T23:00:00Z">
              <w:rPr>
                <w:rFonts w:ascii="Consolas" w:hAnsi="Consolas" w:cs="Courier New"/>
                <w:sz w:val="17"/>
                <w:szCs w:val="17"/>
              </w:rPr>
            </w:rPrChange>
          </w:rPr>
          <w:t xml:space="preserve"> 68. </w:t>
        </w:r>
        <w:r w:rsidRPr="00454AE3">
          <w:rPr>
            <w:rFonts w:ascii="Consolas" w:hAnsi="Consolas" w:cs="Courier New"/>
            <w:color w:val="000000"/>
            <w:sz w:val="17"/>
            <w:szCs w:val="17"/>
            <w:lang w:val="en-US"/>
            <w:rPrChange w:id="1014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49"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1015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5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5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53"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1015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5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5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157" w:author="Prieto Bailo, León Enrique" w:date="2023-07-07T23:00:00Z">
              <w:rPr>
                <w:rFonts w:ascii="Consolas" w:hAnsi="Consolas" w:cs="Courier New"/>
                <w:color w:val="006666"/>
                <w:sz w:val="17"/>
                <w:szCs w:val="17"/>
              </w:rPr>
            </w:rPrChange>
          </w:rPr>
          <w:t>0.9996</w:t>
        </w:r>
        <w:r w:rsidRPr="00454AE3">
          <w:rPr>
            <w:rFonts w:ascii="Consolas" w:hAnsi="Consolas" w:cs="Courier New"/>
            <w:color w:val="000000"/>
            <w:sz w:val="17"/>
            <w:szCs w:val="17"/>
            <w:lang w:val="en-US"/>
            <w:rPrChange w:id="1015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5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6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61" w:author="Prieto Bailo, León Enrique" w:date="2023-07-07T23:00:00Z">
              <w:rPr>
                <w:rFonts w:ascii="Consolas" w:hAnsi="Consolas" w:cs="Courier New"/>
                <w:color w:val="000000"/>
                <w:sz w:val="17"/>
                <w:szCs w:val="17"/>
              </w:rPr>
            </w:rPrChange>
          </w:rPr>
          <w:t>angle_roll_acc</w:t>
        </w:r>
        <w:proofErr w:type="spellEnd"/>
        <w:r w:rsidRPr="00454AE3">
          <w:rPr>
            <w:rFonts w:ascii="Consolas" w:hAnsi="Consolas" w:cs="Courier New"/>
            <w:color w:val="000000"/>
            <w:sz w:val="17"/>
            <w:szCs w:val="17"/>
            <w:lang w:val="en-US"/>
            <w:rPrChange w:id="1016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6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64"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165" w:author="Prieto Bailo, León Enrique" w:date="2023-07-07T23:00:00Z">
              <w:rPr>
                <w:rFonts w:ascii="Consolas" w:hAnsi="Consolas" w:cs="Courier New"/>
                <w:color w:val="006666"/>
                <w:sz w:val="17"/>
                <w:szCs w:val="17"/>
              </w:rPr>
            </w:rPrChange>
          </w:rPr>
          <w:t>0.0004</w:t>
        </w:r>
        <w:r w:rsidRPr="00454AE3">
          <w:rPr>
            <w:rFonts w:ascii="Consolas" w:hAnsi="Consolas" w:cs="Courier New"/>
            <w:color w:val="666600"/>
            <w:sz w:val="17"/>
            <w:szCs w:val="17"/>
            <w:lang w:val="en-US"/>
            <w:rPrChange w:id="10166"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0167" w:author="Prieto Bailo, León Enrique" w:date="2023-07-07T23:00:00Z">
              <w:rPr>
                <w:rFonts w:ascii="Consolas" w:hAnsi="Consolas" w:cs="Courier New"/>
                <w:color w:val="000000"/>
                <w:sz w:val="17"/>
                <w:szCs w:val="17"/>
              </w:rPr>
            </w:rPrChange>
          </w:rPr>
          <w:t xml:space="preserve">  </w:t>
        </w:r>
      </w:ins>
    </w:p>
    <w:p w14:paraId="354377A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68" w:author="León Prieto" w:date="2023-07-07T22:48:00Z"/>
          <w:rFonts w:ascii="Consolas" w:hAnsi="Consolas" w:cs="Courier New"/>
          <w:sz w:val="17"/>
          <w:szCs w:val="17"/>
          <w:lang w:val="en-US"/>
          <w:rPrChange w:id="10169" w:author="Prieto Bailo, León Enrique" w:date="2023-07-07T23:00:00Z">
            <w:rPr>
              <w:ins w:id="10170" w:author="León Prieto" w:date="2023-07-07T22:48:00Z"/>
              <w:rFonts w:ascii="Consolas" w:hAnsi="Consolas" w:cs="Courier New"/>
              <w:sz w:val="17"/>
              <w:szCs w:val="17"/>
            </w:rPr>
          </w:rPrChange>
        </w:rPr>
      </w:pPr>
      <w:ins w:id="10171" w:author="León Prieto" w:date="2023-07-07T22:48:00Z">
        <w:r w:rsidRPr="00454AE3">
          <w:rPr>
            <w:rFonts w:ascii="Consolas" w:hAnsi="Consolas" w:cs="Courier New"/>
            <w:sz w:val="17"/>
            <w:szCs w:val="17"/>
            <w:lang w:val="en-US"/>
            <w:rPrChange w:id="10172" w:author="Prieto Bailo, León Enrique" w:date="2023-07-07T23:00:00Z">
              <w:rPr>
                <w:rFonts w:ascii="Consolas" w:hAnsi="Consolas" w:cs="Courier New"/>
                <w:sz w:val="17"/>
                <w:szCs w:val="17"/>
              </w:rPr>
            </w:rPrChange>
          </w:rPr>
          <w:t xml:space="preserve"> 69. </w:t>
        </w:r>
        <w:r w:rsidRPr="00454AE3">
          <w:rPr>
            <w:rFonts w:ascii="Consolas" w:hAnsi="Consolas" w:cs="Courier New"/>
            <w:color w:val="000000"/>
            <w:sz w:val="17"/>
            <w:szCs w:val="17"/>
            <w:lang w:val="en-US"/>
            <w:rPrChange w:id="10173" w:author="Prieto Bailo, León Enrique" w:date="2023-07-07T23:00:00Z">
              <w:rPr>
                <w:rFonts w:ascii="Consolas" w:hAnsi="Consolas" w:cs="Courier New"/>
                <w:color w:val="000000"/>
                <w:sz w:val="17"/>
                <w:szCs w:val="17"/>
              </w:rPr>
            </w:rPrChange>
          </w:rPr>
          <w:t> </w:t>
        </w:r>
      </w:ins>
    </w:p>
    <w:p w14:paraId="78520DB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74" w:author="León Prieto" w:date="2023-07-07T22:48:00Z"/>
          <w:rFonts w:ascii="Consolas" w:hAnsi="Consolas" w:cs="Courier New"/>
          <w:sz w:val="17"/>
          <w:szCs w:val="17"/>
          <w:lang w:val="en-US"/>
          <w:rPrChange w:id="10175" w:author="Prieto Bailo, León Enrique" w:date="2023-07-07T23:00:00Z">
            <w:rPr>
              <w:ins w:id="10176" w:author="León Prieto" w:date="2023-07-07T22:48:00Z"/>
              <w:rFonts w:ascii="Consolas" w:hAnsi="Consolas" w:cs="Courier New"/>
              <w:sz w:val="17"/>
              <w:szCs w:val="17"/>
            </w:rPr>
          </w:rPrChange>
        </w:rPr>
      </w:pPr>
      <w:ins w:id="10177" w:author="León Prieto" w:date="2023-07-07T22:48:00Z">
        <w:r w:rsidRPr="00454AE3">
          <w:rPr>
            <w:rFonts w:ascii="Consolas" w:hAnsi="Consolas" w:cs="Courier New"/>
            <w:sz w:val="17"/>
            <w:szCs w:val="17"/>
            <w:lang w:val="en-US"/>
            <w:rPrChange w:id="10178" w:author="Prieto Bailo, León Enrique" w:date="2023-07-07T23:00:00Z">
              <w:rPr>
                <w:rFonts w:ascii="Consolas" w:hAnsi="Consolas" w:cs="Courier New"/>
                <w:sz w:val="17"/>
                <w:szCs w:val="17"/>
              </w:rPr>
            </w:rPrChange>
          </w:rPr>
          <w:t xml:space="preserve"> 70. </w:t>
        </w:r>
        <w:r w:rsidRPr="00454AE3">
          <w:rPr>
            <w:rFonts w:ascii="Consolas" w:hAnsi="Consolas" w:cs="Courier New"/>
            <w:color w:val="000000"/>
            <w:sz w:val="17"/>
            <w:szCs w:val="17"/>
            <w:lang w:val="en-US"/>
            <w:rPrChange w:id="1017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80" w:author="Prieto Bailo, León Enrique" w:date="2023-07-07T23:00:00Z">
              <w:rPr>
                <w:rFonts w:ascii="Consolas" w:hAnsi="Consolas" w:cs="Courier New"/>
                <w:color w:val="000000"/>
                <w:sz w:val="17"/>
                <w:szCs w:val="17"/>
              </w:rPr>
            </w:rPrChange>
          </w:rPr>
          <w:t>pitch_level_adjust</w:t>
        </w:r>
        <w:proofErr w:type="spellEnd"/>
        <w:r w:rsidRPr="00454AE3">
          <w:rPr>
            <w:rFonts w:ascii="Consolas" w:hAnsi="Consolas" w:cs="Courier New"/>
            <w:color w:val="000000"/>
            <w:sz w:val="17"/>
            <w:szCs w:val="17"/>
            <w:lang w:val="en-US"/>
            <w:rPrChange w:id="1018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8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8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84" w:author="Prieto Bailo, León Enrique" w:date="2023-07-07T23:00:00Z">
              <w:rPr>
                <w:rFonts w:ascii="Consolas" w:hAnsi="Consolas" w:cs="Courier New"/>
                <w:color w:val="000000"/>
                <w:sz w:val="17"/>
                <w:szCs w:val="17"/>
              </w:rPr>
            </w:rPrChange>
          </w:rPr>
          <w:t>angle_pitch</w:t>
        </w:r>
        <w:proofErr w:type="spellEnd"/>
        <w:r w:rsidRPr="00454AE3">
          <w:rPr>
            <w:rFonts w:ascii="Consolas" w:hAnsi="Consolas" w:cs="Courier New"/>
            <w:color w:val="000000"/>
            <w:sz w:val="17"/>
            <w:szCs w:val="17"/>
            <w:lang w:val="en-US"/>
            <w:rPrChange w:id="10185"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86"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87"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188" w:author="Prieto Bailo, León Enrique" w:date="2023-07-07T23:00:00Z">
              <w:rPr>
                <w:rFonts w:ascii="Consolas" w:hAnsi="Consolas" w:cs="Courier New"/>
                <w:color w:val="006666"/>
                <w:sz w:val="17"/>
                <w:szCs w:val="17"/>
              </w:rPr>
            </w:rPrChange>
          </w:rPr>
          <w:t>15</w:t>
        </w:r>
        <w:r w:rsidRPr="00454AE3">
          <w:rPr>
            <w:rFonts w:ascii="Consolas" w:hAnsi="Consolas" w:cs="Courier New"/>
            <w:color w:val="666600"/>
            <w:sz w:val="17"/>
            <w:szCs w:val="17"/>
            <w:lang w:val="en-US"/>
            <w:rPrChange w:id="10189" w:author="Prieto Bailo, León Enrique" w:date="2023-07-07T23:00:00Z">
              <w:rPr>
                <w:rFonts w:ascii="Consolas" w:hAnsi="Consolas" w:cs="Courier New"/>
                <w:color w:val="666600"/>
                <w:sz w:val="17"/>
                <w:szCs w:val="17"/>
              </w:rPr>
            </w:rPrChange>
          </w:rPr>
          <w:t>;</w:t>
        </w:r>
        <w:proofErr w:type="gramEnd"/>
      </w:ins>
    </w:p>
    <w:p w14:paraId="7EE533B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190" w:author="León Prieto" w:date="2023-07-07T22:48:00Z"/>
          <w:rFonts w:ascii="Consolas" w:hAnsi="Consolas" w:cs="Courier New"/>
          <w:sz w:val="17"/>
          <w:szCs w:val="17"/>
          <w:lang w:val="en-US"/>
          <w:rPrChange w:id="10191" w:author="Prieto Bailo, León Enrique" w:date="2023-07-07T23:00:00Z">
            <w:rPr>
              <w:ins w:id="10192" w:author="León Prieto" w:date="2023-07-07T22:48:00Z"/>
              <w:rFonts w:ascii="Consolas" w:hAnsi="Consolas" w:cs="Courier New"/>
              <w:sz w:val="17"/>
              <w:szCs w:val="17"/>
            </w:rPr>
          </w:rPrChange>
        </w:rPr>
      </w:pPr>
      <w:ins w:id="10193" w:author="León Prieto" w:date="2023-07-07T22:48:00Z">
        <w:r w:rsidRPr="00454AE3">
          <w:rPr>
            <w:rFonts w:ascii="Consolas" w:hAnsi="Consolas" w:cs="Courier New"/>
            <w:sz w:val="17"/>
            <w:szCs w:val="17"/>
            <w:lang w:val="en-US"/>
            <w:rPrChange w:id="10194" w:author="Prieto Bailo, León Enrique" w:date="2023-07-07T23:00:00Z">
              <w:rPr>
                <w:rFonts w:ascii="Consolas" w:hAnsi="Consolas" w:cs="Courier New"/>
                <w:sz w:val="17"/>
                <w:szCs w:val="17"/>
              </w:rPr>
            </w:rPrChange>
          </w:rPr>
          <w:t xml:space="preserve"> 71. </w:t>
        </w:r>
        <w:r w:rsidRPr="00454AE3">
          <w:rPr>
            <w:rFonts w:ascii="Consolas" w:hAnsi="Consolas" w:cs="Courier New"/>
            <w:color w:val="000000"/>
            <w:sz w:val="17"/>
            <w:szCs w:val="17"/>
            <w:lang w:val="en-US"/>
            <w:rPrChange w:id="1019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196" w:author="Prieto Bailo, León Enrique" w:date="2023-07-07T23:00:00Z">
              <w:rPr>
                <w:rFonts w:ascii="Consolas" w:hAnsi="Consolas" w:cs="Courier New"/>
                <w:color w:val="000000"/>
                <w:sz w:val="17"/>
                <w:szCs w:val="17"/>
              </w:rPr>
            </w:rPrChange>
          </w:rPr>
          <w:t>roll_level_adjust</w:t>
        </w:r>
        <w:proofErr w:type="spellEnd"/>
        <w:r w:rsidRPr="00454AE3">
          <w:rPr>
            <w:rFonts w:ascii="Consolas" w:hAnsi="Consolas" w:cs="Courier New"/>
            <w:color w:val="000000"/>
            <w:sz w:val="17"/>
            <w:szCs w:val="17"/>
            <w:lang w:val="en-US"/>
            <w:rPrChange w:id="1019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19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19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200" w:author="Prieto Bailo, León Enrique" w:date="2023-07-07T23:00:00Z">
              <w:rPr>
                <w:rFonts w:ascii="Consolas" w:hAnsi="Consolas" w:cs="Courier New"/>
                <w:color w:val="000000"/>
                <w:sz w:val="17"/>
                <w:szCs w:val="17"/>
              </w:rPr>
            </w:rPrChange>
          </w:rPr>
          <w:t>angle_roll</w:t>
        </w:r>
        <w:proofErr w:type="spellEnd"/>
        <w:r w:rsidRPr="00454AE3">
          <w:rPr>
            <w:rFonts w:ascii="Consolas" w:hAnsi="Consolas" w:cs="Courier New"/>
            <w:color w:val="000000"/>
            <w:sz w:val="17"/>
            <w:szCs w:val="17"/>
            <w:lang w:val="en-US"/>
            <w:rPrChange w:id="1020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0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03"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204" w:author="Prieto Bailo, León Enrique" w:date="2023-07-07T23:00:00Z">
              <w:rPr>
                <w:rFonts w:ascii="Consolas" w:hAnsi="Consolas" w:cs="Courier New"/>
                <w:color w:val="006666"/>
                <w:sz w:val="17"/>
                <w:szCs w:val="17"/>
              </w:rPr>
            </w:rPrChange>
          </w:rPr>
          <w:t>15</w:t>
        </w:r>
        <w:r w:rsidRPr="00454AE3">
          <w:rPr>
            <w:rFonts w:ascii="Consolas" w:hAnsi="Consolas" w:cs="Courier New"/>
            <w:color w:val="666600"/>
            <w:sz w:val="17"/>
            <w:szCs w:val="17"/>
            <w:lang w:val="en-US"/>
            <w:rPrChange w:id="10205" w:author="Prieto Bailo, León Enrique" w:date="2023-07-07T23:00:00Z">
              <w:rPr>
                <w:rFonts w:ascii="Consolas" w:hAnsi="Consolas" w:cs="Courier New"/>
                <w:color w:val="666600"/>
                <w:sz w:val="17"/>
                <w:szCs w:val="17"/>
              </w:rPr>
            </w:rPrChange>
          </w:rPr>
          <w:t>;</w:t>
        </w:r>
        <w:proofErr w:type="gramEnd"/>
      </w:ins>
    </w:p>
    <w:p w14:paraId="39FD043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06" w:author="León Prieto" w:date="2023-07-07T22:48:00Z"/>
          <w:rFonts w:ascii="Consolas" w:hAnsi="Consolas" w:cs="Courier New"/>
          <w:sz w:val="17"/>
          <w:szCs w:val="17"/>
          <w:lang w:val="en-US"/>
          <w:rPrChange w:id="10207" w:author="Prieto Bailo, León Enrique" w:date="2023-07-07T23:00:00Z">
            <w:rPr>
              <w:ins w:id="10208" w:author="León Prieto" w:date="2023-07-07T22:48:00Z"/>
              <w:rFonts w:ascii="Consolas" w:hAnsi="Consolas" w:cs="Courier New"/>
              <w:sz w:val="17"/>
              <w:szCs w:val="17"/>
            </w:rPr>
          </w:rPrChange>
        </w:rPr>
      </w:pPr>
      <w:ins w:id="10209" w:author="León Prieto" w:date="2023-07-07T22:48:00Z">
        <w:r w:rsidRPr="00454AE3">
          <w:rPr>
            <w:rFonts w:ascii="Consolas" w:hAnsi="Consolas" w:cs="Courier New"/>
            <w:sz w:val="17"/>
            <w:szCs w:val="17"/>
            <w:lang w:val="en-US"/>
            <w:rPrChange w:id="10210" w:author="Prieto Bailo, León Enrique" w:date="2023-07-07T23:00:00Z">
              <w:rPr>
                <w:rFonts w:ascii="Consolas" w:hAnsi="Consolas" w:cs="Courier New"/>
                <w:sz w:val="17"/>
                <w:szCs w:val="17"/>
              </w:rPr>
            </w:rPrChange>
          </w:rPr>
          <w:t xml:space="preserve"> 72. </w:t>
        </w:r>
        <w:r w:rsidRPr="00454AE3">
          <w:rPr>
            <w:rFonts w:ascii="Consolas" w:hAnsi="Consolas" w:cs="Courier New"/>
            <w:color w:val="000000"/>
            <w:sz w:val="17"/>
            <w:szCs w:val="17"/>
            <w:lang w:val="en-US"/>
            <w:rPrChange w:id="10211" w:author="Prieto Bailo, León Enrique" w:date="2023-07-07T23:00:00Z">
              <w:rPr>
                <w:rFonts w:ascii="Consolas" w:hAnsi="Consolas" w:cs="Courier New"/>
                <w:color w:val="000000"/>
                <w:sz w:val="17"/>
                <w:szCs w:val="17"/>
              </w:rPr>
            </w:rPrChange>
          </w:rPr>
          <w:t> </w:t>
        </w:r>
      </w:ins>
    </w:p>
    <w:p w14:paraId="3A976FA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12" w:author="León Prieto" w:date="2023-07-07T22:48:00Z"/>
          <w:rFonts w:ascii="Consolas" w:hAnsi="Consolas" w:cs="Courier New"/>
          <w:sz w:val="17"/>
          <w:szCs w:val="17"/>
          <w:lang w:val="en-US"/>
          <w:rPrChange w:id="10213" w:author="Prieto Bailo, León Enrique" w:date="2023-07-07T23:00:00Z">
            <w:rPr>
              <w:ins w:id="10214" w:author="León Prieto" w:date="2023-07-07T22:48:00Z"/>
              <w:rFonts w:ascii="Consolas" w:hAnsi="Consolas" w:cs="Courier New"/>
              <w:sz w:val="17"/>
              <w:szCs w:val="17"/>
            </w:rPr>
          </w:rPrChange>
        </w:rPr>
      </w:pPr>
      <w:ins w:id="10215" w:author="León Prieto" w:date="2023-07-07T22:48:00Z">
        <w:r w:rsidRPr="00454AE3">
          <w:rPr>
            <w:rFonts w:ascii="Consolas" w:hAnsi="Consolas" w:cs="Courier New"/>
            <w:sz w:val="17"/>
            <w:szCs w:val="17"/>
            <w:lang w:val="en-US"/>
            <w:rPrChange w:id="10216" w:author="Prieto Bailo, León Enrique" w:date="2023-07-07T23:00:00Z">
              <w:rPr>
                <w:rFonts w:ascii="Consolas" w:hAnsi="Consolas" w:cs="Courier New"/>
                <w:sz w:val="17"/>
                <w:szCs w:val="17"/>
              </w:rPr>
            </w:rPrChange>
          </w:rPr>
          <w:t xml:space="preserve"> 73. </w:t>
        </w:r>
        <w:r w:rsidRPr="00454AE3">
          <w:rPr>
            <w:rFonts w:ascii="Consolas" w:hAnsi="Consolas" w:cs="Courier New"/>
            <w:color w:val="000000"/>
            <w:sz w:val="17"/>
            <w:szCs w:val="17"/>
            <w:lang w:val="en-US"/>
            <w:rPrChange w:id="1021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218"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219"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0220"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221" w:author="Prieto Bailo, León Enrique" w:date="2023-07-07T23:00:00Z">
              <w:rPr>
                <w:rFonts w:ascii="Consolas" w:hAnsi="Consolas" w:cs="Courier New"/>
                <w:color w:val="000000"/>
                <w:sz w:val="17"/>
                <w:szCs w:val="17"/>
              </w:rPr>
            </w:rPrChange>
          </w:rPr>
          <w:t>auto</w:t>
        </w:r>
        <w:proofErr w:type="gramEnd"/>
        <w:r w:rsidRPr="00454AE3">
          <w:rPr>
            <w:rFonts w:ascii="Consolas" w:hAnsi="Consolas" w:cs="Courier New"/>
            <w:color w:val="000000"/>
            <w:sz w:val="17"/>
            <w:szCs w:val="17"/>
            <w:lang w:val="en-US"/>
            <w:rPrChange w:id="10222" w:author="Prieto Bailo, León Enrique" w:date="2023-07-07T23:00:00Z">
              <w:rPr>
                <w:rFonts w:ascii="Consolas" w:hAnsi="Consolas" w:cs="Courier New"/>
                <w:color w:val="000000"/>
                <w:sz w:val="17"/>
                <w:szCs w:val="17"/>
              </w:rPr>
            </w:rPrChange>
          </w:rPr>
          <w:t>_level</w:t>
        </w:r>
        <w:proofErr w:type="spellEnd"/>
        <w:r w:rsidRPr="00454AE3">
          <w:rPr>
            <w:rFonts w:ascii="Consolas" w:hAnsi="Consolas" w:cs="Courier New"/>
            <w:color w:val="666600"/>
            <w:sz w:val="17"/>
            <w:szCs w:val="17"/>
            <w:lang w:val="en-US"/>
            <w:rPrChange w:id="1022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2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2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26" w:author="Prieto Bailo, León Enrique" w:date="2023-07-07T23:00:00Z">
              <w:rPr>
                <w:rFonts w:ascii="Consolas" w:hAnsi="Consolas" w:cs="Courier New"/>
                <w:color w:val="000000"/>
                <w:sz w:val="17"/>
                <w:szCs w:val="17"/>
              </w:rPr>
            </w:rPrChange>
          </w:rPr>
          <w:t xml:space="preserve">        </w:t>
        </w:r>
      </w:ins>
    </w:p>
    <w:p w14:paraId="5EA2F99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27" w:author="León Prieto" w:date="2023-07-07T22:48:00Z"/>
          <w:rFonts w:ascii="Consolas" w:hAnsi="Consolas" w:cs="Courier New"/>
          <w:sz w:val="17"/>
          <w:szCs w:val="17"/>
          <w:lang w:val="en-US"/>
          <w:rPrChange w:id="10228" w:author="Prieto Bailo, León Enrique" w:date="2023-07-07T23:00:00Z">
            <w:rPr>
              <w:ins w:id="10229" w:author="León Prieto" w:date="2023-07-07T22:48:00Z"/>
              <w:rFonts w:ascii="Consolas" w:hAnsi="Consolas" w:cs="Courier New"/>
              <w:sz w:val="17"/>
              <w:szCs w:val="17"/>
            </w:rPr>
          </w:rPrChange>
        </w:rPr>
      </w:pPr>
      <w:ins w:id="10230" w:author="León Prieto" w:date="2023-07-07T22:48:00Z">
        <w:r w:rsidRPr="00454AE3">
          <w:rPr>
            <w:rFonts w:ascii="Consolas" w:hAnsi="Consolas" w:cs="Courier New"/>
            <w:sz w:val="17"/>
            <w:szCs w:val="17"/>
            <w:lang w:val="en-US"/>
            <w:rPrChange w:id="10231" w:author="Prieto Bailo, León Enrique" w:date="2023-07-07T23:00:00Z">
              <w:rPr>
                <w:rFonts w:ascii="Consolas" w:hAnsi="Consolas" w:cs="Courier New"/>
                <w:sz w:val="17"/>
                <w:szCs w:val="17"/>
              </w:rPr>
            </w:rPrChange>
          </w:rPr>
          <w:t xml:space="preserve"> 74. </w:t>
        </w:r>
        <w:r w:rsidRPr="00454AE3">
          <w:rPr>
            <w:rFonts w:ascii="Consolas" w:hAnsi="Consolas" w:cs="Courier New"/>
            <w:color w:val="000000"/>
            <w:sz w:val="17"/>
            <w:szCs w:val="17"/>
            <w:lang w:val="en-US"/>
            <w:rPrChange w:id="1023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233" w:author="Prieto Bailo, León Enrique" w:date="2023-07-07T23:00:00Z">
              <w:rPr>
                <w:rFonts w:ascii="Consolas" w:hAnsi="Consolas" w:cs="Courier New"/>
                <w:color w:val="000000"/>
                <w:sz w:val="17"/>
                <w:szCs w:val="17"/>
              </w:rPr>
            </w:rPrChange>
          </w:rPr>
          <w:t>pitch_level_adjust</w:t>
        </w:r>
        <w:proofErr w:type="spellEnd"/>
        <w:r w:rsidRPr="00454AE3">
          <w:rPr>
            <w:rFonts w:ascii="Consolas" w:hAnsi="Consolas" w:cs="Courier New"/>
            <w:color w:val="000000"/>
            <w:sz w:val="17"/>
            <w:szCs w:val="17"/>
            <w:lang w:val="en-US"/>
            <w:rPrChange w:id="1023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3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36"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237"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0238"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0239" w:author="Prieto Bailo, León Enrique" w:date="2023-07-07T23:00:00Z">
              <w:rPr>
                <w:rFonts w:ascii="Consolas" w:hAnsi="Consolas" w:cs="Courier New"/>
                <w:color w:val="000000"/>
                <w:sz w:val="17"/>
                <w:szCs w:val="17"/>
              </w:rPr>
            </w:rPrChange>
          </w:rPr>
          <w:t xml:space="preserve">  </w:t>
        </w:r>
      </w:ins>
    </w:p>
    <w:p w14:paraId="2D4DD7D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40" w:author="León Prieto" w:date="2023-07-07T22:48:00Z"/>
          <w:rFonts w:ascii="Consolas" w:hAnsi="Consolas" w:cs="Courier New"/>
          <w:sz w:val="17"/>
          <w:szCs w:val="17"/>
          <w:lang w:val="en-US"/>
          <w:rPrChange w:id="10241" w:author="Prieto Bailo, León Enrique" w:date="2023-07-07T23:00:00Z">
            <w:rPr>
              <w:ins w:id="10242" w:author="León Prieto" w:date="2023-07-07T22:48:00Z"/>
              <w:rFonts w:ascii="Consolas" w:hAnsi="Consolas" w:cs="Courier New"/>
              <w:sz w:val="17"/>
              <w:szCs w:val="17"/>
            </w:rPr>
          </w:rPrChange>
        </w:rPr>
      </w:pPr>
      <w:ins w:id="10243" w:author="León Prieto" w:date="2023-07-07T22:48:00Z">
        <w:r w:rsidRPr="00454AE3">
          <w:rPr>
            <w:rFonts w:ascii="Consolas" w:hAnsi="Consolas" w:cs="Courier New"/>
            <w:sz w:val="17"/>
            <w:szCs w:val="17"/>
            <w:lang w:val="en-US"/>
            <w:rPrChange w:id="10244" w:author="Prieto Bailo, León Enrique" w:date="2023-07-07T23:00:00Z">
              <w:rPr>
                <w:rFonts w:ascii="Consolas" w:hAnsi="Consolas" w:cs="Courier New"/>
                <w:sz w:val="17"/>
                <w:szCs w:val="17"/>
              </w:rPr>
            </w:rPrChange>
          </w:rPr>
          <w:t xml:space="preserve"> 75. </w:t>
        </w:r>
        <w:r w:rsidRPr="00454AE3">
          <w:rPr>
            <w:rFonts w:ascii="Consolas" w:hAnsi="Consolas" w:cs="Courier New"/>
            <w:color w:val="000000"/>
            <w:sz w:val="17"/>
            <w:szCs w:val="17"/>
            <w:lang w:val="en-US"/>
            <w:rPrChange w:id="10245"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246" w:author="Prieto Bailo, León Enrique" w:date="2023-07-07T23:00:00Z">
              <w:rPr>
                <w:rFonts w:ascii="Consolas" w:hAnsi="Consolas" w:cs="Courier New"/>
                <w:color w:val="000000"/>
                <w:sz w:val="17"/>
                <w:szCs w:val="17"/>
              </w:rPr>
            </w:rPrChange>
          </w:rPr>
          <w:t>roll_level_adjust</w:t>
        </w:r>
        <w:proofErr w:type="spellEnd"/>
        <w:r w:rsidRPr="00454AE3">
          <w:rPr>
            <w:rFonts w:ascii="Consolas" w:hAnsi="Consolas" w:cs="Courier New"/>
            <w:color w:val="000000"/>
            <w:sz w:val="17"/>
            <w:szCs w:val="17"/>
            <w:lang w:val="en-US"/>
            <w:rPrChange w:id="10247"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48"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49"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250" w:author="Prieto Bailo, León Enrique" w:date="2023-07-07T23:00: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0251"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0252" w:author="Prieto Bailo, León Enrique" w:date="2023-07-07T23:00:00Z">
              <w:rPr>
                <w:rFonts w:ascii="Consolas" w:hAnsi="Consolas" w:cs="Courier New"/>
                <w:color w:val="000000"/>
                <w:sz w:val="17"/>
                <w:szCs w:val="17"/>
              </w:rPr>
            </w:rPrChange>
          </w:rPr>
          <w:t xml:space="preserve"> </w:t>
        </w:r>
      </w:ins>
    </w:p>
    <w:p w14:paraId="1E5F3A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53" w:author="León Prieto" w:date="2023-07-07T22:48:00Z"/>
          <w:rFonts w:ascii="Consolas" w:hAnsi="Consolas" w:cs="Courier New"/>
          <w:sz w:val="17"/>
          <w:szCs w:val="17"/>
          <w:lang w:val="en-US"/>
          <w:rPrChange w:id="10254" w:author="Prieto Bailo, León Enrique" w:date="2023-07-07T23:00:00Z">
            <w:rPr>
              <w:ins w:id="10255" w:author="León Prieto" w:date="2023-07-07T22:48:00Z"/>
              <w:rFonts w:ascii="Consolas" w:hAnsi="Consolas" w:cs="Courier New"/>
              <w:sz w:val="17"/>
              <w:szCs w:val="17"/>
            </w:rPr>
          </w:rPrChange>
        </w:rPr>
      </w:pPr>
      <w:ins w:id="10256" w:author="León Prieto" w:date="2023-07-07T22:48:00Z">
        <w:r w:rsidRPr="00454AE3">
          <w:rPr>
            <w:rFonts w:ascii="Consolas" w:hAnsi="Consolas" w:cs="Courier New"/>
            <w:sz w:val="17"/>
            <w:szCs w:val="17"/>
            <w:lang w:val="en-US"/>
            <w:rPrChange w:id="10257" w:author="Prieto Bailo, León Enrique" w:date="2023-07-07T23:00:00Z">
              <w:rPr>
                <w:rFonts w:ascii="Consolas" w:hAnsi="Consolas" w:cs="Courier New"/>
                <w:sz w:val="17"/>
                <w:szCs w:val="17"/>
              </w:rPr>
            </w:rPrChange>
          </w:rPr>
          <w:t xml:space="preserve"> 76. </w:t>
        </w:r>
        <w:proofErr w:type="gramStart"/>
        <w:r w:rsidRPr="00454AE3">
          <w:rPr>
            <w:rFonts w:ascii="Consolas" w:hAnsi="Consolas" w:cs="Courier New"/>
            <w:color w:val="000000"/>
            <w:sz w:val="17"/>
            <w:szCs w:val="17"/>
            <w:lang w:val="en-US"/>
            <w:rPrChange w:id="1025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59" w:author="Prieto Bailo, León Enrique" w:date="2023-07-07T23:00:00Z">
              <w:rPr>
                <w:rFonts w:ascii="Consolas" w:hAnsi="Consolas" w:cs="Courier New"/>
                <w:color w:val="666600"/>
                <w:sz w:val="17"/>
                <w:szCs w:val="17"/>
              </w:rPr>
            </w:rPrChange>
          </w:rPr>
          <w:t>}</w:t>
        </w:r>
        <w:proofErr w:type="gramEnd"/>
      </w:ins>
    </w:p>
    <w:p w14:paraId="4652A06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60" w:author="León Prieto" w:date="2023-07-07T22:48:00Z"/>
          <w:rFonts w:ascii="Consolas" w:hAnsi="Consolas" w:cs="Courier New"/>
          <w:sz w:val="17"/>
          <w:szCs w:val="17"/>
          <w:lang w:val="en-US"/>
          <w:rPrChange w:id="10261" w:author="Prieto Bailo, León Enrique" w:date="2023-07-07T23:00:00Z">
            <w:rPr>
              <w:ins w:id="10262" w:author="León Prieto" w:date="2023-07-07T22:48:00Z"/>
              <w:rFonts w:ascii="Consolas" w:hAnsi="Consolas" w:cs="Courier New"/>
              <w:sz w:val="17"/>
              <w:szCs w:val="17"/>
            </w:rPr>
          </w:rPrChange>
        </w:rPr>
      </w:pPr>
      <w:ins w:id="10263" w:author="León Prieto" w:date="2023-07-07T22:48:00Z">
        <w:r w:rsidRPr="00454AE3">
          <w:rPr>
            <w:rFonts w:ascii="Consolas" w:hAnsi="Consolas" w:cs="Courier New"/>
            <w:sz w:val="17"/>
            <w:szCs w:val="17"/>
            <w:lang w:val="en-US"/>
            <w:rPrChange w:id="10264" w:author="Prieto Bailo, León Enrique" w:date="2023-07-07T23:00: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10265" w:author="Prieto Bailo, León Enrique" w:date="2023-07-07T23:00:00Z">
              <w:rPr>
                <w:rFonts w:ascii="Consolas" w:hAnsi="Consolas" w:cs="Courier New"/>
                <w:sz w:val="17"/>
                <w:szCs w:val="17"/>
              </w:rPr>
            </w:rPrChange>
          </w:rPr>
          <w:t xml:space="preserve">77. </w:t>
        </w:r>
        <w:r w:rsidRPr="00454AE3">
          <w:rPr>
            <w:rFonts w:ascii="Consolas" w:hAnsi="Consolas" w:cs="Courier New"/>
            <w:color w:val="666600"/>
            <w:sz w:val="17"/>
            <w:szCs w:val="17"/>
            <w:lang w:val="en-US"/>
            <w:rPrChange w:id="10266" w:author="Prieto Bailo, León Enrique" w:date="2023-07-07T23:00:00Z">
              <w:rPr>
                <w:rFonts w:ascii="Consolas" w:hAnsi="Consolas" w:cs="Courier New"/>
                <w:color w:val="666600"/>
                <w:sz w:val="17"/>
                <w:szCs w:val="17"/>
              </w:rPr>
            </w:rPrChange>
          </w:rPr>
          <w:t>}</w:t>
        </w:r>
        <w:proofErr w:type="gramEnd"/>
      </w:ins>
    </w:p>
    <w:p w14:paraId="6AE0599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67" w:author="León Prieto" w:date="2023-07-07T22:48:00Z"/>
          <w:rFonts w:ascii="Consolas" w:hAnsi="Consolas" w:cs="Courier New"/>
          <w:sz w:val="17"/>
          <w:szCs w:val="17"/>
          <w:lang w:val="en-US"/>
          <w:rPrChange w:id="10268" w:author="Prieto Bailo, León Enrique" w:date="2023-07-07T23:00:00Z">
            <w:rPr>
              <w:ins w:id="10269" w:author="León Prieto" w:date="2023-07-07T22:48:00Z"/>
              <w:rFonts w:ascii="Consolas" w:hAnsi="Consolas" w:cs="Courier New"/>
              <w:sz w:val="17"/>
              <w:szCs w:val="17"/>
            </w:rPr>
          </w:rPrChange>
        </w:rPr>
      </w:pPr>
      <w:ins w:id="10270" w:author="León Prieto" w:date="2023-07-07T22:48:00Z">
        <w:r w:rsidRPr="00454AE3">
          <w:rPr>
            <w:rFonts w:ascii="Consolas" w:hAnsi="Consolas" w:cs="Courier New"/>
            <w:sz w:val="17"/>
            <w:szCs w:val="17"/>
            <w:lang w:val="en-US"/>
            <w:rPrChange w:id="10271" w:author="Prieto Bailo, León Enrique" w:date="2023-07-07T23:00:00Z">
              <w:rPr>
                <w:rFonts w:ascii="Consolas" w:hAnsi="Consolas" w:cs="Courier New"/>
                <w:sz w:val="17"/>
                <w:szCs w:val="17"/>
              </w:rPr>
            </w:rPrChange>
          </w:rPr>
          <w:t xml:space="preserve"> 78. </w:t>
        </w:r>
        <w:r w:rsidRPr="00454AE3">
          <w:rPr>
            <w:rFonts w:ascii="Consolas" w:hAnsi="Consolas" w:cs="Courier New"/>
            <w:color w:val="000000"/>
            <w:sz w:val="17"/>
            <w:szCs w:val="17"/>
            <w:lang w:val="en-US"/>
            <w:rPrChange w:id="10272" w:author="Prieto Bailo, León Enrique" w:date="2023-07-07T23:00:00Z">
              <w:rPr>
                <w:rFonts w:ascii="Consolas" w:hAnsi="Consolas" w:cs="Courier New"/>
                <w:color w:val="000000"/>
                <w:sz w:val="17"/>
                <w:szCs w:val="17"/>
              </w:rPr>
            </w:rPrChange>
          </w:rPr>
          <w:t> </w:t>
        </w:r>
      </w:ins>
    </w:p>
    <w:p w14:paraId="3BDA15A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73" w:author="León Prieto" w:date="2023-07-07T22:48:00Z"/>
          <w:rFonts w:ascii="Consolas" w:hAnsi="Consolas" w:cs="Courier New"/>
          <w:sz w:val="17"/>
          <w:szCs w:val="17"/>
          <w:lang w:val="en-US"/>
          <w:rPrChange w:id="10274" w:author="Prieto Bailo, León Enrique" w:date="2023-07-07T23:00:00Z">
            <w:rPr>
              <w:ins w:id="10275" w:author="León Prieto" w:date="2023-07-07T22:48:00Z"/>
              <w:rFonts w:ascii="Consolas" w:hAnsi="Consolas" w:cs="Courier New"/>
              <w:sz w:val="17"/>
              <w:szCs w:val="17"/>
            </w:rPr>
          </w:rPrChange>
        </w:rPr>
      </w:pPr>
      <w:ins w:id="10276" w:author="León Prieto" w:date="2023-07-07T22:48:00Z">
        <w:r w:rsidRPr="00454AE3">
          <w:rPr>
            <w:rFonts w:ascii="Consolas" w:hAnsi="Consolas" w:cs="Courier New"/>
            <w:sz w:val="17"/>
            <w:szCs w:val="17"/>
            <w:lang w:val="en-US"/>
            <w:rPrChange w:id="10277" w:author="Prieto Bailo, León Enrique" w:date="2023-07-07T23:00:00Z">
              <w:rPr>
                <w:rFonts w:ascii="Consolas" w:hAnsi="Consolas" w:cs="Courier New"/>
                <w:sz w:val="17"/>
                <w:szCs w:val="17"/>
              </w:rPr>
            </w:rPrChange>
          </w:rPr>
          <w:t xml:space="preserve"> 79. </w:t>
        </w:r>
        <w:r w:rsidRPr="00454AE3">
          <w:rPr>
            <w:rFonts w:ascii="Consolas" w:hAnsi="Consolas" w:cs="Courier New"/>
            <w:color w:val="000088"/>
            <w:sz w:val="17"/>
            <w:szCs w:val="17"/>
            <w:lang w:val="en-US"/>
            <w:rPrChange w:id="10278" w:author="Prieto Bailo, León Enrique" w:date="2023-07-07T23:00: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027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280" w:author="Prieto Bailo, León Enrique" w:date="2023-07-07T23:00: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10281" w:author="Prieto Bailo, León Enrique" w:date="2023-07-07T23:00:00Z">
              <w:rPr>
                <w:rFonts w:ascii="Consolas" w:hAnsi="Consolas" w:cs="Courier New"/>
                <w:color w:val="000000"/>
                <w:sz w:val="17"/>
                <w:szCs w:val="17"/>
              </w:rPr>
            </w:rPrChange>
          </w:rPr>
          <w:t>barometer</w:t>
        </w:r>
        <w:proofErr w:type="spellEnd"/>
        <w:r w:rsidRPr="00454AE3">
          <w:rPr>
            <w:rFonts w:ascii="Consolas" w:hAnsi="Consolas" w:cs="Courier New"/>
            <w:color w:val="666600"/>
            <w:sz w:val="17"/>
            <w:szCs w:val="17"/>
            <w:lang w:val="en-US"/>
            <w:rPrChange w:id="10282" w:author="Prieto Bailo, León Enrique" w:date="2023-07-07T23:00: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028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8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85" w:author="Prieto Bailo, León Enrique" w:date="2023-07-07T23:00:00Z">
              <w:rPr>
                <w:rFonts w:ascii="Consolas" w:hAnsi="Consolas" w:cs="Courier New"/>
                <w:color w:val="666600"/>
                <w:sz w:val="17"/>
                <w:szCs w:val="17"/>
              </w:rPr>
            </w:rPrChange>
          </w:rPr>
          <w:t>{</w:t>
        </w:r>
      </w:ins>
    </w:p>
    <w:p w14:paraId="387E789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286" w:author="León Prieto" w:date="2023-07-07T22:48:00Z"/>
          <w:rFonts w:ascii="Consolas" w:hAnsi="Consolas" w:cs="Courier New"/>
          <w:sz w:val="17"/>
          <w:szCs w:val="17"/>
          <w:lang w:val="en-US"/>
          <w:rPrChange w:id="10287" w:author="Prieto Bailo, León Enrique" w:date="2023-07-07T23:00:00Z">
            <w:rPr>
              <w:ins w:id="10288" w:author="León Prieto" w:date="2023-07-07T22:48:00Z"/>
              <w:rFonts w:ascii="Consolas" w:hAnsi="Consolas" w:cs="Courier New"/>
              <w:sz w:val="17"/>
              <w:szCs w:val="17"/>
            </w:rPr>
          </w:rPrChange>
        </w:rPr>
      </w:pPr>
      <w:ins w:id="10289" w:author="León Prieto" w:date="2023-07-07T22:48:00Z">
        <w:r w:rsidRPr="00454AE3">
          <w:rPr>
            <w:rFonts w:ascii="Consolas" w:hAnsi="Consolas" w:cs="Courier New"/>
            <w:sz w:val="17"/>
            <w:szCs w:val="17"/>
            <w:lang w:val="en-US"/>
            <w:rPrChange w:id="10290" w:author="Prieto Bailo, León Enrique" w:date="2023-07-07T23:00:00Z">
              <w:rPr>
                <w:rFonts w:ascii="Consolas" w:hAnsi="Consolas" w:cs="Courier New"/>
                <w:sz w:val="17"/>
                <w:szCs w:val="17"/>
              </w:rPr>
            </w:rPrChange>
          </w:rPr>
          <w:t xml:space="preserve"> 80. </w:t>
        </w:r>
        <w:r w:rsidRPr="00454AE3">
          <w:rPr>
            <w:rFonts w:ascii="Consolas" w:hAnsi="Consolas" w:cs="Courier New"/>
            <w:color w:val="000000"/>
            <w:sz w:val="17"/>
            <w:szCs w:val="17"/>
            <w:lang w:val="en-US"/>
            <w:rPrChange w:id="1029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292"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29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94"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295" w:author="Prieto Bailo, León Enrique" w:date="2023-07-07T23:00:00Z">
              <w:rPr>
                <w:rFonts w:ascii="Consolas" w:hAnsi="Consolas" w:cs="Courier New"/>
                <w:color w:val="000000"/>
                <w:sz w:val="17"/>
                <w:szCs w:val="17"/>
              </w:rPr>
            </w:rPrChange>
          </w:rPr>
          <w:t>barometer_counter</w:t>
        </w:r>
        <w:proofErr w:type="spellEnd"/>
        <w:r w:rsidRPr="00454AE3">
          <w:rPr>
            <w:rFonts w:ascii="Consolas" w:hAnsi="Consolas" w:cs="Courier New"/>
            <w:color w:val="000000"/>
            <w:sz w:val="17"/>
            <w:szCs w:val="17"/>
            <w:lang w:val="en-US"/>
            <w:rPrChange w:id="1029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29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29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299" w:author="Prieto Bailo, León Enrique" w:date="2023-07-07T23:00: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1030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0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02" w:author="Prieto Bailo, León Enrique" w:date="2023-07-07T23:00:00Z">
              <w:rPr>
                <w:rFonts w:ascii="Consolas" w:hAnsi="Consolas" w:cs="Courier New"/>
                <w:color w:val="666600"/>
                <w:sz w:val="17"/>
                <w:szCs w:val="17"/>
              </w:rPr>
            </w:rPrChange>
          </w:rPr>
          <w:t>{</w:t>
        </w:r>
      </w:ins>
    </w:p>
    <w:p w14:paraId="66E63F6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03" w:author="León Prieto" w:date="2023-07-07T22:48:00Z"/>
          <w:rFonts w:ascii="Consolas" w:hAnsi="Consolas" w:cs="Courier New"/>
          <w:sz w:val="17"/>
          <w:szCs w:val="17"/>
          <w:lang w:val="en-US"/>
          <w:rPrChange w:id="10304" w:author="Prieto Bailo, León Enrique" w:date="2023-07-07T23:00:00Z">
            <w:rPr>
              <w:ins w:id="10305" w:author="León Prieto" w:date="2023-07-07T22:48:00Z"/>
              <w:rFonts w:ascii="Consolas" w:hAnsi="Consolas" w:cs="Courier New"/>
              <w:sz w:val="17"/>
              <w:szCs w:val="17"/>
            </w:rPr>
          </w:rPrChange>
        </w:rPr>
      </w:pPr>
      <w:ins w:id="10306" w:author="León Prieto" w:date="2023-07-07T22:48:00Z">
        <w:r w:rsidRPr="00454AE3">
          <w:rPr>
            <w:rFonts w:ascii="Consolas" w:hAnsi="Consolas" w:cs="Courier New"/>
            <w:sz w:val="17"/>
            <w:szCs w:val="17"/>
            <w:lang w:val="en-US"/>
            <w:rPrChange w:id="10307" w:author="Prieto Bailo, León Enrique" w:date="2023-07-07T23:00:00Z">
              <w:rPr>
                <w:rFonts w:ascii="Consolas" w:hAnsi="Consolas" w:cs="Courier New"/>
                <w:sz w:val="17"/>
                <w:szCs w:val="17"/>
              </w:rPr>
            </w:rPrChange>
          </w:rPr>
          <w:t xml:space="preserve"> 81. </w:t>
        </w:r>
        <w:r w:rsidRPr="00454AE3">
          <w:rPr>
            <w:rFonts w:ascii="Consolas" w:hAnsi="Consolas" w:cs="Courier New"/>
            <w:color w:val="000000"/>
            <w:sz w:val="17"/>
            <w:szCs w:val="17"/>
            <w:lang w:val="en-US"/>
            <w:rPrChange w:id="1030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30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31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11" w:author="Prieto Bailo, León Enrique" w:date="2023-07-07T23:00:00Z">
              <w:rPr>
                <w:rFonts w:ascii="Consolas" w:hAnsi="Consolas" w:cs="Courier New"/>
                <w:color w:val="000000"/>
                <w:sz w:val="17"/>
                <w:szCs w:val="17"/>
              </w:rPr>
            </w:rPrChange>
          </w:rPr>
          <w:t>beginTransmission</w:t>
        </w:r>
        <w:proofErr w:type="spellEnd"/>
        <w:r w:rsidRPr="00454AE3">
          <w:rPr>
            <w:rFonts w:ascii="Consolas" w:hAnsi="Consolas" w:cs="Courier New"/>
            <w:color w:val="666600"/>
            <w:sz w:val="17"/>
            <w:szCs w:val="17"/>
            <w:lang w:val="en-US"/>
            <w:rPrChange w:id="103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13" w:author="Prieto Bailo, León Enrique" w:date="2023-07-07T23:00:00Z">
              <w:rPr>
                <w:rFonts w:ascii="Consolas" w:hAnsi="Consolas" w:cs="Courier New"/>
                <w:color w:val="000000"/>
                <w:sz w:val="17"/>
                <w:szCs w:val="17"/>
              </w:rPr>
            </w:rPrChange>
          </w:rPr>
          <w:t>BMP280_ADDRESS</w:t>
        </w:r>
        <w:proofErr w:type="gramStart"/>
        <w:r w:rsidRPr="00454AE3">
          <w:rPr>
            <w:rFonts w:ascii="Consolas" w:hAnsi="Consolas" w:cs="Courier New"/>
            <w:color w:val="666600"/>
            <w:sz w:val="17"/>
            <w:szCs w:val="17"/>
            <w:lang w:val="en-US"/>
            <w:rPrChange w:id="10314" w:author="Prieto Bailo, León Enrique" w:date="2023-07-07T23:00:00Z">
              <w:rPr>
                <w:rFonts w:ascii="Consolas" w:hAnsi="Consolas" w:cs="Courier New"/>
                <w:color w:val="666600"/>
                <w:sz w:val="17"/>
                <w:szCs w:val="17"/>
              </w:rPr>
            </w:rPrChange>
          </w:rPr>
          <w:t>);</w:t>
        </w:r>
        <w:proofErr w:type="gramEnd"/>
      </w:ins>
    </w:p>
    <w:p w14:paraId="2A1A615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15" w:author="León Prieto" w:date="2023-07-07T22:48:00Z"/>
          <w:rFonts w:ascii="Consolas" w:hAnsi="Consolas" w:cs="Courier New"/>
          <w:sz w:val="17"/>
          <w:szCs w:val="17"/>
          <w:lang w:val="en-US"/>
          <w:rPrChange w:id="10316" w:author="Prieto Bailo, León Enrique" w:date="2023-07-07T23:00:00Z">
            <w:rPr>
              <w:ins w:id="10317" w:author="León Prieto" w:date="2023-07-07T22:48:00Z"/>
              <w:rFonts w:ascii="Consolas" w:hAnsi="Consolas" w:cs="Courier New"/>
              <w:sz w:val="17"/>
              <w:szCs w:val="17"/>
            </w:rPr>
          </w:rPrChange>
        </w:rPr>
      </w:pPr>
      <w:ins w:id="10318" w:author="León Prieto" w:date="2023-07-07T22:48:00Z">
        <w:r w:rsidRPr="00454AE3">
          <w:rPr>
            <w:rFonts w:ascii="Consolas" w:hAnsi="Consolas" w:cs="Courier New"/>
            <w:sz w:val="17"/>
            <w:szCs w:val="17"/>
            <w:lang w:val="en-US"/>
            <w:rPrChange w:id="10319" w:author="Prieto Bailo, León Enrique" w:date="2023-07-07T23:00:00Z">
              <w:rPr>
                <w:rFonts w:ascii="Consolas" w:hAnsi="Consolas" w:cs="Courier New"/>
                <w:sz w:val="17"/>
                <w:szCs w:val="17"/>
              </w:rPr>
            </w:rPrChange>
          </w:rPr>
          <w:t xml:space="preserve"> 82. </w:t>
        </w:r>
        <w:r w:rsidRPr="00454AE3">
          <w:rPr>
            <w:rFonts w:ascii="Consolas" w:hAnsi="Consolas" w:cs="Courier New"/>
            <w:color w:val="000000"/>
            <w:sz w:val="17"/>
            <w:szCs w:val="17"/>
            <w:lang w:val="en-US"/>
            <w:rPrChange w:id="1032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321"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32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23" w:author="Prieto Bailo, León Enrique" w:date="2023-07-07T23:00:00Z">
              <w:rPr>
                <w:rFonts w:ascii="Consolas" w:hAnsi="Consolas" w:cs="Courier New"/>
                <w:color w:val="000000"/>
                <w:sz w:val="17"/>
                <w:szCs w:val="17"/>
              </w:rPr>
            </w:rPrChange>
          </w:rPr>
          <w:t>write</w:t>
        </w:r>
        <w:proofErr w:type="spellEnd"/>
        <w:r w:rsidRPr="00454AE3">
          <w:rPr>
            <w:rFonts w:ascii="Consolas" w:hAnsi="Consolas" w:cs="Courier New"/>
            <w:color w:val="666600"/>
            <w:sz w:val="17"/>
            <w:szCs w:val="17"/>
            <w:lang w:val="en-US"/>
            <w:rPrChange w:id="1032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25" w:author="Prieto Bailo, León Enrique" w:date="2023-07-07T23:00:00Z">
              <w:rPr>
                <w:rFonts w:ascii="Consolas" w:hAnsi="Consolas" w:cs="Courier New"/>
                <w:color w:val="000000"/>
                <w:sz w:val="17"/>
                <w:szCs w:val="17"/>
              </w:rPr>
            </w:rPrChange>
          </w:rPr>
          <w:t>BMP280_REGISTER_PRESSURE_MSB</w:t>
        </w:r>
        <w:proofErr w:type="gramStart"/>
        <w:r w:rsidRPr="00454AE3">
          <w:rPr>
            <w:rFonts w:ascii="Consolas" w:hAnsi="Consolas" w:cs="Courier New"/>
            <w:color w:val="666600"/>
            <w:sz w:val="17"/>
            <w:szCs w:val="17"/>
            <w:lang w:val="en-US"/>
            <w:rPrChange w:id="10326" w:author="Prieto Bailo, León Enrique" w:date="2023-07-07T23:00:00Z">
              <w:rPr>
                <w:rFonts w:ascii="Consolas" w:hAnsi="Consolas" w:cs="Courier New"/>
                <w:color w:val="666600"/>
                <w:sz w:val="17"/>
                <w:szCs w:val="17"/>
              </w:rPr>
            </w:rPrChange>
          </w:rPr>
          <w:t>);</w:t>
        </w:r>
        <w:proofErr w:type="gramEnd"/>
      </w:ins>
    </w:p>
    <w:p w14:paraId="51158F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27" w:author="León Prieto" w:date="2023-07-07T22:48:00Z"/>
          <w:rFonts w:ascii="Consolas" w:hAnsi="Consolas" w:cs="Courier New"/>
          <w:sz w:val="17"/>
          <w:szCs w:val="17"/>
          <w:lang w:val="en-US"/>
          <w:rPrChange w:id="10328" w:author="Prieto Bailo, León Enrique" w:date="2023-07-07T23:00:00Z">
            <w:rPr>
              <w:ins w:id="10329" w:author="León Prieto" w:date="2023-07-07T22:48:00Z"/>
              <w:rFonts w:ascii="Consolas" w:hAnsi="Consolas" w:cs="Courier New"/>
              <w:sz w:val="17"/>
              <w:szCs w:val="17"/>
            </w:rPr>
          </w:rPrChange>
        </w:rPr>
      </w:pPr>
      <w:ins w:id="10330" w:author="León Prieto" w:date="2023-07-07T22:48:00Z">
        <w:r w:rsidRPr="00454AE3">
          <w:rPr>
            <w:rFonts w:ascii="Consolas" w:hAnsi="Consolas" w:cs="Courier New"/>
            <w:sz w:val="17"/>
            <w:szCs w:val="17"/>
            <w:lang w:val="en-US"/>
            <w:rPrChange w:id="10331" w:author="Prieto Bailo, León Enrique" w:date="2023-07-07T23:00:00Z">
              <w:rPr>
                <w:rFonts w:ascii="Consolas" w:hAnsi="Consolas" w:cs="Courier New"/>
                <w:sz w:val="17"/>
                <w:szCs w:val="17"/>
              </w:rPr>
            </w:rPrChange>
          </w:rPr>
          <w:t xml:space="preserve"> 83. </w:t>
        </w:r>
        <w:r w:rsidRPr="00454AE3">
          <w:rPr>
            <w:rFonts w:ascii="Consolas" w:hAnsi="Consolas" w:cs="Courier New"/>
            <w:color w:val="000000"/>
            <w:sz w:val="17"/>
            <w:szCs w:val="17"/>
            <w:lang w:val="en-US"/>
            <w:rPrChange w:id="1033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333"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334"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35" w:author="Prieto Bailo, León Enrique" w:date="2023-07-07T23:00:00Z">
              <w:rPr>
                <w:rFonts w:ascii="Consolas" w:hAnsi="Consolas" w:cs="Courier New"/>
                <w:color w:val="000000"/>
                <w:sz w:val="17"/>
                <w:szCs w:val="17"/>
              </w:rPr>
            </w:rPrChange>
          </w:rPr>
          <w:t>endTransmission</w:t>
        </w:r>
        <w:proofErr w:type="spellEnd"/>
        <w:r w:rsidRPr="00454AE3">
          <w:rPr>
            <w:rFonts w:ascii="Consolas" w:hAnsi="Consolas" w:cs="Courier New"/>
            <w:color w:val="666600"/>
            <w:sz w:val="17"/>
            <w:szCs w:val="17"/>
            <w:lang w:val="en-US"/>
            <w:rPrChange w:id="10336"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337" w:author="Prieto Bailo, León Enrique" w:date="2023-07-07T23:00:00Z">
              <w:rPr>
                <w:rFonts w:ascii="Consolas" w:hAnsi="Consolas" w:cs="Courier New"/>
                <w:color w:val="666600"/>
                <w:sz w:val="17"/>
                <w:szCs w:val="17"/>
              </w:rPr>
            </w:rPrChange>
          </w:rPr>
          <w:t>);</w:t>
        </w:r>
        <w:proofErr w:type="gramEnd"/>
      </w:ins>
    </w:p>
    <w:p w14:paraId="433CE6C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38" w:author="León Prieto" w:date="2023-07-07T22:48:00Z"/>
          <w:rFonts w:ascii="Consolas" w:hAnsi="Consolas" w:cs="Courier New"/>
          <w:sz w:val="17"/>
          <w:szCs w:val="17"/>
          <w:lang w:val="en-US"/>
          <w:rPrChange w:id="10339" w:author="Prieto Bailo, León Enrique" w:date="2023-07-07T23:00:00Z">
            <w:rPr>
              <w:ins w:id="10340" w:author="León Prieto" w:date="2023-07-07T22:48:00Z"/>
              <w:rFonts w:ascii="Consolas" w:hAnsi="Consolas" w:cs="Courier New"/>
              <w:sz w:val="17"/>
              <w:szCs w:val="17"/>
            </w:rPr>
          </w:rPrChange>
        </w:rPr>
      </w:pPr>
      <w:ins w:id="10341" w:author="León Prieto" w:date="2023-07-07T22:48:00Z">
        <w:r w:rsidRPr="00454AE3">
          <w:rPr>
            <w:rFonts w:ascii="Consolas" w:hAnsi="Consolas" w:cs="Courier New"/>
            <w:sz w:val="17"/>
            <w:szCs w:val="17"/>
            <w:lang w:val="en-US"/>
            <w:rPrChange w:id="10342" w:author="Prieto Bailo, León Enrique" w:date="2023-07-07T23:00:00Z">
              <w:rPr>
                <w:rFonts w:ascii="Consolas" w:hAnsi="Consolas" w:cs="Courier New"/>
                <w:sz w:val="17"/>
                <w:szCs w:val="17"/>
              </w:rPr>
            </w:rPrChange>
          </w:rPr>
          <w:t xml:space="preserve"> 84. </w:t>
        </w:r>
        <w:proofErr w:type="gramStart"/>
        <w:r w:rsidRPr="00454AE3">
          <w:rPr>
            <w:rFonts w:ascii="Consolas" w:hAnsi="Consolas" w:cs="Courier New"/>
            <w:color w:val="000000"/>
            <w:sz w:val="17"/>
            <w:szCs w:val="17"/>
            <w:lang w:val="en-US"/>
            <w:rPrChange w:id="1034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44" w:author="Prieto Bailo, León Enrique" w:date="2023-07-07T23:00:00Z">
              <w:rPr>
                <w:rFonts w:ascii="Consolas" w:hAnsi="Consolas" w:cs="Courier New"/>
                <w:color w:val="666600"/>
                <w:sz w:val="17"/>
                <w:szCs w:val="17"/>
              </w:rPr>
            </w:rPrChange>
          </w:rPr>
          <w:t>}</w:t>
        </w:r>
        <w:proofErr w:type="gramEnd"/>
      </w:ins>
    </w:p>
    <w:p w14:paraId="126E43C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45" w:author="León Prieto" w:date="2023-07-07T22:48:00Z"/>
          <w:rFonts w:ascii="Consolas" w:hAnsi="Consolas" w:cs="Courier New"/>
          <w:sz w:val="17"/>
          <w:szCs w:val="17"/>
          <w:lang w:val="en-US"/>
          <w:rPrChange w:id="10346" w:author="Prieto Bailo, León Enrique" w:date="2023-07-07T23:00:00Z">
            <w:rPr>
              <w:ins w:id="10347" w:author="León Prieto" w:date="2023-07-07T22:48:00Z"/>
              <w:rFonts w:ascii="Consolas" w:hAnsi="Consolas" w:cs="Courier New"/>
              <w:sz w:val="17"/>
              <w:szCs w:val="17"/>
            </w:rPr>
          </w:rPrChange>
        </w:rPr>
      </w:pPr>
      <w:ins w:id="10348" w:author="León Prieto" w:date="2023-07-07T22:48:00Z">
        <w:r w:rsidRPr="00454AE3">
          <w:rPr>
            <w:rFonts w:ascii="Consolas" w:hAnsi="Consolas" w:cs="Courier New"/>
            <w:sz w:val="17"/>
            <w:szCs w:val="17"/>
            <w:lang w:val="en-US"/>
            <w:rPrChange w:id="10349" w:author="Prieto Bailo, León Enrique" w:date="2023-07-07T23:00:00Z">
              <w:rPr>
                <w:rFonts w:ascii="Consolas" w:hAnsi="Consolas" w:cs="Courier New"/>
                <w:sz w:val="17"/>
                <w:szCs w:val="17"/>
              </w:rPr>
            </w:rPrChange>
          </w:rPr>
          <w:t xml:space="preserve"> 85. </w:t>
        </w:r>
        <w:r w:rsidRPr="00454AE3">
          <w:rPr>
            <w:rFonts w:ascii="Consolas" w:hAnsi="Consolas" w:cs="Courier New"/>
            <w:color w:val="000000"/>
            <w:sz w:val="17"/>
            <w:szCs w:val="17"/>
            <w:lang w:val="en-US"/>
            <w:rPrChange w:id="10350" w:author="Prieto Bailo, León Enrique" w:date="2023-07-07T23:00:00Z">
              <w:rPr>
                <w:rFonts w:ascii="Consolas" w:hAnsi="Consolas" w:cs="Courier New"/>
                <w:color w:val="000000"/>
                <w:sz w:val="17"/>
                <w:szCs w:val="17"/>
              </w:rPr>
            </w:rPrChange>
          </w:rPr>
          <w:t> </w:t>
        </w:r>
      </w:ins>
    </w:p>
    <w:p w14:paraId="2B2BCB5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51" w:author="León Prieto" w:date="2023-07-07T22:48:00Z"/>
          <w:rFonts w:ascii="Consolas" w:hAnsi="Consolas" w:cs="Courier New"/>
          <w:sz w:val="17"/>
          <w:szCs w:val="17"/>
          <w:lang w:val="en-US"/>
          <w:rPrChange w:id="10352" w:author="Prieto Bailo, León Enrique" w:date="2023-07-07T23:00:00Z">
            <w:rPr>
              <w:ins w:id="10353" w:author="León Prieto" w:date="2023-07-07T22:48:00Z"/>
              <w:rFonts w:ascii="Consolas" w:hAnsi="Consolas" w:cs="Courier New"/>
              <w:sz w:val="17"/>
              <w:szCs w:val="17"/>
            </w:rPr>
          </w:rPrChange>
        </w:rPr>
      </w:pPr>
      <w:ins w:id="10354" w:author="León Prieto" w:date="2023-07-07T22:48:00Z">
        <w:r w:rsidRPr="00454AE3">
          <w:rPr>
            <w:rFonts w:ascii="Consolas" w:hAnsi="Consolas" w:cs="Courier New"/>
            <w:sz w:val="17"/>
            <w:szCs w:val="17"/>
            <w:lang w:val="en-US"/>
            <w:rPrChange w:id="10355" w:author="Prieto Bailo, León Enrique" w:date="2023-07-07T23:00:00Z">
              <w:rPr>
                <w:rFonts w:ascii="Consolas" w:hAnsi="Consolas" w:cs="Courier New"/>
                <w:sz w:val="17"/>
                <w:szCs w:val="17"/>
              </w:rPr>
            </w:rPrChange>
          </w:rPr>
          <w:t xml:space="preserve"> 86. </w:t>
        </w:r>
        <w:r w:rsidRPr="00454AE3">
          <w:rPr>
            <w:rFonts w:ascii="Consolas" w:hAnsi="Consolas" w:cs="Courier New"/>
            <w:color w:val="000000"/>
            <w:sz w:val="17"/>
            <w:szCs w:val="17"/>
            <w:lang w:val="en-US"/>
            <w:rPrChange w:id="1035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357" w:author="Prieto Bailo, León Enrique" w:date="2023-07-07T23:00: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35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59" w:author="Prieto Bailo, León Enrique" w:date="2023-07-07T23:00: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360" w:author="Prieto Bailo, León Enrique" w:date="2023-07-07T23:00:00Z">
              <w:rPr>
                <w:rFonts w:ascii="Consolas" w:hAnsi="Consolas" w:cs="Courier New"/>
                <w:color w:val="000000"/>
                <w:sz w:val="17"/>
                <w:szCs w:val="17"/>
              </w:rPr>
            </w:rPrChange>
          </w:rPr>
          <w:t>barometer_counter</w:t>
        </w:r>
        <w:proofErr w:type="spellEnd"/>
        <w:r w:rsidRPr="00454AE3">
          <w:rPr>
            <w:rFonts w:ascii="Consolas" w:hAnsi="Consolas" w:cs="Courier New"/>
            <w:color w:val="000000"/>
            <w:sz w:val="17"/>
            <w:szCs w:val="17"/>
            <w:lang w:val="en-US"/>
            <w:rPrChange w:id="1036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6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63"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364" w:author="Prieto Bailo, León Enrique" w:date="2023-07-07T23:00: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036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6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67" w:author="Prieto Bailo, León Enrique" w:date="2023-07-07T23:00:00Z">
              <w:rPr>
                <w:rFonts w:ascii="Consolas" w:hAnsi="Consolas" w:cs="Courier New"/>
                <w:color w:val="666600"/>
                <w:sz w:val="17"/>
                <w:szCs w:val="17"/>
              </w:rPr>
            </w:rPrChange>
          </w:rPr>
          <w:t>{</w:t>
        </w:r>
      </w:ins>
    </w:p>
    <w:p w14:paraId="4A24A7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68" w:author="León Prieto" w:date="2023-07-07T22:48:00Z"/>
          <w:rFonts w:ascii="Consolas" w:hAnsi="Consolas" w:cs="Courier New"/>
          <w:sz w:val="17"/>
          <w:szCs w:val="17"/>
          <w:lang w:val="en-US"/>
          <w:rPrChange w:id="10369" w:author="Prieto Bailo, León Enrique" w:date="2023-07-07T23:00:00Z">
            <w:rPr>
              <w:ins w:id="10370" w:author="León Prieto" w:date="2023-07-07T22:48:00Z"/>
              <w:rFonts w:ascii="Consolas" w:hAnsi="Consolas" w:cs="Courier New"/>
              <w:sz w:val="17"/>
              <w:szCs w:val="17"/>
            </w:rPr>
          </w:rPrChange>
        </w:rPr>
      </w:pPr>
      <w:ins w:id="10371" w:author="León Prieto" w:date="2023-07-07T22:48:00Z">
        <w:r w:rsidRPr="00454AE3">
          <w:rPr>
            <w:rFonts w:ascii="Consolas" w:hAnsi="Consolas" w:cs="Courier New"/>
            <w:sz w:val="17"/>
            <w:szCs w:val="17"/>
            <w:lang w:val="en-US"/>
            <w:rPrChange w:id="10372" w:author="Prieto Bailo, León Enrique" w:date="2023-07-07T23:00:00Z">
              <w:rPr>
                <w:rFonts w:ascii="Consolas" w:hAnsi="Consolas" w:cs="Courier New"/>
                <w:sz w:val="17"/>
                <w:szCs w:val="17"/>
              </w:rPr>
            </w:rPrChange>
          </w:rPr>
          <w:t xml:space="preserve"> 87. </w:t>
        </w:r>
        <w:r w:rsidRPr="00454AE3">
          <w:rPr>
            <w:rFonts w:ascii="Consolas" w:hAnsi="Consolas" w:cs="Courier New"/>
            <w:color w:val="000000"/>
            <w:sz w:val="17"/>
            <w:szCs w:val="17"/>
            <w:lang w:val="en-US"/>
            <w:rPrChange w:id="1037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37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37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76" w:author="Prieto Bailo, León Enrique" w:date="2023-07-07T23:00:00Z">
              <w:rPr>
                <w:rFonts w:ascii="Consolas" w:hAnsi="Consolas" w:cs="Courier New"/>
                <w:color w:val="000000"/>
                <w:sz w:val="17"/>
                <w:szCs w:val="17"/>
              </w:rPr>
            </w:rPrChange>
          </w:rPr>
          <w:t>requestFrom</w:t>
        </w:r>
        <w:proofErr w:type="spellEnd"/>
        <w:r w:rsidRPr="00454AE3">
          <w:rPr>
            <w:rFonts w:ascii="Consolas" w:hAnsi="Consolas" w:cs="Courier New"/>
            <w:color w:val="666600"/>
            <w:sz w:val="17"/>
            <w:szCs w:val="17"/>
            <w:lang w:val="en-US"/>
            <w:rPrChange w:id="1037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78" w:author="Prieto Bailo, León Enrique" w:date="2023-07-07T23:00:00Z">
              <w:rPr>
                <w:rFonts w:ascii="Consolas" w:hAnsi="Consolas" w:cs="Courier New"/>
                <w:color w:val="000000"/>
                <w:sz w:val="17"/>
                <w:szCs w:val="17"/>
              </w:rPr>
            </w:rPrChange>
          </w:rPr>
          <w:t>BMP280_ADDRESS</w:t>
        </w:r>
        <w:r w:rsidRPr="00454AE3">
          <w:rPr>
            <w:rFonts w:ascii="Consolas" w:hAnsi="Consolas" w:cs="Courier New"/>
            <w:color w:val="666600"/>
            <w:sz w:val="17"/>
            <w:szCs w:val="17"/>
            <w:lang w:val="en-US"/>
            <w:rPrChange w:id="1037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8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381" w:author="Prieto Bailo, León Enrique" w:date="2023-07-07T23:00:00Z">
              <w:rPr>
                <w:rFonts w:ascii="Consolas" w:hAnsi="Consolas" w:cs="Courier New"/>
                <w:color w:val="006666"/>
                <w:sz w:val="17"/>
                <w:szCs w:val="17"/>
              </w:rPr>
            </w:rPrChange>
          </w:rPr>
          <w:t>6</w:t>
        </w:r>
        <w:proofErr w:type="gramStart"/>
        <w:r w:rsidRPr="00454AE3">
          <w:rPr>
            <w:rFonts w:ascii="Consolas" w:hAnsi="Consolas" w:cs="Courier New"/>
            <w:color w:val="666600"/>
            <w:sz w:val="17"/>
            <w:szCs w:val="17"/>
            <w:lang w:val="en-US"/>
            <w:rPrChange w:id="10382" w:author="Prieto Bailo, León Enrique" w:date="2023-07-07T23:00:00Z">
              <w:rPr>
                <w:rFonts w:ascii="Consolas" w:hAnsi="Consolas" w:cs="Courier New"/>
                <w:color w:val="666600"/>
                <w:sz w:val="17"/>
                <w:szCs w:val="17"/>
              </w:rPr>
            </w:rPrChange>
          </w:rPr>
          <w:t>);</w:t>
        </w:r>
        <w:proofErr w:type="gramEnd"/>
      </w:ins>
    </w:p>
    <w:p w14:paraId="7B39586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83" w:author="León Prieto" w:date="2023-07-07T22:48:00Z"/>
          <w:rFonts w:ascii="Consolas" w:hAnsi="Consolas" w:cs="Courier New"/>
          <w:sz w:val="17"/>
          <w:szCs w:val="17"/>
          <w:lang w:val="en-US"/>
          <w:rPrChange w:id="10384" w:author="Prieto Bailo, León Enrique" w:date="2023-07-07T23:00:00Z">
            <w:rPr>
              <w:ins w:id="10385" w:author="León Prieto" w:date="2023-07-07T22:48:00Z"/>
              <w:rFonts w:ascii="Consolas" w:hAnsi="Consolas" w:cs="Courier New"/>
              <w:sz w:val="17"/>
              <w:szCs w:val="17"/>
            </w:rPr>
          </w:rPrChange>
        </w:rPr>
      </w:pPr>
      <w:ins w:id="10386" w:author="León Prieto" w:date="2023-07-07T22:48:00Z">
        <w:r w:rsidRPr="00454AE3">
          <w:rPr>
            <w:rFonts w:ascii="Consolas" w:hAnsi="Consolas" w:cs="Courier New"/>
            <w:sz w:val="17"/>
            <w:szCs w:val="17"/>
            <w:lang w:val="en-US"/>
            <w:rPrChange w:id="10387" w:author="Prieto Bailo, León Enrique" w:date="2023-07-07T23:00:00Z">
              <w:rPr>
                <w:rFonts w:ascii="Consolas" w:hAnsi="Consolas" w:cs="Courier New"/>
                <w:sz w:val="17"/>
                <w:szCs w:val="17"/>
              </w:rPr>
            </w:rPrChange>
          </w:rPr>
          <w:t xml:space="preserve"> 88. </w:t>
        </w:r>
        <w:r w:rsidRPr="00454AE3">
          <w:rPr>
            <w:rFonts w:ascii="Consolas" w:hAnsi="Consolas" w:cs="Courier New"/>
            <w:color w:val="000000"/>
            <w:sz w:val="17"/>
            <w:szCs w:val="17"/>
            <w:lang w:val="en-US"/>
            <w:rPrChange w:id="10388" w:author="Prieto Bailo, León Enrique" w:date="2023-07-07T23:00:00Z">
              <w:rPr>
                <w:rFonts w:ascii="Consolas" w:hAnsi="Consolas" w:cs="Courier New"/>
                <w:color w:val="000000"/>
                <w:sz w:val="17"/>
                <w:szCs w:val="17"/>
              </w:rPr>
            </w:rPrChange>
          </w:rPr>
          <w:t> </w:t>
        </w:r>
      </w:ins>
    </w:p>
    <w:p w14:paraId="6201F90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389" w:author="León Prieto" w:date="2023-07-07T22:48:00Z"/>
          <w:rFonts w:ascii="Consolas" w:hAnsi="Consolas" w:cs="Courier New"/>
          <w:sz w:val="17"/>
          <w:szCs w:val="17"/>
          <w:lang w:val="en-US"/>
          <w:rPrChange w:id="10390" w:author="Prieto Bailo, León Enrique" w:date="2023-07-07T23:00:00Z">
            <w:rPr>
              <w:ins w:id="10391" w:author="León Prieto" w:date="2023-07-07T22:48:00Z"/>
              <w:rFonts w:ascii="Consolas" w:hAnsi="Consolas" w:cs="Courier New"/>
              <w:sz w:val="17"/>
              <w:szCs w:val="17"/>
            </w:rPr>
          </w:rPrChange>
        </w:rPr>
      </w:pPr>
      <w:ins w:id="10392" w:author="León Prieto" w:date="2023-07-07T22:48:00Z">
        <w:r w:rsidRPr="00454AE3">
          <w:rPr>
            <w:rFonts w:ascii="Consolas" w:hAnsi="Consolas" w:cs="Courier New"/>
            <w:sz w:val="17"/>
            <w:szCs w:val="17"/>
            <w:lang w:val="en-US"/>
            <w:rPrChange w:id="10393" w:author="Prieto Bailo, León Enrique" w:date="2023-07-07T23:00:00Z">
              <w:rPr>
                <w:rFonts w:ascii="Consolas" w:hAnsi="Consolas" w:cs="Courier New"/>
                <w:sz w:val="17"/>
                <w:szCs w:val="17"/>
              </w:rPr>
            </w:rPrChange>
          </w:rPr>
          <w:t xml:space="preserve"> 89. </w:t>
        </w:r>
        <w:r w:rsidRPr="00454AE3">
          <w:rPr>
            <w:rFonts w:ascii="Consolas" w:hAnsi="Consolas" w:cs="Courier New"/>
            <w:color w:val="000000"/>
            <w:sz w:val="17"/>
            <w:szCs w:val="17"/>
            <w:lang w:val="en-US"/>
            <w:rPrChange w:id="1039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395" w:author="Prieto Bailo, León Enrique" w:date="2023-07-07T23:00:00Z">
              <w:rPr>
                <w:rFonts w:ascii="Consolas" w:hAnsi="Consolas" w:cs="Courier New"/>
                <w:color w:val="000000"/>
                <w:sz w:val="17"/>
                <w:szCs w:val="17"/>
              </w:rPr>
            </w:rPrChange>
          </w:rPr>
          <w:t>pressure_msb</w:t>
        </w:r>
        <w:proofErr w:type="spellEnd"/>
        <w:r w:rsidRPr="00454AE3">
          <w:rPr>
            <w:rFonts w:ascii="Consolas" w:hAnsi="Consolas" w:cs="Courier New"/>
            <w:color w:val="000000"/>
            <w:sz w:val="17"/>
            <w:szCs w:val="17"/>
            <w:lang w:val="en-US"/>
            <w:rPrChange w:id="1039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39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39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39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0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01"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02"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03" w:author="Prieto Bailo, León Enrique" w:date="2023-07-07T23:00:00Z">
              <w:rPr>
                <w:rFonts w:ascii="Consolas" w:hAnsi="Consolas" w:cs="Courier New"/>
                <w:color w:val="666600"/>
                <w:sz w:val="17"/>
                <w:szCs w:val="17"/>
              </w:rPr>
            </w:rPrChange>
          </w:rPr>
          <w:t>);</w:t>
        </w:r>
        <w:proofErr w:type="gramEnd"/>
      </w:ins>
    </w:p>
    <w:p w14:paraId="00BC756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04" w:author="León Prieto" w:date="2023-07-07T22:48:00Z"/>
          <w:rFonts w:ascii="Consolas" w:hAnsi="Consolas" w:cs="Courier New"/>
          <w:sz w:val="17"/>
          <w:szCs w:val="17"/>
          <w:lang w:val="en-US"/>
          <w:rPrChange w:id="10405" w:author="Prieto Bailo, León Enrique" w:date="2023-07-07T23:00:00Z">
            <w:rPr>
              <w:ins w:id="10406" w:author="León Prieto" w:date="2023-07-07T22:48:00Z"/>
              <w:rFonts w:ascii="Consolas" w:hAnsi="Consolas" w:cs="Courier New"/>
              <w:sz w:val="17"/>
              <w:szCs w:val="17"/>
            </w:rPr>
          </w:rPrChange>
        </w:rPr>
      </w:pPr>
      <w:ins w:id="10407" w:author="León Prieto" w:date="2023-07-07T22:48:00Z">
        <w:r w:rsidRPr="00454AE3">
          <w:rPr>
            <w:rFonts w:ascii="Consolas" w:hAnsi="Consolas" w:cs="Courier New"/>
            <w:sz w:val="17"/>
            <w:szCs w:val="17"/>
            <w:lang w:val="en-US"/>
            <w:rPrChange w:id="10408" w:author="Prieto Bailo, León Enrique" w:date="2023-07-07T23:00:00Z">
              <w:rPr>
                <w:rFonts w:ascii="Consolas" w:hAnsi="Consolas" w:cs="Courier New"/>
                <w:sz w:val="17"/>
                <w:szCs w:val="17"/>
              </w:rPr>
            </w:rPrChange>
          </w:rPr>
          <w:t xml:space="preserve"> 90. </w:t>
        </w:r>
        <w:r w:rsidRPr="00454AE3">
          <w:rPr>
            <w:rFonts w:ascii="Consolas" w:hAnsi="Consolas" w:cs="Courier New"/>
            <w:color w:val="000000"/>
            <w:sz w:val="17"/>
            <w:szCs w:val="17"/>
            <w:lang w:val="en-US"/>
            <w:rPrChange w:id="1040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10" w:author="Prieto Bailo, León Enrique" w:date="2023-07-07T23:00:00Z">
              <w:rPr>
                <w:rFonts w:ascii="Consolas" w:hAnsi="Consolas" w:cs="Courier New"/>
                <w:color w:val="000000"/>
                <w:sz w:val="17"/>
                <w:szCs w:val="17"/>
              </w:rPr>
            </w:rPrChange>
          </w:rPr>
          <w:t>pressure_lsb</w:t>
        </w:r>
        <w:proofErr w:type="spellEnd"/>
        <w:r w:rsidRPr="00454AE3">
          <w:rPr>
            <w:rFonts w:ascii="Consolas" w:hAnsi="Consolas" w:cs="Courier New"/>
            <w:color w:val="000000"/>
            <w:sz w:val="17"/>
            <w:szCs w:val="17"/>
            <w:lang w:val="en-US"/>
            <w:rPrChange w:id="1041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1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1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41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1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16"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17"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18" w:author="Prieto Bailo, León Enrique" w:date="2023-07-07T23:00:00Z">
              <w:rPr>
                <w:rFonts w:ascii="Consolas" w:hAnsi="Consolas" w:cs="Courier New"/>
                <w:color w:val="666600"/>
                <w:sz w:val="17"/>
                <w:szCs w:val="17"/>
              </w:rPr>
            </w:rPrChange>
          </w:rPr>
          <w:t>);</w:t>
        </w:r>
        <w:proofErr w:type="gramEnd"/>
      </w:ins>
    </w:p>
    <w:p w14:paraId="58F1297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19" w:author="León Prieto" w:date="2023-07-07T22:48:00Z"/>
          <w:rFonts w:ascii="Consolas" w:hAnsi="Consolas" w:cs="Courier New"/>
          <w:sz w:val="17"/>
          <w:szCs w:val="17"/>
          <w:lang w:val="en-US"/>
          <w:rPrChange w:id="10420" w:author="Prieto Bailo, León Enrique" w:date="2023-07-07T23:00:00Z">
            <w:rPr>
              <w:ins w:id="10421" w:author="León Prieto" w:date="2023-07-07T22:48:00Z"/>
              <w:rFonts w:ascii="Consolas" w:hAnsi="Consolas" w:cs="Courier New"/>
              <w:sz w:val="17"/>
              <w:szCs w:val="17"/>
            </w:rPr>
          </w:rPrChange>
        </w:rPr>
      </w:pPr>
      <w:ins w:id="10422" w:author="León Prieto" w:date="2023-07-07T22:48:00Z">
        <w:r w:rsidRPr="00454AE3">
          <w:rPr>
            <w:rFonts w:ascii="Consolas" w:hAnsi="Consolas" w:cs="Courier New"/>
            <w:sz w:val="17"/>
            <w:szCs w:val="17"/>
            <w:lang w:val="en-US"/>
            <w:rPrChange w:id="10423" w:author="Prieto Bailo, León Enrique" w:date="2023-07-07T23:00:00Z">
              <w:rPr>
                <w:rFonts w:ascii="Consolas" w:hAnsi="Consolas" w:cs="Courier New"/>
                <w:sz w:val="17"/>
                <w:szCs w:val="17"/>
              </w:rPr>
            </w:rPrChange>
          </w:rPr>
          <w:t xml:space="preserve"> 91. </w:t>
        </w:r>
        <w:r w:rsidRPr="00454AE3">
          <w:rPr>
            <w:rFonts w:ascii="Consolas" w:hAnsi="Consolas" w:cs="Courier New"/>
            <w:color w:val="000000"/>
            <w:sz w:val="17"/>
            <w:szCs w:val="17"/>
            <w:lang w:val="en-US"/>
            <w:rPrChange w:id="1042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25" w:author="Prieto Bailo, León Enrique" w:date="2023-07-07T23:00:00Z">
              <w:rPr>
                <w:rFonts w:ascii="Consolas" w:hAnsi="Consolas" w:cs="Courier New"/>
                <w:color w:val="000000"/>
                <w:sz w:val="17"/>
                <w:szCs w:val="17"/>
              </w:rPr>
            </w:rPrChange>
          </w:rPr>
          <w:t>pressure_xlsb</w:t>
        </w:r>
        <w:proofErr w:type="spellEnd"/>
        <w:r w:rsidRPr="00454AE3">
          <w:rPr>
            <w:rFonts w:ascii="Consolas" w:hAnsi="Consolas" w:cs="Courier New"/>
            <w:color w:val="000000"/>
            <w:sz w:val="17"/>
            <w:szCs w:val="17"/>
            <w:lang w:val="en-US"/>
            <w:rPrChange w:id="1042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2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2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42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3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31"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32"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33" w:author="Prieto Bailo, León Enrique" w:date="2023-07-07T23:00:00Z">
              <w:rPr>
                <w:rFonts w:ascii="Consolas" w:hAnsi="Consolas" w:cs="Courier New"/>
                <w:color w:val="666600"/>
                <w:sz w:val="17"/>
                <w:szCs w:val="17"/>
              </w:rPr>
            </w:rPrChange>
          </w:rPr>
          <w:t>);</w:t>
        </w:r>
        <w:proofErr w:type="gramEnd"/>
      </w:ins>
    </w:p>
    <w:p w14:paraId="36D1934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34" w:author="León Prieto" w:date="2023-07-07T22:48:00Z"/>
          <w:rFonts w:ascii="Consolas" w:hAnsi="Consolas" w:cs="Courier New"/>
          <w:sz w:val="17"/>
          <w:szCs w:val="17"/>
          <w:lang w:val="en-US"/>
          <w:rPrChange w:id="10435" w:author="Prieto Bailo, León Enrique" w:date="2023-07-07T23:00:00Z">
            <w:rPr>
              <w:ins w:id="10436" w:author="León Prieto" w:date="2023-07-07T22:48:00Z"/>
              <w:rFonts w:ascii="Consolas" w:hAnsi="Consolas" w:cs="Courier New"/>
              <w:sz w:val="17"/>
              <w:szCs w:val="17"/>
            </w:rPr>
          </w:rPrChange>
        </w:rPr>
      </w:pPr>
      <w:ins w:id="10437" w:author="León Prieto" w:date="2023-07-07T22:48:00Z">
        <w:r w:rsidRPr="00454AE3">
          <w:rPr>
            <w:rFonts w:ascii="Consolas" w:hAnsi="Consolas" w:cs="Courier New"/>
            <w:sz w:val="17"/>
            <w:szCs w:val="17"/>
            <w:lang w:val="en-US"/>
            <w:rPrChange w:id="10438" w:author="Prieto Bailo, León Enrique" w:date="2023-07-07T23:00:00Z">
              <w:rPr>
                <w:rFonts w:ascii="Consolas" w:hAnsi="Consolas" w:cs="Courier New"/>
                <w:sz w:val="17"/>
                <w:szCs w:val="17"/>
              </w:rPr>
            </w:rPrChange>
          </w:rPr>
          <w:t xml:space="preserve"> 92. </w:t>
        </w:r>
        <w:r w:rsidRPr="00454AE3">
          <w:rPr>
            <w:rFonts w:ascii="Consolas" w:hAnsi="Consolas" w:cs="Courier New"/>
            <w:color w:val="000000"/>
            <w:sz w:val="17"/>
            <w:szCs w:val="17"/>
            <w:lang w:val="en-US"/>
            <w:rPrChange w:id="1043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40" w:author="Prieto Bailo, León Enrique" w:date="2023-07-07T23:00:00Z">
              <w:rPr>
                <w:rFonts w:ascii="Consolas" w:hAnsi="Consolas" w:cs="Courier New"/>
                <w:color w:val="000000"/>
                <w:sz w:val="17"/>
                <w:szCs w:val="17"/>
              </w:rPr>
            </w:rPrChange>
          </w:rPr>
          <w:t>temperature_msb</w:t>
        </w:r>
        <w:proofErr w:type="spellEnd"/>
        <w:r w:rsidRPr="00454AE3">
          <w:rPr>
            <w:rFonts w:ascii="Consolas" w:hAnsi="Consolas" w:cs="Courier New"/>
            <w:color w:val="000000"/>
            <w:sz w:val="17"/>
            <w:szCs w:val="17"/>
            <w:lang w:val="en-US"/>
            <w:rPrChange w:id="1044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4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4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44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4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46"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47"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48" w:author="Prieto Bailo, León Enrique" w:date="2023-07-07T23:00:00Z">
              <w:rPr>
                <w:rFonts w:ascii="Consolas" w:hAnsi="Consolas" w:cs="Courier New"/>
                <w:color w:val="666600"/>
                <w:sz w:val="17"/>
                <w:szCs w:val="17"/>
              </w:rPr>
            </w:rPrChange>
          </w:rPr>
          <w:t>);</w:t>
        </w:r>
        <w:proofErr w:type="gramEnd"/>
      </w:ins>
    </w:p>
    <w:p w14:paraId="210BDB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49" w:author="León Prieto" w:date="2023-07-07T22:48:00Z"/>
          <w:rFonts w:ascii="Consolas" w:hAnsi="Consolas" w:cs="Courier New"/>
          <w:sz w:val="17"/>
          <w:szCs w:val="17"/>
          <w:lang w:val="en-US"/>
          <w:rPrChange w:id="10450" w:author="Prieto Bailo, León Enrique" w:date="2023-07-07T23:00:00Z">
            <w:rPr>
              <w:ins w:id="10451" w:author="León Prieto" w:date="2023-07-07T22:48:00Z"/>
              <w:rFonts w:ascii="Consolas" w:hAnsi="Consolas" w:cs="Courier New"/>
              <w:sz w:val="17"/>
              <w:szCs w:val="17"/>
            </w:rPr>
          </w:rPrChange>
        </w:rPr>
      </w:pPr>
      <w:ins w:id="10452" w:author="León Prieto" w:date="2023-07-07T22:48:00Z">
        <w:r w:rsidRPr="00454AE3">
          <w:rPr>
            <w:rFonts w:ascii="Consolas" w:hAnsi="Consolas" w:cs="Courier New"/>
            <w:sz w:val="17"/>
            <w:szCs w:val="17"/>
            <w:lang w:val="en-US"/>
            <w:rPrChange w:id="10453" w:author="Prieto Bailo, León Enrique" w:date="2023-07-07T23:00:00Z">
              <w:rPr>
                <w:rFonts w:ascii="Consolas" w:hAnsi="Consolas" w:cs="Courier New"/>
                <w:sz w:val="17"/>
                <w:szCs w:val="17"/>
              </w:rPr>
            </w:rPrChange>
          </w:rPr>
          <w:t xml:space="preserve"> 93. </w:t>
        </w:r>
        <w:r w:rsidRPr="00454AE3">
          <w:rPr>
            <w:rFonts w:ascii="Consolas" w:hAnsi="Consolas" w:cs="Courier New"/>
            <w:color w:val="000000"/>
            <w:sz w:val="17"/>
            <w:szCs w:val="17"/>
            <w:lang w:val="en-US"/>
            <w:rPrChange w:id="1045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55" w:author="Prieto Bailo, León Enrique" w:date="2023-07-07T23:00:00Z">
              <w:rPr>
                <w:rFonts w:ascii="Consolas" w:hAnsi="Consolas" w:cs="Courier New"/>
                <w:color w:val="000000"/>
                <w:sz w:val="17"/>
                <w:szCs w:val="17"/>
              </w:rPr>
            </w:rPrChange>
          </w:rPr>
          <w:t>temperature_lsb</w:t>
        </w:r>
        <w:proofErr w:type="spellEnd"/>
        <w:r w:rsidRPr="00454AE3">
          <w:rPr>
            <w:rFonts w:ascii="Consolas" w:hAnsi="Consolas" w:cs="Courier New"/>
            <w:color w:val="000000"/>
            <w:sz w:val="17"/>
            <w:szCs w:val="17"/>
            <w:lang w:val="en-US"/>
            <w:rPrChange w:id="1045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57"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58"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459"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60"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61"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62"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63" w:author="Prieto Bailo, León Enrique" w:date="2023-07-07T23:00:00Z">
              <w:rPr>
                <w:rFonts w:ascii="Consolas" w:hAnsi="Consolas" w:cs="Courier New"/>
                <w:color w:val="666600"/>
                <w:sz w:val="17"/>
                <w:szCs w:val="17"/>
              </w:rPr>
            </w:rPrChange>
          </w:rPr>
          <w:t>);</w:t>
        </w:r>
        <w:proofErr w:type="gramEnd"/>
      </w:ins>
    </w:p>
    <w:p w14:paraId="5EE4BCD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64" w:author="León Prieto" w:date="2023-07-07T22:48:00Z"/>
          <w:rFonts w:ascii="Consolas" w:hAnsi="Consolas" w:cs="Courier New"/>
          <w:sz w:val="17"/>
          <w:szCs w:val="17"/>
          <w:lang w:val="en-US"/>
          <w:rPrChange w:id="10465" w:author="Prieto Bailo, León Enrique" w:date="2023-07-07T23:00:00Z">
            <w:rPr>
              <w:ins w:id="10466" w:author="León Prieto" w:date="2023-07-07T22:48:00Z"/>
              <w:rFonts w:ascii="Consolas" w:hAnsi="Consolas" w:cs="Courier New"/>
              <w:sz w:val="17"/>
              <w:szCs w:val="17"/>
            </w:rPr>
          </w:rPrChange>
        </w:rPr>
      </w:pPr>
      <w:ins w:id="10467" w:author="León Prieto" w:date="2023-07-07T22:48:00Z">
        <w:r w:rsidRPr="00454AE3">
          <w:rPr>
            <w:rFonts w:ascii="Consolas" w:hAnsi="Consolas" w:cs="Courier New"/>
            <w:sz w:val="17"/>
            <w:szCs w:val="17"/>
            <w:lang w:val="en-US"/>
            <w:rPrChange w:id="10468" w:author="Prieto Bailo, León Enrique" w:date="2023-07-07T23:00:00Z">
              <w:rPr>
                <w:rFonts w:ascii="Consolas" w:hAnsi="Consolas" w:cs="Courier New"/>
                <w:sz w:val="17"/>
                <w:szCs w:val="17"/>
              </w:rPr>
            </w:rPrChange>
          </w:rPr>
          <w:t xml:space="preserve"> 94. </w:t>
        </w:r>
        <w:r w:rsidRPr="00454AE3">
          <w:rPr>
            <w:rFonts w:ascii="Consolas" w:hAnsi="Consolas" w:cs="Courier New"/>
            <w:color w:val="000000"/>
            <w:sz w:val="17"/>
            <w:szCs w:val="17"/>
            <w:lang w:val="en-US"/>
            <w:rPrChange w:id="10469"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70" w:author="Prieto Bailo, León Enrique" w:date="2023-07-07T23:00:00Z">
              <w:rPr>
                <w:rFonts w:ascii="Consolas" w:hAnsi="Consolas" w:cs="Courier New"/>
                <w:color w:val="000000"/>
                <w:sz w:val="17"/>
                <w:szCs w:val="17"/>
              </w:rPr>
            </w:rPrChange>
          </w:rPr>
          <w:t>temperature_xlsb</w:t>
        </w:r>
        <w:proofErr w:type="spellEnd"/>
        <w:r w:rsidRPr="00454AE3">
          <w:rPr>
            <w:rFonts w:ascii="Consolas" w:hAnsi="Consolas" w:cs="Courier New"/>
            <w:color w:val="000000"/>
            <w:sz w:val="17"/>
            <w:szCs w:val="17"/>
            <w:lang w:val="en-US"/>
            <w:rPrChange w:id="10471"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72"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73"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660066"/>
            <w:sz w:val="17"/>
            <w:szCs w:val="17"/>
            <w:lang w:val="en-US"/>
            <w:rPrChange w:id="10474" w:author="Prieto Bailo, León Enrique" w:date="2023-07-07T23:00:00Z">
              <w:rPr>
                <w:rFonts w:ascii="Consolas" w:hAnsi="Consolas" w:cs="Courier New"/>
                <w:color w:val="660066"/>
                <w:sz w:val="17"/>
                <w:szCs w:val="17"/>
              </w:rPr>
            </w:rPrChange>
          </w:rPr>
          <w:t>Wire</w:t>
        </w:r>
        <w:r w:rsidRPr="00454AE3">
          <w:rPr>
            <w:rFonts w:ascii="Consolas" w:hAnsi="Consolas" w:cs="Courier New"/>
            <w:color w:val="666600"/>
            <w:sz w:val="17"/>
            <w:szCs w:val="17"/>
            <w:lang w:val="en-US"/>
            <w:rPrChange w:id="1047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76" w:author="Prieto Bailo, León Enrique" w:date="2023-07-07T23:00:00Z">
              <w:rPr>
                <w:rFonts w:ascii="Consolas" w:hAnsi="Consolas" w:cs="Courier New"/>
                <w:color w:val="000000"/>
                <w:sz w:val="17"/>
                <w:szCs w:val="17"/>
              </w:rPr>
            </w:rPrChange>
          </w:rPr>
          <w:t>read</w:t>
        </w:r>
        <w:proofErr w:type="spellEnd"/>
        <w:r w:rsidRPr="00454AE3">
          <w:rPr>
            <w:rFonts w:ascii="Consolas" w:hAnsi="Consolas" w:cs="Courier New"/>
            <w:color w:val="666600"/>
            <w:sz w:val="17"/>
            <w:szCs w:val="17"/>
            <w:lang w:val="en-US"/>
            <w:rPrChange w:id="10477"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478" w:author="Prieto Bailo, León Enrique" w:date="2023-07-07T23:00:00Z">
              <w:rPr>
                <w:rFonts w:ascii="Consolas" w:hAnsi="Consolas" w:cs="Courier New"/>
                <w:color w:val="666600"/>
                <w:sz w:val="17"/>
                <w:szCs w:val="17"/>
              </w:rPr>
            </w:rPrChange>
          </w:rPr>
          <w:t>);</w:t>
        </w:r>
        <w:proofErr w:type="gramEnd"/>
      </w:ins>
    </w:p>
    <w:p w14:paraId="082C8BD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79" w:author="León Prieto" w:date="2023-07-07T22:48:00Z"/>
          <w:rFonts w:ascii="Consolas" w:hAnsi="Consolas" w:cs="Courier New"/>
          <w:sz w:val="17"/>
          <w:szCs w:val="17"/>
          <w:lang w:val="en-US"/>
          <w:rPrChange w:id="10480" w:author="Prieto Bailo, León Enrique" w:date="2023-07-07T23:00:00Z">
            <w:rPr>
              <w:ins w:id="10481" w:author="León Prieto" w:date="2023-07-07T22:48:00Z"/>
              <w:rFonts w:ascii="Consolas" w:hAnsi="Consolas" w:cs="Courier New"/>
              <w:sz w:val="17"/>
              <w:szCs w:val="17"/>
            </w:rPr>
          </w:rPrChange>
        </w:rPr>
      </w:pPr>
      <w:ins w:id="10482" w:author="León Prieto" w:date="2023-07-07T22:48:00Z">
        <w:r w:rsidRPr="00454AE3">
          <w:rPr>
            <w:rFonts w:ascii="Consolas" w:hAnsi="Consolas" w:cs="Courier New"/>
            <w:sz w:val="17"/>
            <w:szCs w:val="17"/>
            <w:lang w:val="en-US"/>
            <w:rPrChange w:id="10483" w:author="Prieto Bailo, León Enrique" w:date="2023-07-07T23:00:00Z">
              <w:rPr>
                <w:rFonts w:ascii="Consolas" w:hAnsi="Consolas" w:cs="Courier New"/>
                <w:sz w:val="17"/>
                <w:szCs w:val="17"/>
              </w:rPr>
            </w:rPrChange>
          </w:rPr>
          <w:t xml:space="preserve"> 95. </w:t>
        </w:r>
        <w:r w:rsidRPr="00454AE3">
          <w:rPr>
            <w:rFonts w:ascii="Consolas" w:hAnsi="Consolas" w:cs="Courier New"/>
            <w:color w:val="000000"/>
            <w:sz w:val="17"/>
            <w:szCs w:val="17"/>
            <w:lang w:val="en-US"/>
            <w:rPrChange w:id="10484" w:author="Prieto Bailo, León Enrique" w:date="2023-07-07T23:00:00Z">
              <w:rPr>
                <w:rFonts w:ascii="Consolas" w:hAnsi="Consolas" w:cs="Courier New"/>
                <w:color w:val="000000"/>
                <w:sz w:val="17"/>
                <w:szCs w:val="17"/>
              </w:rPr>
            </w:rPrChange>
          </w:rPr>
          <w:t> </w:t>
        </w:r>
      </w:ins>
    </w:p>
    <w:p w14:paraId="2FFDC93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485" w:author="León Prieto" w:date="2023-07-07T22:48:00Z"/>
          <w:rFonts w:ascii="Consolas" w:hAnsi="Consolas" w:cs="Courier New"/>
          <w:sz w:val="17"/>
          <w:szCs w:val="17"/>
          <w:lang w:val="en-US"/>
          <w:rPrChange w:id="10486" w:author="Prieto Bailo, León Enrique" w:date="2023-07-07T23:00:00Z">
            <w:rPr>
              <w:ins w:id="10487" w:author="León Prieto" w:date="2023-07-07T22:48:00Z"/>
              <w:rFonts w:ascii="Consolas" w:hAnsi="Consolas" w:cs="Courier New"/>
              <w:sz w:val="17"/>
              <w:szCs w:val="17"/>
            </w:rPr>
          </w:rPrChange>
        </w:rPr>
      </w:pPr>
      <w:ins w:id="10488" w:author="León Prieto" w:date="2023-07-07T22:48:00Z">
        <w:r w:rsidRPr="00454AE3">
          <w:rPr>
            <w:rFonts w:ascii="Consolas" w:hAnsi="Consolas" w:cs="Courier New"/>
            <w:sz w:val="17"/>
            <w:szCs w:val="17"/>
            <w:lang w:val="en-US"/>
            <w:rPrChange w:id="10489" w:author="Prieto Bailo, León Enrique" w:date="2023-07-07T23:00:00Z">
              <w:rPr>
                <w:rFonts w:ascii="Consolas" w:hAnsi="Consolas" w:cs="Courier New"/>
                <w:sz w:val="17"/>
                <w:szCs w:val="17"/>
              </w:rPr>
            </w:rPrChange>
          </w:rPr>
          <w:t xml:space="preserve"> 96. </w:t>
        </w:r>
        <w:r w:rsidRPr="00454AE3">
          <w:rPr>
            <w:rFonts w:ascii="Consolas" w:hAnsi="Consolas" w:cs="Courier New"/>
            <w:color w:val="000000"/>
            <w:sz w:val="17"/>
            <w:szCs w:val="17"/>
            <w:lang w:val="en-US"/>
            <w:rPrChange w:id="1049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91" w:author="Prieto Bailo, León Enrique" w:date="2023-07-07T23:00:00Z">
              <w:rPr>
                <w:rFonts w:ascii="Consolas" w:hAnsi="Consolas" w:cs="Courier New"/>
                <w:color w:val="000000"/>
                <w:sz w:val="17"/>
                <w:szCs w:val="17"/>
              </w:rPr>
            </w:rPrChange>
          </w:rPr>
          <w:t>adc_P</w:t>
        </w:r>
        <w:proofErr w:type="spellEnd"/>
        <w:r w:rsidRPr="00454AE3">
          <w:rPr>
            <w:rFonts w:ascii="Consolas" w:hAnsi="Consolas" w:cs="Courier New"/>
            <w:color w:val="000000"/>
            <w:sz w:val="17"/>
            <w:szCs w:val="17"/>
            <w:lang w:val="en-US"/>
            <w:rPrChange w:id="1049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9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49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495" w:author="Prieto Bailo, León Enrique" w:date="2023-07-07T23:00:00Z">
              <w:rPr>
                <w:rFonts w:ascii="Consolas" w:hAnsi="Consolas" w:cs="Courier New"/>
                <w:color w:val="000000"/>
                <w:sz w:val="17"/>
                <w:szCs w:val="17"/>
              </w:rPr>
            </w:rPrChange>
          </w:rPr>
          <w:t>pressure_msb</w:t>
        </w:r>
        <w:proofErr w:type="spellEnd"/>
        <w:r w:rsidRPr="00454AE3">
          <w:rPr>
            <w:rFonts w:ascii="Consolas" w:hAnsi="Consolas" w:cs="Courier New"/>
            <w:color w:val="000000"/>
            <w:sz w:val="17"/>
            <w:szCs w:val="17"/>
            <w:lang w:val="en-US"/>
            <w:rPrChange w:id="1049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497"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049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499" w:author="Prieto Bailo, León Enrique" w:date="2023-07-07T23:00:00Z">
              <w:rPr>
                <w:rFonts w:ascii="Consolas" w:hAnsi="Consolas" w:cs="Courier New"/>
                <w:color w:val="006666"/>
                <w:sz w:val="17"/>
                <w:szCs w:val="17"/>
              </w:rPr>
            </w:rPrChange>
          </w:rPr>
          <w:t>12</w:t>
        </w:r>
        <w:r w:rsidRPr="00454AE3">
          <w:rPr>
            <w:rFonts w:ascii="Consolas" w:hAnsi="Consolas" w:cs="Courier New"/>
            <w:color w:val="000000"/>
            <w:sz w:val="17"/>
            <w:szCs w:val="17"/>
            <w:lang w:val="en-US"/>
            <w:rPrChange w:id="1050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0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0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03" w:author="Prieto Bailo, León Enrique" w:date="2023-07-07T23:00:00Z">
              <w:rPr>
                <w:rFonts w:ascii="Consolas" w:hAnsi="Consolas" w:cs="Courier New"/>
                <w:color w:val="000000"/>
                <w:sz w:val="17"/>
                <w:szCs w:val="17"/>
              </w:rPr>
            </w:rPrChange>
          </w:rPr>
          <w:t>pressure_lsb</w:t>
        </w:r>
        <w:proofErr w:type="spellEnd"/>
        <w:r w:rsidRPr="00454AE3">
          <w:rPr>
            <w:rFonts w:ascii="Consolas" w:hAnsi="Consolas" w:cs="Courier New"/>
            <w:color w:val="000000"/>
            <w:sz w:val="17"/>
            <w:szCs w:val="17"/>
            <w:lang w:val="en-US"/>
            <w:rPrChange w:id="1050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05"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050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507" w:author="Prieto Bailo, León Enrique" w:date="2023-07-07T23:00:00Z">
              <w:rPr>
                <w:rFonts w:ascii="Consolas" w:hAnsi="Consolas" w:cs="Courier New"/>
                <w:color w:val="006666"/>
                <w:sz w:val="17"/>
                <w:szCs w:val="17"/>
              </w:rPr>
            </w:rPrChange>
          </w:rPr>
          <w:t>4</w:t>
        </w:r>
        <w:r w:rsidRPr="00454AE3">
          <w:rPr>
            <w:rFonts w:ascii="Consolas" w:hAnsi="Consolas" w:cs="Courier New"/>
            <w:color w:val="000000"/>
            <w:sz w:val="17"/>
            <w:szCs w:val="17"/>
            <w:lang w:val="en-US"/>
            <w:rPrChange w:id="1050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09"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10"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11" w:author="Prieto Bailo, León Enrique" w:date="2023-07-07T23:00:00Z">
              <w:rPr>
                <w:rFonts w:ascii="Consolas" w:hAnsi="Consolas" w:cs="Courier New"/>
                <w:color w:val="000000"/>
                <w:sz w:val="17"/>
                <w:szCs w:val="17"/>
              </w:rPr>
            </w:rPrChange>
          </w:rPr>
          <w:t>pressure_xlsb</w:t>
        </w:r>
        <w:proofErr w:type="spellEnd"/>
        <w:r w:rsidRPr="00454AE3">
          <w:rPr>
            <w:rFonts w:ascii="Consolas" w:hAnsi="Consolas" w:cs="Courier New"/>
            <w:color w:val="000000"/>
            <w:sz w:val="17"/>
            <w:szCs w:val="17"/>
            <w:lang w:val="en-US"/>
            <w:rPrChange w:id="1051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13" w:author="Prieto Bailo, León Enrique" w:date="2023-07-07T23:00: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0514"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515" w:author="Prieto Bailo, León Enrique" w:date="2023-07-07T23:00: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0516" w:author="Prieto Bailo, León Enrique" w:date="2023-07-07T23:00:00Z">
              <w:rPr>
                <w:rFonts w:ascii="Consolas" w:hAnsi="Consolas" w:cs="Courier New"/>
                <w:color w:val="666600"/>
                <w:sz w:val="17"/>
                <w:szCs w:val="17"/>
              </w:rPr>
            </w:rPrChange>
          </w:rPr>
          <w:t>;</w:t>
        </w:r>
        <w:proofErr w:type="gramEnd"/>
      </w:ins>
    </w:p>
    <w:p w14:paraId="361D24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17" w:author="León Prieto" w:date="2023-07-07T22:48:00Z"/>
          <w:rFonts w:ascii="Consolas" w:hAnsi="Consolas" w:cs="Courier New"/>
          <w:sz w:val="17"/>
          <w:szCs w:val="17"/>
          <w:lang w:val="en-US"/>
          <w:rPrChange w:id="10518" w:author="Prieto Bailo, León Enrique" w:date="2023-07-07T23:00:00Z">
            <w:rPr>
              <w:ins w:id="10519" w:author="León Prieto" w:date="2023-07-07T22:48:00Z"/>
              <w:rFonts w:ascii="Consolas" w:hAnsi="Consolas" w:cs="Courier New"/>
              <w:sz w:val="17"/>
              <w:szCs w:val="17"/>
            </w:rPr>
          </w:rPrChange>
        </w:rPr>
      </w:pPr>
      <w:ins w:id="10520" w:author="León Prieto" w:date="2023-07-07T22:48:00Z">
        <w:r w:rsidRPr="00454AE3">
          <w:rPr>
            <w:rFonts w:ascii="Consolas" w:hAnsi="Consolas" w:cs="Courier New"/>
            <w:sz w:val="17"/>
            <w:szCs w:val="17"/>
            <w:lang w:val="en-US"/>
            <w:rPrChange w:id="10521" w:author="Prieto Bailo, León Enrique" w:date="2023-07-07T23:00:00Z">
              <w:rPr>
                <w:rFonts w:ascii="Consolas" w:hAnsi="Consolas" w:cs="Courier New"/>
                <w:sz w:val="17"/>
                <w:szCs w:val="17"/>
              </w:rPr>
            </w:rPrChange>
          </w:rPr>
          <w:t xml:space="preserve"> 97. </w:t>
        </w:r>
        <w:r w:rsidRPr="00454AE3">
          <w:rPr>
            <w:rFonts w:ascii="Consolas" w:hAnsi="Consolas" w:cs="Courier New"/>
            <w:color w:val="000000"/>
            <w:sz w:val="17"/>
            <w:szCs w:val="17"/>
            <w:lang w:val="en-US"/>
            <w:rPrChange w:id="1052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23" w:author="Prieto Bailo, León Enrique" w:date="2023-07-07T23:00:00Z">
              <w:rPr>
                <w:rFonts w:ascii="Consolas" w:hAnsi="Consolas" w:cs="Courier New"/>
                <w:color w:val="000000"/>
                <w:sz w:val="17"/>
                <w:szCs w:val="17"/>
              </w:rPr>
            </w:rPrChange>
          </w:rPr>
          <w:t>adc_T</w:t>
        </w:r>
        <w:proofErr w:type="spellEnd"/>
        <w:r w:rsidRPr="00454AE3">
          <w:rPr>
            <w:rFonts w:ascii="Consolas" w:hAnsi="Consolas" w:cs="Courier New"/>
            <w:color w:val="000000"/>
            <w:sz w:val="17"/>
            <w:szCs w:val="17"/>
            <w:lang w:val="en-US"/>
            <w:rPrChange w:id="1052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25"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26"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27" w:author="Prieto Bailo, León Enrique" w:date="2023-07-07T23:00:00Z">
              <w:rPr>
                <w:rFonts w:ascii="Consolas" w:hAnsi="Consolas" w:cs="Courier New"/>
                <w:color w:val="000000"/>
                <w:sz w:val="17"/>
                <w:szCs w:val="17"/>
              </w:rPr>
            </w:rPrChange>
          </w:rPr>
          <w:t>temperature_msb</w:t>
        </w:r>
        <w:proofErr w:type="spellEnd"/>
        <w:r w:rsidRPr="00454AE3">
          <w:rPr>
            <w:rFonts w:ascii="Consolas" w:hAnsi="Consolas" w:cs="Courier New"/>
            <w:color w:val="000000"/>
            <w:sz w:val="17"/>
            <w:szCs w:val="17"/>
            <w:lang w:val="en-US"/>
            <w:rPrChange w:id="1052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29"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053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531" w:author="Prieto Bailo, León Enrique" w:date="2023-07-07T23:00:00Z">
              <w:rPr>
                <w:rFonts w:ascii="Consolas" w:hAnsi="Consolas" w:cs="Courier New"/>
                <w:color w:val="006666"/>
                <w:sz w:val="17"/>
                <w:szCs w:val="17"/>
              </w:rPr>
            </w:rPrChange>
          </w:rPr>
          <w:t>12</w:t>
        </w:r>
        <w:r w:rsidRPr="00454AE3">
          <w:rPr>
            <w:rFonts w:ascii="Consolas" w:hAnsi="Consolas" w:cs="Courier New"/>
            <w:color w:val="000000"/>
            <w:sz w:val="17"/>
            <w:szCs w:val="17"/>
            <w:lang w:val="en-US"/>
            <w:rPrChange w:id="10532"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33"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34"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35" w:author="Prieto Bailo, León Enrique" w:date="2023-07-07T23:00:00Z">
              <w:rPr>
                <w:rFonts w:ascii="Consolas" w:hAnsi="Consolas" w:cs="Courier New"/>
                <w:color w:val="000000"/>
                <w:sz w:val="17"/>
                <w:szCs w:val="17"/>
              </w:rPr>
            </w:rPrChange>
          </w:rPr>
          <w:t>temperature_lsb</w:t>
        </w:r>
        <w:proofErr w:type="spellEnd"/>
        <w:r w:rsidRPr="00454AE3">
          <w:rPr>
            <w:rFonts w:ascii="Consolas" w:hAnsi="Consolas" w:cs="Courier New"/>
            <w:color w:val="000000"/>
            <w:sz w:val="17"/>
            <w:szCs w:val="17"/>
            <w:lang w:val="en-US"/>
            <w:rPrChange w:id="10536"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37" w:author="Prieto Bailo, León Enrique" w:date="2023-07-07T23:00: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0538"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539" w:author="Prieto Bailo, León Enrique" w:date="2023-07-07T23:00:00Z">
              <w:rPr>
                <w:rFonts w:ascii="Consolas" w:hAnsi="Consolas" w:cs="Courier New"/>
                <w:color w:val="006666"/>
                <w:sz w:val="17"/>
                <w:szCs w:val="17"/>
              </w:rPr>
            </w:rPrChange>
          </w:rPr>
          <w:t>4</w:t>
        </w:r>
        <w:r w:rsidRPr="00454AE3">
          <w:rPr>
            <w:rFonts w:ascii="Consolas" w:hAnsi="Consolas" w:cs="Courier New"/>
            <w:color w:val="000000"/>
            <w:sz w:val="17"/>
            <w:szCs w:val="17"/>
            <w:lang w:val="en-US"/>
            <w:rPrChange w:id="10540"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41" w:author="Prieto Bailo, León Enrique" w:date="2023-07-07T23:00: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42" w:author="Prieto Bailo, León Enrique" w:date="2023-07-07T23:00: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43" w:author="Prieto Bailo, León Enrique" w:date="2023-07-07T23:00:00Z">
              <w:rPr>
                <w:rFonts w:ascii="Consolas" w:hAnsi="Consolas" w:cs="Courier New"/>
                <w:color w:val="000000"/>
                <w:sz w:val="17"/>
                <w:szCs w:val="17"/>
              </w:rPr>
            </w:rPrChange>
          </w:rPr>
          <w:t>temperature_xlsb</w:t>
        </w:r>
        <w:proofErr w:type="spellEnd"/>
        <w:r w:rsidRPr="00454AE3">
          <w:rPr>
            <w:rFonts w:ascii="Consolas" w:hAnsi="Consolas" w:cs="Courier New"/>
            <w:color w:val="000000"/>
            <w:sz w:val="17"/>
            <w:szCs w:val="17"/>
            <w:lang w:val="en-US"/>
            <w:rPrChange w:id="10544" w:author="Prieto Bailo, León Enrique" w:date="2023-07-07T23:00: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45" w:author="Prieto Bailo, León Enrique" w:date="2023-07-07T23:00: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0546" w:author="Prieto Bailo, León Enrique" w:date="2023-07-07T23:00: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547" w:author="Prieto Bailo, León Enrique" w:date="2023-07-07T23:00: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0548" w:author="Prieto Bailo, León Enrique" w:date="2023-07-07T23:00:00Z">
              <w:rPr>
                <w:rFonts w:ascii="Consolas" w:hAnsi="Consolas" w:cs="Courier New"/>
                <w:color w:val="666600"/>
                <w:sz w:val="17"/>
                <w:szCs w:val="17"/>
              </w:rPr>
            </w:rPrChange>
          </w:rPr>
          <w:t>;</w:t>
        </w:r>
        <w:proofErr w:type="gramEnd"/>
      </w:ins>
    </w:p>
    <w:p w14:paraId="170CA8C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49" w:author="León Prieto" w:date="2023-07-07T22:48:00Z"/>
          <w:rFonts w:ascii="Consolas" w:hAnsi="Consolas" w:cs="Courier New"/>
          <w:sz w:val="17"/>
          <w:szCs w:val="17"/>
          <w:lang w:val="en-US"/>
          <w:rPrChange w:id="10550" w:author="Prieto Bailo, León Enrique" w:date="2023-07-07T23:00:00Z">
            <w:rPr>
              <w:ins w:id="10551" w:author="León Prieto" w:date="2023-07-07T22:48:00Z"/>
              <w:rFonts w:ascii="Consolas" w:hAnsi="Consolas" w:cs="Courier New"/>
              <w:sz w:val="17"/>
              <w:szCs w:val="17"/>
            </w:rPr>
          </w:rPrChange>
        </w:rPr>
      </w:pPr>
      <w:ins w:id="10552" w:author="León Prieto" w:date="2023-07-07T22:48:00Z">
        <w:r w:rsidRPr="00454AE3">
          <w:rPr>
            <w:rFonts w:ascii="Consolas" w:hAnsi="Consolas" w:cs="Courier New"/>
            <w:sz w:val="17"/>
            <w:szCs w:val="17"/>
            <w:lang w:val="en-US"/>
            <w:rPrChange w:id="10553" w:author="Prieto Bailo, León Enrique" w:date="2023-07-07T23:00:00Z">
              <w:rPr>
                <w:rFonts w:ascii="Consolas" w:hAnsi="Consolas" w:cs="Courier New"/>
                <w:sz w:val="17"/>
                <w:szCs w:val="17"/>
              </w:rPr>
            </w:rPrChange>
          </w:rPr>
          <w:t xml:space="preserve"> 98. </w:t>
        </w:r>
        <w:r w:rsidRPr="00454AE3">
          <w:rPr>
            <w:rFonts w:ascii="Consolas" w:hAnsi="Consolas" w:cs="Courier New"/>
            <w:color w:val="000000"/>
            <w:sz w:val="17"/>
            <w:szCs w:val="17"/>
            <w:lang w:val="en-US"/>
            <w:rPrChange w:id="10554" w:author="Prieto Bailo, León Enrique" w:date="2023-07-07T23:00:00Z">
              <w:rPr>
                <w:rFonts w:ascii="Consolas" w:hAnsi="Consolas" w:cs="Courier New"/>
                <w:color w:val="000000"/>
                <w:sz w:val="17"/>
                <w:szCs w:val="17"/>
              </w:rPr>
            </w:rPrChange>
          </w:rPr>
          <w:t> </w:t>
        </w:r>
      </w:ins>
    </w:p>
    <w:p w14:paraId="5BB3689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55" w:author="León Prieto" w:date="2023-07-07T22:48:00Z"/>
          <w:rFonts w:ascii="Consolas" w:hAnsi="Consolas" w:cs="Courier New"/>
          <w:sz w:val="17"/>
          <w:szCs w:val="17"/>
          <w:lang w:val="en-US"/>
          <w:rPrChange w:id="10556" w:author="Prieto Bailo, León Enrique" w:date="2023-07-07T23:00:00Z">
            <w:rPr>
              <w:ins w:id="10557" w:author="León Prieto" w:date="2023-07-07T22:48:00Z"/>
              <w:rFonts w:ascii="Consolas" w:hAnsi="Consolas" w:cs="Courier New"/>
              <w:sz w:val="17"/>
              <w:szCs w:val="17"/>
            </w:rPr>
          </w:rPrChange>
        </w:rPr>
      </w:pPr>
      <w:ins w:id="10558" w:author="León Prieto" w:date="2023-07-07T22:48:00Z">
        <w:r w:rsidRPr="00454AE3">
          <w:rPr>
            <w:rFonts w:ascii="Consolas" w:hAnsi="Consolas" w:cs="Courier New"/>
            <w:sz w:val="17"/>
            <w:szCs w:val="17"/>
            <w:lang w:val="en-US"/>
            <w:rPrChange w:id="10559" w:author="Prieto Bailo, León Enrique" w:date="2023-07-07T23:00:00Z">
              <w:rPr>
                <w:rFonts w:ascii="Consolas" w:hAnsi="Consolas" w:cs="Courier New"/>
                <w:sz w:val="17"/>
                <w:szCs w:val="17"/>
              </w:rPr>
            </w:rPrChange>
          </w:rPr>
          <w:t xml:space="preserve"> 99. </w:t>
        </w:r>
        <w:r w:rsidRPr="00454AE3">
          <w:rPr>
            <w:rFonts w:ascii="Consolas" w:hAnsi="Consolas" w:cs="Courier New"/>
            <w:color w:val="000000"/>
            <w:sz w:val="17"/>
            <w:szCs w:val="17"/>
            <w:lang w:val="en-US"/>
            <w:rPrChange w:id="10560" w:author="Prieto Bailo, León Enrique" w:date="2023-07-07T23:00:00Z">
              <w:rPr>
                <w:rFonts w:ascii="Consolas" w:hAnsi="Consolas" w:cs="Courier New"/>
                <w:color w:val="000000"/>
                <w:sz w:val="17"/>
                <w:szCs w:val="17"/>
              </w:rPr>
            </w:rPrChange>
          </w:rPr>
          <w:t xml:space="preserve">    bmp280_compensate_P_int64</w:t>
        </w:r>
        <w:r w:rsidRPr="00454AE3">
          <w:rPr>
            <w:rFonts w:ascii="Consolas" w:hAnsi="Consolas" w:cs="Courier New"/>
            <w:color w:val="666600"/>
            <w:sz w:val="17"/>
            <w:szCs w:val="17"/>
            <w:lang w:val="en-US"/>
            <w:rPrChange w:id="10561"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562" w:author="Prieto Bailo, León Enrique" w:date="2023-07-07T23:00:00Z">
              <w:rPr>
                <w:rFonts w:ascii="Consolas" w:hAnsi="Consolas" w:cs="Courier New"/>
                <w:color w:val="666600"/>
                <w:sz w:val="17"/>
                <w:szCs w:val="17"/>
              </w:rPr>
            </w:rPrChange>
          </w:rPr>
          <w:t>);</w:t>
        </w:r>
        <w:proofErr w:type="gramEnd"/>
      </w:ins>
    </w:p>
    <w:p w14:paraId="0CC0D06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63" w:author="León Prieto" w:date="2023-07-07T22:48:00Z"/>
          <w:rFonts w:ascii="Consolas" w:hAnsi="Consolas" w:cs="Courier New"/>
          <w:sz w:val="17"/>
          <w:szCs w:val="17"/>
          <w:lang w:val="en-US"/>
          <w:rPrChange w:id="10564" w:author="Prieto Bailo, León Enrique" w:date="2023-07-07T23:00:00Z">
            <w:rPr>
              <w:ins w:id="10565" w:author="León Prieto" w:date="2023-07-07T22:48:00Z"/>
              <w:rFonts w:ascii="Consolas" w:hAnsi="Consolas" w:cs="Courier New"/>
              <w:sz w:val="17"/>
              <w:szCs w:val="17"/>
            </w:rPr>
          </w:rPrChange>
        </w:rPr>
      </w:pPr>
      <w:ins w:id="10566" w:author="León Prieto" w:date="2023-07-07T22:48:00Z">
        <w:r w:rsidRPr="00454AE3">
          <w:rPr>
            <w:rFonts w:ascii="Consolas" w:hAnsi="Consolas" w:cs="Courier New"/>
            <w:sz w:val="17"/>
            <w:szCs w:val="17"/>
            <w:lang w:val="en-US"/>
            <w:rPrChange w:id="10567" w:author="Prieto Bailo, León Enrique" w:date="2023-07-07T23:00:00Z">
              <w:rPr>
                <w:rFonts w:ascii="Consolas" w:hAnsi="Consolas" w:cs="Courier New"/>
                <w:sz w:val="17"/>
                <w:szCs w:val="17"/>
              </w:rPr>
            </w:rPrChange>
          </w:rPr>
          <w:t xml:space="preserve">100. </w:t>
        </w:r>
        <w:r w:rsidRPr="00454AE3">
          <w:rPr>
            <w:rFonts w:ascii="Consolas" w:hAnsi="Consolas" w:cs="Courier New"/>
            <w:color w:val="000000"/>
            <w:sz w:val="17"/>
            <w:szCs w:val="17"/>
            <w:lang w:val="en-US"/>
            <w:rPrChange w:id="10568" w:author="Prieto Bailo, León Enrique" w:date="2023-07-07T23:00:00Z">
              <w:rPr>
                <w:rFonts w:ascii="Consolas" w:hAnsi="Consolas" w:cs="Courier New"/>
                <w:color w:val="000000"/>
                <w:sz w:val="17"/>
                <w:szCs w:val="17"/>
              </w:rPr>
            </w:rPrChange>
          </w:rPr>
          <w:t xml:space="preserve">    bmp280_compensate_T_int32</w:t>
        </w:r>
        <w:r w:rsidRPr="00454AE3">
          <w:rPr>
            <w:rFonts w:ascii="Consolas" w:hAnsi="Consolas" w:cs="Courier New"/>
            <w:color w:val="666600"/>
            <w:sz w:val="17"/>
            <w:szCs w:val="17"/>
            <w:lang w:val="en-US"/>
            <w:rPrChange w:id="10569" w:author="Prieto Bailo, León Enrique" w:date="2023-07-07T23:00: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570" w:author="Prieto Bailo, León Enrique" w:date="2023-07-07T23:00:00Z">
              <w:rPr>
                <w:rFonts w:ascii="Consolas" w:hAnsi="Consolas" w:cs="Courier New"/>
                <w:color w:val="666600"/>
                <w:sz w:val="17"/>
                <w:szCs w:val="17"/>
              </w:rPr>
            </w:rPrChange>
          </w:rPr>
          <w:t>);</w:t>
        </w:r>
        <w:proofErr w:type="gramEnd"/>
      </w:ins>
    </w:p>
    <w:p w14:paraId="5C0723C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71" w:author="León Prieto" w:date="2023-07-07T22:48:00Z"/>
          <w:rFonts w:ascii="Consolas" w:hAnsi="Consolas" w:cs="Courier New"/>
          <w:sz w:val="17"/>
          <w:szCs w:val="17"/>
          <w:lang w:val="en-US"/>
          <w:rPrChange w:id="10572" w:author="Prieto Bailo, León Enrique" w:date="2023-07-07T23:01:00Z">
            <w:rPr>
              <w:ins w:id="10573" w:author="León Prieto" w:date="2023-07-07T22:48:00Z"/>
              <w:rFonts w:ascii="Consolas" w:hAnsi="Consolas" w:cs="Courier New"/>
              <w:sz w:val="17"/>
              <w:szCs w:val="17"/>
            </w:rPr>
          </w:rPrChange>
        </w:rPr>
      </w:pPr>
      <w:ins w:id="10574" w:author="León Prieto" w:date="2023-07-07T22:48:00Z">
        <w:r w:rsidRPr="00454AE3">
          <w:rPr>
            <w:rFonts w:ascii="Consolas" w:hAnsi="Consolas" w:cs="Courier New"/>
            <w:sz w:val="17"/>
            <w:szCs w:val="17"/>
            <w:lang w:val="en-US"/>
            <w:rPrChange w:id="10575" w:author="Prieto Bailo, León Enrique" w:date="2023-07-07T23:01:00Z">
              <w:rPr>
                <w:rFonts w:ascii="Consolas" w:hAnsi="Consolas" w:cs="Courier New"/>
                <w:sz w:val="17"/>
                <w:szCs w:val="17"/>
              </w:rPr>
            </w:rPrChange>
          </w:rPr>
          <w:t xml:space="preserve">101. </w:t>
        </w:r>
        <w:r w:rsidRPr="00454AE3">
          <w:rPr>
            <w:rFonts w:ascii="Consolas" w:hAnsi="Consolas" w:cs="Courier New"/>
            <w:color w:val="000000"/>
            <w:sz w:val="17"/>
            <w:szCs w:val="17"/>
            <w:lang w:val="en-US"/>
            <w:rPrChange w:id="10576" w:author="Prieto Bailo, León Enrique" w:date="2023-07-07T23:01:00Z">
              <w:rPr>
                <w:rFonts w:ascii="Consolas" w:hAnsi="Consolas" w:cs="Courier New"/>
                <w:color w:val="000000"/>
                <w:sz w:val="17"/>
                <w:szCs w:val="17"/>
              </w:rPr>
            </w:rPrChange>
          </w:rPr>
          <w:t> </w:t>
        </w:r>
      </w:ins>
    </w:p>
    <w:p w14:paraId="18F483E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77" w:author="León Prieto" w:date="2023-07-07T22:48:00Z"/>
          <w:rFonts w:ascii="Consolas" w:hAnsi="Consolas" w:cs="Courier New"/>
          <w:sz w:val="17"/>
          <w:szCs w:val="17"/>
          <w:lang w:val="en-US"/>
          <w:rPrChange w:id="10578" w:author="Prieto Bailo, León Enrique" w:date="2023-07-07T23:01:00Z">
            <w:rPr>
              <w:ins w:id="10579" w:author="León Prieto" w:date="2023-07-07T22:48:00Z"/>
              <w:rFonts w:ascii="Consolas" w:hAnsi="Consolas" w:cs="Courier New"/>
              <w:sz w:val="17"/>
              <w:szCs w:val="17"/>
            </w:rPr>
          </w:rPrChange>
        </w:rPr>
      </w:pPr>
      <w:ins w:id="10580" w:author="León Prieto" w:date="2023-07-07T22:48:00Z">
        <w:r w:rsidRPr="00454AE3">
          <w:rPr>
            <w:rFonts w:ascii="Consolas" w:hAnsi="Consolas" w:cs="Courier New"/>
            <w:sz w:val="17"/>
            <w:szCs w:val="17"/>
            <w:lang w:val="en-US"/>
            <w:rPrChange w:id="10581" w:author="Prieto Bailo, León Enrique" w:date="2023-07-07T23:01:00Z">
              <w:rPr>
                <w:rFonts w:ascii="Consolas" w:hAnsi="Consolas" w:cs="Courier New"/>
                <w:sz w:val="17"/>
                <w:szCs w:val="17"/>
              </w:rPr>
            </w:rPrChange>
          </w:rPr>
          <w:t xml:space="preserve">102. </w:t>
        </w:r>
        <w:r w:rsidRPr="00454AE3">
          <w:rPr>
            <w:rFonts w:ascii="Consolas" w:hAnsi="Consolas" w:cs="Courier New"/>
            <w:color w:val="000000"/>
            <w:sz w:val="17"/>
            <w:szCs w:val="17"/>
            <w:lang w:val="en-US"/>
            <w:rPrChange w:id="1058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83" w:author="Prieto Bailo, León Enrique" w:date="2023-07-07T23:01:00Z">
              <w:rPr>
                <w:rFonts w:ascii="Consolas" w:hAnsi="Consolas" w:cs="Courier New"/>
                <w:color w:val="000000"/>
                <w:sz w:val="17"/>
                <w:szCs w:val="17"/>
              </w:rPr>
            </w:rPrChange>
          </w:rPr>
          <w:t>pressure_total_avarage</w:t>
        </w:r>
        <w:proofErr w:type="spellEnd"/>
        <w:r w:rsidRPr="00454AE3">
          <w:rPr>
            <w:rFonts w:ascii="Consolas" w:hAnsi="Consolas" w:cs="Courier New"/>
            <w:color w:val="000000"/>
            <w:sz w:val="17"/>
            <w:szCs w:val="17"/>
            <w:lang w:val="en-US"/>
            <w:rPrChange w:id="1058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58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58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87" w:author="Prieto Bailo, León Enrique" w:date="2023-07-07T23:01:00Z">
              <w:rPr>
                <w:rFonts w:ascii="Consolas" w:hAnsi="Consolas" w:cs="Courier New"/>
                <w:color w:val="000000"/>
                <w:sz w:val="17"/>
                <w:szCs w:val="17"/>
              </w:rPr>
            </w:rPrChange>
          </w:rPr>
          <w:t>pressure_rotating_mem</w:t>
        </w:r>
        <w:proofErr w:type="spellEnd"/>
        <w:r w:rsidRPr="00454AE3">
          <w:rPr>
            <w:rFonts w:ascii="Consolas" w:hAnsi="Consolas" w:cs="Courier New"/>
            <w:color w:val="666600"/>
            <w:sz w:val="17"/>
            <w:szCs w:val="17"/>
            <w:lang w:val="en-US"/>
            <w:rPrChange w:id="1058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589" w:author="Prieto Bailo, León Enrique" w:date="2023-07-07T23:01:00Z">
              <w:rPr>
                <w:rFonts w:ascii="Consolas" w:hAnsi="Consolas" w:cs="Courier New"/>
                <w:color w:val="000000"/>
                <w:sz w:val="17"/>
                <w:szCs w:val="17"/>
              </w:rPr>
            </w:rPrChange>
          </w:rPr>
          <w:t>pressure_rotating_mem_location</w:t>
        </w:r>
        <w:proofErr w:type="spellEnd"/>
        <w:proofErr w:type="gramStart"/>
        <w:r w:rsidRPr="00454AE3">
          <w:rPr>
            <w:rFonts w:ascii="Consolas" w:hAnsi="Consolas" w:cs="Courier New"/>
            <w:color w:val="666600"/>
            <w:sz w:val="17"/>
            <w:szCs w:val="17"/>
            <w:lang w:val="en-US"/>
            <w:rPrChange w:id="10590" w:author="Prieto Bailo, León Enrique" w:date="2023-07-07T23:01:00Z">
              <w:rPr>
                <w:rFonts w:ascii="Consolas" w:hAnsi="Consolas" w:cs="Courier New"/>
                <w:color w:val="666600"/>
                <w:sz w:val="17"/>
                <w:szCs w:val="17"/>
              </w:rPr>
            </w:rPrChange>
          </w:rPr>
          <w:t>];</w:t>
        </w:r>
        <w:proofErr w:type="gramEnd"/>
      </w:ins>
    </w:p>
    <w:p w14:paraId="7774088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591" w:author="León Prieto" w:date="2023-07-07T22:48:00Z"/>
          <w:rFonts w:ascii="Consolas" w:hAnsi="Consolas" w:cs="Courier New"/>
          <w:sz w:val="17"/>
          <w:szCs w:val="17"/>
          <w:lang w:val="en-US"/>
          <w:rPrChange w:id="10592" w:author="Prieto Bailo, León Enrique" w:date="2023-07-07T23:01:00Z">
            <w:rPr>
              <w:ins w:id="10593" w:author="León Prieto" w:date="2023-07-07T22:48:00Z"/>
              <w:rFonts w:ascii="Consolas" w:hAnsi="Consolas" w:cs="Courier New"/>
              <w:sz w:val="17"/>
              <w:szCs w:val="17"/>
            </w:rPr>
          </w:rPrChange>
        </w:rPr>
      </w:pPr>
      <w:ins w:id="10594" w:author="León Prieto" w:date="2023-07-07T22:48:00Z">
        <w:r w:rsidRPr="00454AE3">
          <w:rPr>
            <w:rFonts w:ascii="Consolas" w:hAnsi="Consolas" w:cs="Courier New"/>
            <w:sz w:val="17"/>
            <w:szCs w:val="17"/>
            <w:lang w:val="en-US"/>
            <w:rPrChange w:id="10595" w:author="Prieto Bailo, León Enrique" w:date="2023-07-07T23:01:00Z">
              <w:rPr>
                <w:rFonts w:ascii="Consolas" w:hAnsi="Consolas" w:cs="Courier New"/>
                <w:sz w:val="17"/>
                <w:szCs w:val="17"/>
              </w:rPr>
            </w:rPrChange>
          </w:rPr>
          <w:t xml:space="preserve">103. </w:t>
        </w:r>
        <w:r w:rsidRPr="00454AE3">
          <w:rPr>
            <w:rFonts w:ascii="Consolas" w:hAnsi="Consolas" w:cs="Courier New"/>
            <w:color w:val="000000"/>
            <w:sz w:val="17"/>
            <w:szCs w:val="17"/>
            <w:lang w:val="en-US"/>
            <w:rPrChange w:id="1059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597" w:author="Prieto Bailo, León Enrique" w:date="2023-07-07T23:01:00Z">
              <w:rPr>
                <w:rFonts w:ascii="Consolas" w:hAnsi="Consolas" w:cs="Courier New"/>
                <w:color w:val="000000"/>
                <w:sz w:val="17"/>
                <w:szCs w:val="17"/>
              </w:rPr>
            </w:rPrChange>
          </w:rPr>
          <w:t>pressure_rotating_mem</w:t>
        </w:r>
        <w:proofErr w:type="spellEnd"/>
        <w:r w:rsidRPr="00454AE3">
          <w:rPr>
            <w:rFonts w:ascii="Consolas" w:hAnsi="Consolas" w:cs="Courier New"/>
            <w:color w:val="666600"/>
            <w:sz w:val="17"/>
            <w:szCs w:val="17"/>
            <w:lang w:val="en-US"/>
            <w:rPrChange w:id="1059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599" w:author="Prieto Bailo, León Enrique" w:date="2023-07-07T23:01:00Z">
              <w:rPr>
                <w:rFonts w:ascii="Consolas" w:hAnsi="Consolas" w:cs="Courier New"/>
                <w:color w:val="000000"/>
                <w:sz w:val="17"/>
                <w:szCs w:val="17"/>
              </w:rPr>
            </w:rPrChange>
          </w:rPr>
          <w:t>pressure_rotating_mem_location</w:t>
        </w:r>
        <w:proofErr w:type="spellEnd"/>
        <w:r w:rsidRPr="00454AE3">
          <w:rPr>
            <w:rFonts w:ascii="Consolas" w:hAnsi="Consolas" w:cs="Courier New"/>
            <w:color w:val="666600"/>
            <w:sz w:val="17"/>
            <w:szCs w:val="17"/>
            <w:lang w:val="en-US"/>
            <w:rPrChange w:id="1060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0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0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03"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0604" w:author="Prieto Bailo, León Enrique" w:date="2023-07-07T23:01:00Z">
              <w:rPr>
                <w:rFonts w:ascii="Consolas" w:hAnsi="Consolas" w:cs="Courier New"/>
                <w:color w:val="000000"/>
                <w:sz w:val="17"/>
                <w:szCs w:val="17"/>
              </w:rPr>
            </w:rPrChange>
          </w:rPr>
          <w:t>P</w:t>
        </w:r>
        <w:r w:rsidRPr="00454AE3">
          <w:rPr>
            <w:rFonts w:ascii="Consolas" w:hAnsi="Consolas" w:cs="Courier New"/>
            <w:color w:val="666600"/>
            <w:sz w:val="17"/>
            <w:szCs w:val="17"/>
            <w:lang w:val="en-US"/>
            <w:rPrChange w:id="10605" w:author="Prieto Bailo, León Enrique" w:date="2023-07-07T23:01:00Z">
              <w:rPr>
                <w:rFonts w:ascii="Consolas" w:hAnsi="Consolas" w:cs="Courier New"/>
                <w:color w:val="666600"/>
                <w:sz w:val="17"/>
                <w:szCs w:val="17"/>
              </w:rPr>
            </w:rPrChange>
          </w:rPr>
          <w:t>;</w:t>
        </w:r>
        <w:proofErr w:type="gramEnd"/>
      </w:ins>
    </w:p>
    <w:p w14:paraId="39773EC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606" w:author="León Prieto" w:date="2023-07-07T22:48:00Z"/>
          <w:rFonts w:ascii="Consolas" w:hAnsi="Consolas" w:cs="Courier New"/>
          <w:sz w:val="17"/>
          <w:szCs w:val="17"/>
          <w:lang w:val="en-US"/>
          <w:rPrChange w:id="10607" w:author="Prieto Bailo, León Enrique" w:date="2023-07-07T23:01:00Z">
            <w:rPr>
              <w:ins w:id="10608" w:author="León Prieto" w:date="2023-07-07T22:48:00Z"/>
              <w:rFonts w:ascii="Consolas" w:hAnsi="Consolas" w:cs="Courier New"/>
              <w:sz w:val="17"/>
              <w:szCs w:val="17"/>
            </w:rPr>
          </w:rPrChange>
        </w:rPr>
      </w:pPr>
      <w:ins w:id="10609" w:author="León Prieto" w:date="2023-07-07T22:48:00Z">
        <w:r w:rsidRPr="00454AE3">
          <w:rPr>
            <w:rFonts w:ascii="Consolas" w:hAnsi="Consolas" w:cs="Courier New"/>
            <w:sz w:val="17"/>
            <w:szCs w:val="17"/>
            <w:lang w:val="en-US"/>
            <w:rPrChange w:id="10610" w:author="Prieto Bailo, León Enrique" w:date="2023-07-07T23:01:00Z">
              <w:rPr>
                <w:rFonts w:ascii="Consolas" w:hAnsi="Consolas" w:cs="Courier New"/>
                <w:sz w:val="17"/>
                <w:szCs w:val="17"/>
              </w:rPr>
            </w:rPrChange>
          </w:rPr>
          <w:t xml:space="preserve">104. </w:t>
        </w:r>
        <w:r w:rsidRPr="00454AE3">
          <w:rPr>
            <w:rFonts w:ascii="Consolas" w:hAnsi="Consolas" w:cs="Courier New"/>
            <w:color w:val="000000"/>
            <w:sz w:val="17"/>
            <w:szCs w:val="17"/>
            <w:lang w:val="en-US"/>
            <w:rPrChange w:id="1061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12" w:author="Prieto Bailo, León Enrique" w:date="2023-07-07T23:01:00Z">
              <w:rPr>
                <w:rFonts w:ascii="Consolas" w:hAnsi="Consolas" w:cs="Courier New"/>
                <w:color w:val="000000"/>
                <w:sz w:val="17"/>
                <w:szCs w:val="17"/>
              </w:rPr>
            </w:rPrChange>
          </w:rPr>
          <w:t>pressure_total_avarage</w:t>
        </w:r>
        <w:proofErr w:type="spellEnd"/>
        <w:r w:rsidRPr="00454AE3">
          <w:rPr>
            <w:rFonts w:ascii="Consolas" w:hAnsi="Consolas" w:cs="Courier New"/>
            <w:color w:val="000000"/>
            <w:sz w:val="17"/>
            <w:szCs w:val="17"/>
            <w:lang w:val="en-US"/>
            <w:rPrChange w:id="106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1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16" w:author="Prieto Bailo, León Enrique" w:date="2023-07-07T23:01:00Z">
              <w:rPr>
                <w:rFonts w:ascii="Consolas" w:hAnsi="Consolas" w:cs="Courier New"/>
                <w:color w:val="000000"/>
                <w:sz w:val="17"/>
                <w:szCs w:val="17"/>
              </w:rPr>
            </w:rPrChange>
          </w:rPr>
          <w:t>pressure_rotating_mem</w:t>
        </w:r>
        <w:proofErr w:type="spellEnd"/>
        <w:r w:rsidRPr="00454AE3">
          <w:rPr>
            <w:rFonts w:ascii="Consolas" w:hAnsi="Consolas" w:cs="Courier New"/>
            <w:color w:val="666600"/>
            <w:sz w:val="17"/>
            <w:szCs w:val="17"/>
            <w:lang w:val="en-US"/>
            <w:rPrChange w:id="10617"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618" w:author="Prieto Bailo, León Enrique" w:date="2023-07-07T23:01:00Z">
              <w:rPr>
                <w:rFonts w:ascii="Consolas" w:hAnsi="Consolas" w:cs="Courier New"/>
                <w:color w:val="000000"/>
                <w:sz w:val="17"/>
                <w:szCs w:val="17"/>
              </w:rPr>
            </w:rPrChange>
          </w:rPr>
          <w:t>pressure_rotating_mem_location</w:t>
        </w:r>
        <w:proofErr w:type="spellEnd"/>
        <w:proofErr w:type="gramStart"/>
        <w:r w:rsidRPr="00454AE3">
          <w:rPr>
            <w:rFonts w:ascii="Consolas" w:hAnsi="Consolas" w:cs="Courier New"/>
            <w:color w:val="666600"/>
            <w:sz w:val="17"/>
            <w:szCs w:val="17"/>
            <w:lang w:val="en-US"/>
            <w:rPrChange w:id="10619" w:author="Prieto Bailo, León Enrique" w:date="2023-07-07T23:01:00Z">
              <w:rPr>
                <w:rFonts w:ascii="Consolas" w:hAnsi="Consolas" w:cs="Courier New"/>
                <w:color w:val="666600"/>
                <w:sz w:val="17"/>
                <w:szCs w:val="17"/>
              </w:rPr>
            </w:rPrChange>
          </w:rPr>
          <w:t>];</w:t>
        </w:r>
        <w:proofErr w:type="gramEnd"/>
      </w:ins>
    </w:p>
    <w:p w14:paraId="2EB0A40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620" w:author="León Prieto" w:date="2023-07-07T22:48:00Z"/>
          <w:rFonts w:ascii="Consolas" w:hAnsi="Consolas" w:cs="Courier New"/>
          <w:sz w:val="17"/>
          <w:szCs w:val="17"/>
          <w:lang w:val="en-US"/>
          <w:rPrChange w:id="10621" w:author="Prieto Bailo, León Enrique" w:date="2023-07-07T23:01:00Z">
            <w:rPr>
              <w:ins w:id="10622" w:author="León Prieto" w:date="2023-07-07T22:48:00Z"/>
              <w:rFonts w:ascii="Consolas" w:hAnsi="Consolas" w:cs="Courier New"/>
              <w:sz w:val="17"/>
              <w:szCs w:val="17"/>
            </w:rPr>
          </w:rPrChange>
        </w:rPr>
      </w:pPr>
      <w:ins w:id="10623" w:author="León Prieto" w:date="2023-07-07T22:48:00Z">
        <w:r w:rsidRPr="00454AE3">
          <w:rPr>
            <w:rFonts w:ascii="Consolas" w:hAnsi="Consolas" w:cs="Courier New"/>
            <w:sz w:val="17"/>
            <w:szCs w:val="17"/>
            <w:lang w:val="en-US"/>
            <w:rPrChange w:id="10624" w:author="Prieto Bailo, León Enrique" w:date="2023-07-07T23:01:00Z">
              <w:rPr>
                <w:rFonts w:ascii="Consolas" w:hAnsi="Consolas" w:cs="Courier New"/>
                <w:sz w:val="17"/>
                <w:szCs w:val="17"/>
              </w:rPr>
            </w:rPrChange>
          </w:rPr>
          <w:t xml:space="preserve">105. </w:t>
        </w:r>
        <w:r w:rsidRPr="00454AE3">
          <w:rPr>
            <w:rFonts w:ascii="Consolas" w:hAnsi="Consolas" w:cs="Courier New"/>
            <w:color w:val="000000"/>
            <w:sz w:val="17"/>
            <w:szCs w:val="17"/>
            <w:lang w:val="en-US"/>
            <w:rPrChange w:id="1062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26" w:author="Prieto Bailo, León Enrique" w:date="2023-07-07T23:01:00Z">
              <w:rPr>
                <w:rFonts w:ascii="Consolas" w:hAnsi="Consolas" w:cs="Courier New"/>
                <w:color w:val="000000"/>
                <w:sz w:val="17"/>
                <w:szCs w:val="17"/>
              </w:rPr>
            </w:rPrChange>
          </w:rPr>
          <w:t>pressure_rotating_mem_location</w:t>
        </w:r>
        <w:proofErr w:type="spellEnd"/>
        <w:r w:rsidRPr="00454AE3">
          <w:rPr>
            <w:rFonts w:ascii="Consolas" w:hAnsi="Consolas" w:cs="Courier New"/>
            <w:color w:val="666600"/>
            <w:sz w:val="17"/>
            <w:szCs w:val="17"/>
            <w:lang w:val="en-US"/>
            <w:rPrChange w:id="10627"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628" w:author="Prieto Bailo, León Enrique" w:date="2023-07-07T23:01:00Z">
              <w:rPr>
                <w:rFonts w:ascii="Consolas" w:hAnsi="Consolas" w:cs="Courier New"/>
                <w:color w:val="666600"/>
                <w:sz w:val="17"/>
                <w:szCs w:val="17"/>
              </w:rPr>
            </w:rPrChange>
          </w:rPr>
          <w:t>+;</w:t>
        </w:r>
        <w:proofErr w:type="gramEnd"/>
      </w:ins>
    </w:p>
    <w:p w14:paraId="49914F7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629" w:author="León Prieto" w:date="2023-07-07T22:48:00Z"/>
          <w:rFonts w:ascii="Consolas" w:hAnsi="Consolas" w:cs="Courier New"/>
          <w:sz w:val="17"/>
          <w:szCs w:val="17"/>
          <w:lang w:val="en-US"/>
          <w:rPrChange w:id="10630" w:author="Prieto Bailo, León Enrique" w:date="2023-07-07T23:01:00Z">
            <w:rPr>
              <w:ins w:id="10631" w:author="León Prieto" w:date="2023-07-07T22:48:00Z"/>
              <w:rFonts w:ascii="Consolas" w:hAnsi="Consolas" w:cs="Courier New"/>
              <w:sz w:val="17"/>
              <w:szCs w:val="17"/>
            </w:rPr>
          </w:rPrChange>
        </w:rPr>
      </w:pPr>
      <w:ins w:id="10632" w:author="León Prieto" w:date="2023-07-07T22:48:00Z">
        <w:r w:rsidRPr="00454AE3">
          <w:rPr>
            <w:rFonts w:ascii="Consolas" w:hAnsi="Consolas" w:cs="Courier New"/>
            <w:sz w:val="17"/>
            <w:szCs w:val="17"/>
            <w:lang w:val="en-US"/>
            <w:rPrChange w:id="10633" w:author="Prieto Bailo, León Enrique" w:date="2023-07-07T23:01:00Z">
              <w:rPr>
                <w:rFonts w:ascii="Consolas" w:hAnsi="Consolas" w:cs="Courier New"/>
                <w:sz w:val="17"/>
                <w:szCs w:val="17"/>
              </w:rPr>
            </w:rPrChange>
          </w:rPr>
          <w:t xml:space="preserve">106. </w:t>
        </w:r>
        <w:r w:rsidRPr="00454AE3">
          <w:rPr>
            <w:rFonts w:ascii="Consolas" w:hAnsi="Consolas" w:cs="Courier New"/>
            <w:color w:val="000000"/>
            <w:sz w:val="17"/>
            <w:szCs w:val="17"/>
            <w:lang w:val="en-US"/>
            <w:rPrChange w:id="1063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635"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63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37"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638" w:author="Prieto Bailo, León Enrique" w:date="2023-07-07T23:01:00Z">
              <w:rPr>
                <w:rFonts w:ascii="Consolas" w:hAnsi="Consolas" w:cs="Courier New"/>
                <w:color w:val="000000"/>
                <w:sz w:val="17"/>
                <w:szCs w:val="17"/>
              </w:rPr>
            </w:rPrChange>
          </w:rPr>
          <w:t>pressure_rotating_mem_location</w:t>
        </w:r>
        <w:proofErr w:type="spellEnd"/>
        <w:r w:rsidRPr="00454AE3">
          <w:rPr>
            <w:rFonts w:ascii="Consolas" w:hAnsi="Consolas" w:cs="Courier New"/>
            <w:color w:val="000000"/>
            <w:sz w:val="17"/>
            <w:szCs w:val="17"/>
            <w:lang w:val="en-US"/>
            <w:rPrChange w:id="106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4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4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642" w:author="Prieto Bailo, León Enrique" w:date="2023-07-07T23:01:00Z">
              <w:rPr>
                <w:rFonts w:ascii="Consolas" w:hAnsi="Consolas" w:cs="Courier New"/>
                <w:color w:val="006666"/>
                <w:sz w:val="17"/>
                <w:szCs w:val="17"/>
              </w:rPr>
            </w:rPrChange>
          </w:rPr>
          <w:t>12</w:t>
        </w:r>
        <w:r w:rsidRPr="00454AE3">
          <w:rPr>
            <w:rFonts w:ascii="Consolas" w:hAnsi="Consolas" w:cs="Courier New"/>
            <w:color w:val="666600"/>
            <w:sz w:val="17"/>
            <w:szCs w:val="17"/>
            <w:lang w:val="en-US"/>
            <w:rPrChange w:id="1064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4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45" w:author="Prieto Bailo, León Enrique" w:date="2023-07-07T23:01:00Z">
              <w:rPr>
                <w:rFonts w:ascii="Consolas" w:hAnsi="Consolas" w:cs="Courier New"/>
                <w:color w:val="000000"/>
                <w:sz w:val="17"/>
                <w:szCs w:val="17"/>
              </w:rPr>
            </w:rPrChange>
          </w:rPr>
          <w:t>pressure_rotating_mem_location</w:t>
        </w:r>
        <w:proofErr w:type="spellEnd"/>
        <w:r w:rsidRPr="00454AE3">
          <w:rPr>
            <w:rFonts w:ascii="Consolas" w:hAnsi="Consolas" w:cs="Courier New"/>
            <w:color w:val="000000"/>
            <w:sz w:val="17"/>
            <w:szCs w:val="17"/>
            <w:lang w:val="en-US"/>
            <w:rPrChange w:id="1064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4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4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649"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0650" w:author="Prieto Bailo, León Enrique" w:date="2023-07-07T23:01:00Z">
              <w:rPr>
                <w:rFonts w:ascii="Consolas" w:hAnsi="Consolas" w:cs="Courier New"/>
                <w:color w:val="666600"/>
                <w:sz w:val="17"/>
                <w:szCs w:val="17"/>
              </w:rPr>
            </w:rPrChange>
          </w:rPr>
          <w:t>;</w:t>
        </w:r>
        <w:proofErr w:type="gramEnd"/>
      </w:ins>
    </w:p>
    <w:p w14:paraId="66A1BD6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651" w:author="León Prieto" w:date="2023-07-07T22:48:00Z"/>
          <w:rFonts w:ascii="Consolas" w:hAnsi="Consolas" w:cs="Courier New"/>
          <w:sz w:val="17"/>
          <w:szCs w:val="17"/>
          <w:lang w:val="en-US"/>
          <w:rPrChange w:id="10652" w:author="Prieto Bailo, León Enrique" w:date="2023-07-07T23:01:00Z">
            <w:rPr>
              <w:ins w:id="10653" w:author="León Prieto" w:date="2023-07-07T22:48:00Z"/>
              <w:rFonts w:ascii="Consolas" w:hAnsi="Consolas" w:cs="Courier New"/>
              <w:sz w:val="17"/>
              <w:szCs w:val="17"/>
            </w:rPr>
          </w:rPrChange>
        </w:rPr>
      </w:pPr>
      <w:ins w:id="10654" w:author="León Prieto" w:date="2023-07-07T22:48:00Z">
        <w:r w:rsidRPr="00454AE3">
          <w:rPr>
            <w:rFonts w:ascii="Consolas" w:hAnsi="Consolas" w:cs="Courier New"/>
            <w:sz w:val="17"/>
            <w:szCs w:val="17"/>
            <w:lang w:val="en-US"/>
            <w:rPrChange w:id="10655" w:author="Prieto Bailo, León Enrique" w:date="2023-07-07T23:01:00Z">
              <w:rPr>
                <w:rFonts w:ascii="Consolas" w:hAnsi="Consolas" w:cs="Courier New"/>
                <w:sz w:val="17"/>
                <w:szCs w:val="17"/>
              </w:rPr>
            </w:rPrChange>
          </w:rPr>
          <w:t xml:space="preserve">107. </w:t>
        </w:r>
        <w:r w:rsidRPr="00454AE3">
          <w:rPr>
            <w:rFonts w:ascii="Consolas" w:hAnsi="Consolas" w:cs="Courier New"/>
            <w:color w:val="000000"/>
            <w:sz w:val="17"/>
            <w:szCs w:val="17"/>
            <w:lang w:val="en-US"/>
            <w:rPrChange w:id="1065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57" w:author="Prieto Bailo, León Enrique" w:date="2023-07-07T23:01:00Z">
              <w:rPr>
                <w:rFonts w:ascii="Consolas" w:hAnsi="Consolas" w:cs="Courier New"/>
                <w:color w:val="000000"/>
                <w:sz w:val="17"/>
                <w:szCs w:val="17"/>
              </w:rPr>
            </w:rPrChange>
          </w:rPr>
          <w:t>actual_pressure_fast</w:t>
        </w:r>
        <w:proofErr w:type="spellEnd"/>
        <w:r w:rsidRPr="00454AE3">
          <w:rPr>
            <w:rFonts w:ascii="Consolas" w:hAnsi="Consolas" w:cs="Courier New"/>
            <w:color w:val="000000"/>
            <w:sz w:val="17"/>
            <w:szCs w:val="17"/>
            <w:lang w:val="en-US"/>
            <w:rPrChange w:id="1065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5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6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6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0662"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066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664" w:author="Prieto Bailo, León Enrique" w:date="2023-07-07T23:01:00Z">
              <w:rPr>
                <w:rFonts w:ascii="Consolas" w:hAnsi="Consolas" w:cs="Courier New"/>
                <w:color w:val="000000"/>
                <w:sz w:val="17"/>
                <w:szCs w:val="17"/>
              </w:rPr>
            </w:rPrChange>
          </w:rPr>
          <w:t>pressure_total_avarage</w:t>
        </w:r>
        <w:proofErr w:type="spellEnd"/>
        <w:r w:rsidRPr="00454AE3">
          <w:rPr>
            <w:rFonts w:ascii="Consolas" w:hAnsi="Consolas" w:cs="Courier New"/>
            <w:color w:val="000000"/>
            <w:sz w:val="17"/>
            <w:szCs w:val="17"/>
            <w:lang w:val="en-US"/>
            <w:rPrChange w:id="1066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6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67"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668" w:author="Prieto Bailo, León Enrique" w:date="2023-07-07T23:01:00Z">
              <w:rPr>
                <w:rFonts w:ascii="Consolas" w:hAnsi="Consolas" w:cs="Courier New"/>
                <w:color w:val="006666"/>
                <w:sz w:val="17"/>
                <w:szCs w:val="17"/>
              </w:rPr>
            </w:rPrChange>
          </w:rPr>
          <w:t>12.0</w:t>
        </w:r>
        <w:r w:rsidRPr="00454AE3">
          <w:rPr>
            <w:rFonts w:ascii="Consolas" w:hAnsi="Consolas" w:cs="Courier New"/>
            <w:color w:val="666600"/>
            <w:sz w:val="17"/>
            <w:szCs w:val="17"/>
            <w:lang w:val="en-US"/>
            <w:rPrChange w:id="10669" w:author="Prieto Bailo, León Enrique" w:date="2023-07-07T23:01:00Z">
              <w:rPr>
                <w:rFonts w:ascii="Consolas" w:hAnsi="Consolas" w:cs="Courier New"/>
                <w:color w:val="666600"/>
                <w:sz w:val="17"/>
                <w:szCs w:val="17"/>
              </w:rPr>
            </w:rPrChange>
          </w:rPr>
          <w:t>;</w:t>
        </w:r>
        <w:proofErr w:type="gramEnd"/>
      </w:ins>
    </w:p>
    <w:p w14:paraId="65EAFA7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670" w:author="León Prieto" w:date="2023-07-07T22:48:00Z"/>
          <w:rFonts w:ascii="Consolas" w:hAnsi="Consolas" w:cs="Courier New"/>
          <w:sz w:val="17"/>
          <w:szCs w:val="17"/>
          <w:lang w:val="en-US"/>
          <w:rPrChange w:id="10671" w:author="Prieto Bailo, León Enrique" w:date="2023-07-07T23:01:00Z">
            <w:rPr>
              <w:ins w:id="10672" w:author="León Prieto" w:date="2023-07-07T22:48:00Z"/>
              <w:rFonts w:ascii="Consolas" w:hAnsi="Consolas" w:cs="Courier New"/>
              <w:sz w:val="17"/>
              <w:szCs w:val="17"/>
            </w:rPr>
          </w:rPrChange>
        </w:rPr>
      </w:pPr>
      <w:ins w:id="10673" w:author="León Prieto" w:date="2023-07-07T22:48:00Z">
        <w:r w:rsidRPr="00454AE3">
          <w:rPr>
            <w:rFonts w:ascii="Consolas" w:hAnsi="Consolas" w:cs="Courier New"/>
            <w:sz w:val="17"/>
            <w:szCs w:val="17"/>
            <w:lang w:val="en-US"/>
            <w:rPrChange w:id="10674" w:author="Prieto Bailo, León Enrique" w:date="2023-07-07T23:01:00Z">
              <w:rPr>
                <w:rFonts w:ascii="Consolas" w:hAnsi="Consolas" w:cs="Courier New"/>
                <w:sz w:val="17"/>
                <w:szCs w:val="17"/>
              </w:rPr>
            </w:rPrChange>
          </w:rPr>
          <w:t xml:space="preserve">108. </w:t>
        </w:r>
        <w:r w:rsidRPr="00454AE3">
          <w:rPr>
            <w:rFonts w:ascii="Consolas" w:hAnsi="Consolas" w:cs="Courier New"/>
            <w:color w:val="000000"/>
            <w:sz w:val="17"/>
            <w:szCs w:val="17"/>
            <w:lang w:val="en-US"/>
            <w:rPrChange w:id="1067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76" w:author="Prieto Bailo, León Enrique" w:date="2023-07-07T23:01:00Z">
              <w:rPr>
                <w:rFonts w:ascii="Consolas" w:hAnsi="Consolas" w:cs="Courier New"/>
                <w:color w:val="000000"/>
                <w:sz w:val="17"/>
                <w:szCs w:val="17"/>
              </w:rPr>
            </w:rPrChange>
          </w:rPr>
          <w:t>actual_pressure_slow</w:t>
        </w:r>
        <w:proofErr w:type="spellEnd"/>
        <w:r w:rsidRPr="00454AE3">
          <w:rPr>
            <w:rFonts w:ascii="Consolas" w:hAnsi="Consolas" w:cs="Courier New"/>
            <w:color w:val="000000"/>
            <w:sz w:val="17"/>
            <w:szCs w:val="17"/>
            <w:lang w:val="en-US"/>
            <w:rPrChange w:id="1067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7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7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80" w:author="Prieto Bailo, León Enrique" w:date="2023-07-07T23:01:00Z">
              <w:rPr>
                <w:rFonts w:ascii="Consolas" w:hAnsi="Consolas" w:cs="Courier New"/>
                <w:color w:val="000000"/>
                <w:sz w:val="17"/>
                <w:szCs w:val="17"/>
              </w:rPr>
            </w:rPrChange>
          </w:rPr>
          <w:t>actual_pressure_slow</w:t>
        </w:r>
        <w:proofErr w:type="spellEnd"/>
        <w:r w:rsidRPr="00454AE3">
          <w:rPr>
            <w:rFonts w:ascii="Consolas" w:hAnsi="Consolas" w:cs="Courier New"/>
            <w:color w:val="000000"/>
            <w:sz w:val="17"/>
            <w:szCs w:val="17"/>
            <w:lang w:val="en-US"/>
            <w:rPrChange w:id="1068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8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8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8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0685"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0686"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0687" w:author="Prieto Bailo, León Enrique" w:date="2023-07-07T23:01:00Z">
              <w:rPr>
                <w:rFonts w:ascii="Consolas" w:hAnsi="Consolas" w:cs="Courier New"/>
                <w:color w:val="006666"/>
                <w:sz w:val="17"/>
                <w:szCs w:val="17"/>
              </w:rPr>
            </w:rPrChange>
          </w:rPr>
          <w:t>0.985</w:t>
        </w:r>
        <w:r w:rsidRPr="00454AE3">
          <w:rPr>
            <w:rFonts w:ascii="Consolas" w:hAnsi="Consolas" w:cs="Courier New"/>
            <w:color w:val="000000"/>
            <w:sz w:val="17"/>
            <w:szCs w:val="17"/>
            <w:lang w:val="en-US"/>
            <w:rPrChange w:id="106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8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9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691" w:author="Prieto Bailo, León Enrique" w:date="2023-07-07T23:01:00Z">
              <w:rPr>
                <w:rFonts w:ascii="Consolas" w:hAnsi="Consolas" w:cs="Courier New"/>
                <w:color w:val="000000"/>
                <w:sz w:val="17"/>
                <w:szCs w:val="17"/>
              </w:rPr>
            </w:rPrChange>
          </w:rPr>
          <w:t>actual_pressure_fast</w:t>
        </w:r>
        <w:proofErr w:type="spellEnd"/>
        <w:r w:rsidRPr="00454AE3">
          <w:rPr>
            <w:rFonts w:ascii="Consolas" w:hAnsi="Consolas" w:cs="Courier New"/>
            <w:color w:val="000000"/>
            <w:sz w:val="17"/>
            <w:szCs w:val="17"/>
            <w:lang w:val="en-US"/>
            <w:rPrChange w:id="1069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9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69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69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0696"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0697"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006666"/>
            <w:sz w:val="17"/>
            <w:szCs w:val="17"/>
            <w:lang w:val="en-US"/>
            <w:rPrChange w:id="10698" w:author="Prieto Bailo, León Enrique" w:date="2023-07-07T23:01:00Z">
              <w:rPr>
                <w:rFonts w:ascii="Consolas" w:hAnsi="Consolas" w:cs="Courier New"/>
                <w:color w:val="006666"/>
                <w:sz w:val="17"/>
                <w:szCs w:val="17"/>
              </w:rPr>
            </w:rPrChange>
          </w:rPr>
          <w:t>0.015</w:t>
        </w:r>
        <w:r w:rsidRPr="00454AE3">
          <w:rPr>
            <w:rFonts w:ascii="Consolas" w:hAnsi="Consolas" w:cs="Courier New"/>
            <w:color w:val="666600"/>
            <w:sz w:val="17"/>
            <w:szCs w:val="17"/>
            <w:lang w:val="en-US"/>
            <w:rPrChange w:id="10699" w:author="Prieto Bailo, León Enrique" w:date="2023-07-07T23:01:00Z">
              <w:rPr>
                <w:rFonts w:ascii="Consolas" w:hAnsi="Consolas" w:cs="Courier New"/>
                <w:color w:val="666600"/>
                <w:sz w:val="17"/>
                <w:szCs w:val="17"/>
              </w:rPr>
            </w:rPrChange>
          </w:rPr>
          <w:t>;</w:t>
        </w:r>
        <w:proofErr w:type="gramEnd"/>
      </w:ins>
    </w:p>
    <w:p w14:paraId="0297AB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00" w:author="León Prieto" w:date="2023-07-07T22:48:00Z"/>
          <w:rFonts w:ascii="Consolas" w:hAnsi="Consolas" w:cs="Courier New"/>
          <w:sz w:val="17"/>
          <w:szCs w:val="17"/>
          <w:lang w:val="en-US"/>
          <w:rPrChange w:id="10701" w:author="Prieto Bailo, León Enrique" w:date="2023-07-07T23:01:00Z">
            <w:rPr>
              <w:ins w:id="10702" w:author="León Prieto" w:date="2023-07-07T22:48:00Z"/>
              <w:rFonts w:ascii="Consolas" w:hAnsi="Consolas" w:cs="Courier New"/>
              <w:sz w:val="17"/>
              <w:szCs w:val="17"/>
            </w:rPr>
          </w:rPrChange>
        </w:rPr>
      </w:pPr>
      <w:ins w:id="10703" w:author="León Prieto" w:date="2023-07-07T22:48:00Z">
        <w:r w:rsidRPr="00454AE3">
          <w:rPr>
            <w:rFonts w:ascii="Consolas" w:hAnsi="Consolas" w:cs="Courier New"/>
            <w:sz w:val="17"/>
            <w:szCs w:val="17"/>
            <w:lang w:val="en-US"/>
            <w:rPrChange w:id="10704" w:author="Prieto Bailo, León Enrique" w:date="2023-07-07T23:01:00Z">
              <w:rPr>
                <w:rFonts w:ascii="Consolas" w:hAnsi="Consolas" w:cs="Courier New"/>
                <w:sz w:val="17"/>
                <w:szCs w:val="17"/>
              </w:rPr>
            </w:rPrChange>
          </w:rPr>
          <w:t xml:space="preserve">109. </w:t>
        </w:r>
        <w:r w:rsidRPr="00454AE3">
          <w:rPr>
            <w:rFonts w:ascii="Consolas" w:hAnsi="Consolas" w:cs="Courier New"/>
            <w:color w:val="000000"/>
            <w:sz w:val="17"/>
            <w:szCs w:val="17"/>
            <w:lang w:val="en-US"/>
            <w:rPrChange w:id="10705" w:author="Prieto Bailo, León Enrique" w:date="2023-07-07T23:01:00Z">
              <w:rPr>
                <w:rFonts w:ascii="Consolas" w:hAnsi="Consolas" w:cs="Courier New"/>
                <w:color w:val="000000"/>
                <w:sz w:val="17"/>
                <w:szCs w:val="17"/>
              </w:rPr>
            </w:rPrChange>
          </w:rPr>
          <w:t> </w:t>
        </w:r>
      </w:ins>
    </w:p>
    <w:p w14:paraId="0F94984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06" w:author="León Prieto" w:date="2023-07-07T22:48:00Z"/>
          <w:rFonts w:ascii="Consolas" w:hAnsi="Consolas" w:cs="Courier New"/>
          <w:sz w:val="17"/>
          <w:szCs w:val="17"/>
          <w:lang w:val="en-US"/>
          <w:rPrChange w:id="10707" w:author="Prieto Bailo, León Enrique" w:date="2023-07-07T23:01:00Z">
            <w:rPr>
              <w:ins w:id="10708" w:author="León Prieto" w:date="2023-07-07T22:48:00Z"/>
              <w:rFonts w:ascii="Consolas" w:hAnsi="Consolas" w:cs="Courier New"/>
              <w:sz w:val="17"/>
              <w:szCs w:val="17"/>
            </w:rPr>
          </w:rPrChange>
        </w:rPr>
      </w:pPr>
      <w:ins w:id="10709" w:author="León Prieto" w:date="2023-07-07T22:48:00Z">
        <w:r w:rsidRPr="00454AE3">
          <w:rPr>
            <w:rFonts w:ascii="Consolas" w:hAnsi="Consolas" w:cs="Courier New"/>
            <w:sz w:val="17"/>
            <w:szCs w:val="17"/>
            <w:lang w:val="en-US"/>
            <w:rPrChange w:id="10710" w:author="Prieto Bailo, León Enrique" w:date="2023-07-07T23:01:00Z">
              <w:rPr>
                <w:rFonts w:ascii="Consolas" w:hAnsi="Consolas" w:cs="Courier New"/>
                <w:sz w:val="17"/>
                <w:szCs w:val="17"/>
              </w:rPr>
            </w:rPrChange>
          </w:rPr>
          <w:t xml:space="preserve">110. </w:t>
        </w:r>
        <w:r w:rsidRPr="00454AE3">
          <w:rPr>
            <w:rFonts w:ascii="Consolas" w:hAnsi="Consolas" w:cs="Courier New"/>
            <w:color w:val="000000"/>
            <w:sz w:val="17"/>
            <w:szCs w:val="17"/>
            <w:lang w:val="en-US"/>
            <w:rPrChange w:id="1071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12"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1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16" w:author="Prieto Bailo, León Enrique" w:date="2023-07-07T23:01:00Z">
              <w:rPr>
                <w:rFonts w:ascii="Consolas" w:hAnsi="Consolas" w:cs="Courier New"/>
                <w:color w:val="000000"/>
                <w:sz w:val="17"/>
                <w:szCs w:val="17"/>
              </w:rPr>
            </w:rPrChange>
          </w:rPr>
          <w:t>actual_pressure_slow</w:t>
        </w:r>
        <w:proofErr w:type="spellEnd"/>
        <w:r w:rsidRPr="00454AE3">
          <w:rPr>
            <w:rFonts w:ascii="Consolas" w:hAnsi="Consolas" w:cs="Courier New"/>
            <w:color w:val="000000"/>
            <w:sz w:val="17"/>
            <w:szCs w:val="17"/>
            <w:lang w:val="en-US"/>
            <w:rPrChange w:id="107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1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20" w:author="Prieto Bailo, León Enrique" w:date="2023-07-07T23:01:00Z">
              <w:rPr>
                <w:rFonts w:ascii="Consolas" w:hAnsi="Consolas" w:cs="Courier New"/>
                <w:color w:val="000000"/>
                <w:sz w:val="17"/>
                <w:szCs w:val="17"/>
              </w:rPr>
            </w:rPrChange>
          </w:rPr>
          <w:t>actual_pressure_</w:t>
        </w:r>
        <w:proofErr w:type="gramStart"/>
        <w:r w:rsidRPr="00454AE3">
          <w:rPr>
            <w:rFonts w:ascii="Consolas" w:hAnsi="Consolas" w:cs="Courier New"/>
            <w:color w:val="000000"/>
            <w:sz w:val="17"/>
            <w:szCs w:val="17"/>
            <w:lang w:val="en-US"/>
            <w:rPrChange w:id="10721" w:author="Prieto Bailo, León Enrique" w:date="2023-07-07T23:01:00Z">
              <w:rPr>
                <w:rFonts w:ascii="Consolas" w:hAnsi="Consolas" w:cs="Courier New"/>
                <w:color w:val="000000"/>
                <w:sz w:val="17"/>
                <w:szCs w:val="17"/>
              </w:rPr>
            </w:rPrChange>
          </w:rPr>
          <w:t>fast</w:t>
        </w:r>
        <w:proofErr w:type="spellEnd"/>
        <w:r w:rsidRPr="00454AE3">
          <w:rPr>
            <w:rFonts w:ascii="Consolas" w:hAnsi="Consolas" w:cs="Courier New"/>
            <w:color w:val="666600"/>
            <w:sz w:val="17"/>
            <w:szCs w:val="17"/>
            <w:lang w:val="en-US"/>
            <w:rPrChange w:id="10722" w:author="Prieto Bailo, León Enrique" w:date="2023-07-07T23:01:00Z">
              <w:rPr>
                <w:rFonts w:ascii="Consolas" w:hAnsi="Consolas" w:cs="Courier New"/>
                <w:color w:val="666600"/>
                <w:sz w:val="17"/>
                <w:szCs w:val="17"/>
              </w:rPr>
            </w:rPrChange>
          </w:rPr>
          <w:t>;</w:t>
        </w:r>
        <w:proofErr w:type="gramEnd"/>
      </w:ins>
    </w:p>
    <w:p w14:paraId="52A2785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23" w:author="León Prieto" w:date="2023-07-07T22:48:00Z"/>
          <w:rFonts w:ascii="Consolas" w:hAnsi="Consolas" w:cs="Courier New"/>
          <w:sz w:val="17"/>
          <w:szCs w:val="17"/>
          <w:lang w:val="en-US"/>
          <w:rPrChange w:id="10724" w:author="Prieto Bailo, León Enrique" w:date="2023-07-07T23:01:00Z">
            <w:rPr>
              <w:ins w:id="10725" w:author="León Prieto" w:date="2023-07-07T22:48:00Z"/>
              <w:rFonts w:ascii="Consolas" w:hAnsi="Consolas" w:cs="Courier New"/>
              <w:sz w:val="17"/>
              <w:szCs w:val="17"/>
            </w:rPr>
          </w:rPrChange>
        </w:rPr>
      </w:pPr>
      <w:ins w:id="10726" w:author="León Prieto" w:date="2023-07-07T22:48:00Z">
        <w:r w:rsidRPr="00454AE3">
          <w:rPr>
            <w:rFonts w:ascii="Consolas" w:hAnsi="Consolas" w:cs="Courier New"/>
            <w:sz w:val="17"/>
            <w:szCs w:val="17"/>
            <w:lang w:val="en-US"/>
            <w:rPrChange w:id="10727" w:author="Prieto Bailo, León Enrique" w:date="2023-07-07T23:01:00Z">
              <w:rPr>
                <w:rFonts w:ascii="Consolas" w:hAnsi="Consolas" w:cs="Courier New"/>
                <w:sz w:val="17"/>
                <w:szCs w:val="17"/>
              </w:rPr>
            </w:rPrChange>
          </w:rPr>
          <w:t xml:space="preserve">111. </w:t>
        </w:r>
        <w:r w:rsidRPr="00454AE3">
          <w:rPr>
            <w:rFonts w:ascii="Consolas" w:hAnsi="Consolas" w:cs="Courier New"/>
            <w:color w:val="000000"/>
            <w:sz w:val="17"/>
            <w:szCs w:val="17"/>
            <w:lang w:val="en-US"/>
            <w:rPrChange w:id="1072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729"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73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31"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732"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3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34"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073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736"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073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3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39"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4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4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42"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743"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0744" w:author="Prieto Bailo, León Enrique" w:date="2023-07-07T23:01:00Z">
              <w:rPr>
                <w:rFonts w:ascii="Consolas" w:hAnsi="Consolas" w:cs="Courier New"/>
                <w:color w:val="666600"/>
                <w:sz w:val="17"/>
                <w:szCs w:val="17"/>
              </w:rPr>
            </w:rPrChange>
          </w:rPr>
          <w:t>;</w:t>
        </w:r>
        <w:proofErr w:type="gramEnd"/>
      </w:ins>
    </w:p>
    <w:p w14:paraId="3DEF9A5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45" w:author="León Prieto" w:date="2023-07-07T22:48:00Z"/>
          <w:rFonts w:ascii="Consolas" w:hAnsi="Consolas" w:cs="Courier New"/>
          <w:sz w:val="17"/>
          <w:szCs w:val="17"/>
          <w:lang w:val="en-US"/>
          <w:rPrChange w:id="10746" w:author="Prieto Bailo, León Enrique" w:date="2023-07-07T23:01:00Z">
            <w:rPr>
              <w:ins w:id="10747" w:author="León Prieto" w:date="2023-07-07T22:48:00Z"/>
              <w:rFonts w:ascii="Consolas" w:hAnsi="Consolas" w:cs="Courier New"/>
              <w:sz w:val="17"/>
              <w:szCs w:val="17"/>
            </w:rPr>
          </w:rPrChange>
        </w:rPr>
      </w:pPr>
      <w:ins w:id="10748" w:author="León Prieto" w:date="2023-07-07T22:48:00Z">
        <w:r w:rsidRPr="00454AE3">
          <w:rPr>
            <w:rFonts w:ascii="Consolas" w:hAnsi="Consolas" w:cs="Courier New"/>
            <w:sz w:val="17"/>
            <w:szCs w:val="17"/>
            <w:lang w:val="en-US"/>
            <w:rPrChange w:id="10749" w:author="Prieto Bailo, León Enrique" w:date="2023-07-07T23:01:00Z">
              <w:rPr>
                <w:rFonts w:ascii="Consolas" w:hAnsi="Consolas" w:cs="Courier New"/>
                <w:sz w:val="17"/>
                <w:szCs w:val="17"/>
              </w:rPr>
            </w:rPrChange>
          </w:rPr>
          <w:t xml:space="preserve">112. </w:t>
        </w:r>
        <w:r w:rsidRPr="00454AE3">
          <w:rPr>
            <w:rFonts w:ascii="Consolas" w:hAnsi="Consolas" w:cs="Courier New"/>
            <w:color w:val="000000"/>
            <w:sz w:val="17"/>
            <w:szCs w:val="17"/>
            <w:lang w:val="en-US"/>
            <w:rPrChange w:id="1075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751"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7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5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754"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5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56"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07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58"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0759"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076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6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62"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6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6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65"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0766"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0767"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0768" w:author="Prieto Bailo, León Enrique" w:date="2023-07-07T23:01:00Z">
              <w:rPr>
                <w:rFonts w:ascii="Consolas" w:hAnsi="Consolas" w:cs="Courier New"/>
                <w:color w:val="666600"/>
                <w:sz w:val="17"/>
                <w:szCs w:val="17"/>
              </w:rPr>
            </w:rPrChange>
          </w:rPr>
          <w:t>;</w:t>
        </w:r>
        <w:proofErr w:type="gramEnd"/>
      </w:ins>
    </w:p>
    <w:p w14:paraId="2BFFE0C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69" w:author="León Prieto" w:date="2023-07-07T22:48:00Z"/>
          <w:rFonts w:ascii="Consolas" w:hAnsi="Consolas" w:cs="Courier New"/>
          <w:sz w:val="17"/>
          <w:szCs w:val="17"/>
          <w:lang w:val="en-US"/>
          <w:rPrChange w:id="10770" w:author="Prieto Bailo, León Enrique" w:date="2023-07-07T23:01:00Z">
            <w:rPr>
              <w:ins w:id="10771" w:author="León Prieto" w:date="2023-07-07T22:48:00Z"/>
              <w:rFonts w:ascii="Consolas" w:hAnsi="Consolas" w:cs="Courier New"/>
              <w:sz w:val="17"/>
              <w:szCs w:val="17"/>
            </w:rPr>
          </w:rPrChange>
        </w:rPr>
      </w:pPr>
      <w:ins w:id="10772" w:author="León Prieto" w:date="2023-07-07T22:48:00Z">
        <w:r w:rsidRPr="00454AE3">
          <w:rPr>
            <w:rFonts w:ascii="Consolas" w:hAnsi="Consolas" w:cs="Courier New"/>
            <w:sz w:val="17"/>
            <w:szCs w:val="17"/>
            <w:lang w:val="en-US"/>
            <w:rPrChange w:id="10773" w:author="Prieto Bailo, León Enrique" w:date="2023-07-07T23:01:00Z">
              <w:rPr>
                <w:rFonts w:ascii="Consolas" w:hAnsi="Consolas" w:cs="Courier New"/>
                <w:sz w:val="17"/>
                <w:szCs w:val="17"/>
              </w:rPr>
            </w:rPrChange>
          </w:rPr>
          <w:t xml:space="preserve">113. </w:t>
        </w:r>
        <w:r w:rsidRPr="00454AE3">
          <w:rPr>
            <w:rFonts w:ascii="Consolas" w:hAnsi="Consolas" w:cs="Courier New"/>
            <w:color w:val="000000"/>
            <w:sz w:val="17"/>
            <w:szCs w:val="17"/>
            <w:lang w:val="en-US"/>
            <w:rPrChange w:id="10774" w:author="Prieto Bailo, León Enrique" w:date="2023-07-07T23:01:00Z">
              <w:rPr>
                <w:rFonts w:ascii="Consolas" w:hAnsi="Consolas" w:cs="Courier New"/>
                <w:color w:val="000000"/>
                <w:sz w:val="17"/>
                <w:szCs w:val="17"/>
              </w:rPr>
            </w:rPrChange>
          </w:rPr>
          <w:t> </w:t>
        </w:r>
      </w:ins>
    </w:p>
    <w:p w14:paraId="12600E5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775" w:author="León Prieto" w:date="2023-07-07T22:48:00Z"/>
          <w:rFonts w:ascii="Consolas" w:hAnsi="Consolas" w:cs="Courier New"/>
          <w:sz w:val="17"/>
          <w:szCs w:val="17"/>
          <w:lang w:val="en-US"/>
          <w:rPrChange w:id="10776" w:author="Prieto Bailo, León Enrique" w:date="2023-07-07T23:01:00Z">
            <w:rPr>
              <w:ins w:id="10777" w:author="León Prieto" w:date="2023-07-07T22:48:00Z"/>
              <w:rFonts w:ascii="Consolas" w:hAnsi="Consolas" w:cs="Courier New"/>
              <w:sz w:val="17"/>
              <w:szCs w:val="17"/>
            </w:rPr>
          </w:rPrChange>
        </w:rPr>
      </w:pPr>
      <w:ins w:id="10778" w:author="León Prieto" w:date="2023-07-07T22:48:00Z">
        <w:r w:rsidRPr="00454AE3">
          <w:rPr>
            <w:rFonts w:ascii="Consolas" w:hAnsi="Consolas" w:cs="Courier New"/>
            <w:sz w:val="17"/>
            <w:szCs w:val="17"/>
            <w:lang w:val="en-US"/>
            <w:rPrChange w:id="10779" w:author="Prieto Bailo, León Enrique" w:date="2023-07-07T23:01:00Z">
              <w:rPr>
                <w:rFonts w:ascii="Consolas" w:hAnsi="Consolas" w:cs="Courier New"/>
                <w:sz w:val="17"/>
                <w:szCs w:val="17"/>
              </w:rPr>
            </w:rPrChange>
          </w:rPr>
          <w:t xml:space="preserve">114. </w:t>
        </w:r>
        <w:r w:rsidRPr="00454AE3">
          <w:rPr>
            <w:rFonts w:ascii="Consolas" w:hAnsi="Consolas" w:cs="Courier New"/>
            <w:color w:val="000000"/>
            <w:sz w:val="17"/>
            <w:szCs w:val="17"/>
            <w:lang w:val="en-US"/>
            <w:rPrChange w:id="1078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781"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78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8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784"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8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86"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078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788" w:author="Prieto Bailo, León Enrique" w:date="2023-07-07T23:01:00Z">
              <w:rPr>
                <w:rFonts w:ascii="Consolas" w:hAnsi="Consolas" w:cs="Courier New"/>
                <w:color w:val="006666"/>
                <w:sz w:val="17"/>
                <w:szCs w:val="17"/>
              </w:rPr>
            </w:rPrChange>
          </w:rPr>
          <w:t>1</w:t>
        </w:r>
        <w:r w:rsidRPr="00454AE3">
          <w:rPr>
            <w:rFonts w:ascii="Consolas" w:hAnsi="Consolas" w:cs="Courier New"/>
            <w:color w:val="000000"/>
            <w:sz w:val="17"/>
            <w:szCs w:val="17"/>
            <w:lang w:val="en-US"/>
            <w:rPrChange w:id="1078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9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9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792"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79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94"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079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796"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0797"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079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79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00" w:author="Prieto Bailo, León Enrique" w:date="2023-07-07T23:01:00Z">
              <w:rPr>
                <w:rFonts w:ascii="Consolas" w:hAnsi="Consolas" w:cs="Courier New"/>
                <w:color w:val="000000"/>
                <w:sz w:val="17"/>
                <w:szCs w:val="17"/>
              </w:rPr>
            </w:rPrChange>
          </w:rPr>
          <w:t>actual_pressure_slow</w:t>
        </w:r>
        <w:proofErr w:type="spellEnd"/>
        <w:r w:rsidRPr="00454AE3">
          <w:rPr>
            <w:rFonts w:ascii="Consolas" w:hAnsi="Consolas" w:cs="Courier New"/>
            <w:color w:val="000000"/>
            <w:sz w:val="17"/>
            <w:szCs w:val="17"/>
            <w:lang w:val="en-US"/>
            <w:rPrChange w:id="1080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0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0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04" w:author="Prieto Bailo, León Enrique" w:date="2023-07-07T23:01:00Z">
              <w:rPr>
                <w:rFonts w:ascii="Consolas" w:hAnsi="Consolas" w:cs="Courier New"/>
                <w:color w:val="000000"/>
                <w:sz w:val="17"/>
                <w:szCs w:val="17"/>
              </w:rPr>
            </w:rPrChange>
          </w:rPr>
          <w:t>actual_pressure_diff</w:t>
        </w:r>
        <w:proofErr w:type="spellEnd"/>
        <w:r w:rsidRPr="00454AE3">
          <w:rPr>
            <w:rFonts w:ascii="Consolas" w:hAnsi="Consolas" w:cs="Courier New"/>
            <w:color w:val="000000"/>
            <w:sz w:val="17"/>
            <w:szCs w:val="17"/>
            <w:lang w:val="en-US"/>
            <w:rPrChange w:id="1080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0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07"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808" w:author="Prieto Bailo, León Enrique" w:date="2023-07-07T23:01:00Z">
              <w:rPr>
                <w:rFonts w:ascii="Consolas" w:hAnsi="Consolas" w:cs="Courier New"/>
                <w:color w:val="006666"/>
                <w:sz w:val="17"/>
                <w:szCs w:val="17"/>
              </w:rPr>
            </w:rPrChange>
          </w:rPr>
          <w:t>6.0</w:t>
        </w:r>
        <w:r w:rsidRPr="00454AE3">
          <w:rPr>
            <w:rFonts w:ascii="Consolas" w:hAnsi="Consolas" w:cs="Courier New"/>
            <w:color w:val="666600"/>
            <w:sz w:val="17"/>
            <w:szCs w:val="17"/>
            <w:lang w:val="en-US"/>
            <w:rPrChange w:id="10809" w:author="Prieto Bailo, León Enrique" w:date="2023-07-07T23:01:00Z">
              <w:rPr>
                <w:rFonts w:ascii="Consolas" w:hAnsi="Consolas" w:cs="Courier New"/>
                <w:color w:val="666600"/>
                <w:sz w:val="17"/>
                <w:szCs w:val="17"/>
              </w:rPr>
            </w:rPrChange>
          </w:rPr>
          <w:t>;</w:t>
        </w:r>
        <w:proofErr w:type="gramEnd"/>
      </w:ins>
    </w:p>
    <w:p w14:paraId="0A12C85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10" w:author="León Prieto" w:date="2023-07-07T22:48:00Z"/>
          <w:rFonts w:ascii="Consolas" w:hAnsi="Consolas" w:cs="Courier New"/>
          <w:sz w:val="17"/>
          <w:szCs w:val="17"/>
          <w:lang w:val="en-US"/>
          <w:rPrChange w:id="10811" w:author="Prieto Bailo, León Enrique" w:date="2023-07-07T23:01:00Z">
            <w:rPr>
              <w:ins w:id="10812" w:author="León Prieto" w:date="2023-07-07T22:48:00Z"/>
              <w:rFonts w:ascii="Consolas" w:hAnsi="Consolas" w:cs="Courier New"/>
              <w:sz w:val="17"/>
              <w:szCs w:val="17"/>
            </w:rPr>
          </w:rPrChange>
        </w:rPr>
      </w:pPr>
      <w:ins w:id="10813" w:author="León Prieto" w:date="2023-07-07T22:48:00Z">
        <w:r w:rsidRPr="00454AE3">
          <w:rPr>
            <w:rFonts w:ascii="Consolas" w:hAnsi="Consolas" w:cs="Courier New"/>
            <w:sz w:val="17"/>
            <w:szCs w:val="17"/>
            <w:lang w:val="en-US"/>
            <w:rPrChange w:id="10814" w:author="Prieto Bailo, León Enrique" w:date="2023-07-07T23:01:00Z">
              <w:rPr>
                <w:rFonts w:ascii="Consolas" w:hAnsi="Consolas" w:cs="Courier New"/>
                <w:sz w:val="17"/>
                <w:szCs w:val="17"/>
              </w:rPr>
            </w:rPrChange>
          </w:rPr>
          <w:t xml:space="preserve">115. </w:t>
        </w:r>
        <w:r w:rsidRPr="00454AE3">
          <w:rPr>
            <w:rFonts w:ascii="Consolas" w:hAnsi="Consolas" w:cs="Courier New"/>
            <w:color w:val="000000"/>
            <w:sz w:val="17"/>
            <w:szCs w:val="17"/>
            <w:lang w:val="en-US"/>
            <w:rPrChange w:id="1081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16" w:author="Prieto Bailo, León Enrique" w:date="2023-07-07T23:01:00Z">
              <w:rPr>
                <w:rFonts w:ascii="Consolas" w:hAnsi="Consolas" w:cs="Courier New"/>
                <w:color w:val="000000"/>
                <w:sz w:val="17"/>
                <w:szCs w:val="17"/>
              </w:rPr>
            </w:rPrChange>
          </w:rPr>
          <w:t>actual_pressure</w:t>
        </w:r>
        <w:proofErr w:type="spellEnd"/>
        <w:r w:rsidRPr="00454AE3">
          <w:rPr>
            <w:rFonts w:ascii="Consolas" w:hAnsi="Consolas" w:cs="Courier New"/>
            <w:color w:val="000000"/>
            <w:sz w:val="17"/>
            <w:szCs w:val="17"/>
            <w:lang w:val="en-US"/>
            <w:rPrChange w:id="108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1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20" w:author="Prieto Bailo, León Enrique" w:date="2023-07-07T23:01:00Z">
              <w:rPr>
                <w:rFonts w:ascii="Consolas" w:hAnsi="Consolas" w:cs="Courier New"/>
                <w:color w:val="000000"/>
                <w:sz w:val="17"/>
                <w:szCs w:val="17"/>
              </w:rPr>
            </w:rPrChange>
          </w:rPr>
          <w:t>actual_pressure_</w:t>
        </w:r>
        <w:proofErr w:type="gramStart"/>
        <w:r w:rsidRPr="00454AE3">
          <w:rPr>
            <w:rFonts w:ascii="Consolas" w:hAnsi="Consolas" w:cs="Courier New"/>
            <w:color w:val="000000"/>
            <w:sz w:val="17"/>
            <w:szCs w:val="17"/>
            <w:lang w:val="en-US"/>
            <w:rPrChange w:id="10821" w:author="Prieto Bailo, León Enrique" w:date="2023-07-07T23:01:00Z">
              <w:rPr>
                <w:rFonts w:ascii="Consolas" w:hAnsi="Consolas" w:cs="Courier New"/>
                <w:color w:val="000000"/>
                <w:sz w:val="17"/>
                <w:szCs w:val="17"/>
              </w:rPr>
            </w:rPrChange>
          </w:rPr>
          <w:t>slow</w:t>
        </w:r>
        <w:proofErr w:type="spellEnd"/>
        <w:r w:rsidRPr="00454AE3">
          <w:rPr>
            <w:rFonts w:ascii="Consolas" w:hAnsi="Consolas" w:cs="Courier New"/>
            <w:color w:val="666600"/>
            <w:sz w:val="17"/>
            <w:szCs w:val="17"/>
            <w:lang w:val="en-US"/>
            <w:rPrChange w:id="10822" w:author="Prieto Bailo, León Enrique" w:date="2023-07-07T23:01:00Z">
              <w:rPr>
                <w:rFonts w:ascii="Consolas" w:hAnsi="Consolas" w:cs="Courier New"/>
                <w:color w:val="666600"/>
                <w:sz w:val="17"/>
                <w:szCs w:val="17"/>
              </w:rPr>
            </w:rPrChange>
          </w:rPr>
          <w:t>;</w:t>
        </w:r>
        <w:proofErr w:type="gramEnd"/>
      </w:ins>
    </w:p>
    <w:p w14:paraId="0D9D90C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23" w:author="León Prieto" w:date="2023-07-07T22:48:00Z"/>
          <w:rFonts w:ascii="Consolas" w:hAnsi="Consolas" w:cs="Courier New"/>
          <w:sz w:val="17"/>
          <w:szCs w:val="17"/>
          <w:lang w:val="en-US"/>
          <w:rPrChange w:id="10824" w:author="Prieto Bailo, León Enrique" w:date="2023-07-07T23:01:00Z">
            <w:rPr>
              <w:ins w:id="10825" w:author="León Prieto" w:date="2023-07-07T22:48:00Z"/>
              <w:rFonts w:ascii="Consolas" w:hAnsi="Consolas" w:cs="Courier New"/>
              <w:sz w:val="17"/>
              <w:szCs w:val="17"/>
            </w:rPr>
          </w:rPrChange>
        </w:rPr>
      </w:pPr>
      <w:ins w:id="10826" w:author="León Prieto" w:date="2023-07-07T22:48:00Z">
        <w:r w:rsidRPr="00454AE3">
          <w:rPr>
            <w:rFonts w:ascii="Consolas" w:hAnsi="Consolas" w:cs="Courier New"/>
            <w:sz w:val="17"/>
            <w:szCs w:val="17"/>
            <w:lang w:val="en-US"/>
            <w:rPrChange w:id="10827" w:author="Prieto Bailo, León Enrique" w:date="2023-07-07T23:01:00Z">
              <w:rPr>
                <w:rFonts w:ascii="Consolas" w:hAnsi="Consolas" w:cs="Courier New"/>
                <w:sz w:val="17"/>
                <w:szCs w:val="17"/>
              </w:rPr>
            </w:rPrChange>
          </w:rPr>
          <w:t xml:space="preserve">116. </w:t>
        </w:r>
        <w:r w:rsidRPr="00454AE3">
          <w:rPr>
            <w:rFonts w:ascii="Consolas" w:hAnsi="Consolas" w:cs="Courier New"/>
            <w:color w:val="000000"/>
            <w:sz w:val="17"/>
            <w:szCs w:val="17"/>
            <w:lang w:val="en-US"/>
            <w:rPrChange w:id="10828" w:author="Prieto Bailo, León Enrique" w:date="2023-07-07T23:01:00Z">
              <w:rPr>
                <w:rFonts w:ascii="Consolas" w:hAnsi="Consolas" w:cs="Courier New"/>
                <w:color w:val="000000"/>
                <w:sz w:val="17"/>
                <w:szCs w:val="17"/>
              </w:rPr>
            </w:rPrChange>
          </w:rPr>
          <w:t> </w:t>
        </w:r>
      </w:ins>
    </w:p>
    <w:p w14:paraId="70C8A2F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29" w:author="León Prieto" w:date="2023-07-07T22:48:00Z"/>
          <w:rFonts w:ascii="Consolas" w:hAnsi="Consolas" w:cs="Courier New"/>
          <w:sz w:val="17"/>
          <w:szCs w:val="17"/>
          <w:lang w:val="en-US"/>
          <w:rPrChange w:id="10830" w:author="Prieto Bailo, León Enrique" w:date="2023-07-07T23:01:00Z">
            <w:rPr>
              <w:ins w:id="10831" w:author="León Prieto" w:date="2023-07-07T22:48:00Z"/>
              <w:rFonts w:ascii="Consolas" w:hAnsi="Consolas" w:cs="Courier New"/>
              <w:sz w:val="17"/>
              <w:szCs w:val="17"/>
            </w:rPr>
          </w:rPrChange>
        </w:rPr>
      </w:pPr>
      <w:ins w:id="10832" w:author="León Prieto" w:date="2023-07-07T22:48:00Z">
        <w:r w:rsidRPr="00454AE3">
          <w:rPr>
            <w:rFonts w:ascii="Consolas" w:hAnsi="Consolas" w:cs="Courier New"/>
            <w:sz w:val="17"/>
            <w:szCs w:val="17"/>
            <w:lang w:val="en-US"/>
            <w:rPrChange w:id="10833" w:author="Prieto Bailo, León Enrique" w:date="2023-07-07T23:01:00Z">
              <w:rPr>
                <w:rFonts w:ascii="Consolas" w:hAnsi="Consolas" w:cs="Courier New"/>
                <w:sz w:val="17"/>
                <w:szCs w:val="17"/>
              </w:rPr>
            </w:rPrChange>
          </w:rPr>
          <w:t xml:space="preserve">117. </w:t>
        </w:r>
        <w:r w:rsidRPr="00454AE3">
          <w:rPr>
            <w:rFonts w:ascii="Consolas" w:hAnsi="Consolas" w:cs="Courier New"/>
            <w:color w:val="000000"/>
            <w:sz w:val="17"/>
            <w:szCs w:val="17"/>
            <w:lang w:val="en-US"/>
            <w:rPrChange w:id="1083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35" w:author="Prieto Bailo, León Enrique" w:date="2023-07-07T23:01:00Z">
              <w:rPr>
                <w:rFonts w:ascii="Consolas" w:hAnsi="Consolas" w:cs="Courier New"/>
                <w:color w:val="000000"/>
                <w:sz w:val="17"/>
                <w:szCs w:val="17"/>
              </w:rPr>
            </w:rPrChange>
          </w:rPr>
          <w:t>parachute_throttle</w:t>
        </w:r>
        <w:proofErr w:type="spellEnd"/>
        <w:r w:rsidRPr="00454AE3">
          <w:rPr>
            <w:rFonts w:ascii="Consolas" w:hAnsi="Consolas" w:cs="Courier New"/>
            <w:color w:val="000000"/>
            <w:sz w:val="17"/>
            <w:szCs w:val="17"/>
            <w:lang w:val="en-US"/>
            <w:rPrChange w:id="1083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3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3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39" w:author="Prieto Bailo, León Enrique" w:date="2023-07-07T23:01:00Z">
              <w:rPr>
                <w:rFonts w:ascii="Consolas" w:hAnsi="Consolas" w:cs="Courier New"/>
                <w:color w:val="000000"/>
                <w:sz w:val="17"/>
                <w:szCs w:val="17"/>
              </w:rPr>
            </w:rPrChange>
          </w:rPr>
          <w:t>parachute_buffer</w:t>
        </w:r>
        <w:proofErr w:type="spellEnd"/>
        <w:r w:rsidRPr="00454AE3">
          <w:rPr>
            <w:rFonts w:ascii="Consolas" w:hAnsi="Consolas" w:cs="Courier New"/>
            <w:color w:val="666600"/>
            <w:sz w:val="17"/>
            <w:szCs w:val="17"/>
            <w:lang w:val="en-US"/>
            <w:rPrChange w:id="10840"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841" w:author="Prieto Bailo, León Enrique" w:date="2023-07-07T23:01:00Z">
              <w:rPr>
                <w:rFonts w:ascii="Consolas" w:hAnsi="Consolas" w:cs="Courier New"/>
                <w:color w:val="000000"/>
                <w:sz w:val="17"/>
                <w:szCs w:val="17"/>
              </w:rPr>
            </w:rPrChange>
          </w:rPr>
          <w:t>parachute_rotating_mem_location</w:t>
        </w:r>
        <w:proofErr w:type="spellEnd"/>
        <w:proofErr w:type="gramStart"/>
        <w:r w:rsidRPr="00454AE3">
          <w:rPr>
            <w:rFonts w:ascii="Consolas" w:hAnsi="Consolas" w:cs="Courier New"/>
            <w:color w:val="666600"/>
            <w:sz w:val="17"/>
            <w:szCs w:val="17"/>
            <w:lang w:val="en-US"/>
            <w:rPrChange w:id="10842" w:author="Prieto Bailo, León Enrique" w:date="2023-07-07T23:01:00Z">
              <w:rPr>
                <w:rFonts w:ascii="Consolas" w:hAnsi="Consolas" w:cs="Courier New"/>
                <w:color w:val="666600"/>
                <w:sz w:val="17"/>
                <w:szCs w:val="17"/>
              </w:rPr>
            </w:rPrChange>
          </w:rPr>
          <w:t>];</w:t>
        </w:r>
        <w:proofErr w:type="gramEnd"/>
      </w:ins>
    </w:p>
    <w:p w14:paraId="5C21F60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43" w:author="León Prieto" w:date="2023-07-07T22:48:00Z"/>
          <w:rFonts w:ascii="Consolas" w:hAnsi="Consolas" w:cs="Courier New"/>
          <w:sz w:val="17"/>
          <w:szCs w:val="17"/>
          <w:lang w:val="en-US"/>
          <w:rPrChange w:id="10844" w:author="Prieto Bailo, León Enrique" w:date="2023-07-07T23:01:00Z">
            <w:rPr>
              <w:ins w:id="10845" w:author="León Prieto" w:date="2023-07-07T22:48:00Z"/>
              <w:rFonts w:ascii="Consolas" w:hAnsi="Consolas" w:cs="Courier New"/>
              <w:sz w:val="17"/>
              <w:szCs w:val="17"/>
            </w:rPr>
          </w:rPrChange>
        </w:rPr>
      </w:pPr>
      <w:ins w:id="10846" w:author="León Prieto" w:date="2023-07-07T22:48:00Z">
        <w:r w:rsidRPr="00454AE3">
          <w:rPr>
            <w:rFonts w:ascii="Consolas" w:hAnsi="Consolas" w:cs="Courier New"/>
            <w:sz w:val="17"/>
            <w:szCs w:val="17"/>
            <w:lang w:val="en-US"/>
            <w:rPrChange w:id="10847" w:author="Prieto Bailo, León Enrique" w:date="2023-07-07T23:01:00Z">
              <w:rPr>
                <w:rFonts w:ascii="Consolas" w:hAnsi="Consolas" w:cs="Courier New"/>
                <w:sz w:val="17"/>
                <w:szCs w:val="17"/>
              </w:rPr>
            </w:rPrChange>
          </w:rPr>
          <w:t xml:space="preserve">118. </w:t>
        </w:r>
        <w:r w:rsidRPr="00454AE3">
          <w:rPr>
            <w:rFonts w:ascii="Consolas" w:hAnsi="Consolas" w:cs="Courier New"/>
            <w:color w:val="000000"/>
            <w:sz w:val="17"/>
            <w:szCs w:val="17"/>
            <w:lang w:val="en-US"/>
            <w:rPrChange w:id="1084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49" w:author="Prieto Bailo, León Enrique" w:date="2023-07-07T23:01:00Z">
              <w:rPr>
                <w:rFonts w:ascii="Consolas" w:hAnsi="Consolas" w:cs="Courier New"/>
                <w:color w:val="000000"/>
                <w:sz w:val="17"/>
                <w:szCs w:val="17"/>
              </w:rPr>
            </w:rPrChange>
          </w:rPr>
          <w:t>parachute_buffer</w:t>
        </w:r>
        <w:proofErr w:type="spellEnd"/>
        <w:r w:rsidRPr="00454AE3">
          <w:rPr>
            <w:rFonts w:ascii="Consolas" w:hAnsi="Consolas" w:cs="Courier New"/>
            <w:color w:val="666600"/>
            <w:sz w:val="17"/>
            <w:szCs w:val="17"/>
            <w:lang w:val="en-US"/>
            <w:rPrChange w:id="10850"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851" w:author="Prieto Bailo, León Enrique" w:date="2023-07-07T23:01:00Z">
              <w:rPr>
                <w:rFonts w:ascii="Consolas" w:hAnsi="Consolas" w:cs="Courier New"/>
                <w:color w:val="000000"/>
                <w:sz w:val="17"/>
                <w:szCs w:val="17"/>
              </w:rPr>
            </w:rPrChange>
          </w:rPr>
          <w:t>parachute_rotating_mem_location</w:t>
        </w:r>
        <w:proofErr w:type="spellEnd"/>
        <w:r w:rsidRPr="00454AE3">
          <w:rPr>
            <w:rFonts w:ascii="Consolas" w:hAnsi="Consolas" w:cs="Courier New"/>
            <w:color w:val="666600"/>
            <w:sz w:val="17"/>
            <w:szCs w:val="17"/>
            <w:lang w:val="en-US"/>
            <w:rPrChange w:id="1085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5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5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5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56" w:author="Prieto Bailo, León Enrique" w:date="2023-07-07T23:01:00Z">
              <w:rPr>
                <w:rFonts w:ascii="Consolas" w:hAnsi="Consolas" w:cs="Courier New"/>
                <w:color w:val="000000"/>
                <w:sz w:val="17"/>
                <w:szCs w:val="17"/>
              </w:rPr>
            </w:rPrChange>
          </w:rPr>
          <w:t>actual_pressure</w:t>
        </w:r>
        <w:proofErr w:type="spellEnd"/>
        <w:r w:rsidRPr="00454AE3">
          <w:rPr>
            <w:rFonts w:ascii="Consolas" w:hAnsi="Consolas" w:cs="Courier New"/>
            <w:color w:val="000000"/>
            <w:sz w:val="17"/>
            <w:szCs w:val="17"/>
            <w:lang w:val="en-US"/>
            <w:rPrChange w:id="108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5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5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860" w:author="Prieto Bailo, León Enrique" w:date="2023-07-07T23:01:00Z">
              <w:rPr>
                <w:rFonts w:ascii="Consolas" w:hAnsi="Consolas" w:cs="Courier New"/>
                <w:color w:val="006666"/>
                <w:sz w:val="17"/>
                <w:szCs w:val="17"/>
              </w:rPr>
            </w:rPrChange>
          </w:rPr>
          <w:t>10</w:t>
        </w:r>
        <w:r w:rsidRPr="00454AE3">
          <w:rPr>
            <w:rFonts w:ascii="Consolas" w:hAnsi="Consolas" w:cs="Courier New"/>
            <w:color w:val="000000"/>
            <w:sz w:val="17"/>
            <w:szCs w:val="17"/>
            <w:lang w:val="en-US"/>
            <w:rPrChange w:id="1086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6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6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64" w:author="Prieto Bailo, León Enrique" w:date="2023-07-07T23:01:00Z">
              <w:rPr>
                <w:rFonts w:ascii="Consolas" w:hAnsi="Consolas" w:cs="Courier New"/>
                <w:color w:val="000000"/>
                <w:sz w:val="17"/>
                <w:szCs w:val="17"/>
              </w:rPr>
            </w:rPrChange>
          </w:rPr>
          <w:t>pressure_parachute_</w:t>
        </w:r>
        <w:proofErr w:type="gramStart"/>
        <w:r w:rsidRPr="00454AE3">
          <w:rPr>
            <w:rFonts w:ascii="Consolas" w:hAnsi="Consolas" w:cs="Courier New"/>
            <w:color w:val="000000"/>
            <w:sz w:val="17"/>
            <w:szCs w:val="17"/>
            <w:lang w:val="en-US"/>
            <w:rPrChange w:id="10865" w:author="Prieto Bailo, León Enrique" w:date="2023-07-07T23:01:00Z">
              <w:rPr>
                <w:rFonts w:ascii="Consolas" w:hAnsi="Consolas" w:cs="Courier New"/>
                <w:color w:val="000000"/>
                <w:sz w:val="17"/>
                <w:szCs w:val="17"/>
              </w:rPr>
            </w:rPrChange>
          </w:rPr>
          <w:t>previous</w:t>
        </w:r>
        <w:proofErr w:type="spellEnd"/>
        <w:r w:rsidRPr="00454AE3">
          <w:rPr>
            <w:rFonts w:ascii="Consolas" w:hAnsi="Consolas" w:cs="Courier New"/>
            <w:color w:val="666600"/>
            <w:sz w:val="17"/>
            <w:szCs w:val="17"/>
            <w:lang w:val="en-US"/>
            <w:rPrChange w:id="10866" w:author="Prieto Bailo, León Enrique" w:date="2023-07-07T23:01:00Z">
              <w:rPr>
                <w:rFonts w:ascii="Consolas" w:hAnsi="Consolas" w:cs="Courier New"/>
                <w:color w:val="666600"/>
                <w:sz w:val="17"/>
                <w:szCs w:val="17"/>
              </w:rPr>
            </w:rPrChange>
          </w:rPr>
          <w:t>;</w:t>
        </w:r>
        <w:proofErr w:type="gramEnd"/>
      </w:ins>
    </w:p>
    <w:p w14:paraId="1DE7C82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67" w:author="León Prieto" w:date="2023-07-07T22:48:00Z"/>
          <w:rFonts w:ascii="Consolas" w:hAnsi="Consolas" w:cs="Courier New"/>
          <w:sz w:val="17"/>
          <w:szCs w:val="17"/>
          <w:lang w:val="en-US"/>
          <w:rPrChange w:id="10868" w:author="Prieto Bailo, León Enrique" w:date="2023-07-07T23:01:00Z">
            <w:rPr>
              <w:ins w:id="10869" w:author="León Prieto" w:date="2023-07-07T22:48:00Z"/>
              <w:rFonts w:ascii="Consolas" w:hAnsi="Consolas" w:cs="Courier New"/>
              <w:sz w:val="17"/>
              <w:szCs w:val="17"/>
            </w:rPr>
          </w:rPrChange>
        </w:rPr>
      </w:pPr>
      <w:ins w:id="10870" w:author="León Prieto" w:date="2023-07-07T22:48:00Z">
        <w:r w:rsidRPr="00454AE3">
          <w:rPr>
            <w:rFonts w:ascii="Consolas" w:hAnsi="Consolas" w:cs="Courier New"/>
            <w:sz w:val="17"/>
            <w:szCs w:val="17"/>
            <w:lang w:val="en-US"/>
            <w:rPrChange w:id="10871" w:author="Prieto Bailo, León Enrique" w:date="2023-07-07T23:01:00Z">
              <w:rPr>
                <w:rFonts w:ascii="Consolas" w:hAnsi="Consolas" w:cs="Courier New"/>
                <w:sz w:val="17"/>
                <w:szCs w:val="17"/>
              </w:rPr>
            </w:rPrChange>
          </w:rPr>
          <w:t xml:space="preserve">119. </w:t>
        </w:r>
        <w:r w:rsidRPr="00454AE3">
          <w:rPr>
            <w:rFonts w:ascii="Consolas" w:hAnsi="Consolas" w:cs="Courier New"/>
            <w:color w:val="000000"/>
            <w:sz w:val="17"/>
            <w:szCs w:val="17"/>
            <w:lang w:val="en-US"/>
            <w:rPrChange w:id="1087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73" w:author="Prieto Bailo, León Enrique" w:date="2023-07-07T23:01:00Z">
              <w:rPr>
                <w:rFonts w:ascii="Consolas" w:hAnsi="Consolas" w:cs="Courier New"/>
                <w:color w:val="000000"/>
                <w:sz w:val="17"/>
                <w:szCs w:val="17"/>
              </w:rPr>
            </w:rPrChange>
          </w:rPr>
          <w:t>parachute_throttle</w:t>
        </w:r>
        <w:proofErr w:type="spellEnd"/>
        <w:r w:rsidRPr="00454AE3">
          <w:rPr>
            <w:rFonts w:ascii="Consolas" w:hAnsi="Consolas" w:cs="Courier New"/>
            <w:color w:val="000000"/>
            <w:sz w:val="17"/>
            <w:szCs w:val="17"/>
            <w:lang w:val="en-US"/>
            <w:rPrChange w:id="1087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7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7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77" w:author="Prieto Bailo, León Enrique" w:date="2023-07-07T23:01:00Z">
              <w:rPr>
                <w:rFonts w:ascii="Consolas" w:hAnsi="Consolas" w:cs="Courier New"/>
                <w:color w:val="000000"/>
                <w:sz w:val="17"/>
                <w:szCs w:val="17"/>
              </w:rPr>
            </w:rPrChange>
          </w:rPr>
          <w:t>parachute_buffer</w:t>
        </w:r>
        <w:proofErr w:type="spellEnd"/>
        <w:r w:rsidRPr="00454AE3">
          <w:rPr>
            <w:rFonts w:ascii="Consolas" w:hAnsi="Consolas" w:cs="Courier New"/>
            <w:color w:val="666600"/>
            <w:sz w:val="17"/>
            <w:szCs w:val="17"/>
            <w:lang w:val="en-US"/>
            <w:rPrChange w:id="1087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879" w:author="Prieto Bailo, León Enrique" w:date="2023-07-07T23:01:00Z">
              <w:rPr>
                <w:rFonts w:ascii="Consolas" w:hAnsi="Consolas" w:cs="Courier New"/>
                <w:color w:val="000000"/>
                <w:sz w:val="17"/>
                <w:szCs w:val="17"/>
              </w:rPr>
            </w:rPrChange>
          </w:rPr>
          <w:t>parachute_rotating_mem_location</w:t>
        </w:r>
        <w:proofErr w:type="spellEnd"/>
        <w:proofErr w:type="gramStart"/>
        <w:r w:rsidRPr="00454AE3">
          <w:rPr>
            <w:rFonts w:ascii="Consolas" w:hAnsi="Consolas" w:cs="Courier New"/>
            <w:color w:val="666600"/>
            <w:sz w:val="17"/>
            <w:szCs w:val="17"/>
            <w:lang w:val="en-US"/>
            <w:rPrChange w:id="10880" w:author="Prieto Bailo, León Enrique" w:date="2023-07-07T23:01:00Z">
              <w:rPr>
                <w:rFonts w:ascii="Consolas" w:hAnsi="Consolas" w:cs="Courier New"/>
                <w:color w:val="666600"/>
                <w:sz w:val="17"/>
                <w:szCs w:val="17"/>
              </w:rPr>
            </w:rPrChange>
          </w:rPr>
          <w:t>];</w:t>
        </w:r>
        <w:proofErr w:type="gramEnd"/>
      </w:ins>
    </w:p>
    <w:p w14:paraId="5FF64BB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81" w:author="León Prieto" w:date="2023-07-07T22:48:00Z"/>
          <w:rFonts w:ascii="Consolas" w:hAnsi="Consolas" w:cs="Courier New"/>
          <w:sz w:val="17"/>
          <w:szCs w:val="17"/>
          <w:lang w:val="en-US"/>
          <w:rPrChange w:id="10882" w:author="Prieto Bailo, León Enrique" w:date="2023-07-07T23:01:00Z">
            <w:rPr>
              <w:ins w:id="10883" w:author="León Prieto" w:date="2023-07-07T22:48:00Z"/>
              <w:rFonts w:ascii="Consolas" w:hAnsi="Consolas" w:cs="Courier New"/>
              <w:sz w:val="17"/>
              <w:szCs w:val="17"/>
            </w:rPr>
          </w:rPrChange>
        </w:rPr>
      </w:pPr>
      <w:ins w:id="10884" w:author="León Prieto" w:date="2023-07-07T22:48:00Z">
        <w:r w:rsidRPr="00454AE3">
          <w:rPr>
            <w:rFonts w:ascii="Consolas" w:hAnsi="Consolas" w:cs="Courier New"/>
            <w:sz w:val="17"/>
            <w:szCs w:val="17"/>
            <w:lang w:val="en-US"/>
            <w:rPrChange w:id="10885" w:author="Prieto Bailo, León Enrique" w:date="2023-07-07T23:01:00Z">
              <w:rPr>
                <w:rFonts w:ascii="Consolas" w:hAnsi="Consolas" w:cs="Courier New"/>
                <w:sz w:val="17"/>
                <w:szCs w:val="17"/>
              </w:rPr>
            </w:rPrChange>
          </w:rPr>
          <w:t xml:space="preserve">120. </w:t>
        </w:r>
        <w:r w:rsidRPr="00454AE3">
          <w:rPr>
            <w:rFonts w:ascii="Consolas" w:hAnsi="Consolas" w:cs="Courier New"/>
            <w:color w:val="000000"/>
            <w:sz w:val="17"/>
            <w:szCs w:val="17"/>
            <w:lang w:val="en-US"/>
            <w:rPrChange w:id="1088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87" w:author="Prieto Bailo, León Enrique" w:date="2023-07-07T23:01:00Z">
              <w:rPr>
                <w:rFonts w:ascii="Consolas" w:hAnsi="Consolas" w:cs="Courier New"/>
                <w:color w:val="000000"/>
                <w:sz w:val="17"/>
                <w:szCs w:val="17"/>
              </w:rPr>
            </w:rPrChange>
          </w:rPr>
          <w:t>pressure_parachute_previous</w:t>
        </w:r>
        <w:proofErr w:type="spellEnd"/>
        <w:r w:rsidRPr="00454AE3">
          <w:rPr>
            <w:rFonts w:ascii="Consolas" w:hAnsi="Consolas" w:cs="Courier New"/>
            <w:color w:val="000000"/>
            <w:sz w:val="17"/>
            <w:szCs w:val="17"/>
            <w:lang w:val="en-US"/>
            <w:rPrChange w:id="108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8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9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891" w:author="Prieto Bailo, León Enrique" w:date="2023-07-07T23:01:00Z">
              <w:rPr>
                <w:rFonts w:ascii="Consolas" w:hAnsi="Consolas" w:cs="Courier New"/>
                <w:color w:val="000000"/>
                <w:sz w:val="17"/>
                <w:szCs w:val="17"/>
              </w:rPr>
            </w:rPrChange>
          </w:rPr>
          <w:t>actual_pressure</w:t>
        </w:r>
        <w:proofErr w:type="spellEnd"/>
        <w:r w:rsidRPr="00454AE3">
          <w:rPr>
            <w:rFonts w:ascii="Consolas" w:hAnsi="Consolas" w:cs="Courier New"/>
            <w:color w:val="000000"/>
            <w:sz w:val="17"/>
            <w:szCs w:val="17"/>
            <w:lang w:val="en-US"/>
            <w:rPrChange w:id="1089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89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894"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895" w:author="Prieto Bailo, León Enrique" w:date="2023-07-07T23:01: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0896" w:author="Prieto Bailo, León Enrique" w:date="2023-07-07T23:01:00Z">
              <w:rPr>
                <w:rFonts w:ascii="Consolas" w:hAnsi="Consolas" w:cs="Courier New"/>
                <w:color w:val="666600"/>
                <w:sz w:val="17"/>
                <w:szCs w:val="17"/>
              </w:rPr>
            </w:rPrChange>
          </w:rPr>
          <w:t>;</w:t>
        </w:r>
        <w:proofErr w:type="gramEnd"/>
      </w:ins>
    </w:p>
    <w:p w14:paraId="06C2C91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897" w:author="León Prieto" w:date="2023-07-07T22:48:00Z"/>
          <w:rFonts w:ascii="Consolas" w:hAnsi="Consolas" w:cs="Courier New"/>
          <w:sz w:val="17"/>
          <w:szCs w:val="17"/>
          <w:lang w:val="en-US"/>
          <w:rPrChange w:id="10898" w:author="Prieto Bailo, León Enrique" w:date="2023-07-07T23:01:00Z">
            <w:rPr>
              <w:ins w:id="10899" w:author="León Prieto" w:date="2023-07-07T22:48:00Z"/>
              <w:rFonts w:ascii="Consolas" w:hAnsi="Consolas" w:cs="Courier New"/>
              <w:sz w:val="17"/>
              <w:szCs w:val="17"/>
            </w:rPr>
          </w:rPrChange>
        </w:rPr>
      </w:pPr>
      <w:ins w:id="10900" w:author="León Prieto" w:date="2023-07-07T22:48:00Z">
        <w:r w:rsidRPr="00454AE3">
          <w:rPr>
            <w:rFonts w:ascii="Consolas" w:hAnsi="Consolas" w:cs="Courier New"/>
            <w:sz w:val="17"/>
            <w:szCs w:val="17"/>
            <w:lang w:val="en-US"/>
            <w:rPrChange w:id="10901" w:author="Prieto Bailo, León Enrique" w:date="2023-07-07T23:01:00Z">
              <w:rPr>
                <w:rFonts w:ascii="Consolas" w:hAnsi="Consolas" w:cs="Courier New"/>
                <w:sz w:val="17"/>
                <w:szCs w:val="17"/>
              </w:rPr>
            </w:rPrChange>
          </w:rPr>
          <w:t xml:space="preserve">121. </w:t>
        </w:r>
        <w:r w:rsidRPr="00454AE3">
          <w:rPr>
            <w:rFonts w:ascii="Consolas" w:hAnsi="Consolas" w:cs="Courier New"/>
            <w:color w:val="000000"/>
            <w:sz w:val="17"/>
            <w:szCs w:val="17"/>
            <w:lang w:val="en-US"/>
            <w:rPrChange w:id="1090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903" w:author="Prieto Bailo, León Enrique" w:date="2023-07-07T23:01:00Z">
              <w:rPr>
                <w:rFonts w:ascii="Consolas" w:hAnsi="Consolas" w:cs="Courier New"/>
                <w:color w:val="000000"/>
                <w:sz w:val="17"/>
                <w:szCs w:val="17"/>
              </w:rPr>
            </w:rPrChange>
          </w:rPr>
          <w:t>parachute_rotating_mem_location</w:t>
        </w:r>
        <w:proofErr w:type="spellEnd"/>
        <w:r w:rsidRPr="00454AE3">
          <w:rPr>
            <w:rFonts w:ascii="Consolas" w:hAnsi="Consolas" w:cs="Courier New"/>
            <w:color w:val="666600"/>
            <w:sz w:val="17"/>
            <w:szCs w:val="17"/>
            <w:lang w:val="en-US"/>
            <w:rPrChange w:id="10904"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905" w:author="Prieto Bailo, León Enrique" w:date="2023-07-07T23:01:00Z">
              <w:rPr>
                <w:rFonts w:ascii="Consolas" w:hAnsi="Consolas" w:cs="Courier New"/>
                <w:color w:val="666600"/>
                <w:sz w:val="17"/>
                <w:szCs w:val="17"/>
              </w:rPr>
            </w:rPrChange>
          </w:rPr>
          <w:t>+;</w:t>
        </w:r>
        <w:proofErr w:type="gramEnd"/>
      </w:ins>
    </w:p>
    <w:p w14:paraId="79A9B15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06" w:author="León Prieto" w:date="2023-07-07T22:48:00Z"/>
          <w:rFonts w:ascii="Consolas" w:hAnsi="Consolas" w:cs="Courier New"/>
          <w:sz w:val="17"/>
          <w:szCs w:val="17"/>
          <w:lang w:val="en-US"/>
          <w:rPrChange w:id="10907" w:author="Prieto Bailo, León Enrique" w:date="2023-07-07T23:01:00Z">
            <w:rPr>
              <w:ins w:id="10908" w:author="León Prieto" w:date="2023-07-07T22:48:00Z"/>
              <w:rFonts w:ascii="Consolas" w:hAnsi="Consolas" w:cs="Courier New"/>
              <w:sz w:val="17"/>
              <w:szCs w:val="17"/>
            </w:rPr>
          </w:rPrChange>
        </w:rPr>
      </w:pPr>
      <w:ins w:id="10909" w:author="León Prieto" w:date="2023-07-07T22:48:00Z">
        <w:r w:rsidRPr="00454AE3">
          <w:rPr>
            <w:rFonts w:ascii="Consolas" w:hAnsi="Consolas" w:cs="Courier New"/>
            <w:sz w:val="17"/>
            <w:szCs w:val="17"/>
            <w:lang w:val="en-US"/>
            <w:rPrChange w:id="10910" w:author="Prieto Bailo, León Enrique" w:date="2023-07-07T23:01:00Z">
              <w:rPr>
                <w:rFonts w:ascii="Consolas" w:hAnsi="Consolas" w:cs="Courier New"/>
                <w:sz w:val="17"/>
                <w:szCs w:val="17"/>
              </w:rPr>
            </w:rPrChange>
          </w:rPr>
          <w:t xml:space="preserve">122. </w:t>
        </w:r>
        <w:r w:rsidRPr="00454AE3">
          <w:rPr>
            <w:rFonts w:ascii="Consolas" w:hAnsi="Consolas" w:cs="Courier New"/>
            <w:color w:val="000000"/>
            <w:sz w:val="17"/>
            <w:szCs w:val="17"/>
            <w:lang w:val="en-US"/>
            <w:rPrChange w:id="1091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0912"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09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14"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915" w:author="Prieto Bailo, León Enrique" w:date="2023-07-07T23:01:00Z">
              <w:rPr>
                <w:rFonts w:ascii="Consolas" w:hAnsi="Consolas" w:cs="Courier New"/>
                <w:color w:val="000000"/>
                <w:sz w:val="17"/>
                <w:szCs w:val="17"/>
              </w:rPr>
            </w:rPrChange>
          </w:rPr>
          <w:t>parachute_rotating_mem_location</w:t>
        </w:r>
        <w:proofErr w:type="spellEnd"/>
        <w:r w:rsidRPr="00454AE3">
          <w:rPr>
            <w:rFonts w:ascii="Consolas" w:hAnsi="Consolas" w:cs="Courier New"/>
            <w:color w:val="000000"/>
            <w:sz w:val="17"/>
            <w:szCs w:val="17"/>
            <w:lang w:val="en-US"/>
            <w:rPrChange w:id="1091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1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1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919" w:author="Prieto Bailo, León Enrique" w:date="2023-07-07T23:01:00Z">
              <w:rPr>
                <w:rFonts w:ascii="Consolas" w:hAnsi="Consolas" w:cs="Courier New"/>
                <w:color w:val="006666"/>
                <w:sz w:val="17"/>
                <w:szCs w:val="17"/>
              </w:rPr>
            </w:rPrChange>
          </w:rPr>
          <w:t>20</w:t>
        </w:r>
        <w:r w:rsidRPr="00454AE3">
          <w:rPr>
            <w:rFonts w:ascii="Consolas" w:hAnsi="Consolas" w:cs="Courier New"/>
            <w:color w:val="666600"/>
            <w:sz w:val="17"/>
            <w:szCs w:val="17"/>
            <w:lang w:val="en-US"/>
            <w:rPrChange w:id="10920"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921" w:author="Prieto Bailo, León Enrique" w:date="2023-07-07T23:01:00Z">
              <w:rPr>
                <w:rFonts w:ascii="Consolas" w:hAnsi="Consolas" w:cs="Courier New"/>
                <w:color w:val="000000"/>
                <w:sz w:val="17"/>
                <w:szCs w:val="17"/>
              </w:rPr>
            </w:rPrChange>
          </w:rPr>
          <w:t>parachute</w:t>
        </w:r>
        <w:proofErr w:type="gramEnd"/>
        <w:r w:rsidRPr="00454AE3">
          <w:rPr>
            <w:rFonts w:ascii="Consolas" w:hAnsi="Consolas" w:cs="Courier New"/>
            <w:color w:val="000000"/>
            <w:sz w:val="17"/>
            <w:szCs w:val="17"/>
            <w:lang w:val="en-US"/>
            <w:rPrChange w:id="10922" w:author="Prieto Bailo, León Enrique" w:date="2023-07-07T23:01:00Z">
              <w:rPr>
                <w:rFonts w:ascii="Consolas" w:hAnsi="Consolas" w:cs="Courier New"/>
                <w:color w:val="000000"/>
                <w:sz w:val="17"/>
                <w:szCs w:val="17"/>
              </w:rPr>
            </w:rPrChange>
          </w:rPr>
          <w:t>_rotating_mem_location</w:t>
        </w:r>
        <w:proofErr w:type="spellEnd"/>
        <w:r w:rsidRPr="00454AE3">
          <w:rPr>
            <w:rFonts w:ascii="Consolas" w:hAnsi="Consolas" w:cs="Courier New"/>
            <w:color w:val="000000"/>
            <w:sz w:val="17"/>
            <w:szCs w:val="17"/>
            <w:lang w:val="en-US"/>
            <w:rPrChange w:id="1092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2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2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926"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0927" w:author="Prieto Bailo, León Enrique" w:date="2023-07-07T23:01:00Z">
              <w:rPr>
                <w:rFonts w:ascii="Consolas" w:hAnsi="Consolas" w:cs="Courier New"/>
                <w:color w:val="666600"/>
                <w:sz w:val="17"/>
                <w:szCs w:val="17"/>
              </w:rPr>
            </w:rPrChange>
          </w:rPr>
          <w:t>;</w:t>
        </w:r>
      </w:ins>
    </w:p>
    <w:p w14:paraId="7E04B6E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28" w:author="León Prieto" w:date="2023-07-07T22:48:00Z"/>
          <w:rFonts w:ascii="Consolas" w:hAnsi="Consolas" w:cs="Courier New"/>
          <w:sz w:val="17"/>
          <w:szCs w:val="17"/>
          <w:lang w:val="en-US"/>
          <w:rPrChange w:id="10929" w:author="Prieto Bailo, León Enrique" w:date="2023-07-07T23:01:00Z">
            <w:rPr>
              <w:ins w:id="10930" w:author="León Prieto" w:date="2023-07-07T22:48:00Z"/>
              <w:rFonts w:ascii="Consolas" w:hAnsi="Consolas" w:cs="Courier New"/>
              <w:sz w:val="17"/>
              <w:szCs w:val="17"/>
            </w:rPr>
          </w:rPrChange>
        </w:rPr>
      </w:pPr>
      <w:ins w:id="10931" w:author="León Prieto" w:date="2023-07-07T22:48:00Z">
        <w:r w:rsidRPr="00454AE3">
          <w:rPr>
            <w:rFonts w:ascii="Consolas" w:hAnsi="Consolas" w:cs="Courier New"/>
            <w:sz w:val="17"/>
            <w:szCs w:val="17"/>
            <w:lang w:val="en-US"/>
            <w:rPrChange w:id="10932" w:author="Prieto Bailo, León Enrique" w:date="2023-07-07T23:01:00Z">
              <w:rPr>
                <w:rFonts w:ascii="Consolas" w:hAnsi="Consolas" w:cs="Courier New"/>
                <w:sz w:val="17"/>
                <w:szCs w:val="17"/>
              </w:rPr>
            </w:rPrChange>
          </w:rPr>
          <w:t xml:space="preserve">123. </w:t>
        </w:r>
        <w:r w:rsidRPr="00454AE3">
          <w:rPr>
            <w:rFonts w:ascii="Consolas" w:hAnsi="Consolas" w:cs="Courier New"/>
            <w:color w:val="000000"/>
            <w:sz w:val="17"/>
            <w:szCs w:val="17"/>
            <w:lang w:val="en-US"/>
            <w:rPrChange w:id="10933" w:author="Prieto Bailo, León Enrique" w:date="2023-07-07T23:01:00Z">
              <w:rPr>
                <w:rFonts w:ascii="Consolas" w:hAnsi="Consolas" w:cs="Courier New"/>
                <w:color w:val="000000"/>
                <w:sz w:val="17"/>
                <w:szCs w:val="17"/>
              </w:rPr>
            </w:rPrChange>
          </w:rPr>
          <w:t> </w:t>
        </w:r>
      </w:ins>
    </w:p>
    <w:p w14:paraId="15E9E8E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34" w:author="León Prieto" w:date="2023-07-07T22:48:00Z"/>
          <w:rFonts w:ascii="Consolas" w:hAnsi="Consolas" w:cs="Courier New"/>
          <w:sz w:val="17"/>
          <w:szCs w:val="17"/>
          <w:lang w:val="en-US"/>
          <w:rPrChange w:id="10935" w:author="Prieto Bailo, León Enrique" w:date="2023-07-07T23:01:00Z">
            <w:rPr>
              <w:ins w:id="10936" w:author="León Prieto" w:date="2023-07-07T22:48:00Z"/>
              <w:rFonts w:ascii="Consolas" w:hAnsi="Consolas" w:cs="Courier New"/>
              <w:sz w:val="17"/>
              <w:szCs w:val="17"/>
            </w:rPr>
          </w:rPrChange>
        </w:rPr>
      </w:pPr>
      <w:ins w:id="10937" w:author="León Prieto" w:date="2023-07-07T22:48:00Z">
        <w:r w:rsidRPr="00454AE3">
          <w:rPr>
            <w:rFonts w:ascii="Consolas" w:hAnsi="Consolas" w:cs="Courier New"/>
            <w:sz w:val="17"/>
            <w:szCs w:val="17"/>
            <w:lang w:val="en-US"/>
            <w:rPrChange w:id="10938" w:author="Prieto Bailo, León Enrique" w:date="2023-07-07T23:01:00Z">
              <w:rPr>
                <w:rFonts w:ascii="Consolas" w:hAnsi="Consolas" w:cs="Courier New"/>
                <w:sz w:val="17"/>
                <w:szCs w:val="17"/>
              </w:rPr>
            </w:rPrChange>
          </w:rPr>
          <w:t xml:space="preserve">124. </w:t>
        </w:r>
        <w:r w:rsidRPr="00454AE3">
          <w:rPr>
            <w:rFonts w:ascii="Consolas" w:hAnsi="Consolas" w:cs="Courier New"/>
            <w:color w:val="000000"/>
            <w:sz w:val="17"/>
            <w:szCs w:val="17"/>
            <w:lang w:val="en-US"/>
            <w:rPrChange w:id="1093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940" w:author="Prieto Bailo, León Enrique" w:date="2023-07-07T23:01:00Z">
              <w:rPr>
                <w:rFonts w:ascii="Consolas" w:hAnsi="Consolas" w:cs="Courier New"/>
                <w:color w:val="000000"/>
                <w:sz w:val="17"/>
                <w:szCs w:val="17"/>
              </w:rPr>
            </w:rPrChange>
          </w:rPr>
          <w:t>barometer_counter</w:t>
        </w:r>
        <w:proofErr w:type="spellEnd"/>
        <w:r w:rsidRPr="00454AE3">
          <w:rPr>
            <w:rFonts w:ascii="Consolas" w:hAnsi="Consolas" w:cs="Courier New"/>
            <w:color w:val="000000"/>
            <w:sz w:val="17"/>
            <w:szCs w:val="17"/>
            <w:lang w:val="en-US"/>
            <w:rPrChange w:id="1094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4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43"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0944"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0945" w:author="Prieto Bailo, León Enrique" w:date="2023-07-07T23:01:00Z">
              <w:rPr>
                <w:rFonts w:ascii="Consolas" w:hAnsi="Consolas" w:cs="Courier New"/>
                <w:color w:val="666600"/>
                <w:sz w:val="17"/>
                <w:szCs w:val="17"/>
              </w:rPr>
            </w:rPrChange>
          </w:rPr>
          <w:t>;</w:t>
        </w:r>
        <w:proofErr w:type="gramEnd"/>
      </w:ins>
    </w:p>
    <w:p w14:paraId="4999B5A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46" w:author="León Prieto" w:date="2023-07-07T22:48:00Z"/>
          <w:rFonts w:ascii="Consolas" w:hAnsi="Consolas" w:cs="Courier New"/>
          <w:sz w:val="17"/>
          <w:szCs w:val="17"/>
          <w:lang w:val="en-US"/>
          <w:rPrChange w:id="10947" w:author="Prieto Bailo, León Enrique" w:date="2023-07-07T23:01:00Z">
            <w:rPr>
              <w:ins w:id="10948" w:author="León Prieto" w:date="2023-07-07T22:48:00Z"/>
              <w:rFonts w:ascii="Consolas" w:hAnsi="Consolas" w:cs="Courier New"/>
              <w:sz w:val="17"/>
              <w:szCs w:val="17"/>
            </w:rPr>
          </w:rPrChange>
        </w:rPr>
      </w:pPr>
      <w:ins w:id="10949" w:author="León Prieto" w:date="2023-07-07T22:48:00Z">
        <w:r w:rsidRPr="00454AE3">
          <w:rPr>
            <w:rFonts w:ascii="Consolas" w:hAnsi="Consolas" w:cs="Courier New"/>
            <w:sz w:val="17"/>
            <w:szCs w:val="17"/>
            <w:lang w:val="en-US"/>
            <w:rPrChange w:id="10950" w:author="Prieto Bailo, León Enrique" w:date="2023-07-07T23:01:00Z">
              <w:rPr>
                <w:rFonts w:ascii="Consolas" w:hAnsi="Consolas" w:cs="Courier New"/>
                <w:sz w:val="17"/>
                <w:szCs w:val="17"/>
              </w:rPr>
            </w:rPrChange>
          </w:rPr>
          <w:t xml:space="preserve">125. </w:t>
        </w:r>
        <w:proofErr w:type="gramStart"/>
        <w:r w:rsidRPr="00454AE3">
          <w:rPr>
            <w:rFonts w:ascii="Consolas" w:hAnsi="Consolas" w:cs="Courier New"/>
            <w:color w:val="000000"/>
            <w:sz w:val="17"/>
            <w:szCs w:val="17"/>
            <w:lang w:val="en-US"/>
            <w:rPrChange w:id="1095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52" w:author="Prieto Bailo, León Enrique" w:date="2023-07-07T23:01:00Z">
              <w:rPr>
                <w:rFonts w:ascii="Consolas" w:hAnsi="Consolas" w:cs="Courier New"/>
                <w:color w:val="666600"/>
                <w:sz w:val="17"/>
                <w:szCs w:val="17"/>
              </w:rPr>
            </w:rPrChange>
          </w:rPr>
          <w:t>}</w:t>
        </w:r>
        <w:proofErr w:type="gramEnd"/>
      </w:ins>
    </w:p>
    <w:p w14:paraId="28DB5EB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53" w:author="León Prieto" w:date="2023-07-07T22:48:00Z"/>
          <w:rFonts w:ascii="Consolas" w:hAnsi="Consolas" w:cs="Courier New"/>
          <w:sz w:val="17"/>
          <w:szCs w:val="17"/>
          <w:lang w:val="en-US"/>
          <w:rPrChange w:id="10954" w:author="Prieto Bailo, León Enrique" w:date="2023-07-07T23:01:00Z">
            <w:rPr>
              <w:ins w:id="10955" w:author="León Prieto" w:date="2023-07-07T22:48:00Z"/>
              <w:rFonts w:ascii="Consolas" w:hAnsi="Consolas" w:cs="Courier New"/>
              <w:sz w:val="17"/>
              <w:szCs w:val="17"/>
            </w:rPr>
          </w:rPrChange>
        </w:rPr>
      </w:pPr>
      <w:ins w:id="10956" w:author="León Prieto" w:date="2023-07-07T22:48:00Z">
        <w:r w:rsidRPr="00454AE3">
          <w:rPr>
            <w:rFonts w:ascii="Consolas" w:hAnsi="Consolas" w:cs="Courier New"/>
            <w:sz w:val="17"/>
            <w:szCs w:val="17"/>
            <w:lang w:val="en-US"/>
            <w:rPrChange w:id="10957" w:author="Prieto Bailo, León Enrique" w:date="2023-07-07T23:01:00Z">
              <w:rPr>
                <w:rFonts w:ascii="Consolas" w:hAnsi="Consolas" w:cs="Courier New"/>
                <w:sz w:val="17"/>
                <w:szCs w:val="17"/>
              </w:rPr>
            </w:rPrChange>
          </w:rPr>
          <w:t xml:space="preserve">126. </w:t>
        </w:r>
        <w:r w:rsidRPr="00454AE3">
          <w:rPr>
            <w:rFonts w:ascii="Consolas" w:hAnsi="Consolas" w:cs="Courier New"/>
            <w:color w:val="000000"/>
            <w:sz w:val="17"/>
            <w:szCs w:val="17"/>
            <w:lang w:val="en-US"/>
            <w:rPrChange w:id="1095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0959" w:author="Prieto Bailo, León Enrique" w:date="2023-07-07T23:01:00Z">
              <w:rPr>
                <w:rFonts w:ascii="Consolas" w:hAnsi="Consolas" w:cs="Courier New"/>
                <w:color w:val="000000"/>
                <w:sz w:val="17"/>
                <w:szCs w:val="17"/>
              </w:rPr>
            </w:rPrChange>
          </w:rPr>
          <w:t>barometer_counter</w:t>
        </w:r>
        <w:proofErr w:type="spellEnd"/>
        <w:r w:rsidRPr="00454AE3">
          <w:rPr>
            <w:rFonts w:ascii="Consolas" w:hAnsi="Consolas" w:cs="Courier New"/>
            <w:color w:val="666600"/>
            <w:sz w:val="17"/>
            <w:szCs w:val="17"/>
            <w:lang w:val="en-US"/>
            <w:rPrChange w:id="10960"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666600"/>
            <w:sz w:val="17"/>
            <w:szCs w:val="17"/>
            <w:lang w:val="en-US"/>
            <w:rPrChange w:id="10961" w:author="Prieto Bailo, León Enrique" w:date="2023-07-07T23:01:00Z">
              <w:rPr>
                <w:rFonts w:ascii="Consolas" w:hAnsi="Consolas" w:cs="Courier New"/>
                <w:color w:val="666600"/>
                <w:sz w:val="17"/>
                <w:szCs w:val="17"/>
              </w:rPr>
            </w:rPrChange>
          </w:rPr>
          <w:t>+;</w:t>
        </w:r>
        <w:proofErr w:type="gramEnd"/>
      </w:ins>
    </w:p>
    <w:p w14:paraId="02CCE35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62" w:author="León Prieto" w:date="2023-07-07T22:48:00Z"/>
          <w:rFonts w:ascii="Consolas" w:hAnsi="Consolas" w:cs="Courier New"/>
          <w:sz w:val="17"/>
          <w:szCs w:val="17"/>
          <w:lang w:val="en-US"/>
          <w:rPrChange w:id="10963" w:author="Prieto Bailo, León Enrique" w:date="2023-07-07T23:01:00Z">
            <w:rPr>
              <w:ins w:id="10964" w:author="León Prieto" w:date="2023-07-07T22:48:00Z"/>
              <w:rFonts w:ascii="Consolas" w:hAnsi="Consolas" w:cs="Courier New"/>
              <w:sz w:val="17"/>
              <w:szCs w:val="17"/>
            </w:rPr>
          </w:rPrChange>
        </w:rPr>
      </w:pPr>
      <w:proofErr w:type="gramStart"/>
      <w:ins w:id="10965" w:author="León Prieto" w:date="2023-07-07T22:48:00Z">
        <w:r w:rsidRPr="00454AE3">
          <w:rPr>
            <w:rFonts w:ascii="Consolas" w:hAnsi="Consolas" w:cs="Courier New"/>
            <w:sz w:val="17"/>
            <w:szCs w:val="17"/>
            <w:lang w:val="en-US"/>
            <w:rPrChange w:id="10966" w:author="Prieto Bailo, León Enrique" w:date="2023-07-07T23:01:00Z">
              <w:rPr>
                <w:rFonts w:ascii="Consolas" w:hAnsi="Consolas" w:cs="Courier New"/>
                <w:sz w:val="17"/>
                <w:szCs w:val="17"/>
              </w:rPr>
            </w:rPrChange>
          </w:rPr>
          <w:t xml:space="preserve">127. </w:t>
        </w:r>
        <w:r w:rsidRPr="00454AE3">
          <w:rPr>
            <w:rFonts w:ascii="Consolas" w:hAnsi="Consolas" w:cs="Courier New"/>
            <w:color w:val="666600"/>
            <w:sz w:val="17"/>
            <w:szCs w:val="17"/>
            <w:lang w:val="en-US"/>
            <w:rPrChange w:id="10967" w:author="Prieto Bailo, León Enrique" w:date="2023-07-07T23:01:00Z">
              <w:rPr>
                <w:rFonts w:ascii="Consolas" w:hAnsi="Consolas" w:cs="Courier New"/>
                <w:color w:val="666600"/>
                <w:sz w:val="17"/>
                <w:szCs w:val="17"/>
              </w:rPr>
            </w:rPrChange>
          </w:rPr>
          <w:t>}</w:t>
        </w:r>
        <w:proofErr w:type="gramEnd"/>
      </w:ins>
    </w:p>
    <w:p w14:paraId="093AC3D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68" w:author="León Prieto" w:date="2023-07-07T22:48:00Z"/>
          <w:rFonts w:ascii="Consolas" w:hAnsi="Consolas" w:cs="Courier New"/>
          <w:sz w:val="17"/>
          <w:szCs w:val="17"/>
          <w:lang w:val="en-US"/>
          <w:rPrChange w:id="10969" w:author="Prieto Bailo, León Enrique" w:date="2023-07-07T23:01:00Z">
            <w:rPr>
              <w:ins w:id="10970" w:author="León Prieto" w:date="2023-07-07T22:48:00Z"/>
              <w:rFonts w:ascii="Consolas" w:hAnsi="Consolas" w:cs="Courier New"/>
              <w:sz w:val="17"/>
              <w:szCs w:val="17"/>
            </w:rPr>
          </w:rPrChange>
        </w:rPr>
      </w:pPr>
      <w:ins w:id="10971" w:author="León Prieto" w:date="2023-07-07T22:48:00Z">
        <w:r w:rsidRPr="00454AE3">
          <w:rPr>
            <w:rFonts w:ascii="Consolas" w:hAnsi="Consolas" w:cs="Courier New"/>
            <w:sz w:val="17"/>
            <w:szCs w:val="17"/>
            <w:lang w:val="en-US"/>
            <w:rPrChange w:id="10972" w:author="Prieto Bailo, León Enrique" w:date="2023-07-07T23:01:00Z">
              <w:rPr>
                <w:rFonts w:ascii="Consolas" w:hAnsi="Consolas" w:cs="Courier New"/>
                <w:sz w:val="17"/>
                <w:szCs w:val="17"/>
              </w:rPr>
            </w:rPrChange>
          </w:rPr>
          <w:t xml:space="preserve">128. </w:t>
        </w:r>
        <w:r w:rsidRPr="00454AE3">
          <w:rPr>
            <w:rFonts w:ascii="Consolas" w:hAnsi="Consolas" w:cs="Courier New"/>
            <w:color w:val="000000"/>
            <w:sz w:val="17"/>
            <w:szCs w:val="17"/>
            <w:lang w:val="en-US"/>
            <w:rPrChange w:id="10973" w:author="Prieto Bailo, León Enrique" w:date="2023-07-07T23:01:00Z">
              <w:rPr>
                <w:rFonts w:ascii="Consolas" w:hAnsi="Consolas" w:cs="Courier New"/>
                <w:color w:val="000000"/>
                <w:sz w:val="17"/>
                <w:szCs w:val="17"/>
              </w:rPr>
            </w:rPrChange>
          </w:rPr>
          <w:t> </w:t>
        </w:r>
      </w:ins>
    </w:p>
    <w:p w14:paraId="2E79032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74" w:author="León Prieto" w:date="2023-07-07T22:48:00Z"/>
          <w:rFonts w:ascii="Consolas" w:hAnsi="Consolas" w:cs="Courier New"/>
          <w:sz w:val="17"/>
          <w:szCs w:val="17"/>
          <w:lang w:val="en-US"/>
          <w:rPrChange w:id="10975" w:author="Prieto Bailo, León Enrique" w:date="2023-07-07T23:01:00Z">
            <w:rPr>
              <w:ins w:id="10976" w:author="León Prieto" w:date="2023-07-07T22:48:00Z"/>
              <w:rFonts w:ascii="Consolas" w:hAnsi="Consolas" w:cs="Courier New"/>
              <w:sz w:val="17"/>
              <w:szCs w:val="17"/>
            </w:rPr>
          </w:rPrChange>
        </w:rPr>
      </w:pPr>
      <w:ins w:id="10977" w:author="León Prieto" w:date="2023-07-07T22:48:00Z">
        <w:r w:rsidRPr="00454AE3">
          <w:rPr>
            <w:rFonts w:ascii="Consolas" w:hAnsi="Consolas" w:cs="Courier New"/>
            <w:sz w:val="17"/>
            <w:szCs w:val="17"/>
            <w:lang w:val="en-US"/>
            <w:rPrChange w:id="10978" w:author="Prieto Bailo, León Enrique" w:date="2023-07-07T23:01:00Z">
              <w:rPr>
                <w:rFonts w:ascii="Consolas" w:hAnsi="Consolas" w:cs="Courier New"/>
                <w:sz w:val="17"/>
                <w:szCs w:val="17"/>
              </w:rPr>
            </w:rPrChange>
          </w:rPr>
          <w:t xml:space="preserve">129. </w:t>
        </w:r>
        <w:r w:rsidRPr="00454AE3">
          <w:rPr>
            <w:rFonts w:ascii="Consolas" w:hAnsi="Consolas" w:cs="Courier New"/>
            <w:color w:val="000088"/>
            <w:sz w:val="17"/>
            <w:szCs w:val="17"/>
            <w:lang w:val="en-US"/>
            <w:rPrChange w:id="10979" w:author="Prieto Bailo, León Enrique" w:date="2023-07-07T23:01: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0980" w:author="Prieto Bailo, León Enrique" w:date="2023-07-07T23:01:00Z">
              <w:rPr>
                <w:rFonts w:ascii="Consolas" w:hAnsi="Consolas" w:cs="Courier New"/>
                <w:color w:val="000000"/>
                <w:sz w:val="17"/>
                <w:szCs w:val="17"/>
              </w:rPr>
            </w:rPrChange>
          </w:rPr>
          <w:t xml:space="preserve"> bmp280_compensate_T_int32</w:t>
        </w:r>
        <w:r w:rsidRPr="00454AE3">
          <w:rPr>
            <w:rFonts w:ascii="Consolas" w:hAnsi="Consolas" w:cs="Courier New"/>
            <w:color w:val="666600"/>
            <w:sz w:val="17"/>
            <w:szCs w:val="17"/>
            <w:lang w:val="en-US"/>
            <w:rPrChange w:id="1098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8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83" w:author="Prieto Bailo, León Enrique" w:date="2023-07-07T23:01:00Z">
              <w:rPr>
                <w:rFonts w:ascii="Consolas" w:hAnsi="Consolas" w:cs="Courier New"/>
                <w:color w:val="666600"/>
                <w:sz w:val="17"/>
                <w:szCs w:val="17"/>
              </w:rPr>
            </w:rPrChange>
          </w:rPr>
          <w:t>{</w:t>
        </w:r>
      </w:ins>
    </w:p>
    <w:p w14:paraId="7379CD8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0984" w:author="León Prieto" w:date="2023-07-07T22:48:00Z"/>
          <w:rFonts w:ascii="Consolas" w:hAnsi="Consolas" w:cs="Courier New"/>
          <w:sz w:val="17"/>
          <w:szCs w:val="17"/>
          <w:lang w:val="en-US"/>
          <w:rPrChange w:id="10985" w:author="Prieto Bailo, León Enrique" w:date="2023-07-07T23:01:00Z">
            <w:rPr>
              <w:ins w:id="10986" w:author="León Prieto" w:date="2023-07-07T22:48:00Z"/>
              <w:rFonts w:ascii="Consolas" w:hAnsi="Consolas" w:cs="Courier New"/>
              <w:sz w:val="17"/>
              <w:szCs w:val="17"/>
            </w:rPr>
          </w:rPrChange>
        </w:rPr>
      </w:pPr>
      <w:ins w:id="10987" w:author="León Prieto" w:date="2023-07-07T22:48:00Z">
        <w:r w:rsidRPr="00454AE3">
          <w:rPr>
            <w:rFonts w:ascii="Consolas" w:hAnsi="Consolas" w:cs="Courier New"/>
            <w:sz w:val="17"/>
            <w:szCs w:val="17"/>
            <w:lang w:val="en-US"/>
            <w:rPrChange w:id="10988" w:author="Prieto Bailo, León Enrique" w:date="2023-07-07T23:01:00Z">
              <w:rPr>
                <w:rFonts w:ascii="Consolas" w:hAnsi="Consolas" w:cs="Courier New"/>
                <w:sz w:val="17"/>
                <w:szCs w:val="17"/>
              </w:rPr>
            </w:rPrChange>
          </w:rPr>
          <w:t xml:space="preserve">130. </w:t>
        </w:r>
        <w:r w:rsidRPr="00454AE3">
          <w:rPr>
            <w:rFonts w:ascii="Consolas" w:hAnsi="Consolas" w:cs="Courier New"/>
            <w:color w:val="000000"/>
            <w:sz w:val="17"/>
            <w:szCs w:val="17"/>
            <w:lang w:val="en-US"/>
            <w:rPrChange w:id="10989" w:author="Prieto Bailo, León Enrique" w:date="2023-07-07T23:01:00Z">
              <w:rPr>
                <w:rFonts w:ascii="Consolas" w:hAnsi="Consolas" w:cs="Courier New"/>
                <w:color w:val="000000"/>
                <w:sz w:val="17"/>
                <w:szCs w:val="17"/>
              </w:rPr>
            </w:rPrChange>
          </w:rPr>
          <w:t xml:space="preserve">  var1_32 </w:t>
        </w:r>
        <w:r w:rsidRPr="00454AE3">
          <w:rPr>
            <w:rFonts w:ascii="Consolas" w:hAnsi="Consolas" w:cs="Courier New"/>
            <w:color w:val="666600"/>
            <w:sz w:val="17"/>
            <w:szCs w:val="17"/>
            <w:lang w:val="en-US"/>
            <w:rPrChange w:id="1099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9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92"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0993" w:author="Prieto Bailo, León Enrique" w:date="2023-07-07T23:01:00Z">
              <w:rPr>
                <w:rFonts w:ascii="Consolas" w:hAnsi="Consolas" w:cs="Courier New"/>
                <w:color w:val="000000"/>
                <w:sz w:val="17"/>
                <w:szCs w:val="17"/>
              </w:rPr>
            </w:rPrChange>
          </w:rPr>
          <w:t>adc_T</w:t>
        </w:r>
        <w:proofErr w:type="spellEnd"/>
        <w:r w:rsidRPr="00454AE3">
          <w:rPr>
            <w:rFonts w:ascii="Consolas" w:hAnsi="Consolas" w:cs="Courier New"/>
            <w:color w:val="000000"/>
            <w:sz w:val="17"/>
            <w:szCs w:val="17"/>
            <w:lang w:val="en-US"/>
            <w:rPrChange w:id="1099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0995"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099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0997" w:author="Prieto Bailo, León Enrique" w:date="2023-07-07T23:01: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1099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099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0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0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02"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003" w:author="Prieto Bailo, León Enrique" w:date="2023-07-07T23:01:00Z">
              <w:rPr>
                <w:rFonts w:ascii="Consolas" w:hAnsi="Consolas" w:cs="Courier New"/>
                <w:color w:val="660066"/>
                <w:sz w:val="17"/>
                <w:szCs w:val="17"/>
              </w:rPr>
            </w:rPrChange>
          </w:rPr>
          <w:t>int32_</w:t>
        </w:r>
        <w:proofErr w:type="gramStart"/>
        <w:r w:rsidRPr="00454AE3">
          <w:rPr>
            <w:rFonts w:ascii="Consolas" w:hAnsi="Consolas" w:cs="Courier New"/>
            <w:color w:val="660066"/>
            <w:sz w:val="17"/>
            <w:szCs w:val="17"/>
            <w:lang w:val="en-US"/>
            <w:rPrChange w:id="11004"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00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06"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007" w:author="Prieto Bailo, León Enrique" w:date="2023-07-07T23:01:00Z">
              <w:rPr>
                <w:rFonts w:ascii="Consolas" w:hAnsi="Consolas" w:cs="Courier New"/>
                <w:color w:val="000000"/>
                <w:sz w:val="17"/>
                <w:szCs w:val="17"/>
              </w:rPr>
            </w:rPrChange>
          </w:rPr>
          <w:t xml:space="preserve">_T1 </w:t>
        </w:r>
        <w:r w:rsidRPr="00454AE3">
          <w:rPr>
            <w:rFonts w:ascii="Consolas" w:hAnsi="Consolas" w:cs="Courier New"/>
            <w:color w:val="666600"/>
            <w:sz w:val="17"/>
            <w:szCs w:val="17"/>
            <w:lang w:val="en-US"/>
            <w:rPrChange w:id="11008"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00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10"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101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1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1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1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15"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016" w:author="Prieto Bailo, León Enrique" w:date="2023-07-07T23:01:00Z">
              <w:rPr>
                <w:rFonts w:ascii="Consolas" w:hAnsi="Consolas" w:cs="Courier New"/>
                <w:color w:val="660066"/>
                <w:sz w:val="17"/>
                <w:szCs w:val="17"/>
              </w:rPr>
            </w:rPrChange>
          </w:rPr>
          <w:t>int32_t</w:t>
        </w:r>
        <w:r w:rsidRPr="00454AE3">
          <w:rPr>
            <w:rFonts w:ascii="Consolas" w:hAnsi="Consolas" w:cs="Courier New"/>
            <w:color w:val="666600"/>
            <w:sz w:val="17"/>
            <w:szCs w:val="17"/>
            <w:lang w:val="en-US"/>
            <w:rPrChange w:id="1101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18" w:author="Prieto Bailo, León Enrique" w:date="2023-07-07T23:01:00Z">
              <w:rPr>
                <w:rFonts w:ascii="Consolas" w:hAnsi="Consolas" w:cs="Courier New"/>
                <w:color w:val="000000"/>
                <w:sz w:val="17"/>
                <w:szCs w:val="17"/>
              </w:rPr>
            </w:rPrChange>
          </w:rPr>
          <w:t>dig_T2</w:t>
        </w:r>
        <w:r w:rsidRPr="00454AE3">
          <w:rPr>
            <w:rFonts w:ascii="Consolas" w:hAnsi="Consolas" w:cs="Courier New"/>
            <w:color w:val="666600"/>
            <w:sz w:val="17"/>
            <w:szCs w:val="17"/>
            <w:lang w:val="en-US"/>
            <w:rPrChange w:id="1101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2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21"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02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23" w:author="Prieto Bailo, León Enrique" w:date="2023-07-07T23:01:00Z">
              <w:rPr>
                <w:rFonts w:ascii="Consolas" w:hAnsi="Consolas" w:cs="Courier New"/>
                <w:color w:val="006666"/>
                <w:sz w:val="17"/>
                <w:szCs w:val="17"/>
              </w:rPr>
            </w:rPrChange>
          </w:rPr>
          <w:t>11</w:t>
        </w:r>
        <w:r w:rsidRPr="00454AE3">
          <w:rPr>
            <w:rFonts w:ascii="Consolas" w:hAnsi="Consolas" w:cs="Courier New"/>
            <w:color w:val="666600"/>
            <w:sz w:val="17"/>
            <w:szCs w:val="17"/>
            <w:lang w:val="en-US"/>
            <w:rPrChange w:id="11024" w:author="Prieto Bailo, León Enrique" w:date="2023-07-07T23:01:00Z">
              <w:rPr>
                <w:rFonts w:ascii="Consolas" w:hAnsi="Consolas" w:cs="Courier New"/>
                <w:color w:val="666600"/>
                <w:sz w:val="17"/>
                <w:szCs w:val="17"/>
              </w:rPr>
            </w:rPrChange>
          </w:rPr>
          <w:t>;</w:t>
        </w:r>
      </w:ins>
    </w:p>
    <w:p w14:paraId="22CEF97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025" w:author="León Prieto" w:date="2023-07-07T22:48:00Z"/>
          <w:rFonts w:ascii="Consolas" w:hAnsi="Consolas" w:cs="Courier New"/>
          <w:sz w:val="17"/>
          <w:szCs w:val="17"/>
          <w:lang w:val="en-US"/>
          <w:rPrChange w:id="11026" w:author="Prieto Bailo, León Enrique" w:date="2023-07-07T23:01:00Z">
            <w:rPr>
              <w:ins w:id="11027" w:author="León Prieto" w:date="2023-07-07T22:48:00Z"/>
              <w:rFonts w:ascii="Consolas" w:hAnsi="Consolas" w:cs="Courier New"/>
              <w:sz w:val="17"/>
              <w:szCs w:val="17"/>
            </w:rPr>
          </w:rPrChange>
        </w:rPr>
      </w:pPr>
      <w:ins w:id="11028" w:author="León Prieto" w:date="2023-07-07T22:48:00Z">
        <w:r w:rsidRPr="00454AE3">
          <w:rPr>
            <w:rFonts w:ascii="Consolas" w:hAnsi="Consolas" w:cs="Courier New"/>
            <w:sz w:val="17"/>
            <w:szCs w:val="17"/>
            <w:lang w:val="en-US"/>
            <w:rPrChange w:id="11029" w:author="Prieto Bailo, León Enrique" w:date="2023-07-07T23:01:00Z">
              <w:rPr>
                <w:rFonts w:ascii="Consolas" w:hAnsi="Consolas" w:cs="Courier New"/>
                <w:sz w:val="17"/>
                <w:szCs w:val="17"/>
              </w:rPr>
            </w:rPrChange>
          </w:rPr>
          <w:t xml:space="preserve">131. </w:t>
        </w:r>
        <w:r w:rsidRPr="00454AE3">
          <w:rPr>
            <w:rFonts w:ascii="Consolas" w:hAnsi="Consolas" w:cs="Courier New"/>
            <w:color w:val="000000"/>
            <w:sz w:val="17"/>
            <w:szCs w:val="17"/>
            <w:lang w:val="en-US"/>
            <w:rPrChange w:id="11030" w:author="Prieto Bailo, León Enrique" w:date="2023-07-07T23:01:00Z">
              <w:rPr>
                <w:rFonts w:ascii="Consolas" w:hAnsi="Consolas" w:cs="Courier New"/>
                <w:color w:val="000000"/>
                <w:sz w:val="17"/>
                <w:szCs w:val="17"/>
              </w:rPr>
            </w:rPrChange>
          </w:rPr>
          <w:t xml:space="preserve">  var2_32 </w:t>
        </w:r>
        <w:r w:rsidRPr="00454AE3">
          <w:rPr>
            <w:rFonts w:ascii="Consolas" w:hAnsi="Consolas" w:cs="Courier New"/>
            <w:color w:val="666600"/>
            <w:sz w:val="17"/>
            <w:szCs w:val="17"/>
            <w:lang w:val="en-US"/>
            <w:rPrChange w:id="1103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3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3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034" w:author="Prieto Bailo, León Enrique" w:date="2023-07-07T23:01:00Z">
              <w:rPr>
                <w:rFonts w:ascii="Consolas" w:hAnsi="Consolas" w:cs="Courier New"/>
                <w:color w:val="000000"/>
                <w:sz w:val="17"/>
                <w:szCs w:val="17"/>
              </w:rPr>
            </w:rPrChange>
          </w:rPr>
          <w:t>adc_T</w:t>
        </w:r>
        <w:proofErr w:type="spellEnd"/>
        <w:r w:rsidRPr="00454AE3">
          <w:rPr>
            <w:rFonts w:ascii="Consolas" w:hAnsi="Consolas" w:cs="Courier New"/>
            <w:color w:val="000000"/>
            <w:sz w:val="17"/>
            <w:szCs w:val="17"/>
            <w:lang w:val="en-US"/>
            <w:rPrChange w:id="1103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36"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03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38"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103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4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4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4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43"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044" w:author="Prieto Bailo, León Enrique" w:date="2023-07-07T23:01:00Z">
              <w:rPr>
                <w:rFonts w:ascii="Consolas" w:hAnsi="Consolas" w:cs="Courier New"/>
                <w:color w:val="660066"/>
                <w:sz w:val="17"/>
                <w:szCs w:val="17"/>
              </w:rPr>
            </w:rPrChange>
          </w:rPr>
          <w:t>int32_</w:t>
        </w:r>
        <w:proofErr w:type="gramStart"/>
        <w:r w:rsidRPr="00454AE3">
          <w:rPr>
            <w:rFonts w:ascii="Consolas" w:hAnsi="Consolas" w:cs="Courier New"/>
            <w:color w:val="660066"/>
            <w:sz w:val="17"/>
            <w:szCs w:val="17"/>
            <w:lang w:val="en-US"/>
            <w:rPrChange w:id="11045"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04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47"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048" w:author="Prieto Bailo, León Enrique" w:date="2023-07-07T23:01:00Z">
              <w:rPr>
                <w:rFonts w:ascii="Consolas" w:hAnsi="Consolas" w:cs="Courier New"/>
                <w:color w:val="000000"/>
                <w:sz w:val="17"/>
                <w:szCs w:val="17"/>
              </w:rPr>
            </w:rPrChange>
          </w:rPr>
          <w:t>_T1</w:t>
        </w:r>
        <w:r w:rsidRPr="00454AE3">
          <w:rPr>
            <w:rFonts w:ascii="Consolas" w:hAnsi="Consolas" w:cs="Courier New"/>
            <w:color w:val="666600"/>
            <w:sz w:val="17"/>
            <w:szCs w:val="17"/>
            <w:lang w:val="en-US"/>
            <w:rPrChange w:id="1104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5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5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5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054" w:author="Prieto Bailo, León Enrique" w:date="2023-07-07T23:01:00Z">
              <w:rPr>
                <w:rFonts w:ascii="Consolas" w:hAnsi="Consolas" w:cs="Courier New"/>
                <w:color w:val="000000"/>
                <w:sz w:val="17"/>
                <w:szCs w:val="17"/>
              </w:rPr>
            </w:rPrChange>
          </w:rPr>
          <w:t>adc_T</w:t>
        </w:r>
        <w:proofErr w:type="spellEnd"/>
        <w:r w:rsidRPr="00454AE3">
          <w:rPr>
            <w:rFonts w:ascii="Consolas" w:hAnsi="Consolas" w:cs="Courier New"/>
            <w:color w:val="000000"/>
            <w:sz w:val="17"/>
            <w:szCs w:val="17"/>
            <w:lang w:val="en-US"/>
            <w:rPrChange w:id="1105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56"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0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58"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105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6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6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6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63"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064" w:author="Prieto Bailo, León Enrique" w:date="2023-07-07T23:01:00Z">
              <w:rPr>
                <w:rFonts w:ascii="Consolas" w:hAnsi="Consolas" w:cs="Courier New"/>
                <w:color w:val="660066"/>
                <w:sz w:val="17"/>
                <w:szCs w:val="17"/>
              </w:rPr>
            </w:rPrChange>
          </w:rPr>
          <w:t>int32_t</w:t>
        </w:r>
        <w:r w:rsidRPr="00454AE3">
          <w:rPr>
            <w:rFonts w:ascii="Consolas" w:hAnsi="Consolas" w:cs="Courier New"/>
            <w:color w:val="666600"/>
            <w:sz w:val="17"/>
            <w:szCs w:val="17"/>
            <w:lang w:val="en-US"/>
            <w:rPrChange w:id="1106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66" w:author="Prieto Bailo, León Enrique" w:date="2023-07-07T23:01:00Z">
              <w:rPr>
                <w:rFonts w:ascii="Consolas" w:hAnsi="Consolas" w:cs="Courier New"/>
                <w:color w:val="000000"/>
                <w:sz w:val="17"/>
                <w:szCs w:val="17"/>
              </w:rPr>
            </w:rPrChange>
          </w:rPr>
          <w:t>dig_T1</w:t>
        </w:r>
        <w:r w:rsidRPr="00454AE3">
          <w:rPr>
            <w:rFonts w:ascii="Consolas" w:hAnsi="Consolas" w:cs="Courier New"/>
            <w:color w:val="666600"/>
            <w:sz w:val="17"/>
            <w:szCs w:val="17"/>
            <w:lang w:val="en-US"/>
            <w:rPrChange w:id="1106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6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69"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07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71" w:author="Prieto Bailo, León Enrique" w:date="2023-07-07T23:01:00Z">
              <w:rPr>
                <w:rFonts w:ascii="Consolas" w:hAnsi="Consolas" w:cs="Courier New"/>
                <w:color w:val="006666"/>
                <w:sz w:val="17"/>
                <w:szCs w:val="17"/>
              </w:rPr>
            </w:rPrChange>
          </w:rPr>
          <w:t>12</w:t>
        </w:r>
        <w:r w:rsidRPr="00454AE3">
          <w:rPr>
            <w:rFonts w:ascii="Consolas" w:hAnsi="Consolas" w:cs="Courier New"/>
            <w:color w:val="666600"/>
            <w:sz w:val="17"/>
            <w:szCs w:val="17"/>
            <w:lang w:val="en-US"/>
            <w:rPrChange w:id="1107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7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7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76"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077" w:author="Prieto Bailo, León Enrique" w:date="2023-07-07T23:01:00Z">
              <w:rPr>
                <w:rFonts w:ascii="Consolas" w:hAnsi="Consolas" w:cs="Courier New"/>
                <w:color w:val="660066"/>
                <w:sz w:val="17"/>
                <w:szCs w:val="17"/>
              </w:rPr>
            </w:rPrChange>
          </w:rPr>
          <w:t>int32_t</w:t>
        </w:r>
        <w:r w:rsidRPr="00454AE3">
          <w:rPr>
            <w:rFonts w:ascii="Consolas" w:hAnsi="Consolas" w:cs="Courier New"/>
            <w:color w:val="666600"/>
            <w:sz w:val="17"/>
            <w:szCs w:val="17"/>
            <w:lang w:val="en-US"/>
            <w:rPrChange w:id="1107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79" w:author="Prieto Bailo, León Enrique" w:date="2023-07-07T23:01:00Z">
              <w:rPr>
                <w:rFonts w:ascii="Consolas" w:hAnsi="Consolas" w:cs="Courier New"/>
                <w:color w:val="000000"/>
                <w:sz w:val="17"/>
                <w:szCs w:val="17"/>
              </w:rPr>
            </w:rPrChange>
          </w:rPr>
          <w:t>dig_T3</w:t>
        </w:r>
        <w:r w:rsidRPr="00454AE3">
          <w:rPr>
            <w:rFonts w:ascii="Consolas" w:hAnsi="Consolas" w:cs="Courier New"/>
            <w:color w:val="666600"/>
            <w:sz w:val="17"/>
            <w:szCs w:val="17"/>
            <w:lang w:val="en-US"/>
            <w:rPrChange w:id="1108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8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82"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08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084" w:author="Prieto Bailo, León Enrique" w:date="2023-07-07T23:01:00Z">
              <w:rPr>
                <w:rFonts w:ascii="Consolas" w:hAnsi="Consolas" w:cs="Courier New"/>
                <w:color w:val="006666"/>
                <w:sz w:val="17"/>
                <w:szCs w:val="17"/>
              </w:rPr>
            </w:rPrChange>
          </w:rPr>
          <w:t>14</w:t>
        </w:r>
        <w:r w:rsidRPr="00454AE3">
          <w:rPr>
            <w:rFonts w:ascii="Consolas" w:hAnsi="Consolas" w:cs="Courier New"/>
            <w:color w:val="666600"/>
            <w:sz w:val="17"/>
            <w:szCs w:val="17"/>
            <w:lang w:val="en-US"/>
            <w:rPrChange w:id="11085" w:author="Prieto Bailo, León Enrique" w:date="2023-07-07T23:01:00Z">
              <w:rPr>
                <w:rFonts w:ascii="Consolas" w:hAnsi="Consolas" w:cs="Courier New"/>
                <w:color w:val="666600"/>
                <w:sz w:val="17"/>
                <w:szCs w:val="17"/>
              </w:rPr>
            </w:rPrChange>
          </w:rPr>
          <w:t>;</w:t>
        </w:r>
      </w:ins>
    </w:p>
    <w:p w14:paraId="79443F3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086" w:author="León Prieto" w:date="2023-07-07T22:48:00Z"/>
          <w:rFonts w:ascii="Consolas" w:hAnsi="Consolas" w:cs="Courier New"/>
          <w:sz w:val="17"/>
          <w:szCs w:val="17"/>
          <w:lang w:val="en-US"/>
          <w:rPrChange w:id="11087" w:author="Prieto Bailo, León Enrique" w:date="2023-07-07T23:01:00Z">
            <w:rPr>
              <w:ins w:id="11088" w:author="León Prieto" w:date="2023-07-07T22:48:00Z"/>
              <w:rFonts w:ascii="Consolas" w:hAnsi="Consolas" w:cs="Courier New"/>
              <w:sz w:val="17"/>
              <w:szCs w:val="17"/>
            </w:rPr>
          </w:rPrChange>
        </w:rPr>
      </w:pPr>
      <w:ins w:id="11089" w:author="León Prieto" w:date="2023-07-07T22:48:00Z">
        <w:r w:rsidRPr="00454AE3">
          <w:rPr>
            <w:rFonts w:ascii="Consolas" w:hAnsi="Consolas" w:cs="Courier New"/>
            <w:sz w:val="17"/>
            <w:szCs w:val="17"/>
            <w:lang w:val="en-US"/>
            <w:rPrChange w:id="11090" w:author="Prieto Bailo, León Enrique" w:date="2023-07-07T23:01:00Z">
              <w:rPr>
                <w:rFonts w:ascii="Consolas" w:hAnsi="Consolas" w:cs="Courier New"/>
                <w:sz w:val="17"/>
                <w:szCs w:val="17"/>
              </w:rPr>
            </w:rPrChange>
          </w:rPr>
          <w:lastRenderedPageBreak/>
          <w:t xml:space="preserve">132. </w:t>
        </w:r>
        <w:r w:rsidRPr="00454AE3">
          <w:rPr>
            <w:rFonts w:ascii="Consolas" w:hAnsi="Consolas" w:cs="Courier New"/>
            <w:color w:val="000000"/>
            <w:sz w:val="17"/>
            <w:szCs w:val="17"/>
            <w:lang w:val="en-US"/>
            <w:rPrChange w:id="1109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092" w:author="Prieto Bailo, León Enrique" w:date="2023-07-07T23:01:00Z">
              <w:rPr>
                <w:rFonts w:ascii="Consolas" w:hAnsi="Consolas" w:cs="Courier New"/>
                <w:color w:val="000000"/>
                <w:sz w:val="17"/>
                <w:szCs w:val="17"/>
              </w:rPr>
            </w:rPrChange>
          </w:rPr>
          <w:t>t_fine</w:t>
        </w:r>
        <w:proofErr w:type="spellEnd"/>
        <w:r w:rsidRPr="00454AE3">
          <w:rPr>
            <w:rFonts w:ascii="Consolas" w:hAnsi="Consolas" w:cs="Courier New"/>
            <w:color w:val="000000"/>
            <w:sz w:val="17"/>
            <w:szCs w:val="17"/>
            <w:lang w:val="en-US"/>
            <w:rPrChange w:id="1109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09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95" w:author="Prieto Bailo, León Enrique" w:date="2023-07-07T23:01:00Z">
              <w:rPr>
                <w:rFonts w:ascii="Consolas" w:hAnsi="Consolas" w:cs="Courier New"/>
                <w:color w:val="000000"/>
                <w:sz w:val="17"/>
                <w:szCs w:val="17"/>
              </w:rPr>
            </w:rPrChange>
          </w:rPr>
          <w:t xml:space="preserve"> var1_32 </w:t>
        </w:r>
        <w:r w:rsidRPr="00454AE3">
          <w:rPr>
            <w:rFonts w:ascii="Consolas" w:hAnsi="Consolas" w:cs="Courier New"/>
            <w:color w:val="666600"/>
            <w:sz w:val="17"/>
            <w:szCs w:val="17"/>
            <w:lang w:val="en-US"/>
            <w:rPrChange w:id="1109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097" w:author="Prieto Bailo, León Enrique" w:date="2023-07-07T23:01:00Z">
              <w:rPr>
                <w:rFonts w:ascii="Consolas" w:hAnsi="Consolas" w:cs="Courier New"/>
                <w:color w:val="000000"/>
                <w:sz w:val="17"/>
                <w:szCs w:val="17"/>
              </w:rPr>
            </w:rPrChange>
          </w:rPr>
          <w:t xml:space="preserve"> var2_</w:t>
        </w:r>
        <w:proofErr w:type="gramStart"/>
        <w:r w:rsidRPr="00454AE3">
          <w:rPr>
            <w:rFonts w:ascii="Consolas" w:hAnsi="Consolas" w:cs="Courier New"/>
            <w:color w:val="000000"/>
            <w:sz w:val="17"/>
            <w:szCs w:val="17"/>
            <w:lang w:val="en-US"/>
            <w:rPrChange w:id="11098" w:author="Prieto Bailo, León Enrique" w:date="2023-07-07T23:01:00Z">
              <w:rPr>
                <w:rFonts w:ascii="Consolas" w:hAnsi="Consolas" w:cs="Courier New"/>
                <w:color w:val="000000"/>
                <w:sz w:val="17"/>
                <w:szCs w:val="17"/>
              </w:rPr>
            </w:rPrChange>
          </w:rPr>
          <w:t>32</w:t>
        </w:r>
        <w:r w:rsidRPr="00454AE3">
          <w:rPr>
            <w:rFonts w:ascii="Consolas" w:hAnsi="Consolas" w:cs="Courier New"/>
            <w:color w:val="666600"/>
            <w:sz w:val="17"/>
            <w:szCs w:val="17"/>
            <w:lang w:val="en-US"/>
            <w:rPrChange w:id="11099" w:author="Prieto Bailo, León Enrique" w:date="2023-07-07T23:01:00Z">
              <w:rPr>
                <w:rFonts w:ascii="Consolas" w:hAnsi="Consolas" w:cs="Courier New"/>
                <w:color w:val="666600"/>
                <w:sz w:val="17"/>
                <w:szCs w:val="17"/>
              </w:rPr>
            </w:rPrChange>
          </w:rPr>
          <w:t>;</w:t>
        </w:r>
        <w:proofErr w:type="gramEnd"/>
      </w:ins>
    </w:p>
    <w:p w14:paraId="4A3AE32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00" w:author="León Prieto" w:date="2023-07-07T22:48:00Z"/>
          <w:rFonts w:ascii="Consolas" w:hAnsi="Consolas" w:cs="Courier New"/>
          <w:sz w:val="17"/>
          <w:szCs w:val="17"/>
          <w:lang w:val="en-US"/>
          <w:rPrChange w:id="11101" w:author="Prieto Bailo, León Enrique" w:date="2023-07-07T23:01:00Z">
            <w:rPr>
              <w:ins w:id="11102" w:author="León Prieto" w:date="2023-07-07T22:48:00Z"/>
              <w:rFonts w:ascii="Consolas" w:hAnsi="Consolas" w:cs="Courier New"/>
              <w:sz w:val="17"/>
              <w:szCs w:val="17"/>
            </w:rPr>
          </w:rPrChange>
        </w:rPr>
      </w:pPr>
      <w:ins w:id="11103" w:author="León Prieto" w:date="2023-07-07T22:48:00Z">
        <w:r w:rsidRPr="00454AE3">
          <w:rPr>
            <w:rFonts w:ascii="Consolas" w:hAnsi="Consolas" w:cs="Courier New"/>
            <w:sz w:val="17"/>
            <w:szCs w:val="17"/>
            <w:lang w:val="en-US"/>
            <w:rPrChange w:id="11104" w:author="Prieto Bailo, León Enrique" w:date="2023-07-07T23:01:00Z">
              <w:rPr>
                <w:rFonts w:ascii="Consolas" w:hAnsi="Consolas" w:cs="Courier New"/>
                <w:sz w:val="17"/>
                <w:szCs w:val="17"/>
              </w:rPr>
            </w:rPrChange>
          </w:rPr>
          <w:t xml:space="preserve">133. </w:t>
        </w:r>
        <w:r w:rsidRPr="00454AE3">
          <w:rPr>
            <w:rFonts w:ascii="Consolas" w:hAnsi="Consolas" w:cs="Courier New"/>
            <w:color w:val="000000"/>
            <w:sz w:val="17"/>
            <w:szCs w:val="17"/>
            <w:lang w:val="en-US"/>
            <w:rPrChange w:id="1110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106" w:author="Prieto Bailo, León Enrique" w:date="2023-07-07T23:01:00Z">
              <w:rPr>
                <w:rFonts w:ascii="Consolas" w:hAnsi="Consolas" w:cs="Courier New"/>
                <w:color w:val="000000"/>
                <w:sz w:val="17"/>
                <w:szCs w:val="17"/>
              </w:rPr>
            </w:rPrChange>
          </w:rPr>
          <w:t>t_temp</w:t>
        </w:r>
        <w:proofErr w:type="spellEnd"/>
        <w:r w:rsidRPr="00454AE3">
          <w:rPr>
            <w:rFonts w:ascii="Consolas" w:hAnsi="Consolas" w:cs="Courier New"/>
            <w:color w:val="000000"/>
            <w:sz w:val="17"/>
            <w:szCs w:val="17"/>
            <w:lang w:val="en-US"/>
            <w:rPrChange w:id="1110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0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0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10"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111" w:author="Prieto Bailo, León Enrique" w:date="2023-07-07T23:01:00Z">
              <w:rPr>
                <w:rFonts w:ascii="Consolas" w:hAnsi="Consolas" w:cs="Courier New"/>
                <w:color w:val="000000"/>
                <w:sz w:val="17"/>
                <w:szCs w:val="17"/>
              </w:rPr>
            </w:rPrChange>
          </w:rPr>
          <w:t>t_fine</w:t>
        </w:r>
        <w:proofErr w:type="spellEnd"/>
        <w:r w:rsidRPr="00454AE3">
          <w:rPr>
            <w:rFonts w:ascii="Consolas" w:hAnsi="Consolas" w:cs="Courier New"/>
            <w:color w:val="000000"/>
            <w:sz w:val="17"/>
            <w:szCs w:val="17"/>
            <w:lang w:val="en-US"/>
            <w:rPrChange w:id="1111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1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1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115" w:author="Prieto Bailo, León Enrique" w:date="2023-07-07T23:01:00Z">
              <w:rPr>
                <w:rFonts w:ascii="Consolas" w:hAnsi="Consolas" w:cs="Courier New"/>
                <w:color w:val="006666"/>
                <w:sz w:val="17"/>
                <w:szCs w:val="17"/>
              </w:rPr>
            </w:rPrChange>
          </w:rPr>
          <w:t>5</w:t>
        </w:r>
        <w:r w:rsidRPr="00454AE3">
          <w:rPr>
            <w:rFonts w:ascii="Consolas" w:hAnsi="Consolas" w:cs="Courier New"/>
            <w:color w:val="000000"/>
            <w:sz w:val="17"/>
            <w:szCs w:val="17"/>
            <w:lang w:val="en-US"/>
            <w:rPrChange w:id="1111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1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1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119" w:author="Prieto Bailo, León Enrique" w:date="2023-07-07T23:01:00Z">
              <w:rPr>
                <w:rFonts w:ascii="Consolas" w:hAnsi="Consolas" w:cs="Courier New"/>
                <w:color w:val="006666"/>
                <w:sz w:val="17"/>
                <w:szCs w:val="17"/>
              </w:rPr>
            </w:rPrChange>
          </w:rPr>
          <w:t>128</w:t>
        </w:r>
        <w:r w:rsidRPr="00454AE3">
          <w:rPr>
            <w:rFonts w:ascii="Consolas" w:hAnsi="Consolas" w:cs="Courier New"/>
            <w:color w:val="666600"/>
            <w:sz w:val="17"/>
            <w:szCs w:val="17"/>
            <w:lang w:val="en-US"/>
            <w:rPrChange w:id="1112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2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22"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123"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1124"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1125" w:author="Prieto Bailo, León Enrique" w:date="2023-07-07T23:01:00Z">
              <w:rPr>
                <w:rFonts w:ascii="Consolas" w:hAnsi="Consolas" w:cs="Courier New"/>
                <w:color w:val="666600"/>
                <w:sz w:val="17"/>
                <w:szCs w:val="17"/>
              </w:rPr>
            </w:rPrChange>
          </w:rPr>
          <w:t>;</w:t>
        </w:r>
        <w:proofErr w:type="gramEnd"/>
      </w:ins>
    </w:p>
    <w:p w14:paraId="5029EAE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26" w:author="León Prieto" w:date="2023-07-07T22:48:00Z"/>
          <w:rFonts w:ascii="Consolas" w:hAnsi="Consolas" w:cs="Courier New"/>
          <w:sz w:val="17"/>
          <w:szCs w:val="17"/>
          <w:lang w:val="en-US"/>
          <w:rPrChange w:id="11127" w:author="Prieto Bailo, León Enrique" w:date="2023-07-07T23:01:00Z">
            <w:rPr>
              <w:ins w:id="11128" w:author="León Prieto" w:date="2023-07-07T22:48:00Z"/>
              <w:rFonts w:ascii="Consolas" w:hAnsi="Consolas" w:cs="Courier New"/>
              <w:sz w:val="17"/>
              <w:szCs w:val="17"/>
            </w:rPr>
          </w:rPrChange>
        </w:rPr>
      </w:pPr>
      <w:ins w:id="11129" w:author="León Prieto" w:date="2023-07-07T22:48:00Z">
        <w:r w:rsidRPr="00454AE3">
          <w:rPr>
            <w:rFonts w:ascii="Consolas" w:hAnsi="Consolas" w:cs="Courier New"/>
            <w:sz w:val="17"/>
            <w:szCs w:val="17"/>
            <w:lang w:val="en-US"/>
            <w:rPrChange w:id="11130" w:author="Prieto Bailo, León Enrique" w:date="2023-07-07T23:01:00Z">
              <w:rPr>
                <w:rFonts w:ascii="Consolas" w:hAnsi="Consolas" w:cs="Courier New"/>
                <w:sz w:val="17"/>
                <w:szCs w:val="17"/>
              </w:rPr>
            </w:rPrChange>
          </w:rPr>
          <w:t xml:space="preserve">134. </w:t>
        </w:r>
        <w:r w:rsidRPr="00454AE3">
          <w:rPr>
            <w:rFonts w:ascii="Consolas" w:hAnsi="Consolas" w:cs="Courier New"/>
            <w:color w:val="000000"/>
            <w:sz w:val="17"/>
            <w:szCs w:val="17"/>
            <w:lang w:val="en-US"/>
            <w:rPrChange w:id="11131" w:author="Prieto Bailo, León Enrique" w:date="2023-07-07T23:01:00Z">
              <w:rPr>
                <w:rFonts w:ascii="Consolas" w:hAnsi="Consolas" w:cs="Courier New"/>
                <w:color w:val="000000"/>
                <w:sz w:val="17"/>
                <w:szCs w:val="17"/>
              </w:rPr>
            </w:rPrChange>
          </w:rPr>
          <w:t xml:space="preserve">  T </w:t>
        </w:r>
        <w:r w:rsidRPr="00454AE3">
          <w:rPr>
            <w:rFonts w:ascii="Consolas" w:hAnsi="Consolas" w:cs="Courier New"/>
            <w:color w:val="666600"/>
            <w:sz w:val="17"/>
            <w:szCs w:val="17"/>
            <w:lang w:val="en-US"/>
            <w:rPrChange w:id="1113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3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3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88"/>
            <w:sz w:val="17"/>
            <w:szCs w:val="17"/>
            <w:lang w:val="en-US"/>
            <w:rPrChange w:id="11135"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1136"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137" w:author="Prieto Bailo, León Enrique" w:date="2023-07-07T23:01:00Z">
              <w:rPr>
                <w:rFonts w:ascii="Consolas" w:hAnsi="Consolas" w:cs="Courier New"/>
                <w:color w:val="000000"/>
                <w:sz w:val="17"/>
                <w:szCs w:val="17"/>
              </w:rPr>
            </w:rPrChange>
          </w:rPr>
          <w:t>t_temp</w:t>
        </w:r>
        <w:proofErr w:type="spellEnd"/>
        <w:r w:rsidRPr="00454AE3">
          <w:rPr>
            <w:rFonts w:ascii="Consolas" w:hAnsi="Consolas" w:cs="Courier New"/>
            <w:color w:val="000000"/>
            <w:sz w:val="17"/>
            <w:szCs w:val="17"/>
            <w:lang w:val="en-US"/>
            <w:rPrChange w:id="1113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3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4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1141" w:author="Prieto Bailo, León Enrique" w:date="2023-07-07T23:01:00Z">
              <w:rPr>
                <w:rFonts w:ascii="Consolas" w:hAnsi="Consolas" w:cs="Courier New"/>
                <w:color w:val="006666"/>
                <w:sz w:val="17"/>
                <w:szCs w:val="17"/>
              </w:rPr>
            </w:rPrChange>
          </w:rPr>
          <w:t>100.0</w:t>
        </w:r>
        <w:r w:rsidRPr="00454AE3">
          <w:rPr>
            <w:rFonts w:ascii="Consolas" w:hAnsi="Consolas" w:cs="Courier New"/>
            <w:color w:val="666600"/>
            <w:sz w:val="17"/>
            <w:szCs w:val="17"/>
            <w:lang w:val="en-US"/>
            <w:rPrChange w:id="11142" w:author="Prieto Bailo, León Enrique" w:date="2023-07-07T23:01:00Z">
              <w:rPr>
                <w:rFonts w:ascii="Consolas" w:hAnsi="Consolas" w:cs="Courier New"/>
                <w:color w:val="666600"/>
                <w:sz w:val="17"/>
                <w:szCs w:val="17"/>
              </w:rPr>
            </w:rPrChange>
          </w:rPr>
          <w:t>;</w:t>
        </w:r>
        <w:proofErr w:type="gramEnd"/>
      </w:ins>
    </w:p>
    <w:p w14:paraId="732634B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43" w:author="León Prieto" w:date="2023-07-07T22:48:00Z"/>
          <w:rFonts w:ascii="Consolas" w:hAnsi="Consolas" w:cs="Courier New"/>
          <w:sz w:val="17"/>
          <w:szCs w:val="17"/>
          <w:lang w:val="en-US"/>
          <w:rPrChange w:id="11144" w:author="Prieto Bailo, León Enrique" w:date="2023-07-07T23:01:00Z">
            <w:rPr>
              <w:ins w:id="11145" w:author="León Prieto" w:date="2023-07-07T22:48:00Z"/>
              <w:rFonts w:ascii="Consolas" w:hAnsi="Consolas" w:cs="Courier New"/>
              <w:sz w:val="17"/>
              <w:szCs w:val="17"/>
            </w:rPr>
          </w:rPrChange>
        </w:rPr>
      </w:pPr>
      <w:proofErr w:type="gramStart"/>
      <w:ins w:id="11146" w:author="León Prieto" w:date="2023-07-07T22:48:00Z">
        <w:r w:rsidRPr="00454AE3">
          <w:rPr>
            <w:rFonts w:ascii="Consolas" w:hAnsi="Consolas" w:cs="Courier New"/>
            <w:sz w:val="17"/>
            <w:szCs w:val="17"/>
            <w:lang w:val="en-US"/>
            <w:rPrChange w:id="11147" w:author="Prieto Bailo, León Enrique" w:date="2023-07-07T23:01:00Z">
              <w:rPr>
                <w:rFonts w:ascii="Consolas" w:hAnsi="Consolas" w:cs="Courier New"/>
                <w:sz w:val="17"/>
                <w:szCs w:val="17"/>
              </w:rPr>
            </w:rPrChange>
          </w:rPr>
          <w:t xml:space="preserve">135. </w:t>
        </w:r>
        <w:r w:rsidRPr="00454AE3">
          <w:rPr>
            <w:rFonts w:ascii="Consolas" w:hAnsi="Consolas" w:cs="Courier New"/>
            <w:color w:val="666600"/>
            <w:sz w:val="17"/>
            <w:szCs w:val="17"/>
            <w:lang w:val="en-US"/>
            <w:rPrChange w:id="11148" w:author="Prieto Bailo, León Enrique" w:date="2023-07-07T23:01:00Z">
              <w:rPr>
                <w:rFonts w:ascii="Consolas" w:hAnsi="Consolas" w:cs="Courier New"/>
                <w:color w:val="666600"/>
                <w:sz w:val="17"/>
                <w:szCs w:val="17"/>
              </w:rPr>
            </w:rPrChange>
          </w:rPr>
          <w:t>}</w:t>
        </w:r>
        <w:proofErr w:type="gramEnd"/>
      </w:ins>
    </w:p>
    <w:p w14:paraId="1BC0B67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49" w:author="León Prieto" w:date="2023-07-07T22:48:00Z"/>
          <w:rFonts w:ascii="Consolas" w:hAnsi="Consolas" w:cs="Courier New"/>
          <w:sz w:val="17"/>
          <w:szCs w:val="17"/>
          <w:lang w:val="en-US"/>
          <w:rPrChange w:id="11150" w:author="Prieto Bailo, León Enrique" w:date="2023-07-07T23:01:00Z">
            <w:rPr>
              <w:ins w:id="11151" w:author="León Prieto" w:date="2023-07-07T22:48:00Z"/>
              <w:rFonts w:ascii="Consolas" w:hAnsi="Consolas" w:cs="Courier New"/>
              <w:sz w:val="17"/>
              <w:szCs w:val="17"/>
            </w:rPr>
          </w:rPrChange>
        </w:rPr>
      </w:pPr>
      <w:ins w:id="11152" w:author="León Prieto" w:date="2023-07-07T22:48:00Z">
        <w:r w:rsidRPr="00454AE3">
          <w:rPr>
            <w:rFonts w:ascii="Consolas" w:hAnsi="Consolas" w:cs="Courier New"/>
            <w:sz w:val="17"/>
            <w:szCs w:val="17"/>
            <w:lang w:val="en-US"/>
            <w:rPrChange w:id="11153" w:author="Prieto Bailo, León Enrique" w:date="2023-07-07T23:01:00Z">
              <w:rPr>
                <w:rFonts w:ascii="Consolas" w:hAnsi="Consolas" w:cs="Courier New"/>
                <w:sz w:val="17"/>
                <w:szCs w:val="17"/>
              </w:rPr>
            </w:rPrChange>
          </w:rPr>
          <w:t xml:space="preserve">136. </w:t>
        </w:r>
        <w:r w:rsidRPr="00454AE3">
          <w:rPr>
            <w:rFonts w:ascii="Consolas" w:hAnsi="Consolas" w:cs="Courier New"/>
            <w:color w:val="000000"/>
            <w:sz w:val="17"/>
            <w:szCs w:val="17"/>
            <w:lang w:val="en-US"/>
            <w:rPrChange w:id="11154" w:author="Prieto Bailo, León Enrique" w:date="2023-07-07T23:01:00Z">
              <w:rPr>
                <w:rFonts w:ascii="Consolas" w:hAnsi="Consolas" w:cs="Courier New"/>
                <w:color w:val="000000"/>
                <w:sz w:val="17"/>
                <w:szCs w:val="17"/>
              </w:rPr>
            </w:rPrChange>
          </w:rPr>
          <w:t> </w:t>
        </w:r>
      </w:ins>
    </w:p>
    <w:p w14:paraId="4B25657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55" w:author="León Prieto" w:date="2023-07-07T22:48:00Z"/>
          <w:rFonts w:ascii="Consolas" w:hAnsi="Consolas" w:cs="Courier New"/>
          <w:sz w:val="17"/>
          <w:szCs w:val="17"/>
          <w:lang w:val="en-US"/>
          <w:rPrChange w:id="11156" w:author="Prieto Bailo, León Enrique" w:date="2023-07-07T23:01:00Z">
            <w:rPr>
              <w:ins w:id="11157" w:author="León Prieto" w:date="2023-07-07T22:48:00Z"/>
              <w:rFonts w:ascii="Consolas" w:hAnsi="Consolas" w:cs="Courier New"/>
              <w:sz w:val="17"/>
              <w:szCs w:val="17"/>
            </w:rPr>
          </w:rPrChange>
        </w:rPr>
      </w:pPr>
      <w:ins w:id="11158" w:author="León Prieto" w:date="2023-07-07T22:48:00Z">
        <w:r w:rsidRPr="00454AE3">
          <w:rPr>
            <w:rFonts w:ascii="Consolas" w:hAnsi="Consolas" w:cs="Courier New"/>
            <w:sz w:val="17"/>
            <w:szCs w:val="17"/>
            <w:lang w:val="en-US"/>
            <w:rPrChange w:id="11159" w:author="Prieto Bailo, León Enrique" w:date="2023-07-07T23:01:00Z">
              <w:rPr>
                <w:rFonts w:ascii="Consolas" w:hAnsi="Consolas" w:cs="Courier New"/>
                <w:sz w:val="17"/>
                <w:szCs w:val="17"/>
              </w:rPr>
            </w:rPrChange>
          </w:rPr>
          <w:t xml:space="preserve">137. </w:t>
        </w:r>
        <w:r w:rsidRPr="00454AE3">
          <w:rPr>
            <w:rFonts w:ascii="Consolas" w:hAnsi="Consolas" w:cs="Courier New"/>
            <w:color w:val="000088"/>
            <w:sz w:val="17"/>
            <w:szCs w:val="17"/>
            <w:lang w:val="en-US"/>
            <w:rPrChange w:id="11160" w:author="Prieto Bailo, León Enrique" w:date="2023-07-07T23:01: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1161" w:author="Prieto Bailo, León Enrique" w:date="2023-07-07T23:01:00Z">
              <w:rPr>
                <w:rFonts w:ascii="Consolas" w:hAnsi="Consolas" w:cs="Courier New"/>
                <w:color w:val="000000"/>
                <w:sz w:val="17"/>
                <w:szCs w:val="17"/>
              </w:rPr>
            </w:rPrChange>
          </w:rPr>
          <w:t xml:space="preserve"> bmp280_compensate_P_int64</w:t>
        </w:r>
        <w:r w:rsidRPr="00454AE3">
          <w:rPr>
            <w:rFonts w:ascii="Consolas" w:hAnsi="Consolas" w:cs="Courier New"/>
            <w:color w:val="666600"/>
            <w:sz w:val="17"/>
            <w:szCs w:val="17"/>
            <w:lang w:val="en-US"/>
            <w:rPrChange w:id="1116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6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64" w:author="Prieto Bailo, León Enrique" w:date="2023-07-07T23:01:00Z">
              <w:rPr>
                <w:rFonts w:ascii="Consolas" w:hAnsi="Consolas" w:cs="Courier New"/>
                <w:color w:val="666600"/>
                <w:sz w:val="17"/>
                <w:szCs w:val="17"/>
              </w:rPr>
            </w:rPrChange>
          </w:rPr>
          <w:t>{</w:t>
        </w:r>
      </w:ins>
    </w:p>
    <w:p w14:paraId="74B2B62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65" w:author="León Prieto" w:date="2023-07-07T22:48:00Z"/>
          <w:rFonts w:ascii="Consolas" w:hAnsi="Consolas" w:cs="Courier New"/>
          <w:sz w:val="17"/>
          <w:szCs w:val="17"/>
          <w:lang w:val="en-US"/>
          <w:rPrChange w:id="11166" w:author="Prieto Bailo, León Enrique" w:date="2023-07-07T23:01:00Z">
            <w:rPr>
              <w:ins w:id="11167" w:author="León Prieto" w:date="2023-07-07T22:48:00Z"/>
              <w:rFonts w:ascii="Consolas" w:hAnsi="Consolas" w:cs="Courier New"/>
              <w:sz w:val="17"/>
              <w:szCs w:val="17"/>
            </w:rPr>
          </w:rPrChange>
        </w:rPr>
      </w:pPr>
      <w:ins w:id="11168" w:author="León Prieto" w:date="2023-07-07T22:48:00Z">
        <w:r w:rsidRPr="00454AE3">
          <w:rPr>
            <w:rFonts w:ascii="Consolas" w:hAnsi="Consolas" w:cs="Courier New"/>
            <w:sz w:val="17"/>
            <w:szCs w:val="17"/>
            <w:lang w:val="en-US"/>
            <w:rPrChange w:id="11169" w:author="Prieto Bailo, León Enrique" w:date="2023-07-07T23:01:00Z">
              <w:rPr>
                <w:rFonts w:ascii="Consolas" w:hAnsi="Consolas" w:cs="Courier New"/>
                <w:sz w:val="17"/>
                <w:szCs w:val="17"/>
              </w:rPr>
            </w:rPrChange>
          </w:rPr>
          <w:t xml:space="preserve">138. </w:t>
        </w:r>
        <w:r w:rsidRPr="00454AE3">
          <w:rPr>
            <w:rFonts w:ascii="Consolas" w:hAnsi="Consolas" w:cs="Courier New"/>
            <w:color w:val="000000"/>
            <w:sz w:val="17"/>
            <w:szCs w:val="17"/>
            <w:lang w:val="en-US"/>
            <w:rPrChange w:id="11170"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17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7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73"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174"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175"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176"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177" w:author="Prieto Bailo, León Enrique" w:date="2023-07-07T23:01:00Z">
              <w:rPr>
                <w:rFonts w:ascii="Consolas" w:hAnsi="Consolas" w:cs="Courier New"/>
                <w:color w:val="000000"/>
                <w:sz w:val="17"/>
                <w:szCs w:val="17"/>
              </w:rPr>
            </w:rPrChange>
          </w:rPr>
          <w:t>t</w:t>
        </w:r>
        <w:proofErr w:type="gramEnd"/>
        <w:r w:rsidRPr="00454AE3">
          <w:rPr>
            <w:rFonts w:ascii="Consolas" w:hAnsi="Consolas" w:cs="Courier New"/>
            <w:color w:val="000000"/>
            <w:sz w:val="17"/>
            <w:szCs w:val="17"/>
            <w:lang w:val="en-US"/>
            <w:rPrChange w:id="11178" w:author="Prieto Bailo, León Enrique" w:date="2023-07-07T23:01:00Z">
              <w:rPr>
                <w:rFonts w:ascii="Consolas" w:hAnsi="Consolas" w:cs="Courier New"/>
                <w:color w:val="000000"/>
                <w:sz w:val="17"/>
                <w:szCs w:val="17"/>
              </w:rPr>
            </w:rPrChange>
          </w:rPr>
          <w:t>_fine</w:t>
        </w:r>
        <w:proofErr w:type="spellEnd"/>
        <w:r w:rsidRPr="00454AE3">
          <w:rPr>
            <w:rFonts w:ascii="Consolas" w:hAnsi="Consolas" w:cs="Courier New"/>
            <w:color w:val="666600"/>
            <w:sz w:val="17"/>
            <w:szCs w:val="17"/>
            <w:lang w:val="en-US"/>
            <w:rPrChange w:id="111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8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8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8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183" w:author="Prieto Bailo, León Enrique" w:date="2023-07-07T23:01:00Z">
              <w:rPr>
                <w:rFonts w:ascii="Consolas" w:hAnsi="Consolas" w:cs="Courier New"/>
                <w:color w:val="006666"/>
                <w:sz w:val="17"/>
                <w:szCs w:val="17"/>
              </w:rPr>
            </w:rPrChange>
          </w:rPr>
          <w:t>128000</w:t>
        </w:r>
        <w:r w:rsidRPr="00454AE3">
          <w:rPr>
            <w:rFonts w:ascii="Consolas" w:hAnsi="Consolas" w:cs="Courier New"/>
            <w:color w:val="666600"/>
            <w:sz w:val="17"/>
            <w:szCs w:val="17"/>
            <w:lang w:val="en-US"/>
            <w:rPrChange w:id="11184" w:author="Prieto Bailo, León Enrique" w:date="2023-07-07T23:01:00Z">
              <w:rPr>
                <w:rFonts w:ascii="Consolas" w:hAnsi="Consolas" w:cs="Courier New"/>
                <w:color w:val="666600"/>
                <w:sz w:val="17"/>
                <w:szCs w:val="17"/>
              </w:rPr>
            </w:rPrChange>
          </w:rPr>
          <w:t>;</w:t>
        </w:r>
      </w:ins>
    </w:p>
    <w:p w14:paraId="07032F9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185" w:author="León Prieto" w:date="2023-07-07T22:48:00Z"/>
          <w:rFonts w:ascii="Consolas" w:hAnsi="Consolas" w:cs="Courier New"/>
          <w:sz w:val="17"/>
          <w:szCs w:val="17"/>
          <w:lang w:val="en-US"/>
          <w:rPrChange w:id="11186" w:author="Prieto Bailo, León Enrique" w:date="2023-07-07T23:01:00Z">
            <w:rPr>
              <w:ins w:id="11187" w:author="León Prieto" w:date="2023-07-07T22:48:00Z"/>
              <w:rFonts w:ascii="Consolas" w:hAnsi="Consolas" w:cs="Courier New"/>
              <w:sz w:val="17"/>
              <w:szCs w:val="17"/>
            </w:rPr>
          </w:rPrChange>
        </w:rPr>
      </w:pPr>
      <w:ins w:id="11188" w:author="León Prieto" w:date="2023-07-07T22:48:00Z">
        <w:r w:rsidRPr="00454AE3">
          <w:rPr>
            <w:rFonts w:ascii="Consolas" w:hAnsi="Consolas" w:cs="Courier New"/>
            <w:sz w:val="17"/>
            <w:szCs w:val="17"/>
            <w:lang w:val="en-US"/>
            <w:rPrChange w:id="11189" w:author="Prieto Bailo, León Enrique" w:date="2023-07-07T23:01:00Z">
              <w:rPr>
                <w:rFonts w:ascii="Consolas" w:hAnsi="Consolas" w:cs="Courier New"/>
                <w:sz w:val="17"/>
                <w:szCs w:val="17"/>
              </w:rPr>
            </w:rPrChange>
          </w:rPr>
          <w:t xml:space="preserve">139. </w:t>
        </w:r>
        <w:r w:rsidRPr="00454AE3">
          <w:rPr>
            <w:rFonts w:ascii="Consolas" w:hAnsi="Consolas" w:cs="Courier New"/>
            <w:color w:val="000000"/>
            <w:sz w:val="17"/>
            <w:szCs w:val="17"/>
            <w:lang w:val="en-US"/>
            <w:rPrChange w:id="11190"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19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92"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19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94"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19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19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197"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198"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199"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20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01"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202" w:author="Prieto Bailo, León Enrique" w:date="2023-07-07T23:01:00Z">
              <w:rPr>
                <w:rFonts w:ascii="Consolas" w:hAnsi="Consolas" w:cs="Courier New"/>
                <w:color w:val="000000"/>
                <w:sz w:val="17"/>
                <w:szCs w:val="17"/>
              </w:rPr>
            </w:rPrChange>
          </w:rPr>
          <w:t>_P6</w:t>
        </w:r>
        <w:r w:rsidRPr="00454AE3">
          <w:rPr>
            <w:rFonts w:ascii="Consolas" w:hAnsi="Consolas" w:cs="Courier New"/>
            <w:color w:val="666600"/>
            <w:sz w:val="17"/>
            <w:szCs w:val="17"/>
            <w:lang w:val="en-US"/>
            <w:rPrChange w:id="11203" w:author="Prieto Bailo, León Enrique" w:date="2023-07-07T23:01:00Z">
              <w:rPr>
                <w:rFonts w:ascii="Consolas" w:hAnsi="Consolas" w:cs="Courier New"/>
                <w:color w:val="666600"/>
                <w:sz w:val="17"/>
                <w:szCs w:val="17"/>
              </w:rPr>
            </w:rPrChange>
          </w:rPr>
          <w:t>;</w:t>
        </w:r>
      </w:ins>
    </w:p>
    <w:p w14:paraId="2046897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204" w:author="León Prieto" w:date="2023-07-07T22:48:00Z"/>
          <w:rFonts w:ascii="Consolas" w:hAnsi="Consolas" w:cs="Courier New"/>
          <w:sz w:val="17"/>
          <w:szCs w:val="17"/>
          <w:lang w:val="en-US"/>
          <w:rPrChange w:id="11205" w:author="Prieto Bailo, León Enrique" w:date="2023-07-07T23:01:00Z">
            <w:rPr>
              <w:ins w:id="11206" w:author="León Prieto" w:date="2023-07-07T22:48:00Z"/>
              <w:rFonts w:ascii="Consolas" w:hAnsi="Consolas" w:cs="Courier New"/>
              <w:sz w:val="17"/>
              <w:szCs w:val="17"/>
            </w:rPr>
          </w:rPrChange>
        </w:rPr>
      </w:pPr>
      <w:ins w:id="11207" w:author="León Prieto" w:date="2023-07-07T22:48:00Z">
        <w:r w:rsidRPr="00454AE3">
          <w:rPr>
            <w:rFonts w:ascii="Consolas" w:hAnsi="Consolas" w:cs="Courier New"/>
            <w:sz w:val="17"/>
            <w:szCs w:val="17"/>
            <w:lang w:val="en-US"/>
            <w:rPrChange w:id="11208" w:author="Prieto Bailo, León Enrique" w:date="2023-07-07T23:01:00Z">
              <w:rPr>
                <w:rFonts w:ascii="Consolas" w:hAnsi="Consolas" w:cs="Courier New"/>
                <w:sz w:val="17"/>
                <w:szCs w:val="17"/>
              </w:rPr>
            </w:rPrChange>
          </w:rPr>
          <w:t xml:space="preserve">140. </w:t>
        </w:r>
        <w:r w:rsidRPr="00454AE3">
          <w:rPr>
            <w:rFonts w:ascii="Consolas" w:hAnsi="Consolas" w:cs="Courier New"/>
            <w:color w:val="000000"/>
            <w:sz w:val="17"/>
            <w:szCs w:val="17"/>
            <w:lang w:val="en-US"/>
            <w:rPrChange w:id="11209"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21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11"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21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15" w:author="Prieto Bailo, León Enrique" w:date="2023-07-07T23:01:00Z">
              <w:rPr>
                <w:rFonts w:ascii="Consolas" w:hAnsi="Consolas" w:cs="Courier New"/>
                <w:color w:val="000000"/>
                <w:sz w:val="17"/>
                <w:szCs w:val="17"/>
              </w:rPr>
            </w:rPrChange>
          </w:rPr>
          <w:t xml:space="preserve">var1 </w:t>
        </w:r>
        <w:r w:rsidRPr="00454AE3">
          <w:rPr>
            <w:rFonts w:ascii="Consolas" w:hAnsi="Consolas" w:cs="Courier New"/>
            <w:color w:val="666600"/>
            <w:sz w:val="17"/>
            <w:szCs w:val="17"/>
            <w:lang w:val="en-US"/>
            <w:rPrChange w:id="112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18"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219"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220"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22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22"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223" w:author="Prieto Bailo, León Enrique" w:date="2023-07-07T23:01:00Z">
              <w:rPr>
                <w:rFonts w:ascii="Consolas" w:hAnsi="Consolas" w:cs="Courier New"/>
                <w:color w:val="000000"/>
                <w:sz w:val="17"/>
                <w:szCs w:val="17"/>
              </w:rPr>
            </w:rPrChange>
          </w:rPr>
          <w:t>_P5</w:t>
        </w:r>
        <w:r w:rsidRPr="00454AE3">
          <w:rPr>
            <w:rFonts w:ascii="Consolas" w:hAnsi="Consolas" w:cs="Courier New"/>
            <w:color w:val="666600"/>
            <w:sz w:val="17"/>
            <w:szCs w:val="17"/>
            <w:lang w:val="en-US"/>
            <w:rPrChange w:id="1122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2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26"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22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228" w:author="Prieto Bailo, León Enrique" w:date="2023-07-07T23:01:00Z">
              <w:rPr>
                <w:rFonts w:ascii="Consolas" w:hAnsi="Consolas" w:cs="Courier New"/>
                <w:color w:val="006666"/>
                <w:sz w:val="17"/>
                <w:szCs w:val="17"/>
              </w:rPr>
            </w:rPrChange>
          </w:rPr>
          <w:t>17</w:t>
        </w:r>
        <w:r w:rsidRPr="00454AE3">
          <w:rPr>
            <w:rFonts w:ascii="Consolas" w:hAnsi="Consolas" w:cs="Courier New"/>
            <w:color w:val="666600"/>
            <w:sz w:val="17"/>
            <w:szCs w:val="17"/>
            <w:lang w:val="en-US"/>
            <w:rPrChange w:id="11229" w:author="Prieto Bailo, León Enrique" w:date="2023-07-07T23:01:00Z">
              <w:rPr>
                <w:rFonts w:ascii="Consolas" w:hAnsi="Consolas" w:cs="Courier New"/>
                <w:color w:val="666600"/>
                <w:sz w:val="17"/>
                <w:szCs w:val="17"/>
              </w:rPr>
            </w:rPrChange>
          </w:rPr>
          <w:t>);</w:t>
        </w:r>
      </w:ins>
    </w:p>
    <w:p w14:paraId="4D1404C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230" w:author="León Prieto" w:date="2023-07-07T22:48:00Z"/>
          <w:rFonts w:ascii="Consolas" w:hAnsi="Consolas" w:cs="Courier New"/>
          <w:sz w:val="17"/>
          <w:szCs w:val="17"/>
          <w:lang w:val="en-US"/>
          <w:rPrChange w:id="11231" w:author="Prieto Bailo, León Enrique" w:date="2023-07-07T23:01:00Z">
            <w:rPr>
              <w:ins w:id="11232" w:author="León Prieto" w:date="2023-07-07T22:48:00Z"/>
              <w:rFonts w:ascii="Consolas" w:hAnsi="Consolas" w:cs="Courier New"/>
              <w:sz w:val="17"/>
              <w:szCs w:val="17"/>
            </w:rPr>
          </w:rPrChange>
        </w:rPr>
      </w:pPr>
      <w:ins w:id="11233" w:author="León Prieto" w:date="2023-07-07T22:48:00Z">
        <w:r w:rsidRPr="00454AE3">
          <w:rPr>
            <w:rFonts w:ascii="Consolas" w:hAnsi="Consolas" w:cs="Courier New"/>
            <w:sz w:val="17"/>
            <w:szCs w:val="17"/>
            <w:lang w:val="en-US"/>
            <w:rPrChange w:id="11234" w:author="Prieto Bailo, León Enrique" w:date="2023-07-07T23:01:00Z">
              <w:rPr>
                <w:rFonts w:ascii="Consolas" w:hAnsi="Consolas" w:cs="Courier New"/>
                <w:sz w:val="17"/>
                <w:szCs w:val="17"/>
              </w:rPr>
            </w:rPrChange>
          </w:rPr>
          <w:t xml:space="preserve">141. </w:t>
        </w:r>
        <w:r w:rsidRPr="00454AE3">
          <w:rPr>
            <w:rFonts w:ascii="Consolas" w:hAnsi="Consolas" w:cs="Courier New"/>
            <w:color w:val="000000"/>
            <w:sz w:val="17"/>
            <w:szCs w:val="17"/>
            <w:lang w:val="en-US"/>
            <w:rPrChange w:id="11235"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23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37"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23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40"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241"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242"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24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44"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245" w:author="Prieto Bailo, León Enrique" w:date="2023-07-07T23:01:00Z">
              <w:rPr>
                <w:rFonts w:ascii="Consolas" w:hAnsi="Consolas" w:cs="Courier New"/>
                <w:color w:val="000000"/>
                <w:sz w:val="17"/>
                <w:szCs w:val="17"/>
              </w:rPr>
            </w:rPrChange>
          </w:rPr>
          <w:t>_P4</w:t>
        </w:r>
        <w:r w:rsidRPr="00454AE3">
          <w:rPr>
            <w:rFonts w:ascii="Consolas" w:hAnsi="Consolas" w:cs="Courier New"/>
            <w:color w:val="666600"/>
            <w:sz w:val="17"/>
            <w:szCs w:val="17"/>
            <w:lang w:val="en-US"/>
            <w:rPrChange w:id="1124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4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48"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24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250" w:author="Prieto Bailo, León Enrique" w:date="2023-07-07T23:01:00Z">
              <w:rPr>
                <w:rFonts w:ascii="Consolas" w:hAnsi="Consolas" w:cs="Courier New"/>
                <w:color w:val="006666"/>
                <w:sz w:val="17"/>
                <w:szCs w:val="17"/>
              </w:rPr>
            </w:rPrChange>
          </w:rPr>
          <w:t>35</w:t>
        </w:r>
        <w:r w:rsidRPr="00454AE3">
          <w:rPr>
            <w:rFonts w:ascii="Consolas" w:hAnsi="Consolas" w:cs="Courier New"/>
            <w:color w:val="666600"/>
            <w:sz w:val="17"/>
            <w:szCs w:val="17"/>
            <w:lang w:val="en-US"/>
            <w:rPrChange w:id="11251" w:author="Prieto Bailo, León Enrique" w:date="2023-07-07T23:01:00Z">
              <w:rPr>
                <w:rFonts w:ascii="Consolas" w:hAnsi="Consolas" w:cs="Courier New"/>
                <w:color w:val="666600"/>
                <w:sz w:val="17"/>
                <w:szCs w:val="17"/>
              </w:rPr>
            </w:rPrChange>
          </w:rPr>
          <w:t>);</w:t>
        </w:r>
      </w:ins>
    </w:p>
    <w:p w14:paraId="1409084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252" w:author="León Prieto" w:date="2023-07-07T22:48:00Z"/>
          <w:rFonts w:ascii="Consolas" w:hAnsi="Consolas" w:cs="Courier New"/>
          <w:sz w:val="17"/>
          <w:szCs w:val="17"/>
          <w:lang w:val="en-US"/>
          <w:rPrChange w:id="11253" w:author="Prieto Bailo, León Enrique" w:date="2023-07-07T23:01:00Z">
            <w:rPr>
              <w:ins w:id="11254" w:author="León Prieto" w:date="2023-07-07T22:48:00Z"/>
              <w:rFonts w:ascii="Consolas" w:hAnsi="Consolas" w:cs="Courier New"/>
              <w:sz w:val="17"/>
              <w:szCs w:val="17"/>
            </w:rPr>
          </w:rPrChange>
        </w:rPr>
      </w:pPr>
      <w:ins w:id="11255" w:author="León Prieto" w:date="2023-07-07T22:48:00Z">
        <w:r w:rsidRPr="00454AE3">
          <w:rPr>
            <w:rFonts w:ascii="Consolas" w:hAnsi="Consolas" w:cs="Courier New"/>
            <w:sz w:val="17"/>
            <w:szCs w:val="17"/>
            <w:lang w:val="en-US"/>
            <w:rPrChange w:id="11256" w:author="Prieto Bailo, León Enrique" w:date="2023-07-07T23:01:00Z">
              <w:rPr>
                <w:rFonts w:ascii="Consolas" w:hAnsi="Consolas" w:cs="Courier New"/>
                <w:sz w:val="17"/>
                <w:szCs w:val="17"/>
              </w:rPr>
            </w:rPrChange>
          </w:rPr>
          <w:t xml:space="preserve">142. </w:t>
        </w:r>
        <w:r w:rsidRPr="00454AE3">
          <w:rPr>
            <w:rFonts w:ascii="Consolas" w:hAnsi="Consolas" w:cs="Courier New"/>
            <w:color w:val="000000"/>
            <w:sz w:val="17"/>
            <w:szCs w:val="17"/>
            <w:lang w:val="en-US"/>
            <w:rPrChange w:id="11257"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25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5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6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61" w:author="Prieto Bailo, León Enrique" w:date="2023-07-07T23:01:00Z">
              <w:rPr>
                <w:rFonts w:ascii="Consolas" w:hAnsi="Consolas" w:cs="Courier New"/>
                <w:color w:val="000000"/>
                <w:sz w:val="17"/>
                <w:szCs w:val="17"/>
              </w:rPr>
            </w:rPrChange>
          </w:rPr>
          <w:t xml:space="preserve">var1 </w:t>
        </w:r>
        <w:r w:rsidRPr="00454AE3">
          <w:rPr>
            <w:rFonts w:ascii="Consolas" w:hAnsi="Consolas" w:cs="Courier New"/>
            <w:color w:val="666600"/>
            <w:sz w:val="17"/>
            <w:szCs w:val="17"/>
            <w:lang w:val="en-US"/>
            <w:rPrChange w:id="1126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63"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26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6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66"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267"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268"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26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70"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271" w:author="Prieto Bailo, León Enrique" w:date="2023-07-07T23:01:00Z">
              <w:rPr>
                <w:rFonts w:ascii="Consolas" w:hAnsi="Consolas" w:cs="Courier New"/>
                <w:color w:val="000000"/>
                <w:sz w:val="17"/>
                <w:szCs w:val="17"/>
              </w:rPr>
            </w:rPrChange>
          </w:rPr>
          <w:t>_P3</w:t>
        </w:r>
        <w:r w:rsidRPr="00454AE3">
          <w:rPr>
            <w:rFonts w:ascii="Consolas" w:hAnsi="Consolas" w:cs="Courier New"/>
            <w:color w:val="666600"/>
            <w:sz w:val="17"/>
            <w:szCs w:val="17"/>
            <w:lang w:val="en-US"/>
            <w:rPrChange w:id="1127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7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74"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2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276"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127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8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8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82" w:author="Prieto Bailo, León Enrique" w:date="2023-07-07T23:01:00Z">
              <w:rPr>
                <w:rFonts w:ascii="Consolas" w:hAnsi="Consolas" w:cs="Courier New"/>
                <w:color w:val="000000"/>
                <w:sz w:val="17"/>
                <w:szCs w:val="17"/>
              </w:rPr>
            </w:rPrChange>
          </w:rPr>
          <w:t xml:space="preserve">var1 </w:t>
        </w:r>
        <w:r w:rsidRPr="00454AE3">
          <w:rPr>
            <w:rFonts w:ascii="Consolas" w:hAnsi="Consolas" w:cs="Courier New"/>
            <w:color w:val="666600"/>
            <w:sz w:val="17"/>
            <w:szCs w:val="17"/>
            <w:lang w:val="en-US"/>
            <w:rPrChange w:id="1128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8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85"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286" w:author="Prieto Bailo, León Enrique" w:date="2023-07-07T23:01:00Z">
              <w:rPr>
                <w:rFonts w:ascii="Consolas" w:hAnsi="Consolas" w:cs="Courier New"/>
                <w:color w:val="660066"/>
                <w:sz w:val="17"/>
                <w:szCs w:val="17"/>
              </w:rPr>
            </w:rPrChange>
          </w:rPr>
          <w:t>int64_t</w:t>
        </w:r>
        <w:r w:rsidRPr="00454AE3">
          <w:rPr>
            <w:rFonts w:ascii="Consolas" w:hAnsi="Consolas" w:cs="Courier New"/>
            <w:color w:val="666600"/>
            <w:sz w:val="17"/>
            <w:szCs w:val="17"/>
            <w:lang w:val="en-US"/>
            <w:rPrChange w:id="1128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88" w:author="Prieto Bailo, León Enrique" w:date="2023-07-07T23:01:00Z">
              <w:rPr>
                <w:rFonts w:ascii="Consolas" w:hAnsi="Consolas" w:cs="Courier New"/>
                <w:color w:val="000000"/>
                <w:sz w:val="17"/>
                <w:szCs w:val="17"/>
              </w:rPr>
            </w:rPrChange>
          </w:rPr>
          <w:t>dig_P2</w:t>
        </w:r>
        <w:r w:rsidRPr="00454AE3">
          <w:rPr>
            <w:rFonts w:ascii="Consolas" w:hAnsi="Consolas" w:cs="Courier New"/>
            <w:color w:val="666600"/>
            <w:sz w:val="17"/>
            <w:szCs w:val="17"/>
            <w:lang w:val="en-US"/>
            <w:rPrChange w:id="1128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2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291"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29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293" w:author="Prieto Bailo, León Enrique" w:date="2023-07-07T23:01:00Z">
              <w:rPr>
                <w:rFonts w:ascii="Consolas" w:hAnsi="Consolas" w:cs="Courier New"/>
                <w:color w:val="006666"/>
                <w:sz w:val="17"/>
                <w:szCs w:val="17"/>
              </w:rPr>
            </w:rPrChange>
          </w:rPr>
          <w:t>12</w:t>
        </w:r>
        <w:r w:rsidRPr="00454AE3">
          <w:rPr>
            <w:rFonts w:ascii="Consolas" w:hAnsi="Consolas" w:cs="Courier New"/>
            <w:color w:val="666600"/>
            <w:sz w:val="17"/>
            <w:szCs w:val="17"/>
            <w:lang w:val="en-US"/>
            <w:rPrChange w:id="11294" w:author="Prieto Bailo, León Enrique" w:date="2023-07-07T23:01:00Z">
              <w:rPr>
                <w:rFonts w:ascii="Consolas" w:hAnsi="Consolas" w:cs="Courier New"/>
                <w:color w:val="666600"/>
                <w:sz w:val="17"/>
                <w:szCs w:val="17"/>
              </w:rPr>
            </w:rPrChange>
          </w:rPr>
          <w:t>);</w:t>
        </w:r>
      </w:ins>
    </w:p>
    <w:p w14:paraId="398EB95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295" w:author="León Prieto" w:date="2023-07-07T22:48:00Z"/>
          <w:rFonts w:ascii="Consolas" w:hAnsi="Consolas" w:cs="Courier New"/>
          <w:sz w:val="17"/>
          <w:szCs w:val="17"/>
          <w:lang w:val="en-US"/>
          <w:rPrChange w:id="11296" w:author="Prieto Bailo, León Enrique" w:date="2023-07-07T23:01:00Z">
            <w:rPr>
              <w:ins w:id="11297" w:author="León Prieto" w:date="2023-07-07T22:48:00Z"/>
              <w:rFonts w:ascii="Consolas" w:hAnsi="Consolas" w:cs="Courier New"/>
              <w:sz w:val="17"/>
              <w:szCs w:val="17"/>
            </w:rPr>
          </w:rPrChange>
        </w:rPr>
      </w:pPr>
      <w:ins w:id="11298" w:author="León Prieto" w:date="2023-07-07T22:48:00Z">
        <w:r w:rsidRPr="00454AE3">
          <w:rPr>
            <w:rFonts w:ascii="Consolas" w:hAnsi="Consolas" w:cs="Courier New"/>
            <w:sz w:val="17"/>
            <w:szCs w:val="17"/>
            <w:lang w:val="en-US"/>
            <w:rPrChange w:id="11299" w:author="Prieto Bailo, León Enrique" w:date="2023-07-07T23:01:00Z">
              <w:rPr>
                <w:rFonts w:ascii="Consolas" w:hAnsi="Consolas" w:cs="Courier New"/>
                <w:sz w:val="17"/>
                <w:szCs w:val="17"/>
              </w:rPr>
            </w:rPrChange>
          </w:rPr>
          <w:t xml:space="preserve">143. </w:t>
        </w:r>
        <w:r w:rsidRPr="00454AE3">
          <w:rPr>
            <w:rFonts w:ascii="Consolas" w:hAnsi="Consolas" w:cs="Courier New"/>
            <w:color w:val="000000"/>
            <w:sz w:val="17"/>
            <w:szCs w:val="17"/>
            <w:lang w:val="en-US"/>
            <w:rPrChange w:id="11300"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3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0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03"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304" w:author="Prieto Bailo, León Enrique" w:date="2023-07-07T23:01:00Z">
              <w:rPr>
                <w:rFonts w:ascii="Consolas" w:hAnsi="Consolas" w:cs="Courier New"/>
                <w:color w:val="660066"/>
                <w:sz w:val="17"/>
                <w:szCs w:val="17"/>
              </w:rPr>
            </w:rPrChange>
          </w:rPr>
          <w:t>int64_t</w:t>
        </w:r>
        <w:r w:rsidRPr="00454AE3">
          <w:rPr>
            <w:rFonts w:ascii="Consolas" w:hAnsi="Consolas" w:cs="Courier New"/>
            <w:color w:val="666600"/>
            <w:sz w:val="17"/>
            <w:szCs w:val="17"/>
            <w:lang w:val="en-US"/>
            <w:rPrChange w:id="11305"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1306"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130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0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09"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31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11" w:author="Prieto Bailo, León Enrique" w:date="2023-07-07T23:01:00Z">
              <w:rPr>
                <w:rFonts w:ascii="Consolas" w:hAnsi="Consolas" w:cs="Courier New"/>
                <w:color w:val="006666"/>
                <w:sz w:val="17"/>
                <w:szCs w:val="17"/>
              </w:rPr>
            </w:rPrChange>
          </w:rPr>
          <w:t>47</w:t>
        </w:r>
        <w:r w:rsidRPr="00454AE3">
          <w:rPr>
            <w:rFonts w:ascii="Consolas" w:hAnsi="Consolas" w:cs="Courier New"/>
            <w:color w:val="666600"/>
            <w:sz w:val="17"/>
            <w:szCs w:val="17"/>
            <w:lang w:val="en-US"/>
            <w:rPrChange w:id="1131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15" w:author="Prieto Bailo, León Enrique" w:date="2023-07-07T23:01:00Z">
              <w:rPr>
                <w:rFonts w:ascii="Consolas" w:hAnsi="Consolas" w:cs="Courier New"/>
                <w:color w:val="000000"/>
                <w:sz w:val="17"/>
                <w:szCs w:val="17"/>
              </w:rPr>
            </w:rPrChange>
          </w:rPr>
          <w:t xml:space="preserve"> var1</w:t>
        </w:r>
        <w:r w:rsidRPr="00454AE3">
          <w:rPr>
            <w:rFonts w:ascii="Consolas" w:hAnsi="Consolas" w:cs="Courier New"/>
            <w:color w:val="666600"/>
            <w:sz w:val="17"/>
            <w:szCs w:val="17"/>
            <w:lang w:val="en-US"/>
            <w:rPrChange w:id="113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1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20"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321"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322"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32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24"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325" w:author="Prieto Bailo, León Enrique" w:date="2023-07-07T23:01:00Z">
              <w:rPr>
                <w:rFonts w:ascii="Consolas" w:hAnsi="Consolas" w:cs="Courier New"/>
                <w:color w:val="000000"/>
                <w:sz w:val="17"/>
                <w:szCs w:val="17"/>
              </w:rPr>
            </w:rPrChange>
          </w:rPr>
          <w:t>_P1</w:t>
        </w:r>
        <w:r w:rsidRPr="00454AE3">
          <w:rPr>
            <w:rFonts w:ascii="Consolas" w:hAnsi="Consolas" w:cs="Courier New"/>
            <w:color w:val="666600"/>
            <w:sz w:val="17"/>
            <w:szCs w:val="17"/>
            <w:lang w:val="en-US"/>
            <w:rPrChange w:id="1132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2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28"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32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30" w:author="Prieto Bailo, León Enrique" w:date="2023-07-07T23:01:00Z">
              <w:rPr>
                <w:rFonts w:ascii="Consolas" w:hAnsi="Consolas" w:cs="Courier New"/>
                <w:color w:val="006666"/>
                <w:sz w:val="17"/>
                <w:szCs w:val="17"/>
              </w:rPr>
            </w:rPrChange>
          </w:rPr>
          <w:t>33</w:t>
        </w:r>
        <w:r w:rsidRPr="00454AE3">
          <w:rPr>
            <w:rFonts w:ascii="Consolas" w:hAnsi="Consolas" w:cs="Courier New"/>
            <w:color w:val="666600"/>
            <w:sz w:val="17"/>
            <w:szCs w:val="17"/>
            <w:lang w:val="en-US"/>
            <w:rPrChange w:id="11331" w:author="Prieto Bailo, León Enrique" w:date="2023-07-07T23:01:00Z">
              <w:rPr>
                <w:rFonts w:ascii="Consolas" w:hAnsi="Consolas" w:cs="Courier New"/>
                <w:color w:val="666600"/>
                <w:sz w:val="17"/>
                <w:szCs w:val="17"/>
              </w:rPr>
            </w:rPrChange>
          </w:rPr>
          <w:t>;</w:t>
        </w:r>
      </w:ins>
    </w:p>
    <w:p w14:paraId="336A52D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332" w:author="León Prieto" w:date="2023-07-07T22:48:00Z"/>
          <w:rFonts w:ascii="Consolas" w:hAnsi="Consolas" w:cs="Courier New"/>
          <w:sz w:val="17"/>
          <w:szCs w:val="17"/>
          <w:lang w:val="en-US"/>
          <w:rPrChange w:id="11333" w:author="Prieto Bailo, León Enrique" w:date="2023-07-07T23:01:00Z">
            <w:rPr>
              <w:ins w:id="11334" w:author="León Prieto" w:date="2023-07-07T22:48:00Z"/>
              <w:rFonts w:ascii="Consolas" w:hAnsi="Consolas" w:cs="Courier New"/>
              <w:sz w:val="17"/>
              <w:szCs w:val="17"/>
            </w:rPr>
          </w:rPrChange>
        </w:rPr>
      </w:pPr>
      <w:ins w:id="11335" w:author="León Prieto" w:date="2023-07-07T22:48:00Z">
        <w:r w:rsidRPr="00454AE3">
          <w:rPr>
            <w:rFonts w:ascii="Consolas" w:hAnsi="Consolas" w:cs="Courier New"/>
            <w:sz w:val="17"/>
            <w:szCs w:val="17"/>
            <w:lang w:val="en-US"/>
            <w:rPrChange w:id="11336" w:author="Prieto Bailo, León Enrique" w:date="2023-07-07T23:01:00Z">
              <w:rPr>
                <w:rFonts w:ascii="Consolas" w:hAnsi="Consolas" w:cs="Courier New"/>
                <w:sz w:val="17"/>
                <w:szCs w:val="17"/>
              </w:rPr>
            </w:rPrChange>
          </w:rPr>
          <w:t xml:space="preserve">144. </w:t>
        </w:r>
        <w:r w:rsidRPr="00454AE3">
          <w:rPr>
            <w:rFonts w:ascii="Consolas" w:hAnsi="Consolas" w:cs="Courier New"/>
            <w:color w:val="000000"/>
            <w:sz w:val="17"/>
            <w:szCs w:val="17"/>
            <w:lang w:val="en-US"/>
            <w:rPrChange w:id="1133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338"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13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4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41" w:author="Prieto Bailo, León Enrique" w:date="2023-07-07T23:01:00Z">
              <w:rPr>
                <w:rFonts w:ascii="Consolas" w:hAnsi="Consolas" w:cs="Courier New"/>
                <w:color w:val="000000"/>
                <w:sz w:val="17"/>
                <w:szCs w:val="17"/>
              </w:rPr>
            </w:rPrChange>
          </w:rPr>
          <w:t>var</w:t>
        </w:r>
        <w:proofErr w:type="gramStart"/>
        <w:r w:rsidRPr="00454AE3">
          <w:rPr>
            <w:rFonts w:ascii="Consolas" w:hAnsi="Consolas" w:cs="Courier New"/>
            <w:color w:val="000000"/>
            <w:sz w:val="17"/>
            <w:szCs w:val="17"/>
            <w:lang w:val="en-US"/>
            <w:rPrChange w:id="11342" w:author="Prieto Bailo, León Enrique" w:date="2023-07-07T23:01:00Z">
              <w:rPr>
                <w:rFonts w:ascii="Consolas" w:hAnsi="Consolas" w:cs="Courier New"/>
                <w:color w:val="000000"/>
                <w:sz w:val="17"/>
                <w:szCs w:val="17"/>
              </w:rPr>
            </w:rPrChange>
          </w:rPr>
          <w:t xml:space="preserve">1 </w:t>
        </w:r>
        <w:r w:rsidRPr="00454AE3">
          <w:rPr>
            <w:rFonts w:ascii="Consolas" w:hAnsi="Consolas" w:cs="Courier New"/>
            <w:color w:val="666600"/>
            <w:sz w:val="17"/>
            <w:szCs w:val="17"/>
            <w:lang w:val="en-US"/>
            <w:rPrChange w:id="11343"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34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4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46"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134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4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49" w:author="Prieto Bailo, León Enrique" w:date="2023-07-07T23:01:00Z">
              <w:rPr>
                <w:rFonts w:ascii="Consolas" w:hAnsi="Consolas" w:cs="Courier New"/>
                <w:color w:val="666600"/>
                <w:sz w:val="17"/>
                <w:szCs w:val="17"/>
              </w:rPr>
            </w:rPrChange>
          </w:rPr>
          <w:t>{</w:t>
        </w:r>
      </w:ins>
    </w:p>
    <w:p w14:paraId="10F9007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350" w:author="León Prieto" w:date="2023-07-07T22:48:00Z"/>
          <w:rFonts w:ascii="Consolas" w:hAnsi="Consolas" w:cs="Courier New"/>
          <w:sz w:val="17"/>
          <w:szCs w:val="17"/>
          <w:lang w:val="en-US"/>
          <w:rPrChange w:id="11351" w:author="Prieto Bailo, León Enrique" w:date="2023-07-07T23:01:00Z">
            <w:rPr>
              <w:ins w:id="11352" w:author="León Prieto" w:date="2023-07-07T22:48:00Z"/>
              <w:rFonts w:ascii="Consolas" w:hAnsi="Consolas" w:cs="Courier New"/>
              <w:sz w:val="17"/>
              <w:szCs w:val="17"/>
            </w:rPr>
          </w:rPrChange>
        </w:rPr>
      </w:pPr>
      <w:ins w:id="11353" w:author="León Prieto" w:date="2023-07-07T22:48:00Z">
        <w:r w:rsidRPr="00454AE3">
          <w:rPr>
            <w:rFonts w:ascii="Consolas" w:hAnsi="Consolas" w:cs="Courier New"/>
            <w:sz w:val="17"/>
            <w:szCs w:val="17"/>
            <w:lang w:val="en-US"/>
            <w:rPrChange w:id="11354" w:author="Prieto Bailo, León Enrique" w:date="2023-07-07T23:01:00Z">
              <w:rPr>
                <w:rFonts w:ascii="Consolas" w:hAnsi="Consolas" w:cs="Courier New"/>
                <w:sz w:val="17"/>
                <w:szCs w:val="17"/>
              </w:rPr>
            </w:rPrChange>
          </w:rPr>
          <w:t xml:space="preserve">145. </w:t>
        </w:r>
        <w:r w:rsidRPr="00454AE3">
          <w:rPr>
            <w:rFonts w:ascii="Consolas" w:hAnsi="Consolas" w:cs="Courier New"/>
            <w:color w:val="000000"/>
            <w:sz w:val="17"/>
            <w:szCs w:val="17"/>
            <w:lang w:val="en-US"/>
            <w:rPrChange w:id="11355" w:author="Prieto Bailo, León Enrique" w:date="2023-07-07T23:01:00Z">
              <w:rPr>
                <w:rFonts w:ascii="Consolas" w:hAnsi="Consolas" w:cs="Courier New"/>
                <w:color w:val="000000"/>
                <w:sz w:val="17"/>
                <w:szCs w:val="17"/>
              </w:rPr>
            </w:rPrChange>
          </w:rPr>
          <w:t xml:space="preserve">    p </w:t>
        </w:r>
        <w:r w:rsidRPr="00454AE3">
          <w:rPr>
            <w:rFonts w:ascii="Consolas" w:hAnsi="Consolas" w:cs="Courier New"/>
            <w:color w:val="666600"/>
            <w:sz w:val="17"/>
            <w:szCs w:val="17"/>
            <w:lang w:val="en-US"/>
            <w:rPrChange w:id="1135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58" w:author="Prieto Bailo, León Enrique" w:date="2023-07-07T23:01:00Z">
              <w:rPr>
                <w:rFonts w:ascii="Consolas" w:hAnsi="Consolas" w:cs="Courier New"/>
                <w:color w:val="006666"/>
                <w:sz w:val="17"/>
                <w:szCs w:val="17"/>
              </w:rPr>
            </w:rPrChange>
          </w:rPr>
          <w:t>1048576</w:t>
        </w:r>
        <w:r w:rsidRPr="00454AE3">
          <w:rPr>
            <w:rFonts w:ascii="Consolas" w:hAnsi="Consolas" w:cs="Courier New"/>
            <w:color w:val="000000"/>
            <w:sz w:val="17"/>
            <w:szCs w:val="17"/>
            <w:lang w:val="en-US"/>
            <w:rPrChange w:id="1135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6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6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362" w:author="Prieto Bailo, León Enrique" w:date="2023-07-07T23:01:00Z">
              <w:rPr>
                <w:rFonts w:ascii="Consolas" w:hAnsi="Consolas" w:cs="Courier New"/>
                <w:color w:val="000000"/>
                <w:sz w:val="17"/>
                <w:szCs w:val="17"/>
              </w:rPr>
            </w:rPrChange>
          </w:rPr>
          <w:t>adc_</w:t>
        </w:r>
        <w:proofErr w:type="gramStart"/>
        <w:r w:rsidRPr="00454AE3">
          <w:rPr>
            <w:rFonts w:ascii="Consolas" w:hAnsi="Consolas" w:cs="Courier New"/>
            <w:color w:val="000000"/>
            <w:sz w:val="17"/>
            <w:szCs w:val="17"/>
            <w:lang w:val="en-US"/>
            <w:rPrChange w:id="11363" w:author="Prieto Bailo, León Enrique" w:date="2023-07-07T23:01:00Z">
              <w:rPr>
                <w:rFonts w:ascii="Consolas" w:hAnsi="Consolas" w:cs="Courier New"/>
                <w:color w:val="000000"/>
                <w:sz w:val="17"/>
                <w:szCs w:val="17"/>
              </w:rPr>
            </w:rPrChange>
          </w:rPr>
          <w:t>P</w:t>
        </w:r>
        <w:proofErr w:type="spellEnd"/>
        <w:r w:rsidRPr="00454AE3">
          <w:rPr>
            <w:rFonts w:ascii="Consolas" w:hAnsi="Consolas" w:cs="Courier New"/>
            <w:color w:val="666600"/>
            <w:sz w:val="17"/>
            <w:szCs w:val="17"/>
            <w:lang w:val="en-US"/>
            <w:rPrChange w:id="11364" w:author="Prieto Bailo, León Enrique" w:date="2023-07-07T23:01:00Z">
              <w:rPr>
                <w:rFonts w:ascii="Consolas" w:hAnsi="Consolas" w:cs="Courier New"/>
                <w:color w:val="666600"/>
                <w:sz w:val="17"/>
                <w:szCs w:val="17"/>
              </w:rPr>
            </w:rPrChange>
          </w:rPr>
          <w:t>;</w:t>
        </w:r>
        <w:proofErr w:type="gramEnd"/>
      </w:ins>
    </w:p>
    <w:p w14:paraId="3B92859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365" w:author="León Prieto" w:date="2023-07-07T22:48:00Z"/>
          <w:rFonts w:ascii="Consolas" w:hAnsi="Consolas" w:cs="Courier New"/>
          <w:sz w:val="17"/>
          <w:szCs w:val="17"/>
          <w:lang w:val="en-US"/>
          <w:rPrChange w:id="11366" w:author="Prieto Bailo, León Enrique" w:date="2023-07-07T23:01:00Z">
            <w:rPr>
              <w:ins w:id="11367" w:author="León Prieto" w:date="2023-07-07T22:48:00Z"/>
              <w:rFonts w:ascii="Consolas" w:hAnsi="Consolas" w:cs="Courier New"/>
              <w:sz w:val="17"/>
              <w:szCs w:val="17"/>
            </w:rPr>
          </w:rPrChange>
        </w:rPr>
      </w:pPr>
      <w:ins w:id="11368" w:author="León Prieto" w:date="2023-07-07T22:48:00Z">
        <w:r w:rsidRPr="00454AE3">
          <w:rPr>
            <w:rFonts w:ascii="Consolas" w:hAnsi="Consolas" w:cs="Courier New"/>
            <w:sz w:val="17"/>
            <w:szCs w:val="17"/>
            <w:lang w:val="en-US"/>
            <w:rPrChange w:id="11369" w:author="Prieto Bailo, León Enrique" w:date="2023-07-07T23:01:00Z">
              <w:rPr>
                <w:rFonts w:ascii="Consolas" w:hAnsi="Consolas" w:cs="Courier New"/>
                <w:sz w:val="17"/>
                <w:szCs w:val="17"/>
              </w:rPr>
            </w:rPrChange>
          </w:rPr>
          <w:t xml:space="preserve">146. </w:t>
        </w:r>
        <w:r w:rsidRPr="00454AE3">
          <w:rPr>
            <w:rFonts w:ascii="Consolas" w:hAnsi="Consolas" w:cs="Courier New"/>
            <w:color w:val="000000"/>
            <w:sz w:val="17"/>
            <w:szCs w:val="17"/>
            <w:lang w:val="en-US"/>
            <w:rPrChange w:id="11370" w:author="Prieto Bailo, León Enrique" w:date="2023-07-07T23:01:00Z">
              <w:rPr>
                <w:rFonts w:ascii="Consolas" w:hAnsi="Consolas" w:cs="Courier New"/>
                <w:color w:val="000000"/>
                <w:sz w:val="17"/>
                <w:szCs w:val="17"/>
              </w:rPr>
            </w:rPrChange>
          </w:rPr>
          <w:t xml:space="preserve">    p </w:t>
        </w:r>
        <w:r w:rsidRPr="00454AE3">
          <w:rPr>
            <w:rFonts w:ascii="Consolas" w:hAnsi="Consolas" w:cs="Courier New"/>
            <w:color w:val="666600"/>
            <w:sz w:val="17"/>
            <w:szCs w:val="17"/>
            <w:lang w:val="en-US"/>
            <w:rPrChange w:id="1137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7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7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74" w:author="Prieto Bailo, León Enrique" w:date="2023-07-07T23:01:00Z">
              <w:rPr>
                <w:rFonts w:ascii="Consolas" w:hAnsi="Consolas" w:cs="Courier New"/>
                <w:color w:val="000000"/>
                <w:sz w:val="17"/>
                <w:szCs w:val="17"/>
              </w:rPr>
            </w:rPrChange>
          </w:rPr>
          <w:t xml:space="preserve">p </w:t>
        </w:r>
        <w:r w:rsidRPr="00454AE3">
          <w:rPr>
            <w:rFonts w:ascii="Consolas" w:hAnsi="Consolas" w:cs="Courier New"/>
            <w:color w:val="666600"/>
            <w:sz w:val="17"/>
            <w:szCs w:val="17"/>
            <w:lang w:val="en-US"/>
            <w:rPrChange w:id="11375"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37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77" w:author="Prieto Bailo, León Enrique" w:date="2023-07-07T23:01:00Z">
              <w:rPr>
                <w:rFonts w:ascii="Consolas" w:hAnsi="Consolas" w:cs="Courier New"/>
                <w:color w:val="006666"/>
                <w:sz w:val="17"/>
                <w:szCs w:val="17"/>
              </w:rPr>
            </w:rPrChange>
          </w:rPr>
          <w:t>31</w:t>
        </w:r>
        <w:r w:rsidRPr="00454AE3">
          <w:rPr>
            <w:rFonts w:ascii="Consolas" w:hAnsi="Consolas" w:cs="Courier New"/>
            <w:color w:val="666600"/>
            <w:sz w:val="17"/>
            <w:szCs w:val="17"/>
            <w:lang w:val="en-US"/>
            <w:rPrChange w:id="1137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7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8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81" w:author="Prieto Bailo, León Enrique" w:date="2023-07-07T23:01:00Z">
              <w:rPr>
                <w:rFonts w:ascii="Consolas" w:hAnsi="Consolas" w:cs="Courier New"/>
                <w:color w:val="000000"/>
                <w:sz w:val="17"/>
                <w:szCs w:val="17"/>
              </w:rPr>
            </w:rPrChange>
          </w:rPr>
          <w:t xml:space="preserve"> var2</w:t>
        </w:r>
        <w:r w:rsidRPr="00454AE3">
          <w:rPr>
            <w:rFonts w:ascii="Consolas" w:hAnsi="Consolas" w:cs="Courier New"/>
            <w:color w:val="666600"/>
            <w:sz w:val="17"/>
            <w:szCs w:val="17"/>
            <w:lang w:val="en-US"/>
            <w:rPrChange w:id="1138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8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8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8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386" w:author="Prieto Bailo, León Enrique" w:date="2023-07-07T23:01:00Z">
              <w:rPr>
                <w:rFonts w:ascii="Consolas" w:hAnsi="Consolas" w:cs="Courier New"/>
                <w:color w:val="006666"/>
                <w:sz w:val="17"/>
                <w:szCs w:val="17"/>
              </w:rPr>
            </w:rPrChange>
          </w:rPr>
          <w:t>3125</w:t>
        </w:r>
        <w:r w:rsidRPr="00454AE3">
          <w:rPr>
            <w:rFonts w:ascii="Consolas" w:hAnsi="Consolas" w:cs="Courier New"/>
            <w:color w:val="666600"/>
            <w:sz w:val="17"/>
            <w:szCs w:val="17"/>
            <w:lang w:val="en-US"/>
            <w:rPrChange w:id="1138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38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39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391" w:author="Prieto Bailo, León Enrique" w:date="2023-07-07T23:01:00Z">
              <w:rPr>
                <w:rFonts w:ascii="Consolas" w:hAnsi="Consolas" w:cs="Courier New"/>
                <w:color w:val="000000"/>
                <w:sz w:val="17"/>
                <w:szCs w:val="17"/>
              </w:rPr>
            </w:rPrChange>
          </w:rPr>
          <w:t>var1</w:t>
        </w:r>
        <w:r w:rsidRPr="00454AE3">
          <w:rPr>
            <w:rFonts w:ascii="Consolas" w:hAnsi="Consolas" w:cs="Courier New"/>
            <w:color w:val="666600"/>
            <w:sz w:val="17"/>
            <w:szCs w:val="17"/>
            <w:lang w:val="en-US"/>
            <w:rPrChange w:id="11392" w:author="Prieto Bailo, León Enrique" w:date="2023-07-07T23:01:00Z">
              <w:rPr>
                <w:rFonts w:ascii="Consolas" w:hAnsi="Consolas" w:cs="Courier New"/>
                <w:color w:val="666600"/>
                <w:sz w:val="17"/>
                <w:szCs w:val="17"/>
              </w:rPr>
            </w:rPrChange>
          </w:rPr>
          <w:t>;</w:t>
        </w:r>
        <w:proofErr w:type="gramEnd"/>
      </w:ins>
    </w:p>
    <w:p w14:paraId="7F1C58A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393" w:author="León Prieto" w:date="2023-07-07T22:48:00Z"/>
          <w:rFonts w:ascii="Consolas" w:hAnsi="Consolas" w:cs="Courier New"/>
          <w:sz w:val="17"/>
          <w:szCs w:val="17"/>
          <w:lang w:val="en-US"/>
          <w:rPrChange w:id="11394" w:author="Prieto Bailo, León Enrique" w:date="2023-07-07T23:01:00Z">
            <w:rPr>
              <w:ins w:id="11395" w:author="León Prieto" w:date="2023-07-07T22:48:00Z"/>
              <w:rFonts w:ascii="Consolas" w:hAnsi="Consolas" w:cs="Courier New"/>
              <w:sz w:val="17"/>
              <w:szCs w:val="17"/>
            </w:rPr>
          </w:rPrChange>
        </w:rPr>
      </w:pPr>
      <w:ins w:id="11396" w:author="León Prieto" w:date="2023-07-07T22:48:00Z">
        <w:r w:rsidRPr="00454AE3">
          <w:rPr>
            <w:rFonts w:ascii="Consolas" w:hAnsi="Consolas" w:cs="Courier New"/>
            <w:sz w:val="17"/>
            <w:szCs w:val="17"/>
            <w:lang w:val="en-US"/>
            <w:rPrChange w:id="11397" w:author="Prieto Bailo, León Enrique" w:date="2023-07-07T23:01:00Z">
              <w:rPr>
                <w:rFonts w:ascii="Consolas" w:hAnsi="Consolas" w:cs="Courier New"/>
                <w:sz w:val="17"/>
                <w:szCs w:val="17"/>
              </w:rPr>
            </w:rPrChange>
          </w:rPr>
          <w:t xml:space="preserve">147. </w:t>
        </w:r>
        <w:r w:rsidRPr="00454AE3">
          <w:rPr>
            <w:rFonts w:ascii="Consolas" w:hAnsi="Consolas" w:cs="Courier New"/>
            <w:color w:val="000000"/>
            <w:sz w:val="17"/>
            <w:szCs w:val="17"/>
            <w:lang w:val="en-US"/>
            <w:rPrChange w:id="11398"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39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0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01"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402"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403"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40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05"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406" w:author="Prieto Bailo, León Enrique" w:date="2023-07-07T23:01:00Z">
              <w:rPr>
                <w:rFonts w:ascii="Consolas" w:hAnsi="Consolas" w:cs="Courier New"/>
                <w:color w:val="000000"/>
                <w:sz w:val="17"/>
                <w:szCs w:val="17"/>
              </w:rPr>
            </w:rPrChange>
          </w:rPr>
          <w:t>_P9</w:t>
        </w:r>
        <w:r w:rsidRPr="00454AE3">
          <w:rPr>
            <w:rFonts w:ascii="Consolas" w:hAnsi="Consolas" w:cs="Courier New"/>
            <w:color w:val="666600"/>
            <w:sz w:val="17"/>
            <w:szCs w:val="17"/>
            <w:lang w:val="en-US"/>
            <w:rPrChange w:id="1140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0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0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1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1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12" w:author="Prieto Bailo, León Enrique" w:date="2023-07-07T23:01:00Z">
              <w:rPr>
                <w:rFonts w:ascii="Consolas" w:hAnsi="Consolas" w:cs="Courier New"/>
                <w:color w:val="000000"/>
                <w:sz w:val="17"/>
                <w:szCs w:val="17"/>
              </w:rPr>
            </w:rPrChange>
          </w:rPr>
          <w:t xml:space="preserve">p </w:t>
        </w:r>
        <w:r w:rsidRPr="00454AE3">
          <w:rPr>
            <w:rFonts w:ascii="Consolas" w:hAnsi="Consolas" w:cs="Courier New"/>
            <w:color w:val="666600"/>
            <w:sz w:val="17"/>
            <w:szCs w:val="17"/>
            <w:lang w:val="en-US"/>
            <w:rPrChange w:id="11413"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41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15" w:author="Prieto Bailo, León Enrique" w:date="2023-07-07T23:01:00Z">
              <w:rPr>
                <w:rFonts w:ascii="Consolas" w:hAnsi="Consolas" w:cs="Courier New"/>
                <w:color w:val="006666"/>
                <w:sz w:val="17"/>
                <w:szCs w:val="17"/>
              </w:rPr>
            </w:rPrChange>
          </w:rPr>
          <w:t>13</w:t>
        </w:r>
        <w:r w:rsidRPr="00454AE3">
          <w:rPr>
            <w:rFonts w:ascii="Consolas" w:hAnsi="Consolas" w:cs="Courier New"/>
            <w:color w:val="666600"/>
            <w:sz w:val="17"/>
            <w:szCs w:val="17"/>
            <w:lang w:val="en-US"/>
            <w:rPrChange w:id="114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1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2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21" w:author="Prieto Bailo, León Enrique" w:date="2023-07-07T23:01:00Z">
              <w:rPr>
                <w:rFonts w:ascii="Consolas" w:hAnsi="Consolas" w:cs="Courier New"/>
                <w:color w:val="000000"/>
                <w:sz w:val="17"/>
                <w:szCs w:val="17"/>
              </w:rPr>
            </w:rPrChange>
          </w:rPr>
          <w:t xml:space="preserve">p </w:t>
        </w:r>
        <w:r w:rsidRPr="00454AE3">
          <w:rPr>
            <w:rFonts w:ascii="Consolas" w:hAnsi="Consolas" w:cs="Courier New"/>
            <w:color w:val="666600"/>
            <w:sz w:val="17"/>
            <w:szCs w:val="17"/>
            <w:lang w:val="en-US"/>
            <w:rPrChange w:id="11422"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42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24" w:author="Prieto Bailo, León Enrique" w:date="2023-07-07T23:01:00Z">
              <w:rPr>
                <w:rFonts w:ascii="Consolas" w:hAnsi="Consolas" w:cs="Courier New"/>
                <w:color w:val="006666"/>
                <w:sz w:val="17"/>
                <w:szCs w:val="17"/>
              </w:rPr>
            </w:rPrChange>
          </w:rPr>
          <w:t>13</w:t>
        </w:r>
        <w:r w:rsidRPr="00454AE3">
          <w:rPr>
            <w:rFonts w:ascii="Consolas" w:hAnsi="Consolas" w:cs="Courier New"/>
            <w:color w:val="666600"/>
            <w:sz w:val="17"/>
            <w:szCs w:val="17"/>
            <w:lang w:val="en-US"/>
            <w:rPrChange w:id="1142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2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27"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42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29" w:author="Prieto Bailo, León Enrique" w:date="2023-07-07T23:01:00Z">
              <w:rPr>
                <w:rFonts w:ascii="Consolas" w:hAnsi="Consolas" w:cs="Courier New"/>
                <w:color w:val="006666"/>
                <w:sz w:val="17"/>
                <w:szCs w:val="17"/>
              </w:rPr>
            </w:rPrChange>
          </w:rPr>
          <w:t>25</w:t>
        </w:r>
        <w:r w:rsidRPr="00454AE3">
          <w:rPr>
            <w:rFonts w:ascii="Consolas" w:hAnsi="Consolas" w:cs="Courier New"/>
            <w:color w:val="666600"/>
            <w:sz w:val="17"/>
            <w:szCs w:val="17"/>
            <w:lang w:val="en-US"/>
            <w:rPrChange w:id="11430" w:author="Prieto Bailo, León Enrique" w:date="2023-07-07T23:01:00Z">
              <w:rPr>
                <w:rFonts w:ascii="Consolas" w:hAnsi="Consolas" w:cs="Courier New"/>
                <w:color w:val="666600"/>
                <w:sz w:val="17"/>
                <w:szCs w:val="17"/>
              </w:rPr>
            </w:rPrChange>
          </w:rPr>
          <w:t>;</w:t>
        </w:r>
      </w:ins>
    </w:p>
    <w:p w14:paraId="7D812A1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431" w:author="León Prieto" w:date="2023-07-07T22:48:00Z"/>
          <w:rFonts w:ascii="Consolas" w:hAnsi="Consolas" w:cs="Courier New"/>
          <w:sz w:val="17"/>
          <w:szCs w:val="17"/>
          <w:lang w:val="en-US"/>
          <w:rPrChange w:id="11432" w:author="Prieto Bailo, León Enrique" w:date="2023-07-07T23:01:00Z">
            <w:rPr>
              <w:ins w:id="11433" w:author="León Prieto" w:date="2023-07-07T22:48:00Z"/>
              <w:rFonts w:ascii="Consolas" w:hAnsi="Consolas" w:cs="Courier New"/>
              <w:sz w:val="17"/>
              <w:szCs w:val="17"/>
            </w:rPr>
          </w:rPrChange>
        </w:rPr>
      </w:pPr>
      <w:ins w:id="11434" w:author="León Prieto" w:date="2023-07-07T22:48:00Z">
        <w:r w:rsidRPr="00454AE3">
          <w:rPr>
            <w:rFonts w:ascii="Consolas" w:hAnsi="Consolas" w:cs="Courier New"/>
            <w:sz w:val="17"/>
            <w:szCs w:val="17"/>
            <w:lang w:val="en-US"/>
            <w:rPrChange w:id="11435" w:author="Prieto Bailo, León Enrique" w:date="2023-07-07T23:01:00Z">
              <w:rPr>
                <w:rFonts w:ascii="Consolas" w:hAnsi="Consolas" w:cs="Courier New"/>
                <w:sz w:val="17"/>
                <w:szCs w:val="17"/>
              </w:rPr>
            </w:rPrChange>
          </w:rPr>
          <w:t xml:space="preserve">148. </w:t>
        </w:r>
        <w:r w:rsidRPr="00454AE3">
          <w:rPr>
            <w:rFonts w:ascii="Consolas" w:hAnsi="Consolas" w:cs="Courier New"/>
            <w:color w:val="000000"/>
            <w:sz w:val="17"/>
            <w:szCs w:val="17"/>
            <w:lang w:val="en-US"/>
            <w:rPrChange w:id="11436" w:author="Prieto Bailo, León Enrique" w:date="2023-07-07T23:01:00Z">
              <w:rPr>
                <w:rFonts w:ascii="Consolas" w:hAnsi="Consolas" w:cs="Courier New"/>
                <w:color w:val="000000"/>
                <w:sz w:val="17"/>
                <w:szCs w:val="17"/>
              </w:rPr>
            </w:rPrChange>
          </w:rPr>
          <w:t xml:space="preserve">    var2 </w:t>
        </w:r>
        <w:r w:rsidRPr="00454AE3">
          <w:rPr>
            <w:rFonts w:ascii="Consolas" w:hAnsi="Consolas" w:cs="Courier New"/>
            <w:color w:val="666600"/>
            <w:sz w:val="17"/>
            <w:szCs w:val="17"/>
            <w:lang w:val="en-US"/>
            <w:rPrChange w:id="1143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3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39"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440"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441"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44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43"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444" w:author="Prieto Bailo, León Enrique" w:date="2023-07-07T23:01:00Z">
              <w:rPr>
                <w:rFonts w:ascii="Consolas" w:hAnsi="Consolas" w:cs="Courier New"/>
                <w:color w:val="000000"/>
                <w:sz w:val="17"/>
                <w:szCs w:val="17"/>
              </w:rPr>
            </w:rPrChange>
          </w:rPr>
          <w:t>_P8</w:t>
        </w:r>
        <w:r w:rsidRPr="00454AE3">
          <w:rPr>
            <w:rFonts w:ascii="Consolas" w:hAnsi="Consolas" w:cs="Courier New"/>
            <w:color w:val="666600"/>
            <w:sz w:val="17"/>
            <w:szCs w:val="17"/>
            <w:lang w:val="en-US"/>
            <w:rPrChange w:id="1144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4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4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48" w:author="Prieto Bailo, León Enrique" w:date="2023-07-07T23:01:00Z">
              <w:rPr>
                <w:rFonts w:ascii="Consolas" w:hAnsi="Consolas" w:cs="Courier New"/>
                <w:color w:val="000000"/>
                <w:sz w:val="17"/>
                <w:szCs w:val="17"/>
              </w:rPr>
            </w:rPrChange>
          </w:rPr>
          <w:t xml:space="preserve"> p</w:t>
        </w:r>
        <w:r w:rsidRPr="00454AE3">
          <w:rPr>
            <w:rFonts w:ascii="Consolas" w:hAnsi="Consolas" w:cs="Courier New"/>
            <w:color w:val="666600"/>
            <w:sz w:val="17"/>
            <w:szCs w:val="17"/>
            <w:lang w:val="en-US"/>
            <w:rPrChange w:id="1144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5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51"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4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53" w:author="Prieto Bailo, León Enrique" w:date="2023-07-07T23:01:00Z">
              <w:rPr>
                <w:rFonts w:ascii="Consolas" w:hAnsi="Consolas" w:cs="Courier New"/>
                <w:color w:val="006666"/>
                <w:sz w:val="17"/>
                <w:szCs w:val="17"/>
              </w:rPr>
            </w:rPrChange>
          </w:rPr>
          <w:t>19</w:t>
        </w:r>
        <w:r w:rsidRPr="00454AE3">
          <w:rPr>
            <w:rFonts w:ascii="Consolas" w:hAnsi="Consolas" w:cs="Courier New"/>
            <w:color w:val="666600"/>
            <w:sz w:val="17"/>
            <w:szCs w:val="17"/>
            <w:lang w:val="en-US"/>
            <w:rPrChange w:id="11454" w:author="Prieto Bailo, León Enrique" w:date="2023-07-07T23:01:00Z">
              <w:rPr>
                <w:rFonts w:ascii="Consolas" w:hAnsi="Consolas" w:cs="Courier New"/>
                <w:color w:val="666600"/>
                <w:sz w:val="17"/>
                <w:szCs w:val="17"/>
              </w:rPr>
            </w:rPrChange>
          </w:rPr>
          <w:t>;</w:t>
        </w:r>
      </w:ins>
    </w:p>
    <w:p w14:paraId="5F37F20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455" w:author="León Prieto" w:date="2023-07-07T22:48:00Z"/>
          <w:rFonts w:ascii="Consolas" w:hAnsi="Consolas" w:cs="Courier New"/>
          <w:sz w:val="17"/>
          <w:szCs w:val="17"/>
          <w:lang w:val="en-US"/>
          <w:rPrChange w:id="11456" w:author="Prieto Bailo, León Enrique" w:date="2023-07-07T23:01:00Z">
            <w:rPr>
              <w:ins w:id="11457" w:author="León Prieto" w:date="2023-07-07T22:48:00Z"/>
              <w:rFonts w:ascii="Consolas" w:hAnsi="Consolas" w:cs="Courier New"/>
              <w:sz w:val="17"/>
              <w:szCs w:val="17"/>
            </w:rPr>
          </w:rPrChange>
        </w:rPr>
      </w:pPr>
      <w:ins w:id="11458" w:author="León Prieto" w:date="2023-07-07T22:48:00Z">
        <w:r w:rsidRPr="00454AE3">
          <w:rPr>
            <w:rFonts w:ascii="Consolas" w:hAnsi="Consolas" w:cs="Courier New"/>
            <w:sz w:val="17"/>
            <w:szCs w:val="17"/>
            <w:lang w:val="en-US"/>
            <w:rPrChange w:id="11459" w:author="Prieto Bailo, León Enrique" w:date="2023-07-07T23:01:00Z">
              <w:rPr>
                <w:rFonts w:ascii="Consolas" w:hAnsi="Consolas" w:cs="Courier New"/>
                <w:sz w:val="17"/>
                <w:szCs w:val="17"/>
              </w:rPr>
            </w:rPrChange>
          </w:rPr>
          <w:t xml:space="preserve">149. </w:t>
        </w:r>
        <w:r w:rsidRPr="00454AE3">
          <w:rPr>
            <w:rFonts w:ascii="Consolas" w:hAnsi="Consolas" w:cs="Courier New"/>
            <w:color w:val="000000"/>
            <w:sz w:val="17"/>
            <w:szCs w:val="17"/>
            <w:lang w:val="en-US"/>
            <w:rPrChange w:id="11460" w:author="Prieto Bailo, León Enrique" w:date="2023-07-07T23:01:00Z">
              <w:rPr>
                <w:rFonts w:ascii="Consolas" w:hAnsi="Consolas" w:cs="Courier New"/>
                <w:color w:val="000000"/>
                <w:sz w:val="17"/>
                <w:szCs w:val="17"/>
              </w:rPr>
            </w:rPrChange>
          </w:rPr>
          <w:t xml:space="preserve">    p </w:t>
        </w:r>
        <w:r w:rsidRPr="00454AE3">
          <w:rPr>
            <w:rFonts w:ascii="Consolas" w:hAnsi="Consolas" w:cs="Courier New"/>
            <w:color w:val="666600"/>
            <w:sz w:val="17"/>
            <w:szCs w:val="17"/>
            <w:lang w:val="en-US"/>
            <w:rPrChange w:id="1146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6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6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64" w:author="Prieto Bailo, León Enrique" w:date="2023-07-07T23:01:00Z">
              <w:rPr>
                <w:rFonts w:ascii="Consolas" w:hAnsi="Consolas" w:cs="Courier New"/>
                <w:color w:val="000000"/>
                <w:sz w:val="17"/>
                <w:szCs w:val="17"/>
              </w:rPr>
            </w:rPrChange>
          </w:rPr>
          <w:t xml:space="preserve">p </w:t>
        </w:r>
        <w:r w:rsidRPr="00454AE3">
          <w:rPr>
            <w:rFonts w:ascii="Consolas" w:hAnsi="Consolas" w:cs="Courier New"/>
            <w:color w:val="666600"/>
            <w:sz w:val="17"/>
            <w:szCs w:val="17"/>
            <w:lang w:val="en-US"/>
            <w:rPrChange w:id="1146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66" w:author="Prieto Bailo, León Enrique" w:date="2023-07-07T23:01:00Z">
              <w:rPr>
                <w:rFonts w:ascii="Consolas" w:hAnsi="Consolas" w:cs="Courier New"/>
                <w:color w:val="000000"/>
                <w:sz w:val="17"/>
                <w:szCs w:val="17"/>
              </w:rPr>
            </w:rPrChange>
          </w:rPr>
          <w:t xml:space="preserve"> var1 </w:t>
        </w:r>
        <w:r w:rsidRPr="00454AE3">
          <w:rPr>
            <w:rFonts w:ascii="Consolas" w:hAnsi="Consolas" w:cs="Courier New"/>
            <w:color w:val="666600"/>
            <w:sz w:val="17"/>
            <w:szCs w:val="17"/>
            <w:lang w:val="en-US"/>
            <w:rPrChange w:id="1146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68" w:author="Prieto Bailo, León Enrique" w:date="2023-07-07T23:01:00Z">
              <w:rPr>
                <w:rFonts w:ascii="Consolas" w:hAnsi="Consolas" w:cs="Courier New"/>
                <w:color w:val="000000"/>
                <w:sz w:val="17"/>
                <w:szCs w:val="17"/>
              </w:rPr>
            </w:rPrChange>
          </w:rPr>
          <w:t xml:space="preserve"> var2</w:t>
        </w:r>
        <w:r w:rsidRPr="00454AE3">
          <w:rPr>
            <w:rFonts w:ascii="Consolas" w:hAnsi="Consolas" w:cs="Courier New"/>
            <w:color w:val="666600"/>
            <w:sz w:val="17"/>
            <w:szCs w:val="17"/>
            <w:lang w:val="en-US"/>
            <w:rPrChange w:id="1146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7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71" w:author="Prieto Bailo, León Enrique" w:date="2023-07-07T23:01:00Z">
              <w:rPr>
                <w:rFonts w:ascii="Consolas" w:hAnsi="Consolas" w:cs="Courier New"/>
                <w:color w:val="666600"/>
                <w:sz w:val="17"/>
                <w:szCs w:val="17"/>
              </w:rPr>
            </w:rPrChange>
          </w:rPr>
          <w:t>&gt;&gt;</w:t>
        </w:r>
        <w:r w:rsidRPr="00454AE3">
          <w:rPr>
            <w:rFonts w:ascii="Consolas" w:hAnsi="Consolas" w:cs="Courier New"/>
            <w:color w:val="000000"/>
            <w:sz w:val="17"/>
            <w:szCs w:val="17"/>
            <w:lang w:val="en-US"/>
            <w:rPrChange w:id="1147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73" w:author="Prieto Bailo, León Enrique" w:date="2023-07-07T23:01:00Z">
              <w:rPr>
                <w:rFonts w:ascii="Consolas" w:hAnsi="Consolas" w:cs="Courier New"/>
                <w:color w:val="006666"/>
                <w:sz w:val="17"/>
                <w:szCs w:val="17"/>
              </w:rPr>
            </w:rPrChange>
          </w:rPr>
          <w:t>8</w:t>
        </w:r>
        <w:r w:rsidRPr="00454AE3">
          <w:rPr>
            <w:rFonts w:ascii="Consolas" w:hAnsi="Consolas" w:cs="Courier New"/>
            <w:color w:val="666600"/>
            <w:sz w:val="17"/>
            <w:szCs w:val="17"/>
            <w:lang w:val="en-US"/>
            <w:rPrChange w:id="1147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7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7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78"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479" w:author="Prieto Bailo, León Enrique" w:date="2023-07-07T23:01:00Z">
              <w:rPr>
                <w:rFonts w:ascii="Consolas" w:hAnsi="Consolas" w:cs="Courier New"/>
                <w:color w:val="660066"/>
                <w:sz w:val="17"/>
                <w:szCs w:val="17"/>
              </w:rPr>
            </w:rPrChange>
          </w:rPr>
          <w:t>int64_</w:t>
        </w:r>
        <w:proofErr w:type="gramStart"/>
        <w:r w:rsidRPr="00454AE3">
          <w:rPr>
            <w:rFonts w:ascii="Consolas" w:hAnsi="Consolas" w:cs="Courier New"/>
            <w:color w:val="660066"/>
            <w:sz w:val="17"/>
            <w:szCs w:val="17"/>
            <w:lang w:val="en-US"/>
            <w:rPrChange w:id="11480"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48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82" w:author="Prieto Bailo, León Enrique" w:date="2023-07-07T23:01:00Z">
              <w:rPr>
                <w:rFonts w:ascii="Consolas" w:hAnsi="Consolas" w:cs="Courier New"/>
                <w:color w:val="000000"/>
                <w:sz w:val="17"/>
                <w:szCs w:val="17"/>
              </w:rPr>
            </w:rPrChange>
          </w:rPr>
          <w:t>dig</w:t>
        </w:r>
        <w:proofErr w:type="gramEnd"/>
        <w:r w:rsidRPr="00454AE3">
          <w:rPr>
            <w:rFonts w:ascii="Consolas" w:hAnsi="Consolas" w:cs="Courier New"/>
            <w:color w:val="000000"/>
            <w:sz w:val="17"/>
            <w:szCs w:val="17"/>
            <w:lang w:val="en-US"/>
            <w:rPrChange w:id="11483" w:author="Prieto Bailo, León Enrique" w:date="2023-07-07T23:01:00Z">
              <w:rPr>
                <w:rFonts w:ascii="Consolas" w:hAnsi="Consolas" w:cs="Courier New"/>
                <w:color w:val="000000"/>
                <w:sz w:val="17"/>
                <w:szCs w:val="17"/>
              </w:rPr>
            </w:rPrChange>
          </w:rPr>
          <w:t>_P7</w:t>
        </w:r>
        <w:r w:rsidRPr="00454AE3">
          <w:rPr>
            <w:rFonts w:ascii="Consolas" w:hAnsi="Consolas" w:cs="Courier New"/>
            <w:color w:val="666600"/>
            <w:sz w:val="17"/>
            <w:szCs w:val="17"/>
            <w:lang w:val="en-US"/>
            <w:rPrChange w:id="1148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8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86" w:author="Prieto Bailo, León Enrique" w:date="2023-07-07T23:01:00Z">
              <w:rPr>
                <w:rFonts w:ascii="Consolas" w:hAnsi="Consolas" w:cs="Courier New"/>
                <w:color w:val="666600"/>
                <w:sz w:val="17"/>
                <w:szCs w:val="17"/>
              </w:rPr>
            </w:rPrChange>
          </w:rPr>
          <w:t>&lt;&lt;</w:t>
        </w:r>
        <w:r w:rsidRPr="00454AE3">
          <w:rPr>
            <w:rFonts w:ascii="Consolas" w:hAnsi="Consolas" w:cs="Courier New"/>
            <w:color w:val="000000"/>
            <w:sz w:val="17"/>
            <w:szCs w:val="17"/>
            <w:lang w:val="en-US"/>
            <w:rPrChange w:id="1148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488"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1489" w:author="Prieto Bailo, León Enrique" w:date="2023-07-07T23:01:00Z">
              <w:rPr>
                <w:rFonts w:ascii="Consolas" w:hAnsi="Consolas" w:cs="Courier New"/>
                <w:color w:val="666600"/>
                <w:sz w:val="17"/>
                <w:szCs w:val="17"/>
              </w:rPr>
            </w:rPrChange>
          </w:rPr>
          <w:t>);</w:t>
        </w:r>
      </w:ins>
    </w:p>
    <w:p w14:paraId="004D736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490" w:author="León Prieto" w:date="2023-07-07T22:48:00Z"/>
          <w:rFonts w:ascii="Consolas" w:hAnsi="Consolas" w:cs="Courier New"/>
          <w:sz w:val="17"/>
          <w:szCs w:val="17"/>
          <w:lang w:val="en-US"/>
          <w:rPrChange w:id="11491" w:author="Prieto Bailo, León Enrique" w:date="2023-07-07T23:01:00Z">
            <w:rPr>
              <w:ins w:id="11492" w:author="León Prieto" w:date="2023-07-07T22:48:00Z"/>
              <w:rFonts w:ascii="Consolas" w:hAnsi="Consolas" w:cs="Courier New"/>
              <w:sz w:val="17"/>
              <w:szCs w:val="17"/>
            </w:rPr>
          </w:rPrChange>
        </w:rPr>
      </w:pPr>
      <w:ins w:id="11493" w:author="León Prieto" w:date="2023-07-07T22:48:00Z">
        <w:r w:rsidRPr="00454AE3">
          <w:rPr>
            <w:rFonts w:ascii="Consolas" w:hAnsi="Consolas" w:cs="Courier New"/>
            <w:sz w:val="17"/>
            <w:szCs w:val="17"/>
            <w:lang w:val="en-US"/>
            <w:rPrChange w:id="11494" w:author="Prieto Bailo, León Enrique" w:date="2023-07-07T23:01:00Z">
              <w:rPr>
                <w:rFonts w:ascii="Consolas" w:hAnsi="Consolas" w:cs="Courier New"/>
                <w:sz w:val="17"/>
                <w:szCs w:val="17"/>
              </w:rPr>
            </w:rPrChange>
          </w:rPr>
          <w:t xml:space="preserve">150. </w:t>
        </w:r>
        <w:r w:rsidRPr="00454AE3">
          <w:rPr>
            <w:rFonts w:ascii="Consolas" w:hAnsi="Consolas" w:cs="Courier New"/>
            <w:color w:val="000000"/>
            <w:sz w:val="17"/>
            <w:szCs w:val="17"/>
            <w:lang w:val="en-US"/>
            <w:rPrChange w:id="11495" w:author="Prieto Bailo, León Enrique" w:date="2023-07-07T23:01:00Z">
              <w:rPr>
                <w:rFonts w:ascii="Consolas" w:hAnsi="Consolas" w:cs="Courier New"/>
                <w:color w:val="000000"/>
                <w:sz w:val="17"/>
                <w:szCs w:val="17"/>
              </w:rPr>
            </w:rPrChange>
          </w:rPr>
          <w:t xml:space="preserve">    p_32 </w:t>
        </w:r>
        <w:r w:rsidRPr="00454AE3">
          <w:rPr>
            <w:rFonts w:ascii="Consolas" w:hAnsi="Consolas" w:cs="Courier New"/>
            <w:color w:val="666600"/>
            <w:sz w:val="17"/>
            <w:szCs w:val="17"/>
            <w:lang w:val="en-US"/>
            <w:rPrChange w:id="1149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49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498" w:author="Prieto Bailo, León Enrique" w:date="2023-07-07T23:01:00Z">
              <w:rPr>
                <w:rFonts w:ascii="Consolas" w:hAnsi="Consolas" w:cs="Courier New"/>
                <w:color w:val="666600"/>
                <w:sz w:val="17"/>
                <w:szCs w:val="17"/>
              </w:rPr>
            </w:rPrChange>
          </w:rPr>
          <w:t>(</w:t>
        </w:r>
        <w:r w:rsidRPr="00454AE3">
          <w:rPr>
            <w:rFonts w:ascii="Consolas" w:hAnsi="Consolas" w:cs="Courier New"/>
            <w:color w:val="660066"/>
            <w:sz w:val="17"/>
            <w:szCs w:val="17"/>
            <w:lang w:val="en-US"/>
            <w:rPrChange w:id="11499" w:author="Prieto Bailo, León Enrique" w:date="2023-07-07T23:01:00Z">
              <w:rPr>
                <w:rFonts w:ascii="Consolas" w:hAnsi="Consolas" w:cs="Courier New"/>
                <w:color w:val="660066"/>
                <w:sz w:val="17"/>
                <w:szCs w:val="17"/>
              </w:rPr>
            </w:rPrChange>
          </w:rPr>
          <w:t>int32_</w:t>
        </w:r>
        <w:proofErr w:type="gramStart"/>
        <w:r w:rsidRPr="00454AE3">
          <w:rPr>
            <w:rFonts w:ascii="Consolas" w:hAnsi="Consolas" w:cs="Courier New"/>
            <w:color w:val="660066"/>
            <w:sz w:val="17"/>
            <w:szCs w:val="17"/>
            <w:lang w:val="en-US"/>
            <w:rPrChange w:id="11500" w:author="Prieto Bailo, León Enrique" w:date="2023-07-07T23:01:00Z">
              <w:rPr>
                <w:rFonts w:ascii="Consolas" w:hAnsi="Consolas" w:cs="Courier New"/>
                <w:color w:val="660066"/>
                <w:sz w:val="17"/>
                <w:szCs w:val="17"/>
              </w:rPr>
            </w:rPrChange>
          </w:rPr>
          <w:t>t</w:t>
        </w:r>
        <w:r w:rsidRPr="00454AE3">
          <w:rPr>
            <w:rFonts w:ascii="Consolas" w:hAnsi="Consolas" w:cs="Courier New"/>
            <w:color w:val="666600"/>
            <w:sz w:val="17"/>
            <w:szCs w:val="17"/>
            <w:lang w:val="en-US"/>
            <w:rPrChange w:id="115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02" w:author="Prieto Bailo, León Enrique" w:date="2023-07-07T23:01:00Z">
              <w:rPr>
                <w:rFonts w:ascii="Consolas" w:hAnsi="Consolas" w:cs="Courier New"/>
                <w:color w:val="000000"/>
                <w:sz w:val="17"/>
                <w:szCs w:val="17"/>
              </w:rPr>
            </w:rPrChange>
          </w:rPr>
          <w:t>p</w:t>
        </w:r>
        <w:proofErr w:type="gramEnd"/>
        <w:r w:rsidRPr="00454AE3">
          <w:rPr>
            <w:rFonts w:ascii="Consolas" w:hAnsi="Consolas" w:cs="Courier New"/>
            <w:color w:val="666600"/>
            <w:sz w:val="17"/>
            <w:szCs w:val="17"/>
            <w:lang w:val="en-US"/>
            <w:rPrChange w:id="11503" w:author="Prieto Bailo, León Enrique" w:date="2023-07-07T23:01:00Z">
              <w:rPr>
                <w:rFonts w:ascii="Consolas" w:hAnsi="Consolas" w:cs="Courier New"/>
                <w:color w:val="666600"/>
                <w:sz w:val="17"/>
                <w:szCs w:val="17"/>
              </w:rPr>
            </w:rPrChange>
          </w:rPr>
          <w:t>;</w:t>
        </w:r>
      </w:ins>
    </w:p>
    <w:p w14:paraId="3651F7D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04" w:author="León Prieto" w:date="2023-07-07T22:48:00Z"/>
          <w:rFonts w:ascii="Consolas" w:hAnsi="Consolas" w:cs="Courier New"/>
          <w:sz w:val="17"/>
          <w:szCs w:val="17"/>
          <w:lang w:val="en-US"/>
          <w:rPrChange w:id="11505" w:author="Prieto Bailo, León Enrique" w:date="2023-07-07T23:01:00Z">
            <w:rPr>
              <w:ins w:id="11506" w:author="León Prieto" w:date="2023-07-07T22:48:00Z"/>
              <w:rFonts w:ascii="Consolas" w:hAnsi="Consolas" w:cs="Courier New"/>
              <w:sz w:val="17"/>
              <w:szCs w:val="17"/>
            </w:rPr>
          </w:rPrChange>
        </w:rPr>
      </w:pPr>
      <w:ins w:id="11507" w:author="León Prieto" w:date="2023-07-07T22:48:00Z">
        <w:r w:rsidRPr="00454AE3">
          <w:rPr>
            <w:rFonts w:ascii="Consolas" w:hAnsi="Consolas" w:cs="Courier New"/>
            <w:sz w:val="17"/>
            <w:szCs w:val="17"/>
            <w:lang w:val="en-US"/>
            <w:rPrChange w:id="11508" w:author="Prieto Bailo, León Enrique" w:date="2023-07-07T23:01:00Z">
              <w:rPr>
                <w:rFonts w:ascii="Consolas" w:hAnsi="Consolas" w:cs="Courier New"/>
                <w:sz w:val="17"/>
                <w:szCs w:val="17"/>
              </w:rPr>
            </w:rPrChange>
          </w:rPr>
          <w:t xml:space="preserve">151. </w:t>
        </w:r>
        <w:r w:rsidRPr="00454AE3">
          <w:rPr>
            <w:rFonts w:ascii="Consolas" w:hAnsi="Consolas" w:cs="Courier New"/>
            <w:color w:val="000000"/>
            <w:sz w:val="17"/>
            <w:szCs w:val="17"/>
            <w:lang w:val="en-US"/>
            <w:rPrChange w:id="11509" w:author="Prieto Bailo, León Enrique" w:date="2023-07-07T23:01:00Z">
              <w:rPr>
                <w:rFonts w:ascii="Consolas" w:hAnsi="Consolas" w:cs="Courier New"/>
                <w:color w:val="000000"/>
                <w:sz w:val="17"/>
                <w:szCs w:val="17"/>
              </w:rPr>
            </w:rPrChange>
          </w:rPr>
          <w:t xml:space="preserve">    P </w:t>
        </w:r>
        <w:r w:rsidRPr="00454AE3">
          <w:rPr>
            <w:rFonts w:ascii="Consolas" w:hAnsi="Consolas" w:cs="Courier New"/>
            <w:color w:val="666600"/>
            <w:sz w:val="17"/>
            <w:szCs w:val="17"/>
            <w:lang w:val="en-US"/>
            <w:rPrChange w:id="1151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1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512"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666600"/>
            <w:sz w:val="17"/>
            <w:szCs w:val="17"/>
            <w:lang w:val="en-US"/>
            <w:rPrChange w:id="1151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14" w:author="Prieto Bailo, León Enrique" w:date="2023-07-07T23:01:00Z">
              <w:rPr>
                <w:rFonts w:ascii="Consolas" w:hAnsi="Consolas" w:cs="Courier New"/>
                <w:color w:val="000000"/>
                <w:sz w:val="17"/>
                <w:szCs w:val="17"/>
              </w:rPr>
            </w:rPrChange>
          </w:rPr>
          <w:t>p_32</w:t>
        </w:r>
        <w:r w:rsidRPr="00454AE3">
          <w:rPr>
            <w:rFonts w:ascii="Consolas" w:hAnsi="Consolas" w:cs="Courier New"/>
            <w:color w:val="666600"/>
            <w:sz w:val="17"/>
            <w:szCs w:val="17"/>
            <w:lang w:val="en-US"/>
            <w:rPrChange w:id="1151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1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51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1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1519" w:author="Prieto Bailo, León Enrique" w:date="2023-07-07T23:01:00Z">
              <w:rPr>
                <w:rFonts w:ascii="Consolas" w:hAnsi="Consolas" w:cs="Courier New"/>
                <w:color w:val="006666"/>
                <w:sz w:val="17"/>
                <w:szCs w:val="17"/>
              </w:rPr>
            </w:rPrChange>
          </w:rPr>
          <w:t>256.0</w:t>
        </w:r>
        <w:r w:rsidRPr="00454AE3">
          <w:rPr>
            <w:rFonts w:ascii="Consolas" w:hAnsi="Consolas" w:cs="Courier New"/>
            <w:color w:val="666600"/>
            <w:sz w:val="17"/>
            <w:szCs w:val="17"/>
            <w:lang w:val="en-US"/>
            <w:rPrChange w:id="11520" w:author="Prieto Bailo, León Enrique" w:date="2023-07-07T23:01:00Z">
              <w:rPr>
                <w:rFonts w:ascii="Consolas" w:hAnsi="Consolas" w:cs="Courier New"/>
                <w:color w:val="666600"/>
                <w:sz w:val="17"/>
                <w:szCs w:val="17"/>
              </w:rPr>
            </w:rPrChange>
          </w:rPr>
          <w:t>;</w:t>
        </w:r>
        <w:proofErr w:type="gramEnd"/>
      </w:ins>
    </w:p>
    <w:p w14:paraId="019E95E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21" w:author="León Prieto" w:date="2023-07-07T22:48:00Z"/>
          <w:rFonts w:ascii="Consolas" w:hAnsi="Consolas" w:cs="Courier New"/>
          <w:sz w:val="17"/>
          <w:szCs w:val="17"/>
          <w:lang w:val="en-US"/>
          <w:rPrChange w:id="11522" w:author="Prieto Bailo, León Enrique" w:date="2023-07-07T23:01:00Z">
            <w:rPr>
              <w:ins w:id="11523" w:author="León Prieto" w:date="2023-07-07T22:48:00Z"/>
              <w:rFonts w:ascii="Consolas" w:hAnsi="Consolas" w:cs="Courier New"/>
              <w:sz w:val="17"/>
              <w:szCs w:val="17"/>
            </w:rPr>
          </w:rPrChange>
        </w:rPr>
      </w:pPr>
      <w:ins w:id="11524" w:author="León Prieto" w:date="2023-07-07T22:48:00Z">
        <w:r w:rsidRPr="00454AE3">
          <w:rPr>
            <w:rFonts w:ascii="Consolas" w:hAnsi="Consolas" w:cs="Courier New"/>
            <w:sz w:val="17"/>
            <w:szCs w:val="17"/>
            <w:lang w:val="en-US"/>
            <w:rPrChange w:id="11525" w:author="Prieto Bailo, León Enrique" w:date="2023-07-07T23:01:00Z">
              <w:rPr>
                <w:rFonts w:ascii="Consolas" w:hAnsi="Consolas" w:cs="Courier New"/>
                <w:sz w:val="17"/>
                <w:szCs w:val="17"/>
              </w:rPr>
            </w:rPrChange>
          </w:rPr>
          <w:t xml:space="preserve">152. </w:t>
        </w:r>
        <w:proofErr w:type="gramStart"/>
        <w:r w:rsidRPr="00454AE3">
          <w:rPr>
            <w:rFonts w:ascii="Consolas" w:hAnsi="Consolas" w:cs="Courier New"/>
            <w:color w:val="000000"/>
            <w:sz w:val="17"/>
            <w:szCs w:val="17"/>
            <w:lang w:val="en-US"/>
            <w:rPrChange w:id="1152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527" w:author="Prieto Bailo, León Enrique" w:date="2023-07-07T23:01:00Z">
              <w:rPr>
                <w:rFonts w:ascii="Consolas" w:hAnsi="Consolas" w:cs="Courier New"/>
                <w:color w:val="666600"/>
                <w:sz w:val="17"/>
                <w:szCs w:val="17"/>
              </w:rPr>
            </w:rPrChange>
          </w:rPr>
          <w:t>}</w:t>
        </w:r>
        <w:proofErr w:type="gramEnd"/>
      </w:ins>
    </w:p>
    <w:p w14:paraId="3BE9A51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28" w:author="León Prieto" w:date="2023-07-07T22:48:00Z"/>
          <w:rFonts w:ascii="Consolas" w:hAnsi="Consolas" w:cs="Courier New"/>
          <w:sz w:val="17"/>
          <w:szCs w:val="17"/>
          <w:lang w:val="en-US"/>
          <w:rPrChange w:id="11529" w:author="Prieto Bailo, León Enrique" w:date="2023-07-07T23:01:00Z">
            <w:rPr>
              <w:ins w:id="11530" w:author="León Prieto" w:date="2023-07-07T22:48:00Z"/>
              <w:rFonts w:ascii="Consolas" w:hAnsi="Consolas" w:cs="Courier New"/>
              <w:sz w:val="17"/>
              <w:szCs w:val="17"/>
            </w:rPr>
          </w:rPrChange>
        </w:rPr>
      </w:pPr>
      <w:proofErr w:type="gramStart"/>
      <w:ins w:id="11531" w:author="León Prieto" w:date="2023-07-07T22:48:00Z">
        <w:r w:rsidRPr="00454AE3">
          <w:rPr>
            <w:rFonts w:ascii="Consolas" w:hAnsi="Consolas" w:cs="Courier New"/>
            <w:sz w:val="17"/>
            <w:szCs w:val="17"/>
            <w:lang w:val="en-US"/>
            <w:rPrChange w:id="11532" w:author="Prieto Bailo, León Enrique" w:date="2023-07-07T23:01:00Z">
              <w:rPr>
                <w:rFonts w:ascii="Consolas" w:hAnsi="Consolas" w:cs="Courier New"/>
                <w:sz w:val="17"/>
                <w:szCs w:val="17"/>
              </w:rPr>
            </w:rPrChange>
          </w:rPr>
          <w:t xml:space="preserve">153. </w:t>
        </w:r>
        <w:r w:rsidRPr="00454AE3">
          <w:rPr>
            <w:rFonts w:ascii="Consolas" w:hAnsi="Consolas" w:cs="Courier New"/>
            <w:color w:val="666600"/>
            <w:sz w:val="17"/>
            <w:szCs w:val="17"/>
            <w:lang w:val="en-US"/>
            <w:rPrChange w:id="11533" w:author="Prieto Bailo, León Enrique" w:date="2023-07-07T23:01:00Z">
              <w:rPr>
                <w:rFonts w:ascii="Consolas" w:hAnsi="Consolas" w:cs="Courier New"/>
                <w:color w:val="666600"/>
                <w:sz w:val="17"/>
                <w:szCs w:val="17"/>
              </w:rPr>
            </w:rPrChange>
          </w:rPr>
          <w:t>}</w:t>
        </w:r>
        <w:proofErr w:type="gramEnd"/>
      </w:ins>
    </w:p>
    <w:p w14:paraId="0D7066D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34" w:author="León Prieto" w:date="2023-07-07T22:48:00Z"/>
          <w:rFonts w:ascii="Consolas" w:hAnsi="Consolas" w:cs="Courier New"/>
          <w:sz w:val="17"/>
          <w:szCs w:val="17"/>
          <w:lang w:val="en-US"/>
          <w:rPrChange w:id="11535" w:author="Prieto Bailo, León Enrique" w:date="2023-07-07T23:01:00Z">
            <w:rPr>
              <w:ins w:id="11536" w:author="León Prieto" w:date="2023-07-07T22:48:00Z"/>
              <w:rFonts w:ascii="Consolas" w:hAnsi="Consolas" w:cs="Courier New"/>
              <w:sz w:val="17"/>
              <w:szCs w:val="17"/>
            </w:rPr>
          </w:rPrChange>
        </w:rPr>
      </w:pPr>
      <w:ins w:id="11537" w:author="León Prieto" w:date="2023-07-07T22:48:00Z">
        <w:r w:rsidRPr="00454AE3">
          <w:rPr>
            <w:rFonts w:ascii="Consolas" w:hAnsi="Consolas" w:cs="Courier New"/>
            <w:sz w:val="17"/>
            <w:szCs w:val="17"/>
            <w:lang w:val="en-US"/>
            <w:rPrChange w:id="11538" w:author="Prieto Bailo, León Enrique" w:date="2023-07-07T23:01:00Z">
              <w:rPr>
                <w:rFonts w:ascii="Consolas" w:hAnsi="Consolas" w:cs="Courier New"/>
                <w:sz w:val="17"/>
                <w:szCs w:val="17"/>
              </w:rPr>
            </w:rPrChange>
          </w:rPr>
          <w:t xml:space="preserve">154. </w:t>
        </w:r>
        <w:r w:rsidRPr="00454AE3">
          <w:rPr>
            <w:rFonts w:ascii="Consolas" w:hAnsi="Consolas" w:cs="Courier New"/>
            <w:color w:val="000000"/>
            <w:sz w:val="17"/>
            <w:szCs w:val="17"/>
            <w:lang w:val="en-US"/>
            <w:rPrChange w:id="11539" w:author="Prieto Bailo, León Enrique" w:date="2023-07-07T23:01:00Z">
              <w:rPr>
                <w:rFonts w:ascii="Consolas" w:hAnsi="Consolas" w:cs="Courier New"/>
                <w:color w:val="000000"/>
                <w:sz w:val="17"/>
                <w:szCs w:val="17"/>
              </w:rPr>
            </w:rPrChange>
          </w:rPr>
          <w:t> </w:t>
        </w:r>
      </w:ins>
    </w:p>
    <w:p w14:paraId="2C25029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40" w:author="León Prieto" w:date="2023-07-07T22:48:00Z"/>
          <w:rFonts w:ascii="Consolas" w:hAnsi="Consolas" w:cs="Courier New"/>
          <w:sz w:val="17"/>
          <w:szCs w:val="17"/>
          <w:lang w:val="en-US"/>
          <w:rPrChange w:id="11541" w:author="Prieto Bailo, León Enrique" w:date="2023-07-07T23:01:00Z">
            <w:rPr>
              <w:ins w:id="11542" w:author="León Prieto" w:date="2023-07-07T22:48:00Z"/>
              <w:rFonts w:ascii="Consolas" w:hAnsi="Consolas" w:cs="Courier New"/>
              <w:sz w:val="17"/>
              <w:szCs w:val="17"/>
            </w:rPr>
          </w:rPrChange>
        </w:rPr>
      </w:pPr>
      <w:ins w:id="11543" w:author="León Prieto" w:date="2023-07-07T22:48:00Z">
        <w:r w:rsidRPr="00454AE3">
          <w:rPr>
            <w:rFonts w:ascii="Consolas" w:hAnsi="Consolas" w:cs="Courier New"/>
            <w:sz w:val="17"/>
            <w:szCs w:val="17"/>
            <w:lang w:val="en-US"/>
            <w:rPrChange w:id="11544" w:author="Prieto Bailo, León Enrique" w:date="2023-07-07T23:01:00Z">
              <w:rPr>
                <w:rFonts w:ascii="Consolas" w:hAnsi="Consolas" w:cs="Courier New"/>
                <w:sz w:val="17"/>
                <w:szCs w:val="17"/>
              </w:rPr>
            </w:rPrChange>
          </w:rPr>
          <w:t xml:space="preserve">155. </w:t>
        </w:r>
        <w:r w:rsidRPr="00454AE3">
          <w:rPr>
            <w:rFonts w:ascii="Consolas" w:hAnsi="Consolas" w:cs="Courier New"/>
            <w:color w:val="000000"/>
            <w:sz w:val="17"/>
            <w:szCs w:val="17"/>
            <w:lang w:val="en-US"/>
            <w:rPrChange w:id="11545" w:author="Prieto Bailo, León Enrique" w:date="2023-07-07T23:01:00Z">
              <w:rPr>
                <w:rFonts w:ascii="Consolas" w:hAnsi="Consolas" w:cs="Courier New"/>
                <w:color w:val="000000"/>
                <w:sz w:val="17"/>
                <w:szCs w:val="17"/>
              </w:rPr>
            </w:rPrChange>
          </w:rPr>
          <w:t> </w:t>
        </w:r>
      </w:ins>
    </w:p>
    <w:p w14:paraId="22E2451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46" w:author="León Prieto" w:date="2023-07-07T22:48:00Z"/>
          <w:rFonts w:ascii="Consolas" w:hAnsi="Consolas" w:cs="Courier New"/>
          <w:sz w:val="17"/>
          <w:szCs w:val="17"/>
          <w:lang w:val="en-US"/>
          <w:rPrChange w:id="11547" w:author="Prieto Bailo, León Enrique" w:date="2023-07-07T23:01:00Z">
            <w:rPr>
              <w:ins w:id="11548" w:author="León Prieto" w:date="2023-07-07T22:48:00Z"/>
              <w:rFonts w:ascii="Consolas" w:hAnsi="Consolas" w:cs="Courier New"/>
              <w:sz w:val="17"/>
              <w:szCs w:val="17"/>
            </w:rPr>
          </w:rPrChange>
        </w:rPr>
      </w:pPr>
      <w:ins w:id="11549" w:author="León Prieto" w:date="2023-07-07T22:48:00Z">
        <w:r w:rsidRPr="00454AE3">
          <w:rPr>
            <w:rFonts w:ascii="Consolas" w:hAnsi="Consolas" w:cs="Courier New"/>
            <w:sz w:val="17"/>
            <w:szCs w:val="17"/>
            <w:lang w:val="en-US"/>
            <w:rPrChange w:id="11550" w:author="Prieto Bailo, León Enrique" w:date="2023-07-07T23:01:00Z">
              <w:rPr>
                <w:rFonts w:ascii="Consolas" w:hAnsi="Consolas" w:cs="Courier New"/>
                <w:sz w:val="17"/>
                <w:szCs w:val="17"/>
              </w:rPr>
            </w:rPrChange>
          </w:rPr>
          <w:t xml:space="preserve">156. </w:t>
        </w:r>
        <w:r w:rsidRPr="00454AE3">
          <w:rPr>
            <w:rFonts w:ascii="Consolas" w:hAnsi="Consolas" w:cs="Courier New"/>
            <w:color w:val="880000"/>
            <w:sz w:val="17"/>
            <w:szCs w:val="17"/>
            <w:lang w:val="en-US"/>
            <w:rPrChange w:id="11551" w:author="Prieto Bailo, León Enrique" w:date="2023-07-07T23:01:00Z">
              <w:rPr>
                <w:rFonts w:ascii="Consolas" w:hAnsi="Consolas" w:cs="Courier New"/>
                <w:color w:val="880000"/>
                <w:sz w:val="17"/>
                <w:szCs w:val="17"/>
              </w:rPr>
            </w:rPrChange>
          </w:rPr>
          <w:t>///////////////////////////////////////////////////////////////////////</w:t>
        </w:r>
      </w:ins>
    </w:p>
    <w:p w14:paraId="5D802C3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52" w:author="León Prieto" w:date="2023-07-07T22:48:00Z"/>
          <w:rFonts w:ascii="Consolas" w:hAnsi="Consolas" w:cs="Courier New"/>
          <w:sz w:val="17"/>
          <w:szCs w:val="17"/>
          <w:lang w:val="en-US"/>
          <w:rPrChange w:id="11553" w:author="Prieto Bailo, León Enrique" w:date="2023-07-07T23:01:00Z">
            <w:rPr>
              <w:ins w:id="11554" w:author="León Prieto" w:date="2023-07-07T22:48:00Z"/>
              <w:rFonts w:ascii="Consolas" w:hAnsi="Consolas" w:cs="Courier New"/>
              <w:sz w:val="17"/>
              <w:szCs w:val="17"/>
            </w:rPr>
          </w:rPrChange>
        </w:rPr>
      </w:pPr>
      <w:ins w:id="11555" w:author="León Prieto" w:date="2023-07-07T22:48:00Z">
        <w:r w:rsidRPr="00454AE3">
          <w:rPr>
            <w:rFonts w:ascii="Consolas" w:hAnsi="Consolas" w:cs="Courier New"/>
            <w:sz w:val="17"/>
            <w:szCs w:val="17"/>
            <w:lang w:val="en-US"/>
            <w:rPrChange w:id="11556" w:author="Prieto Bailo, León Enrique" w:date="2023-07-07T23:01:00Z">
              <w:rPr>
                <w:rFonts w:ascii="Consolas" w:hAnsi="Consolas" w:cs="Courier New"/>
                <w:sz w:val="17"/>
                <w:szCs w:val="17"/>
              </w:rPr>
            </w:rPrChange>
          </w:rPr>
          <w:t xml:space="preserve">157. </w:t>
        </w:r>
        <w:r w:rsidRPr="00454AE3">
          <w:rPr>
            <w:rFonts w:ascii="Consolas" w:hAnsi="Consolas" w:cs="Courier New"/>
            <w:color w:val="880000"/>
            <w:sz w:val="17"/>
            <w:szCs w:val="17"/>
            <w:lang w:val="en-US"/>
            <w:rPrChange w:id="11557" w:author="Prieto Bailo, León Enrique" w:date="2023-07-07T23:01:00Z">
              <w:rPr>
                <w:rFonts w:ascii="Consolas" w:hAnsi="Consolas" w:cs="Courier New"/>
                <w:color w:val="880000"/>
                <w:sz w:val="17"/>
                <w:szCs w:val="17"/>
              </w:rPr>
            </w:rPrChange>
          </w:rPr>
          <w:t>/// FUNCTIONS TRIGGERED BY INTERRUPTIONS                            ///</w:t>
        </w:r>
      </w:ins>
    </w:p>
    <w:p w14:paraId="192DE7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58" w:author="León Prieto" w:date="2023-07-07T22:48:00Z"/>
          <w:rFonts w:ascii="Consolas" w:hAnsi="Consolas" w:cs="Courier New"/>
          <w:sz w:val="17"/>
          <w:szCs w:val="17"/>
          <w:lang w:val="en-US"/>
          <w:rPrChange w:id="11559" w:author="Prieto Bailo, León Enrique" w:date="2023-07-07T23:01:00Z">
            <w:rPr>
              <w:ins w:id="11560" w:author="León Prieto" w:date="2023-07-07T22:48:00Z"/>
              <w:rFonts w:ascii="Consolas" w:hAnsi="Consolas" w:cs="Courier New"/>
              <w:sz w:val="17"/>
              <w:szCs w:val="17"/>
            </w:rPr>
          </w:rPrChange>
        </w:rPr>
      </w:pPr>
      <w:ins w:id="11561" w:author="León Prieto" w:date="2023-07-07T22:48:00Z">
        <w:r w:rsidRPr="00454AE3">
          <w:rPr>
            <w:rFonts w:ascii="Consolas" w:hAnsi="Consolas" w:cs="Courier New"/>
            <w:sz w:val="17"/>
            <w:szCs w:val="17"/>
            <w:lang w:val="en-US"/>
            <w:rPrChange w:id="11562" w:author="Prieto Bailo, León Enrique" w:date="2023-07-07T23:01:00Z">
              <w:rPr>
                <w:rFonts w:ascii="Consolas" w:hAnsi="Consolas" w:cs="Courier New"/>
                <w:sz w:val="17"/>
                <w:szCs w:val="17"/>
              </w:rPr>
            </w:rPrChange>
          </w:rPr>
          <w:t xml:space="preserve">158. </w:t>
        </w:r>
        <w:r w:rsidRPr="00454AE3">
          <w:rPr>
            <w:rFonts w:ascii="Consolas" w:hAnsi="Consolas" w:cs="Courier New"/>
            <w:color w:val="880000"/>
            <w:sz w:val="17"/>
            <w:szCs w:val="17"/>
            <w:lang w:val="en-US"/>
            <w:rPrChange w:id="11563" w:author="Prieto Bailo, León Enrique" w:date="2023-07-07T23:01:00Z">
              <w:rPr>
                <w:rFonts w:ascii="Consolas" w:hAnsi="Consolas" w:cs="Courier New"/>
                <w:color w:val="880000"/>
                <w:sz w:val="17"/>
                <w:szCs w:val="17"/>
              </w:rPr>
            </w:rPrChange>
          </w:rPr>
          <w:t>///////////////////////////////////////////////////////////////////////</w:t>
        </w:r>
      </w:ins>
    </w:p>
    <w:p w14:paraId="110B242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64" w:author="León Prieto" w:date="2023-07-07T22:48:00Z"/>
          <w:rFonts w:ascii="Consolas" w:hAnsi="Consolas" w:cs="Courier New"/>
          <w:sz w:val="17"/>
          <w:szCs w:val="17"/>
          <w:lang w:val="en-US"/>
          <w:rPrChange w:id="11565" w:author="Prieto Bailo, León Enrique" w:date="2023-07-07T23:01:00Z">
            <w:rPr>
              <w:ins w:id="11566" w:author="León Prieto" w:date="2023-07-07T22:48:00Z"/>
              <w:rFonts w:ascii="Consolas" w:hAnsi="Consolas" w:cs="Courier New"/>
              <w:sz w:val="17"/>
              <w:szCs w:val="17"/>
            </w:rPr>
          </w:rPrChange>
        </w:rPr>
      </w:pPr>
      <w:ins w:id="11567" w:author="León Prieto" w:date="2023-07-07T22:48:00Z">
        <w:r w:rsidRPr="00454AE3">
          <w:rPr>
            <w:rFonts w:ascii="Consolas" w:hAnsi="Consolas" w:cs="Courier New"/>
            <w:sz w:val="17"/>
            <w:szCs w:val="17"/>
            <w:lang w:val="en-US"/>
            <w:rPrChange w:id="11568" w:author="Prieto Bailo, León Enrique" w:date="2023-07-07T23:01:00Z">
              <w:rPr>
                <w:rFonts w:ascii="Consolas" w:hAnsi="Consolas" w:cs="Courier New"/>
                <w:sz w:val="17"/>
                <w:szCs w:val="17"/>
              </w:rPr>
            </w:rPrChange>
          </w:rPr>
          <w:t xml:space="preserve">159. </w:t>
        </w:r>
        <w:r w:rsidRPr="00454AE3">
          <w:rPr>
            <w:rFonts w:ascii="Consolas" w:hAnsi="Consolas" w:cs="Courier New"/>
            <w:color w:val="000000"/>
            <w:sz w:val="17"/>
            <w:szCs w:val="17"/>
            <w:lang w:val="en-US"/>
            <w:rPrChange w:id="11569" w:author="Prieto Bailo, León Enrique" w:date="2023-07-07T23:01:00Z">
              <w:rPr>
                <w:rFonts w:ascii="Consolas" w:hAnsi="Consolas" w:cs="Courier New"/>
                <w:color w:val="000000"/>
                <w:sz w:val="17"/>
                <w:szCs w:val="17"/>
              </w:rPr>
            </w:rPrChange>
          </w:rPr>
          <w:t> </w:t>
        </w:r>
      </w:ins>
    </w:p>
    <w:p w14:paraId="7376045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70" w:author="León Prieto" w:date="2023-07-07T22:48:00Z"/>
          <w:rFonts w:ascii="Consolas" w:hAnsi="Consolas" w:cs="Courier New"/>
          <w:sz w:val="17"/>
          <w:szCs w:val="17"/>
          <w:lang w:val="en-US"/>
          <w:rPrChange w:id="11571" w:author="Prieto Bailo, León Enrique" w:date="2023-07-07T23:01:00Z">
            <w:rPr>
              <w:ins w:id="11572" w:author="León Prieto" w:date="2023-07-07T22:48:00Z"/>
              <w:rFonts w:ascii="Consolas" w:hAnsi="Consolas" w:cs="Courier New"/>
              <w:sz w:val="17"/>
              <w:szCs w:val="17"/>
            </w:rPr>
          </w:rPrChange>
        </w:rPr>
      </w:pPr>
      <w:ins w:id="11573" w:author="León Prieto" w:date="2023-07-07T22:48:00Z">
        <w:r w:rsidRPr="00454AE3">
          <w:rPr>
            <w:rFonts w:ascii="Consolas" w:hAnsi="Consolas" w:cs="Courier New"/>
            <w:sz w:val="17"/>
            <w:szCs w:val="17"/>
            <w:lang w:val="en-US"/>
            <w:rPrChange w:id="11574" w:author="Prieto Bailo, León Enrique" w:date="2023-07-07T23:01:00Z">
              <w:rPr>
                <w:rFonts w:ascii="Consolas" w:hAnsi="Consolas" w:cs="Courier New"/>
                <w:sz w:val="17"/>
                <w:szCs w:val="17"/>
              </w:rPr>
            </w:rPrChange>
          </w:rPr>
          <w:t xml:space="preserve">160. </w:t>
        </w:r>
        <w:r w:rsidRPr="00454AE3">
          <w:rPr>
            <w:rFonts w:ascii="Consolas" w:hAnsi="Consolas" w:cs="Courier New"/>
            <w:color w:val="000088"/>
            <w:sz w:val="17"/>
            <w:szCs w:val="17"/>
            <w:lang w:val="en-US"/>
            <w:rPrChange w:id="11575" w:author="Prieto Bailo, León Enrique" w:date="2023-07-07T23:01: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157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577" w:author="Prieto Bailo, León Enrique" w:date="2023-07-07T23:01:00Z">
              <w:rPr>
                <w:rFonts w:ascii="Consolas" w:hAnsi="Consolas" w:cs="Courier New"/>
                <w:color w:val="000000"/>
                <w:sz w:val="17"/>
                <w:szCs w:val="17"/>
              </w:rPr>
            </w:rPrChange>
          </w:rPr>
          <w:t>read_</w:t>
        </w:r>
        <w:proofErr w:type="gramStart"/>
        <w:r w:rsidRPr="00454AE3">
          <w:rPr>
            <w:rFonts w:ascii="Consolas" w:hAnsi="Consolas" w:cs="Courier New"/>
            <w:color w:val="000000"/>
            <w:sz w:val="17"/>
            <w:szCs w:val="17"/>
            <w:lang w:val="en-US"/>
            <w:rPrChange w:id="11578" w:author="Prieto Bailo, León Enrique" w:date="2023-07-07T23:01:00Z">
              <w:rPr>
                <w:rFonts w:ascii="Consolas" w:hAnsi="Consolas" w:cs="Courier New"/>
                <w:color w:val="000000"/>
                <w:sz w:val="17"/>
                <w:szCs w:val="17"/>
              </w:rPr>
            </w:rPrChange>
          </w:rPr>
          <w:t>ultrasonic</w:t>
        </w:r>
        <w:proofErr w:type="spellEnd"/>
        <w:r w:rsidRPr="00454AE3">
          <w:rPr>
            <w:rFonts w:ascii="Consolas" w:hAnsi="Consolas" w:cs="Courier New"/>
            <w:color w:val="666600"/>
            <w:sz w:val="17"/>
            <w:szCs w:val="17"/>
            <w:lang w:val="en-US"/>
            <w:rPrChange w:id="11579"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58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8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582" w:author="Prieto Bailo, León Enrique" w:date="2023-07-07T23:01:00Z">
              <w:rPr>
                <w:rFonts w:ascii="Consolas" w:hAnsi="Consolas" w:cs="Courier New"/>
                <w:color w:val="666600"/>
                <w:sz w:val="17"/>
                <w:szCs w:val="17"/>
              </w:rPr>
            </w:rPrChange>
          </w:rPr>
          <w:t>{</w:t>
        </w:r>
      </w:ins>
    </w:p>
    <w:p w14:paraId="11907AB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83" w:author="León Prieto" w:date="2023-07-07T22:48:00Z"/>
          <w:rFonts w:ascii="Consolas" w:hAnsi="Consolas" w:cs="Courier New"/>
          <w:sz w:val="17"/>
          <w:szCs w:val="17"/>
          <w:lang w:val="en-US"/>
          <w:rPrChange w:id="11584" w:author="Prieto Bailo, León Enrique" w:date="2023-07-07T23:01:00Z">
            <w:rPr>
              <w:ins w:id="11585" w:author="León Prieto" w:date="2023-07-07T22:48:00Z"/>
              <w:rFonts w:ascii="Consolas" w:hAnsi="Consolas" w:cs="Courier New"/>
              <w:sz w:val="17"/>
              <w:szCs w:val="17"/>
            </w:rPr>
          </w:rPrChange>
        </w:rPr>
      </w:pPr>
      <w:ins w:id="11586" w:author="León Prieto" w:date="2023-07-07T22:48:00Z">
        <w:r w:rsidRPr="00454AE3">
          <w:rPr>
            <w:rFonts w:ascii="Consolas" w:hAnsi="Consolas" w:cs="Courier New"/>
            <w:sz w:val="17"/>
            <w:szCs w:val="17"/>
            <w:lang w:val="en-US"/>
            <w:rPrChange w:id="11587" w:author="Prieto Bailo, León Enrique" w:date="2023-07-07T23:01:00Z">
              <w:rPr>
                <w:rFonts w:ascii="Consolas" w:hAnsi="Consolas" w:cs="Courier New"/>
                <w:sz w:val="17"/>
                <w:szCs w:val="17"/>
              </w:rPr>
            </w:rPrChange>
          </w:rPr>
          <w:t xml:space="preserve">161. </w:t>
        </w:r>
        <w:r w:rsidRPr="00454AE3">
          <w:rPr>
            <w:rFonts w:ascii="Consolas" w:hAnsi="Consolas" w:cs="Courier New"/>
            <w:color w:val="000000"/>
            <w:sz w:val="17"/>
            <w:szCs w:val="17"/>
            <w:lang w:val="en-US"/>
            <w:rPrChange w:id="115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589"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15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591"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592" w:author="Prieto Bailo, León Enrique" w:date="2023-07-07T23:01:00Z">
              <w:rPr>
                <w:rFonts w:ascii="Consolas" w:hAnsi="Consolas" w:cs="Courier New"/>
                <w:color w:val="000000"/>
                <w:sz w:val="17"/>
                <w:szCs w:val="17"/>
              </w:rPr>
            </w:rPrChange>
          </w:rPr>
          <w:t>pulse_sent</w:t>
        </w:r>
        <w:proofErr w:type="spellEnd"/>
        <w:r w:rsidRPr="00454AE3">
          <w:rPr>
            <w:rFonts w:ascii="Consolas" w:hAnsi="Consolas" w:cs="Courier New"/>
            <w:color w:val="666600"/>
            <w:sz w:val="17"/>
            <w:szCs w:val="17"/>
            <w:lang w:val="en-US"/>
            <w:rPrChange w:id="1159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59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595" w:author="Prieto Bailo, León Enrique" w:date="2023-07-07T23:01:00Z">
              <w:rPr>
                <w:rFonts w:ascii="Consolas" w:hAnsi="Consolas" w:cs="Courier New"/>
                <w:color w:val="666600"/>
                <w:sz w:val="17"/>
                <w:szCs w:val="17"/>
              </w:rPr>
            </w:rPrChange>
          </w:rPr>
          <w:t>{</w:t>
        </w:r>
      </w:ins>
    </w:p>
    <w:p w14:paraId="6EC03F2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596" w:author="León Prieto" w:date="2023-07-07T22:48:00Z"/>
          <w:rFonts w:ascii="Consolas" w:hAnsi="Consolas" w:cs="Courier New"/>
          <w:sz w:val="17"/>
          <w:szCs w:val="17"/>
          <w:lang w:val="en-US"/>
          <w:rPrChange w:id="11597" w:author="Prieto Bailo, León Enrique" w:date="2023-07-07T23:01:00Z">
            <w:rPr>
              <w:ins w:id="11598" w:author="León Prieto" w:date="2023-07-07T22:48:00Z"/>
              <w:rFonts w:ascii="Consolas" w:hAnsi="Consolas" w:cs="Courier New"/>
              <w:sz w:val="17"/>
              <w:szCs w:val="17"/>
            </w:rPr>
          </w:rPrChange>
        </w:rPr>
      </w:pPr>
      <w:ins w:id="11599" w:author="León Prieto" w:date="2023-07-07T22:48:00Z">
        <w:r w:rsidRPr="00454AE3">
          <w:rPr>
            <w:rFonts w:ascii="Consolas" w:hAnsi="Consolas" w:cs="Courier New"/>
            <w:sz w:val="17"/>
            <w:szCs w:val="17"/>
            <w:lang w:val="en-US"/>
            <w:rPrChange w:id="11600" w:author="Prieto Bailo, León Enrique" w:date="2023-07-07T23:01:00Z">
              <w:rPr>
                <w:rFonts w:ascii="Consolas" w:hAnsi="Consolas" w:cs="Courier New"/>
                <w:sz w:val="17"/>
                <w:szCs w:val="17"/>
              </w:rPr>
            </w:rPrChange>
          </w:rPr>
          <w:t xml:space="preserve">162. </w:t>
        </w:r>
        <w:r w:rsidRPr="00454AE3">
          <w:rPr>
            <w:rFonts w:ascii="Consolas" w:hAnsi="Consolas" w:cs="Courier New"/>
            <w:color w:val="000000"/>
            <w:sz w:val="17"/>
            <w:szCs w:val="17"/>
            <w:lang w:val="en-US"/>
            <w:rPrChange w:id="1160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602"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160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04"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605" w:author="Prieto Bailo, León Enrique" w:date="2023-07-07T23:01:00Z">
              <w:rPr>
                <w:rFonts w:ascii="Consolas" w:hAnsi="Consolas" w:cs="Courier New"/>
                <w:color w:val="000000"/>
                <w:sz w:val="17"/>
                <w:szCs w:val="17"/>
              </w:rPr>
            </w:rPrChange>
          </w:rPr>
          <w:t>digitalRead</w:t>
        </w:r>
        <w:proofErr w:type="spellEnd"/>
        <w:r w:rsidRPr="00454AE3">
          <w:rPr>
            <w:rFonts w:ascii="Consolas" w:hAnsi="Consolas" w:cs="Courier New"/>
            <w:color w:val="666600"/>
            <w:sz w:val="17"/>
            <w:szCs w:val="17"/>
            <w:lang w:val="en-US"/>
            <w:rPrChange w:id="11606"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607" w:author="Prieto Bailo, León Enrique" w:date="2023-07-07T23:01:00Z">
              <w:rPr>
                <w:rFonts w:ascii="Consolas" w:hAnsi="Consolas" w:cs="Courier New"/>
                <w:color w:val="000000"/>
                <w:sz w:val="17"/>
                <w:szCs w:val="17"/>
              </w:rPr>
            </w:rPrChange>
          </w:rPr>
          <w:t>echo_pin</w:t>
        </w:r>
        <w:proofErr w:type="spellEnd"/>
        <w:r w:rsidRPr="00454AE3">
          <w:rPr>
            <w:rFonts w:ascii="Consolas" w:hAnsi="Consolas" w:cs="Courier New"/>
            <w:color w:val="666600"/>
            <w:sz w:val="17"/>
            <w:szCs w:val="17"/>
            <w:lang w:val="en-US"/>
            <w:rPrChange w:id="1160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0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1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11" w:author="Prieto Bailo, León Enrique" w:date="2023-07-07T23:01:00Z">
              <w:rPr>
                <w:rFonts w:ascii="Consolas" w:hAnsi="Consolas" w:cs="Courier New"/>
                <w:color w:val="000000"/>
                <w:sz w:val="17"/>
                <w:szCs w:val="17"/>
              </w:rPr>
            </w:rPrChange>
          </w:rPr>
          <w:t xml:space="preserve"> HIGH</w:t>
        </w:r>
        <w:r w:rsidRPr="00454AE3">
          <w:rPr>
            <w:rFonts w:ascii="Consolas" w:hAnsi="Consolas" w:cs="Courier New"/>
            <w:color w:val="666600"/>
            <w:sz w:val="17"/>
            <w:szCs w:val="17"/>
            <w:lang w:val="en-US"/>
            <w:rPrChange w:id="1161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14" w:author="Prieto Bailo, León Enrique" w:date="2023-07-07T23:01:00Z">
              <w:rPr>
                <w:rFonts w:ascii="Consolas" w:hAnsi="Consolas" w:cs="Courier New"/>
                <w:color w:val="666600"/>
                <w:sz w:val="17"/>
                <w:szCs w:val="17"/>
              </w:rPr>
            </w:rPrChange>
          </w:rPr>
          <w:t>{</w:t>
        </w:r>
      </w:ins>
    </w:p>
    <w:p w14:paraId="6043AD5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15" w:author="León Prieto" w:date="2023-07-07T22:48:00Z"/>
          <w:rFonts w:ascii="Consolas" w:hAnsi="Consolas" w:cs="Courier New"/>
          <w:sz w:val="17"/>
          <w:szCs w:val="17"/>
          <w:lang w:val="en-US"/>
          <w:rPrChange w:id="11616" w:author="Prieto Bailo, León Enrique" w:date="2023-07-07T23:01:00Z">
            <w:rPr>
              <w:ins w:id="11617" w:author="León Prieto" w:date="2023-07-07T22:48:00Z"/>
              <w:rFonts w:ascii="Consolas" w:hAnsi="Consolas" w:cs="Courier New"/>
              <w:sz w:val="17"/>
              <w:szCs w:val="17"/>
            </w:rPr>
          </w:rPrChange>
        </w:rPr>
      </w:pPr>
      <w:ins w:id="11618" w:author="León Prieto" w:date="2023-07-07T22:48:00Z">
        <w:r w:rsidRPr="00454AE3">
          <w:rPr>
            <w:rFonts w:ascii="Consolas" w:hAnsi="Consolas" w:cs="Courier New"/>
            <w:sz w:val="17"/>
            <w:szCs w:val="17"/>
            <w:lang w:val="en-US"/>
            <w:rPrChange w:id="11619" w:author="Prieto Bailo, León Enrique" w:date="2023-07-07T23:01:00Z">
              <w:rPr>
                <w:rFonts w:ascii="Consolas" w:hAnsi="Consolas" w:cs="Courier New"/>
                <w:sz w:val="17"/>
                <w:szCs w:val="17"/>
              </w:rPr>
            </w:rPrChange>
          </w:rPr>
          <w:t xml:space="preserve">163. </w:t>
        </w:r>
        <w:r w:rsidRPr="00454AE3">
          <w:rPr>
            <w:rFonts w:ascii="Consolas" w:hAnsi="Consolas" w:cs="Courier New"/>
            <w:color w:val="000000"/>
            <w:sz w:val="17"/>
            <w:szCs w:val="17"/>
            <w:lang w:val="en-US"/>
            <w:rPrChange w:id="1162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21" w:author="Prieto Bailo, León Enrique" w:date="2023-07-07T23:01:00Z">
              <w:rPr>
                <w:rFonts w:ascii="Consolas" w:hAnsi="Consolas" w:cs="Courier New"/>
                <w:color w:val="000000"/>
                <w:sz w:val="17"/>
                <w:szCs w:val="17"/>
              </w:rPr>
            </w:rPrChange>
          </w:rPr>
          <w:t>pulse_start</w:t>
        </w:r>
        <w:proofErr w:type="spellEnd"/>
        <w:r w:rsidRPr="00454AE3">
          <w:rPr>
            <w:rFonts w:ascii="Consolas" w:hAnsi="Consolas" w:cs="Courier New"/>
            <w:color w:val="000000"/>
            <w:sz w:val="17"/>
            <w:szCs w:val="17"/>
            <w:lang w:val="en-US"/>
            <w:rPrChange w:id="1162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2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24"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625"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626"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627" w:author="Prieto Bailo, León Enrique" w:date="2023-07-07T23:01:00Z">
              <w:rPr>
                <w:rFonts w:ascii="Consolas" w:hAnsi="Consolas" w:cs="Courier New"/>
                <w:color w:val="666600"/>
                <w:sz w:val="17"/>
                <w:szCs w:val="17"/>
              </w:rPr>
            </w:rPrChange>
          </w:rPr>
          <w:t>);</w:t>
        </w:r>
      </w:ins>
    </w:p>
    <w:p w14:paraId="1F5E755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28" w:author="León Prieto" w:date="2023-07-07T22:48:00Z"/>
          <w:rFonts w:ascii="Consolas" w:hAnsi="Consolas" w:cs="Courier New"/>
          <w:sz w:val="17"/>
          <w:szCs w:val="17"/>
          <w:lang w:val="en-US"/>
          <w:rPrChange w:id="11629" w:author="Prieto Bailo, León Enrique" w:date="2023-07-07T23:01:00Z">
            <w:rPr>
              <w:ins w:id="11630" w:author="León Prieto" w:date="2023-07-07T22:48:00Z"/>
              <w:rFonts w:ascii="Consolas" w:hAnsi="Consolas" w:cs="Courier New"/>
              <w:sz w:val="17"/>
              <w:szCs w:val="17"/>
            </w:rPr>
          </w:rPrChange>
        </w:rPr>
      </w:pPr>
      <w:ins w:id="11631" w:author="León Prieto" w:date="2023-07-07T22:48:00Z">
        <w:r w:rsidRPr="00454AE3">
          <w:rPr>
            <w:rFonts w:ascii="Consolas" w:hAnsi="Consolas" w:cs="Courier New"/>
            <w:sz w:val="17"/>
            <w:szCs w:val="17"/>
            <w:lang w:val="en-US"/>
            <w:rPrChange w:id="11632" w:author="Prieto Bailo, León Enrique" w:date="2023-07-07T23:01:00Z">
              <w:rPr>
                <w:rFonts w:ascii="Consolas" w:hAnsi="Consolas" w:cs="Courier New"/>
                <w:sz w:val="17"/>
                <w:szCs w:val="17"/>
              </w:rPr>
            </w:rPrChange>
          </w:rPr>
          <w:t xml:space="preserve">164. </w:t>
        </w:r>
        <w:r w:rsidRPr="00454AE3">
          <w:rPr>
            <w:rFonts w:ascii="Consolas" w:hAnsi="Consolas" w:cs="Courier New"/>
            <w:color w:val="000000"/>
            <w:sz w:val="17"/>
            <w:szCs w:val="17"/>
            <w:lang w:val="en-US"/>
            <w:rPrChange w:id="11633"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63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35"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163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637"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163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39" w:author="Prieto Bailo, León Enrique" w:date="2023-07-07T23:01:00Z">
              <w:rPr>
                <w:rFonts w:ascii="Consolas" w:hAnsi="Consolas" w:cs="Courier New"/>
                <w:color w:val="666600"/>
                <w:sz w:val="17"/>
                <w:szCs w:val="17"/>
              </w:rPr>
            </w:rPrChange>
          </w:rPr>
          <w:t>{</w:t>
        </w:r>
      </w:ins>
    </w:p>
    <w:p w14:paraId="05C973E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40" w:author="León Prieto" w:date="2023-07-07T22:48:00Z"/>
          <w:rFonts w:ascii="Consolas" w:hAnsi="Consolas" w:cs="Courier New"/>
          <w:sz w:val="17"/>
          <w:szCs w:val="17"/>
          <w:lang w:val="en-US"/>
          <w:rPrChange w:id="11641" w:author="Prieto Bailo, León Enrique" w:date="2023-07-07T23:01:00Z">
            <w:rPr>
              <w:ins w:id="11642" w:author="León Prieto" w:date="2023-07-07T22:48:00Z"/>
              <w:rFonts w:ascii="Consolas" w:hAnsi="Consolas" w:cs="Courier New"/>
              <w:sz w:val="17"/>
              <w:szCs w:val="17"/>
            </w:rPr>
          </w:rPrChange>
        </w:rPr>
      </w:pPr>
      <w:ins w:id="11643" w:author="León Prieto" w:date="2023-07-07T22:48:00Z">
        <w:r w:rsidRPr="00454AE3">
          <w:rPr>
            <w:rFonts w:ascii="Consolas" w:hAnsi="Consolas" w:cs="Courier New"/>
            <w:sz w:val="17"/>
            <w:szCs w:val="17"/>
            <w:lang w:val="en-US"/>
            <w:rPrChange w:id="11644" w:author="Prieto Bailo, León Enrique" w:date="2023-07-07T23:01:00Z">
              <w:rPr>
                <w:rFonts w:ascii="Consolas" w:hAnsi="Consolas" w:cs="Courier New"/>
                <w:sz w:val="17"/>
                <w:szCs w:val="17"/>
              </w:rPr>
            </w:rPrChange>
          </w:rPr>
          <w:t xml:space="preserve">165. </w:t>
        </w:r>
        <w:r w:rsidRPr="00454AE3">
          <w:rPr>
            <w:rFonts w:ascii="Consolas" w:hAnsi="Consolas" w:cs="Courier New"/>
            <w:color w:val="000000"/>
            <w:sz w:val="17"/>
            <w:szCs w:val="17"/>
            <w:lang w:val="en-US"/>
            <w:rPrChange w:id="1164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46" w:author="Prieto Bailo, León Enrique" w:date="2023-07-07T23:01:00Z">
              <w:rPr>
                <w:rFonts w:ascii="Consolas" w:hAnsi="Consolas" w:cs="Courier New"/>
                <w:color w:val="000000"/>
                <w:sz w:val="17"/>
                <w:szCs w:val="17"/>
              </w:rPr>
            </w:rPrChange>
          </w:rPr>
          <w:t>pulse_end</w:t>
        </w:r>
        <w:proofErr w:type="spellEnd"/>
        <w:r w:rsidRPr="00454AE3">
          <w:rPr>
            <w:rFonts w:ascii="Consolas" w:hAnsi="Consolas" w:cs="Courier New"/>
            <w:color w:val="000000"/>
            <w:sz w:val="17"/>
            <w:szCs w:val="17"/>
            <w:lang w:val="en-US"/>
            <w:rPrChange w:id="1164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4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49"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650"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651"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652" w:author="Prieto Bailo, León Enrique" w:date="2023-07-07T23:01:00Z">
              <w:rPr>
                <w:rFonts w:ascii="Consolas" w:hAnsi="Consolas" w:cs="Courier New"/>
                <w:color w:val="666600"/>
                <w:sz w:val="17"/>
                <w:szCs w:val="17"/>
              </w:rPr>
            </w:rPrChange>
          </w:rPr>
          <w:t>);</w:t>
        </w:r>
      </w:ins>
    </w:p>
    <w:p w14:paraId="1C70868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53" w:author="León Prieto" w:date="2023-07-07T22:48:00Z"/>
          <w:rFonts w:ascii="Consolas" w:hAnsi="Consolas" w:cs="Courier New"/>
          <w:sz w:val="17"/>
          <w:szCs w:val="17"/>
          <w:lang w:val="en-US"/>
          <w:rPrChange w:id="11654" w:author="Prieto Bailo, León Enrique" w:date="2023-07-07T23:01:00Z">
            <w:rPr>
              <w:ins w:id="11655" w:author="León Prieto" w:date="2023-07-07T22:48:00Z"/>
              <w:rFonts w:ascii="Consolas" w:hAnsi="Consolas" w:cs="Courier New"/>
              <w:sz w:val="17"/>
              <w:szCs w:val="17"/>
            </w:rPr>
          </w:rPrChange>
        </w:rPr>
      </w:pPr>
      <w:ins w:id="11656" w:author="León Prieto" w:date="2023-07-07T22:48:00Z">
        <w:r w:rsidRPr="00454AE3">
          <w:rPr>
            <w:rFonts w:ascii="Consolas" w:hAnsi="Consolas" w:cs="Courier New"/>
            <w:sz w:val="17"/>
            <w:szCs w:val="17"/>
            <w:lang w:val="en-US"/>
            <w:rPrChange w:id="11657" w:author="Prieto Bailo, León Enrique" w:date="2023-07-07T23:01:00Z">
              <w:rPr>
                <w:rFonts w:ascii="Consolas" w:hAnsi="Consolas" w:cs="Courier New"/>
                <w:sz w:val="17"/>
                <w:szCs w:val="17"/>
              </w:rPr>
            </w:rPrChange>
          </w:rPr>
          <w:t xml:space="preserve">166. </w:t>
        </w:r>
        <w:r w:rsidRPr="00454AE3">
          <w:rPr>
            <w:rFonts w:ascii="Consolas" w:hAnsi="Consolas" w:cs="Courier New"/>
            <w:color w:val="000000"/>
            <w:sz w:val="17"/>
            <w:szCs w:val="17"/>
            <w:lang w:val="en-US"/>
            <w:rPrChange w:id="11658" w:author="Prieto Bailo, León Enrique" w:date="2023-07-07T23:01:00Z">
              <w:rPr>
                <w:rFonts w:ascii="Consolas" w:hAnsi="Consolas" w:cs="Courier New"/>
                <w:color w:val="000000"/>
                <w:sz w:val="17"/>
                <w:szCs w:val="17"/>
              </w:rPr>
            </w:rPrChange>
          </w:rPr>
          <w:t xml:space="preserve">      duration </w:t>
        </w:r>
        <w:r w:rsidRPr="00454AE3">
          <w:rPr>
            <w:rFonts w:ascii="Consolas" w:hAnsi="Consolas" w:cs="Courier New"/>
            <w:color w:val="666600"/>
            <w:sz w:val="17"/>
            <w:szCs w:val="17"/>
            <w:lang w:val="en-US"/>
            <w:rPrChange w:id="1165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6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61" w:author="Prieto Bailo, León Enrique" w:date="2023-07-07T23:01:00Z">
              <w:rPr>
                <w:rFonts w:ascii="Consolas" w:hAnsi="Consolas" w:cs="Courier New"/>
                <w:color w:val="000000"/>
                <w:sz w:val="17"/>
                <w:szCs w:val="17"/>
              </w:rPr>
            </w:rPrChange>
          </w:rPr>
          <w:t>pulse_end</w:t>
        </w:r>
        <w:proofErr w:type="spellEnd"/>
        <w:r w:rsidRPr="00454AE3">
          <w:rPr>
            <w:rFonts w:ascii="Consolas" w:hAnsi="Consolas" w:cs="Courier New"/>
            <w:color w:val="000000"/>
            <w:sz w:val="17"/>
            <w:szCs w:val="17"/>
            <w:lang w:val="en-US"/>
            <w:rPrChange w:id="1166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6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6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65" w:author="Prieto Bailo, León Enrique" w:date="2023-07-07T23:01:00Z">
              <w:rPr>
                <w:rFonts w:ascii="Consolas" w:hAnsi="Consolas" w:cs="Courier New"/>
                <w:color w:val="000000"/>
                <w:sz w:val="17"/>
                <w:szCs w:val="17"/>
              </w:rPr>
            </w:rPrChange>
          </w:rPr>
          <w:t>pulse_</w:t>
        </w:r>
        <w:proofErr w:type="gramStart"/>
        <w:r w:rsidRPr="00454AE3">
          <w:rPr>
            <w:rFonts w:ascii="Consolas" w:hAnsi="Consolas" w:cs="Courier New"/>
            <w:color w:val="000000"/>
            <w:sz w:val="17"/>
            <w:szCs w:val="17"/>
            <w:lang w:val="en-US"/>
            <w:rPrChange w:id="11666" w:author="Prieto Bailo, León Enrique" w:date="2023-07-07T23:01:00Z">
              <w:rPr>
                <w:rFonts w:ascii="Consolas" w:hAnsi="Consolas" w:cs="Courier New"/>
                <w:color w:val="000000"/>
                <w:sz w:val="17"/>
                <w:szCs w:val="17"/>
              </w:rPr>
            </w:rPrChange>
          </w:rPr>
          <w:t>start</w:t>
        </w:r>
        <w:proofErr w:type="spellEnd"/>
        <w:r w:rsidRPr="00454AE3">
          <w:rPr>
            <w:rFonts w:ascii="Consolas" w:hAnsi="Consolas" w:cs="Courier New"/>
            <w:color w:val="666600"/>
            <w:sz w:val="17"/>
            <w:szCs w:val="17"/>
            <w:lang w:val="en-US"/>
            <w:rPrChange w:id="11667" w:author="Prieto Bailo, León Enrique" w:date="2023-07-07T23:01:00Z">
              <w:rPr>
                <w:rFonts w:ascii="Consolas" w:hAnsi="Consolas" w:cs="Courier New"/>
                <w:color w:val="666600"/>
                <w:sz w:val="17"/>
                <w:szCs w:val="17"/>
              </w:rPr>
            </w:rPrChange>
          </w:rPr>
          <w:t>;</w:t>
        </w:r>
        <w:proofErr w:type="gramEnd"/>
      </w:ins>
    </w:p>
    <w:p w14:paraId="23E62E4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68" w:author="León Prieto" w:date="2023-07-07T22:48:00Z"/>
          <w:rFonts w:ascii="Consolas" w:hAnsi="Consolas" w:cs="Courier New"/>
          <w:sz w:val="17"/>
          <w:szCs w:val="17"/>
          <w:lang w:val="en-US"/>
          <w:rPrChange w:id="11669" w:author="Prieto Bailo, León Enrique" w:date="2023-07-07T23:01:00Z">
            <w:rPr>
              <w:ins w:id="11670" w:author="León Prieto" w:date="2023-07-07T22:48:00Z"/>
              <w:rFonts w:ascii="Consolas" w:hAnsi="Consolas" w:cs="Courier New"/>
              <w:sz w:val="17"/>
              <w:szCs w:val="17"/>
            </w:rPr>
          </w:rPrChange>
        </w:rPr>
      </w:pPr>
      <w:ins w:id="11671" w:author="León Prieto" w:date="2023-07-07T22:48:00Z">
        <w:r w:rsidRPr="00454AE3">
          <w:rPr>
            <w:rFonts w:ascii="Consolas" w:hAnsi="Consolas" w:cs="Courier New"/>
            <w:sz w:val="17"/>
            <w:szCs w:val="17"/>
            <w:lang w:val="en-US"/>
            <w:rPrChange w:id="11672" w:author="Prieto Bailo, León Enrique" w:date="2023-07-07T23:01:00Z">
              <w:rPr>
                <w:rFonts w:ascii="Consolas" w:hAnsi="Consolas" w:cs="Courier New"/>
                <w:sz w:val="17"/>
                <w:szCs w:val="17"/>
              </w:rPr>
            </w:rPrChange>
          </w:rPr>
          <w:t xml:space="preserve">167. </w:t>
        </w:r>
        <w:r w:rsidRPr="00454AE3">
          <w:rPr>
            <w:rFonts w:ascii="Consolas" w:hAnsi="Consolas" w:cs="Courier New"/>
            <w:color w:val="000000"/>
            <w:sz w:val="17"/>
            <w:szCs w:val="17"/>
            <w:lang w:val="en-US"/>
            <w:rPrChange w:id="1167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74" w:author="Prieto Bailo, León Enrique" w:date="2023-07-07T23:01:00Z">
              <w:rPr>
                <w:rFonts w:ascii="Consolas" w:hAnsi="Consolas" w:cs="Courier New"/>
                <w:color w:val="000000"/>
                <w:sz w:val="17"/>
                <w:szCs w:val="17"/>
              </w:rPr>
            </w:rPrChange>
          </w:rPr>
          <w:t>computed_distance</w:t>
        </w:r>
        <w:proofErr w:type="spellEnd"/>
        <w:r w:rsidRPr="00454AE3">
          <w:rPr>
            <w:rFonts w:ascii="Consolas" w:hAnsi="Consolas" w:cs="Courier New"/>
            <w:color w:val="000000"/>
            <w:sz w:val="17"/>
            <w:szCs w:val="17"/>
            <w:lang w:val="en-US"/>
            <w:rPrChange w:id="116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7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77" w:author="Prieto Bailo, León Enrique" w:date="2023-07-07T23:01:00Z">
              <w:rPr>
                <w:rFonts w:ascii="Consolas" w:hAnsi="Consolas" w:cs="Courier New"/>
                <w:color w:val="000000"/>
                <w:sz w:val="17"/>
                <w:szCs w:val="17"/>
              </w:rPr>
            </w:rPrChange>
          </w:rPr>
          <w:t xml:space="preserve"> duration </w:t>
        </w:r>
        <w:r w:rsidRPr="00454AE3">
          <w:rPr>
            <w:rFonts w:ascii="Consolas" w:hAnsi="Consolas" w:cs="Courier New"/>
            <w:color w:val="666600"/>
            <w:sz w:val="17"/>
            <w:szCs w:val="17"/>
            <w:lang w:val="en-US"/>
            <w:rPrChange w:id="1167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7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680" w:author="Prieto Bailo, León Enrique" w:date="2023-07-07T23:01:00Z">
              <w:rPr>
                <w:rFonts w:ascii="Consolas" w:hAnsi="Consolas" w:cs="Courier New"/>
                <w:color w:val="006666"/>
                <w:sz w:val="17"/>
                <w:szCs w:val="17"/>
              </w:rPr>
            </w:rPrChange>
          </w:rPr>
          <w:t>1e6</w:t>
        </w:r>
        <w:r w:rsidRPr="00454AE3">
          <w:rPr>
            <w:rFonts w:ascii="Consolas" w:hAnsi="Consolas" w:cs="Courier New"/>
            <w:color w:val="000000"/>
            <w:sz w:val="17"/>
            <w:szCs w:val="17"/>
            <w:lang w:val="en-US"/>
            <w:rPrChange w:id="1168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8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8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684" w:author="Prieto Bailo, León Enrique" w:date="2023-07-07T23:01:00Z">
              <w:rPr>
                <w:rFonts w:ascii="Consolas" w:hAnsi="Consolas" w:cs="Courier New"/>
                <w:color w:val="000000"/>
                <w:sz w:val="17"/>
                <w:szCs w:val="17"/>
              </w:rPr>
            </w:rPrChange>
          </w:rPr>
          <w:t>cAir</w:t>
        </w:r>
        <w:proofErr w:type="spellEnd"/>
        <w:r w:rsidRPr="00454AE3">
          <w:rPr>
            <w:rFonts w:ascii="Consolas" w:hAnsi="Consolas" w:cs="Courier New"/>
            <w:color w:val="000000"/>
            <w:sz w:val="17"/>
            <w:szCs w:val="17"/>
            <w:lang w:val="en-US"/>
            <w:rPrChange w:id="1168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8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8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688" w:author="Prieto Bailo, León Enrique" w:date="2023-07-07T23:01:00Z">
              <w:rPr>
                <w:rFonts w:ascii="Consolas" w:hAnsi="Consolas" w:cs="Courier New"/>
                <w:color w:val="006666"/>
                <w:sz w:val="17"/>
                <w:szCs w:val="17"/>
              </w:rPr>
            </w:rPrChange>
          </w:rPr>
          <w:t>1e2</w:t>
        </w:r>
        <w:r w:rsidRPr="00454AE3">
          <w:rPr>
            <w:rFonts w:ascii="Consolas" w:hAnsi="Consolas" w:cs="Courier New"/>
            <w:color w:val="000000"/>
            <w:sz w:val="17"/>
            <w:szCs w:val="17"/>
            <w:lang w:val="en-US"/>
            <w:rPrChange w:id="1168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69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691"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1692" w:author="Prieto Bailo, León Enrique" w:date="2023-07-07T23:01:00Z">
              <w:rPr>
                <w:rFonts w:ascii="Consolas" w:hAnsi="Consolas" w:cs="Courier New"/>
                <w:color w:val="006666"/>
                <w:sz w:val="17"/>
                <w:szCs w:val="17"/>
              </w:rPr>
            </w:rPrChange>
          </w:rPr>
          <w:t>2.0</w:t>
        </w:r>
        <w:r w:rsidRPr="00454AE3">
          <w:rPr>
            <w:rFonts w:ascii="Consolas" w:hAnsi="Consolas" w:cs="Courier New"/>
            <w:color w:val="666600"/>
            <w:sz w:val="17"/>
            <w:szCs w:val="17"/>
            <w:lang w:val="en-US"/>
            <w:rPrChange w:id="11693" w:author="Prieto Bailo, León Enrique" w:date="2023-07-07T23:01:00Z">
              <w:rPr>
                <w:rFonts w:ascii="Consolas" w:hAnsi="Consolas" w:cs="Courier New"/>
                <w:color w:val="666600"/>
                <w:sz w:val="17"/>
                <w:szCs w:val="17"/>
              </w:rPr>
            </w:rPrChange>
          </w:rPr>
          <w:t>;</w:t>
        </w:r>
        <w:proofErr w:type="gramEnd"/>
      </w:ins>
    </w:p>
    <w:p w14:paraId="5089507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694" w:author="León Prieto" w:date="2023-07-07T22:48:00Z"/>
          <w:rFonts w:ascii="Consolas" w:hAnsi="Consolas" w:cs="Courier New"/>
          <w:sz w:val="17"/>
          <w:szCs w:val="17"/>
          <w:lang w:val="en-US"/>
          <w:rPrChange w:id="11695" w:author="Prieto Bailo, León Enrique" w:date="2023-07-07T23:01:00Z">
            <w:rPr>
              <w:ins w:id="11696" w:author="León Prieto" w:date="2023-07-07T22:48:00Z"/>
              <w:rFonts w:ascii="Consolas" w:hAnsi="Consolas" w:cs="Courier New"/>
              <w:sz w:val="17"/>
              <w:szCs w:val="17"/>
            </w:rPr>
          </w:rPrChange>
        </w:rPr>
      </w:pPr>
      <w:ins w:id="11697" w:author="León Prieto" w:date="2023-07-07T22:48:00Z">
        <w:r w:rsidRPr="00454AE3">
          <w:rPr>
            <w:rFonts w:ascii="Consolas" w:hAnsi="Consolas" w:cs="Courier New"/>
            <w:sz w:val="17"/>
            <w:szCs w:val="17"/>
            <w:lang w:val="en-US"/>
            <w:rPrChange w:id="11698" w:author="Prieto Bailo, León Enrique" w:date="2023-07-07T23:01:00Z">
              <w:rPr>
                <w:rFonts w:ascii="Consolas" w:hAnsi="Consolas" w:cs="Courier New"/>
                <w:sz w:val="17"/>
                <w:szCs w:val="17"/>
              </w:rPr>
            </w:rPrChange>
          </w:rPr>
          <w:t xml:space="preserve">168. </w:t>
        </w:r>
        <w:r w:rsidRPr="00454AE3">
          <w:rPr>
            <w:rFonts w:ascii="Consolas" w:hAnsi="Consolas" w:cs="Courier New"/>
            <w:color w:val="000000"/>
            <w:sz w:val="17"/>
            <w:szCs w:val="17"/>
            <w:lang w:val="en-US"/>
            <w:rPrChange w:id="11699" w:author="Prieto Bailo, León Enrique" w:date="2023-07-07T23:01:00Z">
              <w:rPr>
                <w:rFonts w:ascii="Consolas" w:hAnsi="Consolas" w:cs="Courier New"/>
                <w:color w:val="000000"/>
                <w:sz w:val="17"/>
                <w:szCs w:val="17"/>
              </w:rPr>
            </w:rPrChange>
          </w:rPr>
          <w:t> </w:t>
        </w:r>
      </w:ins>
    </w:p>
    <w:p w14:paraId="3EE027A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00" w:author="León Prieto" w:date="2023-07-07T22:48:00Z"/>
          <w:rFonts w:ascii="Consolas" w:hAnsi="Consolas" w:cs="Courier New"/>
          <w:sz w:val="17"/>
          <w:szCs w:val="17"/>
          <w:lang w:val="en-US"/>
          <w:rPrChange w:id="11701" w:author="Prieto Bailo, León Enrique" w:date="2023-07-07T23:01:00Z">
            <w:rPr>
              <w:ins w:id="11702" w:author="León Prieto" w:date="2023-07-07T22:48:00Z"/>
              <w:rFonts w:ascii="Consolas" w:hAnsi="Consolas" w:cs="Courier New"/>
              <w:sz w:val="17"/>
              <w:szCs w:val="17"/>
            </w:rPr>
          </w:rPrChange>
        </w:rPr>
      </w:pPr>
      <w:ins w:id="11703" w:author="León Prieto" w:date="2023-07-07T22:48:00Z">
        <w:r w:rsidRPr="00454AE3">
          <w:rPr>
            <w:rFonts w:ascii="Consolas" w:hAnsi="Consolas" w:cs="Courier New"/>
            <w:sz w:val="17"/>
            <w:szCs w:val="17"/>
            <w:lang w:val="en-US"/>
            <w:rPrChange w:id="11704" w:author="Prieto Bailo, León Enrique" w:date="2023-07-07T23:01:00Z">
              <w:rPr>
                <w:rFonts w:ascii="Consolas" w:hAnsi="Consolas" w:cs="Courier New"/>
                <w:sz w:val="17"/>
                <w:szCs w:val="17"/>
              </w:rPr>
            </w:rPrChange>
          </w:rPr>
          <w:t xml:space="preserve">169. </w:t>
        </w:r>
        <w:r w:rsidRPr="00454AE3">
          <w:rPr>
            <w:rFonts w:ascii="Consolas" w:hAnsi="Consolas" w:cs="Courier New"/>
            <w:color w:val="000000"/>
            <w:sz w:val="17"/>
            <w:szCs w:val="17"/>
            <w:lang w:val="en-US"/>
            <w:rPrChange w:id="1170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706"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170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0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709" w:author="Prieto Bailo, León Enrique" w:date="2023-07-07T23:01:00Z">
              <w:rPr>
                <w:rFonts w:ascii="Consolas" w:hAnsi="Consolas" w:cs="Courier New"/>
                <w:color w:val="000000"/>
                <w:sz w:val="17"/>
                <w:szCs w:val="17"/>
              </w:rPr>
            </w:rPrChange>
          </w:rPr>
          <w:t>computed_distance</w:t>
        </w:r>
        <w:proofErr w:type="spellEnd"/>
        <w:r w:rsidRPr="00454AE3">
          <w:rPr>
            <w:rFonts w:ascii="Consolas" w:hAnsi="Consolas" w:cs="Courier New"/>
            <w:color w:val="000000"/>
            <w:sz w:val="17"/>
            <w:szCs w:val="17"/>
            <w:lang w:val="en-US"/>
            <w:rPrChange w:id="1171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11"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171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713" w:author="Prieto Bailo, León Enrique" w:date="2023-07-07T23:01: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17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1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16" w:author="Prieto Bailo, León Enrique" w:date="2023-07-07T23:01:00Z">
              <w:rPr>
                <w:rFonts w:ascii="Consolas" w:hAnsi="Consolas" w:cs="Courier New"/>
                <w:color w:val="666600"/>
                <w:sz w:val="17"/>
                <w:szCs w:val="17"/>
              </w:rPr>
            </w:rPrChange>
          </w:rPr>
          <w:t>{</w:t>
        </w:r>
      </w:ins>
    </w:p>
    <w:p w14:paraId="385D8C9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17" w:author="León Prieto" w:date="2023-07-07T22:48:00Z"/>
          <w:rFonts w:ascii="Consolas" w:hAnsi="Consolas" w:cs="Courier New"/>
          <w:sz w:val="17"/>
          <w:szCs w:val="17"/>
          <w:lang w:val="en-US"/>
          <w:rPrChange w:id="11718" w:author="Prieto Bailo, León Enrique" w:date="2023-07-07T23:01:00Z">
            <w:rPr>
              <w:ins w:id="11719" w:author="León Prieto" w:date="2023-07-07T22:48:00Z"/>
              <w:rFonts w:ascii="Consolas" w:hAnsi="Consolas" w:cs="Courier New"/>
              <w:sz w:val="17"/>
              <w:szCs w:val="17"/>
            </w:rPr>
          </w:rPrChange>
        </w:rPr>
      </w:pPr>
      <w:ins w:id="11720" w:author="León Prieto" w:date="2023-07-07T22:48:00Z">
        <w:r w:rsidRPr="00454AE3">
          <w:rPr>
            <w:rFonts w:ascii="Consolas" w:hAnsi="Consolas" w:cs="Courier New"/>
            <w:sz w:val="17"/>
            <w:szCs w:val="17"/>
            <w:lang w:val="en-US"/>
            <w:rPrChange w:id="11721" w:author="Prieto Bailo, León Enrique" w:date="2023-07-07T23:01:00Z">
              <w:rPr>
                <w:rFonts w:ascii="Consolas" w:hAnsi="Consolas" w:cs="Courier New"/>
                <w:sz w:val="17"/>
                <w:szCs w:val="17"/>
              </w:rPr>
            </w:rPrChange>
          </w:rPr>
          <w:t xml:space="preserve">170. </w:t>
        </w:r>
        <w:r w:rsidRPr="00454AE3">
          <w:rPr>
            <w:rFonts w:ascii="Consolas" w:hAnsi="Consolas" w:cs="Courier New"/>
            <w:color w:val="000000"/>
            <w:sz w:val="17"/>
            <w:szCs w:val="17"/>
            <w:lang w:val="en-US"/>
            <w:rPrChange w:id="1172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23" w:author="Prieto Bailo, León Enrique" w:date="2023-07-07T23:01:00Z">
              <w:rPr>
                <w:rFonts w:ascii="Consolas" w:hAnsi="Consolas" w:cs="Courier New"/>
                <w:color w:val="000000"/>
                <w:sz w:val="17"/>
                <w:szCs w:val="17"/>
              </w:rPr>
            </w:rPrChange>
          </w:rPr>
          <w:t>computed_distance</w:t>
        </w:r>
        <w:proofErr w:type="spellEnd"/>
        <w:r w:rsidRPr="00454AE3">
          <w:rPr>
            <w:rFonts w:ascii="Consolas" w:hAnsi="Consolas" w:cs="Courier New"/>
            <w:color w:val="000000"/>
            <w:sz w:val="17"/>
            <w:szCs w:val="17"/>
            <w:lang w:val="en-US"/>
            <w:rPrChange w:id="1172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2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26"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1727" w:author="Prieto Bailo, León Enrique" w:date="2023-07-07T23:01: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1728" w:author="Prieto Bailo, León Enrique" w:date="2023-07-07T23:01:00Z">
              <w:rPr>
                <w:rFonts w:ascii="Consolas" w:hAnsi="Consolas" w:cs="Courier New"/>
                <w:color w:val="666600"/>
                <w:sz w:val="17"/>
                <w:szCs w:val="17"/>
              </w:rPr>
            </w:rPrChange>
          </w:rPr>
          <w:t>;</w:t>
        </w:r>
        <w:proofErr w:type="gramEnd"/>
      </w:ins>
    </w:p>
    <w:p w14:paraId="77E6E6F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29" w:author="León Prieto" w:date="2023-07-07T22:48:00Z"/>
          <w:rFonts w:ascii="Consolas" w:hAnsi="Consolas" w:cs="Courier New"/>
          <w:sz w:val="17"/>
          <w:szCs w:val="17"/>
          <w:lang w:val="en-US"/>
          <w:rPrChange w:id="11730" w:author="Prieto Bailo, León Enrique" w:date="2023-07-07T23:01:00Z">
            <w:rPr>
              <w:ins w:id="11731" w:author="León Prieto" w:date="2023-07-07T22:48:00Z"/>
              <w:rFonts w:ascii="Consolas" w:hAnsi="Consolas" w:cs="Courier New"/>
              <w:sz w:val="17"/>
              <w:szCs w:val="17"/>
            </w:rPr>
          </w:rPrChange>
        </w:rPr>
      </w:pPr>
      <w:ins w:id="11732" w:author="León Prieto" w:date="2023-07-07T22:48:00Z">
        <w:r w:rsidRPr="00454AE3">
          <w:rPr>
            <w:rFonts w:ascii="Consolas" w:hAnsi="Consolas" w:cs="Courier New"/>
            <w:sz w:val="17"/>
            <w:szCs w:val="17"/>
            <w:lang w:val="en-US"/>
            <w:rPrChange w:id="11733" w:author="Prieto Bailo, León Enrique" w:date="2023-07-07T23:01:00Z">
              <w:rPr>
                <w:rFonts w:ascii="Consolas" w:hAnsi="Consolas" w:cs="Courier New"/>
                <w:sz w:val="17"/>
                <w:szCs w:val="17"/>
              </w:rPr>
            </w:rPrChange>
          </w:rPr>
          <w:t xml:space="preserve">171. </w:t>
        </w:r>
        <w:r w:rsidRPr="00454AE3">
          <w:rPr>
            <w:rFonts w:ascii="Consolas" w:hAnsi="Consolas" w:cs="Courier New"/>
            <w:color w:val="000000"/>
            <w:sz w:val="17"/>
            <w:szCs w:val="17"/>
            <w:lang w:val="en-US"/>
            <w:rPrChange w:id="11734"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73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36" w:author="Prieto Bailo, León Enrique" w:date="2023-07-07T23:01:00Z">
              <w:rPr>
                <w:rFonts w:ascii="Consolas" w:hAnsi="Consolas" w:cs="Courier New"/>
                <w:color w:val="666600"/>
                <w:sz w:val="17"/>
                <w:szCs w:val="17"/>
              </w:rPr>
            </w:rPrChange>
          </w:rPr>
          <w:t>}</w:t>
        </w:r>
        <w:proofErr w:type="gramEnd"/>
      </w:ins>
    </w:p>
    <w:p w14:paraId="7037DD2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37" w:author="León Prieto" w:date="2023-07-07T22:48:00Z"/>
          <w:rFonts w:ascii="Consolas" w:hAnsi="Consolas" w:cs="Courier New"/>
          <w:sz w:val="17"/>
          <w:szCs w:val="17"/>
          <w:lang w:val="en-US"/>
          <w:rPrChange w:id="11738" w:author="Prieto Bailo, León Enrique" w:date="2023-07-07T23:01:00Z">
            <w:rPr>
              <w:ins w:id="11739" w:author="León Prieto" w:date="2023-07-07T22:48:00Z"/>
              <w:rFonts w:ascii="Consolas" w:hAnsi="Consolas" w:cs="Courier New"/>
              <w:sz w:val="17"/>
              <w:szCs w:val="17"/>
            </w:rPr>
          </w:rPrChange>
        </w:rPr>
      </w:pPr>
      <w:ins w:id="11740" w:author="León Prieto" w:date="2023-07-07T22:48:00Z">
        <w:r w:rsidRPr="00454AE3">
          <w:rPr>
            <w:rFonts w:ascii="Consolas" w:hAnsi="Consolas" w:cs="Courier New"/>
            <w:sz w:val="17"/>
            <w:szCs w:val="17"/>
            <w:lang w:val="en-US"/>
            <w:rPrChange w:id="11741" w:author="Prieto Bailo, León Enrique" w:date="2023-07-07T23:01:00Z">
              <w:rPr>
                <w:rFonts w:ascii="Consolas" w:hAnsi="Consolas" w:cs="Courier New"/>
                <w:sz w:val="17"/>
                <w:szCs w:val="17"/>
              </w:rPr>
            </w:rPrChange>
          </w:rPr>
          <w:t xml:space="preserve">172. </w:t>
        </w:r>
        <w:r w:rsidRPr="00454AE3">
          <w:rPr>
            <w:rFonts w:ascii="Consolas" w:hAnsi="Consolas" w:cs="Courier New"/>
            <w:color w:val="000000"/>
            <w:sz w:val="17"/>
            <w:szCs w:val="17"/>
            <w:lang w:val="en-US"/>
            <w:rPrChange w:id="1174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1743"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174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45"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746" w:author="Prieto Bailo, León Enrique" w:date="2023-07-07T23:01:00Z">
              <w:rPr>
                <w:rFonts w:ascii="Consolas" w:hAnsi="Consolas" w:cs="Courier New"/>
                <w:color w:val="000000"/>
                <w:sz w:val="17"/>
                <w:szCs w:val="17"/>
              </w:rPr>
            </w:rPrChange>
          </w:rPr>
          <w:t>computed_distance</w:t>
        </w:r>
        <w:proofErr w:type="spellEnd"/>
        <w:r w:rsidRPr="00454AE3">
          <w:rPr>
            <w:rFonts w:ascii="Consolas" w:hAnsi="Consolas" w:cs="Courier New"/>
            <w:color w:val="000000"/>
            <w:sz w:val="17"/>
            <w:szCs w:val="17"/>
            <w:lang w:val="en-US"/>
            <w:rPrChange w:id="1174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48"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174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750" w:author="Prieto Bailo, León Enrique" w:date="2023-07-07T23:01:00Z">
              <w:rPr>
                <w:rFonts w:ascii="Consolas" w:hAnsi="Consolas" w:cs="Courier New"/>
                <w:color w:val="006666"/>
                <w:sz w:val="17"/>
                <w:szCs w:val="17"/>
              </w:rPr>
            </w:rPrChange>
          </w:rPr>
          <w:t>200</w:t>
        </w:r>
        <w:r w:rsidRPr="00454AE3">
          <w:rPr>
            <w:rFonts w:ascii="Consolas" w:hAnsi="Consolas" w:cs="Courier New"/>
            <w:color w:val="666600"/>
            <w:sz w:val="17"/>
            <w:szCs w:val="17"/>
            <w:lang w:val="en-US"/>
            <w:rPrChange w:id="1175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53" w:author="Prieto Bailo, León Enrique" w:date="2023-07-07T23:01:00Z">
              <w:rPr>
                <w:rFonts w:ascii="Consolas" w:hAnsi="Consolas" w:cs="Courier New"/>
                <w:color w:val="666600"/>
                <w:sz w:val="17"/>
                <w:szCs w:val="17"/>
              </w:rPr>
            </w:rPrChange>
          </w:rPr>
          <w:t>{</w:t>
        </w:r>
      </w:ins>
    </w:p>
    <w:p w14:paraId="2A2C4DB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54" w:author="León Prieto" w:date="2023-07-07T22:48:00Z"/>
          <w:rFonts w:ascii="Consolas" w:hAnsi="Consolas" w:cs="Courier New"/>
          <w:sz w:val="17"/>
          <w:szCs w:val="17"/>
          <w:lang w:val="en-US"/>
          <w:rPrChange w:id="11755" w:author="Prieto Bailo, León Enrique" w:date="2023-07-07T23:01:00Z">
            <w:rPr>
              <w:ins w:id="11756" w:author="León Prieto" w:date="2023-07-07T22:48:00Z"/>
              <w:rFonts w:ascii="Consolas" w:hAnsi="Consolas" w:cs="Courier New"/>
              <w:sz w:val="17"/>
              <w:szCs w:val="17"/>
            </w:rPr>
          </w:rPrChange>
        </w:rPr>
      </w:pPr>
      <w:ins w:id="11757" w:author="León Prieto" w:date="2023-07-07T22:48:00Z">
        <w:r w:rsidRPr="00454AE3">
          <w:rPr>
            <w:rFonts w:ascii="Consolas" w:hAnsi="Consolas" w:cs="Courier New"/>
            <w:sz w:val="17"/>
            <w:szCs w:val="17"/>
            <w:lang w:val="en-US"/>
            <w:rPrChange w:id="11758" w:author="Prieto Bailo, León Enrique" w:date="2023-07-07T23:01:00Z">
              <w:rPr>
                <w:rFonts w:ascii="Consolas" w:hAnsi="Consolas" w:cs="Courier New"/>
                <w:sz w:val="17"/>
                <w:szCs w:val="17"/>
              </w:rPr>
            </w:rPrChange>
          </w:rPr>
          <w:t xml:space="preserve">173. </w:t>
        </w:r>
        <w:r w:rsidRPr="00454AE3">
          <w:rPr>
            <w:rFonts w:ascii="Consolas" w:hAnsi="Consolas" w:cs="Courier New"/>
            <w:color w:val="000000"/>
            <w:sz w:val="17"/>
            <w:szCs w:val="17"/>
            <w:lang w:val="en-US"/>
            <w:rPrChange w:id="1175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60" w:author="Prieto Bailo, León Enrique" w:date="2023-07-07T23:01:00Z">
              <w:rPr>
                <w:rFonts w:ascii="Consolas" w:hAnsi="Consolas" w:cs="Courier New"/>
                <w:color w:val="000000"/>
                <w:sz w:val="17"/>
                <w:szCs w:val="17"/>
              </w:rPr>
            </w:rPrChange>
          </w:rPr>
          <w:t>prev_distance</w:t>
        </w:r>
        <w:proofErr w:type="spellEnd"/>
        <w:r w:rsidRPr="00454AE3">
          <w:rPr>
            <w:rFonts w:ascii="Consolas" w:hAnsi="Consolas" w:cs="Courier New"/>
            <w:color w:val="000000"/>
            <w:sz w:val="17"/>
            <w:szCs w:val="17"/>
            <w:lang w:val="en-US"/>
            <w:rPrChange w:id="1176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6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63"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764" w:author="Prieto Bailo, León Enrique" w:date="2023-07-07T23:01:00Z">
              <w:rPr>
                <w:rFonts w:ascii="Consolas" w:hAnsi="Consolas" w:cs="Courier New"/>
                <w:color w:val="000000"/>
                <w:sz w:val="17"/>
                <w:szCs w:val="17"/>
              </w:rPr>
            </w:rPrChange>
          </w:rPr>
          <w:t>distance</w:t>
        </w:r>
        <w:r w:rsidRPr="00454AE3">
          <w:rPr>
            <w:rFonts w:ascii="Consolas" w:hAnsi="Consolas" w:cs="Courier New"/>
            <w:color w:val="666600"/>
            <w:sz w:val="17"/>
            <w:szCs w:val="17"/>
            <w:lang w:val="en-US"/>
            <w:rPrChange w:id="11765" w:author="Prieto Bailo, León Enrique" w:date="2023-07-07T23:01:00Z">
              <w:rPr>
                <w:rFonts w:ascii="Consolas" w:hAnsi="Consolas" w:cs="Courier New"/>
                <w:color w:val="666600"/>
                <w:sz w:val="17"/>
                <w:szCs w:val="17"/>
              </w:rPr>
            </w:rPrChange>
          </w:rPr>
          <w:t>;</w:t>
        </w:r>
        <w:proofErr w:type="gramEnd"/>
      </w:ins>
    </w:p>
    <w:p w14:paraId="00AEBEB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66" w:author="León Prieto" w:date="2023-07-07T22:48:00Z"/>
          <w:rFonts w:ascii="Consolas" w:hAnsi="Consolas" w:cs="Courier New"/>
          <w:sz w:val="17"/>
          <w:szCs w:val="17"/>
          <w:lang w:val="en-US"/>
          <w:rPrChange w:id="11767" w:author="Prieto Bailo, León Enrique" w:date="2023-07-07T23:01:00Z">
            <w:rPr>
              <w:ins w:id="11768" w:author="León Prieto" w:date="2023-07-07T22:48:00Z"/>
              <w:rFonts w:ascii="Consolas" w:hAnsi="Consolas" w:cs="Courier New"/>
              <w:sz w:val="17"/>
              <w:szCs w:val="17"/>
            </w:rPr>
          </w:rPrChange>
        </w:rPr>
      </w:pPr>
      <w:ins w:id="11769" w:author="León Prieto" w:date="2023-07-07T22:48:00Z">
        <w:r w:rsidRPr="00454AE3">
          <w:rPr>
            <w:rFonts w:ascii="Consolas" w:hAnsi="Consolas" w:cs="Courier New"/>
            <w:sz w:val="17"/>
            <w:szCs w:val="17"/>
            <w:lang w:val="en-US"/>
            <w:rPrChange w:id="11770" w:author="Prieto Bailo, León Enrique" w:date="2023-07-07T23:01:00Z">
              <w:rPr>
                <w:rFonts w:ascii="Consolas" w:hAnsi="Consolas" w:cs="Courier New"/>
                <w:sz w:val="17"/>
                <w:szCs w:val="17"/>
              </w:rPr>
            </w:rPrChange>
          </w:rPr>
          <w:t xml:space="preserve">174. </w:t>
        </w:r>
        <w:r w:rsidRPr="00454AE3">
          <w:rPr>
            <w:rFonts w:ascii="Consolas" w:hAnsi="Consolas" w:cs="Courier New"/>
            <w:color w:val="000000"/>
            <w:sz w:val="17"/>
            <w:szCs w:val="17"/>
            <w:lang w:val="en-US"/>
            <w:rPrChange w:id="1177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72" w:author="Prieto Bailo, León Enrique" w:date="2023-07-07T23:01:00Z">
              <w:rPr>
                <w:rFonts w:ascii="Consolas" w:hAnsi="Consolas" w:cs="Courier New"/>
                <w:color w:val="000000"/>
                <w:sz w:val="17"/>
                <w:szCs w:val="17"/>
              </w:rPr>
            </w:rPrChange>
          </w:rPr>
          <w:t>prev_distance_filt</w:t>
        </w:r>
        <w:proofErr w:type="spellEnd"/>
        <w:r w:rsidRPr="00454AE3">
          <w:rPr>
            <w:rFonts w:ascii="Consolas" w:hAnsi="Consolas" w:cs="Courier New"/>
            <w:color w:val="000000"/>
            <w:sz w:val="17"/>
            <w:szCs w:val="17"/>
            <w:lang w:val="en-US"/>
            <w:rPrChange w:id="1177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7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7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76" w:author="Prieto Bailo, León Enrique" w:date="2023-07-07T23:01:00Z">
              <w:rPr>
                <w:rFonts w:ascii="Consolas" w:hAnsi="Consolas" w:cs="Courier New"/>
                <w:color w:val="000000"/>
                <w:sz w:val="17"/>
                <w:szCs w:val="17"/>
              </w:rPr>
            </w:rPrChange>
          </w:rPr>
          <w:t>distance_</w:t>
        </w:r>
        <w:proofErr w:type="gramStart"/>
        <w:r w:rsidRPr="00454AE3">
          <w:rPr>
            <w:rFonts w:ascii="Consolas" w:hAnsi="Consolas" w:cs="Courier New"/>
            <w:color w:val="000000"/>
            <w:sz w:val="17"/>
            <w:szCs w:val="17"/>
            <w:lang w:val="en-US"/>
            <w:rPrChange w:id="11777" w:author="Prieto Bailo, León Enrique" w:date="2023-07-07T23:01:00Z">
              <w:rPr>
                <w:rFonts w:ascii="Consolas" w:hAnsi="Consolas" w:cs="Courier New"/>
                <w:color w:val="000000"/>
                <w:sz w:val="17"/>
                <w:szCs w:val="17"/>
              </w:rPr>
            </w:rPrChange>
          </w:rPr>
          <w:t>filt</w:t>
        </w:r>
        <w:proofErr w:type="spellEnd"/>
        <w:r w:rsidRPr="00454AE3">
          <w:rPr>
            <w:rFonts w:ascii="Consolas" w:hAnsi="Consolas" w:cs="Courier New"/>
            <w:color w:val="666600"/>
            <w:sz w:val="17"/>
            <w:szCs w:val="17"/>
            <w:lang w:val="en-US"/>
            <w:rPrChange w:id="11778" w:author="Prieto Bailo, León Enrique" w:date="2023-07-07T23:01:00Z">
              <w:rPr>
                <w:rFonts w:ascii="Consolas" w:hAnsi="Consolas" w:cs="Courier New"/>
                <w:color w:val="666600"/>
                <w:sz w:val="17"/>
                <w:szCs w:val="17"/>
              </w:rPr>
            </w:rPrChange>
          </w:rPr>
          <w:t>;</w:t>
        </w:r>
        <w:proofErr w:type="gramEnd"/>
      </w:ins>
    </w:p>
    <w:p w14:paraId="4AD6A29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79" w:author="León Prieto" w:date="2023-07-07T22:48:00Z"/>
          <w:rFonts w:ascii="Consolas" w:hAnsi="Consolas" w:cs="Courier New"/>
          <w:sz w:val="17"/>
          <w:szCs w:val="17"/>
          <w:lang w:val="en-US"/>
          <w:rPrChange w:id="11780" w:author="Prieto Bailo, León Enrique" w:date="2023-07-07T23:01:00Z">
            <w:rPr>
              <w:ins w:id="11781" w:author="León Prieto" w:date="2023-07-07T22:48:00Z"/>
              <w:rFonts w:ascii="Consolas" w:hAnsi="Consolas" w:cs="Courier New"/>
              <w:sz w:val="17"/>
              <w:szCs w:val="17"/>
            </w:rPr>
          </w:rPrChange>
        </w:rPr>
      </w:pPr>
      <w:ins w:id="11782" w:author="León Prieto" w:date="2023-07-07T22:48:00Z">
        <w:r w:rsidRPr="00454AE3">
          <w:rPr>
            <w:rFonts w:ascii="Consolas" w:hAnsi="Consolas" w:cs="Courier New"/>
            <w:sz w:val="17"/>
            <w:szCs w:val="17"/>
            <w:lang w:val="en-US"/>
            <w:rPrChange w:id="11783" w:author="Prieto Bailo, León Enrique" w:date="2023-07-07T23:01:00Z">
              <w:rPr>
                <w:rFonts w:ascii="Consolas" w:hAnsi="Consolas" w:cs="Courier New"/>
                <w:sz w:val="17"/>
                <w:szCs w:val="17"/>
              </w:rPr>
            </w:rPrChange>
          </w:rPr>
          <w:t xml:space="preserve">175. </w:t>
        </w:r>
        <w:r w:rsidRPr="00454AE3">
          <w:rPr>
            <w:rFonts w:ascii="Consolas" w:hAnsi="Consolas" w:cs="Courier New"/>
            <w:color w:val="000000"/>
            <w:sz w:val="17"/>
            <w:szCs w:val="17"/>
            <w:lang w:val="en-US"/>
            <w:rPrChange w:id="11784" w:author="Prieto Bailo, León Enrique" w:date="2023-07-07T23:01:00Z">
              <w:rPr>
                <w:rFonts w:ascii="Consolas" w:hAnsi="Consolas" w:cs="Courier New"/>
                <w:color w:val="000000"/>
                <w:sz w:val="17"/>
                <w:szCs w:val="17"/>
              </w:rPr>
            </w:rPrChange>
          </w:rPr>
          <w:t xml:space="preserve">        distance </w:t>
        </w:r>
        <w:r w:rsidRPr="00454AE3">
          <w:rPr>
            <w:rFonts w:ascii="Consolas" w:hAnsi="Consolas" w:cs="Courier New"/>
            <w:color w:val="666600"/>
            <w:sz w:val="17"/>
            <w:szCs w:val="17"/>
            <w:lang w:val="en-US"/>
            <w:rPrChange w:id="1178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8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87" w:author="Prieto Bailo, León Enrique" w:date="2023-07-07T23:01:00Z">
              <w:rPr>
                <w:rFonts w:ascii="Consolas" w:hAnsi="Consolas" w:cs="Courier New"/>
                <w:color w:val="000000"/>
                <w:sz w:val="17"/>
                <w:szCs w:val="17"/>
              </w:rPr>
            </w:rPrChange>
          </w:rPr>
          <w:t>computed_</w:t>
        </w:r>
        <w:proofErr w:type="gramStart"/>
        <w:r w:rsidRPr="00454AE3">
          <w:rPr>
            <w:rFonts w:ascii="Consolas" w:hAnsi="Consolas" w:cs="Courier New"/>
            <w:color w:val="000000"/>
            <w:sz w:val="17"/>
            <w:szCs w:val="17"/>
            <w:lang w:val="en-US"/>
            <w:rPrChange w:id="11788" w:author="Prieto Bailo, León Enrique" w:date="2023-07-07T23:01:00Z">
              <w:rPr>
                <w:rFonts w:ascii="Consolas" w:hAnsi="Consolas" w:cs="Courier New"/>
                <w:color w:val="000000"/>
                <w:sz w:val="17"/>
                <w:szCs w:val="17"/>
              </w:rPr>
            </w:rPrChange>
          </w:rPr>
          <w:t>distance</w:t>
        </w:r>
        <w:proofErr w:type="spellEnd"/>
        <w:r w:rsidRPr="00454AE3">
          <w:rPr>
            <w:rFonts w:ascii="Consolas" w:hAnsi="Consolas" w:cs="Courier New"/>
            <w:color w:val="666600"/>
            <w:sz w:val="17"/>
            <w:szCs w:val="17"/>
            <w:lang w:val="en-US"/>
            <w:rPrChange w:id="11789" w:author="Prieto Bailo, León Enrique" w:date="2023-07-07T23:01:00Z">
              <w:rPr>
                <w:rFonts w:ascii="Consolas" w:hAnsi="Consolas" w:cs="Courier New"/>
                <w:color w:val="666600"/>
                <w:sz w:val="17"/>
                <w:szCs w:val="17"/>
              </w:rPr>
            </w:rPrChange>
          </w:rPr>
          <w:t>;</w:t>
        </w:r>
        <w:proofErr w:type="gramEnd"/>
      </w:ins>
    </w:p>
    <w:p w14:paraId="2728FC6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790" w:author="León Prieto" w:date="2023-07-07T22:48:00Z"/>
          <w:rFonts w:ascii="Consolas" w:hAnsi="Consolas" w:cs="Courier New"/>
          <w:sz w:val="17"/>
          <w:szCs w:val="17"/>
          <w:lang w:val="en-US"/>
          <w:rPrChange w:id="11791" w:author="Prieto Bailo, León Enrique" w:date="2023-07-07T23:01:00Z">
            <w:rPr>
              <w:ins w:id="11792" w:author="León Prieto" w:date="2023-07-07T22:48:00Z"/>
              <w:rFonts w:ascii="Consolas" w:hAnsi="Consolas" w:cs="Courier New"/>
              <w:sz w:val="17"/>
              <w:szCs w:val="17"/>
            </w:rPr>
          </w:rPrChange>
        </w:rPr>
      </w:pPr>
      <w:ins w:id="11793" w:author="León Prieto" w:date="2023-07-07T22:48:00Z">
        <w:r w:rsidRPr="00454AE3">
          <w:rPr>
            <w:rFonts w:ascii="Consolas" w:hAnsi="Consolas" w:cs="Courier New"/>
            <w:sz w:val="17"/>
            <w:szCs w:val="17"/>
            <w:lang w:val="en-US"/>
            <w:rPrChange w:id="11794" w:author="Prieto Bailo, León Enrique" w:date="2023-07-07T23:01:00Z">
              <w:rPr>
                <w:rFonts w:ascii="Consolas" w:hAnsi="Consolas" w:cs="Courier New"/>
                <w:sz w:val="17"/>
                <w:szCs w:val="17"/>
              </w:rPr>
            </w:rPrChange>
          </w:rPr>
          <w:t xml:space="preserve">176. </w:t>
        </w:r>
        <w:r w:rsidRPr="00454AE3">
          <w:rPr>
            <w:rFonts w:ascii="Consolas" w:hAnsi="Consolas" w:cs="Courier New"/>
            <w:color w:val="000000"/>
            <w:sz w:val="17"/>
            <w:szCs w:val="17"/>
            <w:lang w:val="en-US"/>
            <w:rPrChange w:id="1179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796" w:author="Prieto Bailo, León Enrique" w:date="2023-07-07T23:01:00Z">
              <w:rPr>
                <w:rFonts w:ascii="Consolas" w:hAnsi="Consolas" w:cs="Courier New"/>
                <w:color w:val="000000"/>
                <w:sz w:val="17"/>
                <w:szCs w:val="17"/>
              </w:rPr>
            </w:rPrChange>
          </w:rPr>
          <w:t>distance_filt</w:t>
        </w:r>
        <w:proofErr w:type="spellEnd"/>
        <w:r w:rsidRPr="00454AE3">
          <w:rPr>
            <w:rFonts w:ascii="Consolas" w:hAnsi="Consolas" w:cs="Courier New"/>
            <w:color w:val="000000"/>
            <w:sz w:val="17"/>
            <w:szCs w:val="17"/>
            <w:lang w:val="en-US"/>
            <w:rPrChange w:id="1179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79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799" w:author="Prieto Bailo, León Enrique" w:date="2023-07-07T23:01: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11800" w:author="Prieto Bailo, León Enrique" w:date="2023-07-07T23:01:00Z">
              <w:rPr>
                <w:rFonts w:ascii="Consolas" w:hAnsi="Consolas" w:cs="Courier New"/>
                <w:color w:val="000000"/>
                <w:sz w:val="17"/>
                <w:szCs w:val="17"/>
              </w:rPr>
            </w:rPrChange>
          </w:rPr>
          <w:t>lp</w:t>
        </w:r>
        <w:r w:rsidRPr="00454AE3">
          <w:rPr>
            <w:rFonts w:ascii="Consolas" w:hAnsi="Consolas" w:cs="Courier New"/>
            <w:color w:val="666600"/>
            <w:sz w:val="17"/>
            <w:szCs w:val="17"/>
            <w:lang w:val="en-US"/>
            <w:rPrChange w:id="118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02" w:author="Prieto Bailo, León Enrique" w:date="2023-07-07T23:01:00Z">
              <w:rPr>
                <w:rFonts w:ascii="Consolas" w:hAnsi="Consolas" w:cs="Courier New"/>
                <w:color w:val="000000"/>
                <w:sz w:val="17"/>
                <w:szCs w:val="17"/>
              </w:rPr>
            </w:rPrChange>
          </w:rPr>
          <w:t>filt</w:t>
        </w:r>
        <w:proofErr w:type="spellEnd"/>
        <w:proofErr w:type="gramEnd"/>
        <w:r w:rsidRPr="00454AE3">
          <w:rPr>
            <w:rFonts w:ascii="Consolas" w:hAnsi="Consolas" w:cs="Courier New"/>
            <w:color w:val="666600"/>
            <w:sz w:val="17"/>
            <w:szCs w:val="17"/>
            <w:lang w:val="en-US"/>
            <w:rPrChange w:id="1180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04" w:author="Prieto Bailo, León Enrique" w:date="2023-07-07T23:01:00Z">
              <w:rPr>
                <w:rFonts w:ascii="Consolas" w:hAnsi="Consolas" w:cs="Courier New"/>
                <w:color w:val="000000"/>
                <w:sz w:val="17"/>
                <w:szCs w:val="17"/>
              </w:rPr>
            </w:rPrChange>
          </w:rPr>
          <w:t>distance</w:t>
        </w:r>
        <w:r w:rsidRPr="00454AE3">
          <w:rPr>
            <w:rFonts w:ascii="Consolas" w:hAnsi="Consolas" w:cs="Courier New"/>
            <w:color w:val="666600"/>
            <w:sz w:val="17"/>
            <w:szCs w:val="17"/>
            <w:lang w:val="en-US"/>
            <w:rPrChange w:id="11805" w:author="Prieto Bailo, León Enrique" w:date="2023-07-07T23:01:00Z">
              <w:rPr>
                <w:rFonts w:ascii="Consolas" w:hAnsi="Consolas" w:cs="Courier New"/>
                <w:color w:val="666600"/>
                <w:sz w:val="17"/>
                <w:szCs w:val="17"/>
              </w:rPr>
            </w:rPrChange>
          </w:rPr>
          <w:t>);</w:t>
        </w:r>
      </w:ins>
    </w:p>
    <w:p w14:paraId="6A672C5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806" w:author="León Prieto" w:date="2023-07-07T22:48:00Z"/>
          <w:rFonts w:ascii="Consolas" w:hAnsi="Consolas" w:cs="Courier New"/>
          <w:sz w:val="17"/>
          <w:szCs w:val="17"/>
          <w:lang w:val="en-US"/>
          <w:rPrChange w:id="11807" w:author="Prieto Bailo, León Enrique" w:date="2023-07-07T23:01:00Z">
            <w:rPr>
              <w:ins w:id="11808" w:author="León Prieto" w:date="2023-07-07T22:48:00Z"/>
              <w:rFonts w:ascii="Consolas" w:hAnsi="Consolas" w:cs="Courier New"/>
              <w:sz w:val="17"/>
              <w:szCs w:val="17"/>
            </w:rPr>
          </w:rPrChange>
        </w:rPr>
      </w:pPr>
      <w:ins w:id="11809" w:author="León Prieto" w:date="2023-07-07T22:48:00Z">
        <w:r w:rsidRPr="00454AE3">
          <w:rPr>
            <w:rFonts w:ascii="Consolas" w:hAnsi="Consolas" w:cs="Courier New"/>
            <w:sz w:val="17"/>
            <w:szCs w:val="17"/>
            <w:lang w:val="en-US"/>
            <w:rPrChange w:id="11810" w:author="Prieto Bailo, León Enrique" w:date="2023-07-07T23:01:00Z">
              <w:rPr>
                <w:rFonts w:ascii="Consolas" w:hAnsi="Consolas" w:cs="Courier New"/>
                <w:sz w:val="17"/>
                <w:szCs w:val="17"/>
              </w:rPr>
            </w:rPrChange>
          </w:rPr>
          <w:t xml:space="preserve">177. </w:t>
        </w:r>
        <w:r w:rsidRPr="00454AE3">
          <w:rPr>
            <w:rFonts w:ascii="Consolas" w:hAnsi="Consolas" w:cs="Courier New"/>
            <w:color w:val="000000"/>
            <w:sz w:val="17"/>
            <w:szCs w:val="17"/>
            <w:lang w:val="en-US"/>
            <w:rPrChange w:id="1181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12" w:author="Prieto Bailo, León Enrique" w:date="2023-07-07T23:01:00Z">
              <w:rPr>
                <w:rFonts w:ascii="Consolas" w:hAnsi="Consolas" w:cs="Courier New"/>
                <w:color w:val="000000"/>
                <w:sz w:val="17"/>
                <w:szCs w:val="17"/>
              </w:rPr>
            </w:rPrChange>
          </w:rPr>
          <w:t>velocity_raw</w:t>
        </w:r>
        <w:proofErr w:type="spellEnd"/>
        <w:r w:rsidRPr="00454AE3">
          <w:rPr>
            <w:rFonts w:ascii="Consolas" w:hAnsi="Consolas" w:cs="Courier New"/>
            <w:color w:val="000000"/>
            <w:sz w:val="17"/>
            <w:szCs w:val="17"/>
            <w:lang w:val="en-US"/>
            <w:rPrChange w:id="118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1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17" w:author="Prieto Bailo, León Enrique" w:date="2023-07-07T23:01:00Z">
              <w:rPr>
                <w:rFonts w:ascii="Consolas" w:hAnsi="Consolas" w:cs="Courier New"/>
                <w:color w:val="000000"/>
                <w:sz w:val="17"/>
                <w:szCs w:val="17"/>
              </w:rPr>
            </w:rPrChange>
          </w:rPr>
          <w:t xml:space="preserve">distance </w:t>
        </w:r>
        <w:r w:rsidRPr="00454AE3">
          <w:rPr>
            <w:rFonts w:ascii="Consolas" w:hAnsi="Consolas" w:cs="Courier New"/>
            <w:color w:val="666600"/>
            <w:sz w:val="17"/>
            <w:szCs w:val="17"/>
            <w:lang w:val="en-US"/>
            <w:rPrChange w:id="118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1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20" w:author="Prieto Bailo, León Enrique" w:date="2023-07-07T23:01:00Z">
              <w:rPr>
                <w:rFonts w:ascii="Consolas" w:hAnsi="Consolas" w:cs="Courier New"/>
                <w:color w:val="000000"/>
                <w:sz w:val="17"/>
                <w:szCs w:val="17"/>
              </w:rPr>
            </w:rPrChange>
          </w:rPr>
          <w:t>prev_distance</w:t>
        </w:r>
        <w:proofErr w:type="spellEnd"/>
        <w:r w:rsidRPr="00454AE3">
          <w:rPr>
            <w:rFonts w:ascii="Consolas" w:hAnsi="Consolas" w:cs="Courier New"/>
            <w:color w:val="666600"/>
            <w:sz w:val="17"/>
            <w:szCs w:val="17"/>
            <w:lang w:val="en-US"/>
            <w:rPrChange w:id="1182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2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2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2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25"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11826"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827"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82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2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3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3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32" w:author="Prieto Bailo, León Enrique" w:date="2023-07-07T23:01:00Z">
              <w:rPr>
                <w:rFonts w:ascii="Consolas" w:hAnsi="Consolas" w:cs="Courier New"/>
                <w:color w:val="000000"/>
                <w:sz w:val="17"/>
                <w:szCs w:val="17"/>
              </w:rPr>
            </w:rPrChange>
          </w:rPr>
          <w:t>timeLast</w:t>
        </w:r>
        <w:proofErr w:type="spellEnd"/>
        <w:r w:rsidRPr="00454AE3">
          <w:rPr>
            <w:rFonts w:ascii="Consolas" w:hAnsi="Consolas" w:cs="Courier New"/>
            <w:color w:val="666600"/>
            <w:sz w:val="17"/>
            <w:szCs w:val="17"/>
            <w:lang w:val="en-US"/>
            <w:rPrChange w:id="1183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3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3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3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37" w:author="Prieto Bailo, León Enrique" w:date="2023-07-07T23:01:00Z">
              <w:rPr>
                <w:rFonts w:ascii="Consolas" w:hAnsi="Consolas" w:cs="Courier New"/>
                <w:color w:val="006666"/>
                <w:sz w:val="17"/>
                <w:szCs w:val="17"/>
              </w:rPr>
            </w:rPrChange>
          </w:rPr>
          <w:t>1e6</w:t>
        </w:r>
        <w:r w:rsidRPr="00454AE3">
          <w:rPr>
            <w:rFonts w:ascii="Consolas" w:hAnsi="Consolas" w:cs="Courier New"/>
            <w:color w:val="666600"/>
            <w:sz w:val="17"/>
            <w:szCs w:val="17"/>
            <w:lang w:val="en-US"/>
            <w:rPrChange w:id="11838" w:author="Prieto Bailo, León Enrique" w:date="2023-07-07T23:01:00Z">
              <w:rPr>
                <w:rFonts w:ascii="Consolas" w:hAnsi="Consolas" w:cs="Courier New"/>
                <w:color w:val="666600"/>
                <w:sz w:val="17"/>
                <w:szCs w:val="17"/>
              </w:rPr>
            </w:rPrChange>
          </w:rPr>
          <w:t>;</w:t>
        </w:r>
      </w:ins>
    </w:p>
    <w:p w14:paraId="131DFA2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839" w:author="León Prieto" w:date="2023-07-07T22:48:00Z"/>
          <w:rFonts w:ascii="Consolas" w:hAnsi="Consolas" w:cs="Courier New"/>
          <w:sz w:val="17"/>
          <w:szCs w:val="17"/>
          <w:lang w:val="en-US"/>
          <w:rPrChange w:id="11840" w:author="Prieto Bailo, León Enrique" w:date="2023-07-07T23:01:00Z">
            <w:rPr>
              <w:ins w:id="11841" w:author="León Prieto" w:date="2023-07-07T22:48:00Z"/>
              <w:rFonts w:ascii="Consolas" w:hAnsi="Consolas" w:cs="Courier New"/>
              <w:sz w:val="17"/>
              <w:szCs w:val="17"/>
            </w:rPr>
          </w:rPrChange>
        </w:rPr>
      </w:pPr>
      <w:ins w:id="11842" w:author="León Prieto" w:date="2023-07-07T22:48:00Z">
        <w:r w:rsidRPr="00454AE3">
          <w:rPr>
            <w:rFonts w:ascii="Consolas" w:hAnsi="Consolas" w:cs="Courier New"/>
            <w:sz w:val="17"/>
            <w:szCs w:val="17"/>
            <w:lang w:val="en-US"/>
            <w:rPrChange w:id="11843" w:author="Prieto Bailo, León Enrique" w:date="2023-07-07T23:01:00Z">
              <w:rPr>
                <w:rFonts w:ascii="Consolas" w:hAnsi="Consolas" w:cs="Courier New"/>
                <w:sz w:val="17"/>
                <w:szCs w:val="17"/>
              </w:rPr>
            </w:rPrChange>
          </w:rPr>
          <w:t xml:space="preserve">178. </w:t>
        </w:r>
        <w:r w:rsidRPr="00454AE3">
          <w:rPr>
            <w:rFonts w:ascii="Consolas" w:hAnsi="Consolas" w:cs="Courier New"/>
            <w:color w:val="000000"/>
            <w:sz w:val="17"/>
            <w:szCs w:val="17"/>
            <w:lang w:val="en-US"/>
            <w:rPrChange w:id="1184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45" w:author="Prieto Bailo, León Enrique" w:date="2023-07-07T23:01:00Z">
              <w:rPr>
                <w:rFonts w:ascii="Consolas" w:hAnsi="Consolas" w:cs="Courier New"/>
                <w:color w:val="000000"/>
                <w:sz w:val="17"/>
                <w:szCs w:val="17"/>
              </w:rPr>
            </w:rPrChange>
          </w:rPr>
          <w:t>velocityFilt</w:t>
        </w:r>
        <w:proofErr w:type="spellEnd"/>
        <w:r w:rsidRPr="00454AE3">
          <w:rPr>
            <w:rFonts w:ascii="Consolas" w:hAnsi="Consolas" w:cs="Courier New"/>
            <w:color w:val="000000"/>
            <w:sz w:val="17"/>
            <w:szCs w:val="17"/>
            <w:lang w:val="en-US"/>
            <w:rPrChange w:id="1184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4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4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49" w:author="Prieto Bailo, León Enrique" w:date="2023-07-07T23:01:00Z">
              <w:rPr>
                <w:rFonts w:ascii="Consolas" w:hAnsi="Consolas" w:cs="Courier New"/>
                <w:color w:val="000000"/>
                <w:sz w:val="17"/>
                <w:szCs w:val="17"/>
              </w:rPr>
            </w:rPrChange>
          </w:rPr>
          <w:t>velocityFilt</w:t>
        </w:r>
        <w:proofErr w:type="spellEnd"/>
        <w:r w:rsidRPr="00454AE3">
          <w:rPr>
            <w:rFonts w:ascii="Consolas" w:hAnsi="Consolas" w:cs="Courier New"/>
            <w:color w:val="000000"/>
            <w:sz w:val="17"/>
            <w:szCs w:val="17"/>
            <w:lang w:val="en-US"/>
            <w:rPrChange w:id="1185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5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53" w:author="Prieto Bailo, León Enrique" w:date="2023-07-07T23:01:00Z">
              <w:rPr>
                <w:rFonts w:ascii="Consolas" w:hAnsi="Consolas" w:cs="Courier New"/>
                <w:color w:val="006666"/>
                <w:sz w:val="17"/>
                <w:szCs w:val="17"/>
              </w:rPr>
            </w:rPrChange>
          </w:rPr>
          <w:t>0.8</w:t>
        </w:r>
        <w:r w:rsidRPr="00454AE3">
          <w:rPr>
            <w:rFonts w:ascii="Consolas" w:hAnsi="Consolas" w:cs="Courier New"/>
            <w:color w:val="000000"/>
            <w:sz w:val="17"/>
            <w:szCs w:val="17"/>
            <w:lang w:val="en-US"/>
            <w:rPrChange w:id="1185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5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5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57" w:author="Prieto Bailo, León Enrique" w:date="2023-07-07T23:01:00Z">
              <w:rPr>
                <w:rFonts w:ascii="Consolas" w:hAnsi="Consolas" w:cs="Courier New"/>
                <w:color w:val="006666"/>
                <w:sz w:val="17"/>
                <w:szCs w:val="17"/>
              </w:rPr>
            </w:rPrChange>
          </w:rPr>
          <w:t>0.2</w:t>
        </w:r>
        <w:r w:rsidRPr="00454AE3">
          <w:rPr>
            <w:rFonts w:ascii="Consolas" w:hAnsi="Consolas" w:cs="Courier New"/>
            <w:color w:val="000000"/>
            <w:sz w:val="17"/>
            <w:szCs w:val="17"/>
            <w:lang w:val="en-US"/>
            <w:rPrChange w:id="1185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5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6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61"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1862" w:author="Prieto Bailo, León Enrique" w:date="2023-07-07T23:01:00Z">
              <w:rPr>
                <w:rFonts w:ascii="Consolas" w:hAnsi="Consolas" w:cs="Courier New"/>
                <w:color w:val="000000"/>
                <w:sz w:val="17"/>
                <w:szCs w:val="17"/>
              </w:rPr>
            </w:rPrChange>
          </w:rPr>
          <w:t>distance_filt</w:t>
        </w:r>
        <w:proofErr w:type="spellEnd"/>
        <w:r w:rsidRPr="00454AE3">
          <w:rPr>
            <w:rFonts w:ascii="Consolas" w:hAnsi="Consolas" w:cs="Courier New"/>
            <w:color w:val="000000"/>
            <w:sz w:val="17"/>
            <w:szCs w:val="17"/>
            <w:lang w:val="en-US"/>
            <w:rPrChange w:id="1186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6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6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66" w:author="Prieto Bailo, León Enrique" w:date="2023-07-07T23:01:00Z">
              <w:rPr>
                <w:rFonts w:ascii="Consolas" w:hAnsi="Consolas" w:cs="Courier New"/>
                <w:color w:val="000000"/>
                <w:sz w:val="17"/>
                <w:szCs w:val="17"/>
              </w:rPr>
            </w:rPrChange>
          </w:rPr>
          <w:t>prev_distance_filt</w:t>
        </w:r>
        <w:proofErr w:type="spellEnd"/>
        <w:r w:rsidRPr="00454AE3">
          <w:rPr>
            <w:rFonts w:ascii="Consolas" w:hAnsi="Consolas" w:cs="Courier New"/>
            <w:color w:val="666600"/>
            <w:sz w:val="17"/>
            <w:szCs w:val="17"/>
            <w:lang w:val="en-US"/>
            <w:rPrChange w:id="1186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6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6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7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71"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11872"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873"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87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7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77"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878" w:author="Prieto Bailo, León Enrique" w:date="2023-07-07T23:01:00Z">
              <w:rPr>
                <w:rFonts w:ascii="Consolas" w:hAnsi="Consolas" w:cs="Courier New"/>
                <w:color w:val="000000"/>
                <w:sz w:val="17"/>
                <w:szCs w:val="17"/>
              </w:rPr>
            </w:rPrChange>
          </w:rPr>
          <w:t>timeLast</w:t>
        </w:r>
        <w:proofErr w:type="spellEnd"/>
        <w:r w:rsidRPr="00454AE3">
          <w:rPr>
            <w:rFonts w:ascii="Consolas" w:hAnsi="Consolas" w:cs="Courier New"/>
            <w:color w:val="666600"/>
            <w:sz w:val="17"/>
            <w:szCs w:val="17"/>
            <w:lang w:val="en-US"/>
            <w:rPrChange w:id="118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8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8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8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83" w:author="Prieto Bailo, León Enrique" w:date="2023-07-07T23:01:00Z">
              <w:rPr>
                <w:rFonts w:ascii="Consolas" w:hAnsi="Consolas" w:cs="Courier New"/>
                <w:color w:val="006666"/>
                <w:sz w:val="17"/>
                <w:szCs w:val="17"/>
              </w:rPr>
            </w:rPrChange>
          </w:rPr>
          <w:t>1e6</w:t>
        </w:r>
        <w:r w:rsidRPr="00454AE3">
          <w:rPr>
            <w:rFonts w:ascii="Consolas" w:hAnsi="Consolas" w:cs="Courier New"/>
            <w:color w:val="666600"/>
            <w:sz w:val="17"/>
            <w:szCs w:val="17"/>
            <w:lang w:val="en-US"/>
            <w:rPrChange w:id="11884" w:author="Prieto Bailo, León Enrique" w:date="2023-07-07T23:01:00Z">
              <w:rPr>
                <w:rFonts w:ascii="Consolas" w:hAnsi="Consolas" w:cs="Courier New"/>
                <w:color w:val="666600"/>
                <w:sz w:val="17"/>
                <w:szCs w:val="17"/>
              </w:rPr>
            </w:rPrChange>
          </w:rPr>
          <w:t>;</w:t>
        </w:r>
      </w:ins>
    </w:p>
    <w:p w14:paraId="0012622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885" w:author="León Prieto" w:date="2023-07-07T22:48:00Z"/>
          <w:rFonts w:ascii="Consolas" w:hAnsi="Consolas" w:cs="Courier New"/>
          <w:sz w:val="17"/>
          <w:szCs w:val="17"/>
          <w:lang w:val="en-US"/>
          <w:rPrChange w:id="11886" w:author="Prieto Bailo, León Enrique" w:date="2023-07-07T23:01:00Z">
            <w:rPr>
              <w:ins w:id="11887" w:author="León Prieto" w:date="2023-07-07T22:48:00Z"/>
              <w:rFonts w:ascii="Consolas" w:hAnsi="Consolas" w:cs="Courier New"/>
              <w:sz w:val="17"/>
              <w:szCs w:val="17"/>
            </w:rPr>
          </w:rPrChange>
        </w:rPr>
      </w:pPr>
      <w:ins w:id="11888" w:author="León Prieto" w:date="2023-07-07T22:48:00Z">
        <w:r w:rsidRPr="00454AE3">
          <w:rPr>
            <w:rFonts w:ascii="Consolas" w:hAnsi="Consolas" w:cs="Courier New"/>
            <w:sz w:val="17"/>
            <w:szCs w:val="17"/>
            <w:lang w:val="en-US"/>
            <w:rPrChange w:id="11889" w:author="Prieto Bailo, León Enrique" w:date="2023-07-07T23:01:00Z">
              <w:rPr>
                <w:rFonts w:ascii="Consolas" w:hAnsi="Consolas" w:cs="Courier New"/>
                <w:sz w:val="17"/>
                <w:szCs w:val="17"/>
              </w:rPr>
            </w:rPrChange>
          </w:rPr>
          <w:t xml:space="preserve">179. </w:t>
        </w:r>
        <w:r w:rsidRPr="00454AE3">
          <w:rPr>
            <w:rFonts w:ascii="Consolas" w:hAnsi="Consolas" w:cs="Courier New"/>
            <w:color w:val="000000"/>
            <w:sz w:val="17"/>
            <w:szCs w:val="17"/>
            <w:lang w:val="en-US"/>
            <w:rPrChange w:id="11890" w:author="Prieto Bailo, León Enrique" w:date="2023-07-07T23:01:00Z">
              <w:rPr>
                <w:rFonts w:ascii="Consolas" w:hAnsi="Consolas" w:cs="Courier New"/>
                <w:color w:val="000000"/>
                <w:sz w:val="17"/>
                <w:szCs w:val="17"/>
              </w:rPr>
            </w:rPrChange>
          </w:rPr>
          <w:t xml:space="preserve">        velocity </w:t>
        </w:r>
        <w:r w:rsidRPr="00454AE3">
          <w:rPr>
            <w:rFonts w:ascii="Consolas" w:hAnsi="Consolas" w:cs="Courier New"/>
            <w:color w:val="666600"/>
            <w:sz w:val="17"/>
            <w:szCs w:val="17"/>
            <w:lang w:val="en-US"/>
            <w:rPrChange w:id="1189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9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93" w:author="Prieto Bailo, León Enrique" w:date="2023-07-07T23:01:00Z">
              <w:rPr>
                <w:rFonts w:ascii="Consolas" w:hAnsi="Consolas" w:cs="Courier New"/>
                <w:color w:val="006666"/>
                <w:sz w:val="17"/>
                <w:szCs w:val="17"/>
              </w:rPr>
            </w:rPrChange>
          </w:rPr>
          <w:t>0.95</w:t>
        </w:r>
        <w:r w:rsidRPr="00454AE3">
          <w:rPr>
            <w:rFonts w:ascii="Consolas" w:hAnsi="Consolas" w:cs="Courier New"/>
            <w:color w:val="000000"/>
            <w:sz w:val="17"/>
            <w:szCs w:val="17"/>
            <w:lang w:val="en-US"/>
            <w:rPrChange w:id="1189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89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96" w:author="Prieto Bailo, León Enrique" w:date="2023-07-07T23:01:00Z">
              <w:rPr>
                <w:rFonts w:ascii="Consolas" w:hAnsi="Consolas" w:cs="Courier New"/>
                <w:color w:val="000000"/>
                <w:sz w:val="17"/>
                <w:szCs w:val="17"/>
              </w:rPr>
            </w:rPrChange>
          </w:rPr>
          <w:t xml:space="preserve"> velocity </w:t>
        </w:r>
        <w:r w:rsidRPr="00454AE3">
          <w:rPr>
            <w:rFonts w:ascii="Consolas" w:hAnsi="Consolas" w:cs="Courier New"/>
            <w:color w:val="666600"/>
            <w:sz w:val="17"/>
            <w:szCs w:val="17"/>
            <w:lang w:val="en-US"/>
            <w:rPrChange w:id="1189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89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899" w:author="Prieto Bailo, León Enrique" w:date="2023-07-07T23:01:00Z">
              <w:rPr>
                <w:rFonts w:ascii="Consolas" w:hAnsi="Consolas" w:cs="Courier New"/>
                <w:color w:val="006666"/>
                <w:sz w:val="17"/>
                <w:szCs w:val="17"/>
              </w:rPr>
            </w:rPrChange>
          </w:rPr>
          <w:t>0.05</w:t>
        </w:r>
        <w:r w:rsidRPr="00454AE3">
          <w:rPr>
            <w:rFonts w:ascii="Consolas" w:hAnsi="Consolas" w:cs="Courier New"/>
            <w:color w:val="000000"/>
            <w:sz w:val="17"/>
            <w:szCs w:val="17"/>
            <w:lang w:val="en-US"/>
            <w:rPrChange w:id="1190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0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0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04" w:author="Prieto Bailo, León Enrique" w:date="2023-07-07T23:01:00Z">
              <w:rPr>
                <w:rFonts w:ascii="Consolas" w:hAnsi="Consolas" w:cs="Courier New"/>
                <w:color w:val="000000"/>
                <w:sz w:val="17"/>
                <w:szCs w:val="17"/>
              </w:rPr>
            </w:rPrChange>
          </w:rPr>
          <w:t xml:space="preserve">distance </w:t>
        </w:r>
        <w:r w:rsidRPr="00454AE3">
          <w:rPr>
            <w:rFonts w:ascii="Consolas" w:hAnsi="Consolas" w:cs="Courier New"/>
            <w:color w:val="666600"/>
            <w:sz w:val="17"/>
            <w:szCs w:val="17"/>
            <w:lang w:val="en-US"/>
            <w:rPrChange w:id="1190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0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907" w:author="Prieto Bailo, León Enrique" w:date="2023-07-07T23:01:00Z">
              <w:rPr>
                <w:rFonts w:ascii="Consolas" w:hAnsi="Consolas" w:cs="Courier New"/>
                <w:color w:val="000000"/>
                <w:sz w:val="17"/>
                <w:szCs w:val="17"/>
              </w:rPr>
            </w:rPrChange>
          </w:rPr>
          <w:t>prev_distance</w:t>
        </w:r>
        <w:proofErr w:type="spellEnd"/>
        <w:r w:rsidRPr="00454AE3">
          <w:rPr>
            <w:rFonts w:ascii="Consolas" w:hAnsi="Consolas" w:cs="Courier New"/>
            <w:color w:val="666600"/>
            <w:sz w:val="17"/>
            <w:szCs w:val="17"/>
            <w:lang w:val="en-US"/>
            <w:rPrChange w:id="1190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0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1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1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12" w:author="Prieto Bailo, León Enrique" w:date="2023-07-07T23:01: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11913"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914"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91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1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1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1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919" w:author="Prieto Bailo, León Enrique" w:date="2023-07-07T23:01:00Z">
              <w:rPr>
                <w:rFonts w:ascii="Consolas" w:hAnsi="Consolas" w:cs="Courier New"/>
                <w:color w:val="000000"/>
                <w:sz w:val="17"/>
                <w:szCs w:val="17"/>
              </w:rPr>
            </w:rPrChange>
          </w:rPr>
          <w:t>timeLast</w:t>
        </w:r>
        <w:proofErr w:type="spellEnd"/>
        <w:r w:rsidRPr="00454AE3">
          <w:rPr>
            <w:rFonts w:ascii="Consolas" w:hAnsi="Consolas" w:cs="Courier New"/>
            <w:color w:val="666600"/>
            <w:sz w:val="17"/>
            <w:szCs w:val="17"/>
            <w:lang w:val="en-US"/>
            <w:rPrChange w:id="1192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2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2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2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1924" w:author="Prieto Bailo, León Enrique" w:date="2023-07-07T23:01:00Z">
              <w:rPr>
                <w:rFonts w:ascii="Consolas" w:hAnsi="Consolas" w:cs="Courier New"/>
                <w:color w:val="006666"/>
                <w:sz w:val="17"/>
                <w:szCs w:val="17"/>
              </w:rPr>
            </w:rPrChange>
          </w:rPr>
          <w:t>1e6</w:t>
        </w:r>
        <w:r w:rsidRPr="00454AE3">
          <w:rPr>
            <w:rFonts w:ascii="Consolas" w:hAnsi="Consolas" w:cs="Courier New"/>
            <w:color w:val="666600"/>
            <w:sz w:val="17"/>
            <w:szCs w:val="17"/>
            <w:lang w:val="en-US"/>
            <w:rPrChange w:id="11925" w:author="Prieto Bailo, León Enrique" w:date="2023-07-07T23:01:00Z">
              <w:rPr>
                <w:rFonts w:ascii="Consolas" w:hAnsi="Consolas" w:cs="Courier New"/>
                <w:color w:val="666600"/>
                <w:sz w:val="17"/>
                <w:szCs w:val="17"/>
              </w:rPr>
            </w:rPrChange>
          </w:rPr>
          <w:t>;</w:t>
        </w:r>
      </w:ins>
    </w:p>
    <w:p w14:paraId="5C4BCC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26" w:author="León Prieto" w:date="2023-07-07T22:48:00Z"/>
          <w:rFonts w:ascii="Consolas" w:hAnsi="Consolas" w:cs="Courier New"/>
          <w:sz w:val="17"/>
          <w:szCs w:val="17"/>
          <w:lang w:val="en-US"/>
          <w:rPrChange w:id="11927" w:author="Prieto Bailo, León Enrique" w:date="2023-07-07T23:01:00Z">
            <w:rPr>
              <w:ins w:id="11928" w:author="León Prieto" w:date="2023-07-07T22:48:00Z"/>
              <w:rFonts w:ascii="Consolas" w:hAnsi="Consolas" w:cs="Courier New"/>
              <w:sz w:val="17"/>
              <w:szCs w:val="17"/>
            </w:rPr>
          </w:rPrChange>
        </w:rPr>
      </w:pPr>
      <w:ins w:id="11929" w:author="León Prieto" w:date="2023-07-07T22:48:00Z">
        <w:r w:rsidRPr="00454AE3">
          <w:rPr>
            <w:rFonts w:ascii="Consolas" w:hAnsi="Consolas" w:cs="Courier New"/>
            <w:sz w:val="17"/>
            <w:szCs w:val="17"/>
            <w:lang w:val="en-US"/>
            <w:rPrChange w:id="11930" w:author="Prieto Bailo, León Enrique" w:date="2023-07-07T23:01:00Z">
              <w:rPr>
                <w:rFonts w:ascii="Consolas" w:hAnsi="Consolas" w:cs="Courier New"/>
                <w:sz w:val="17"/>
                <w:szCs w:val="17"/>
              </w:rPr>
            </w:rPrChange>
          </w:rPr>
          <w:t xml:space="preserve">180. </w:t>
        </w:r>
        <w:r w:rsidRPr="00454AE3">
          <w:rPr>
            <w:rFonts w:ascii="Consolas" w:hAnsi="Consolas" w:cs="Courier New"/>
            <w:color w:val="000000"/>
            <w:sz w:val="17"/>
            <w:szCs w:val="17"/>
            <w:lang w:val="en-US"/>
            <w:rPrChange w:id="11931" w:author="Prieto Bailo, León Enrique" w:date="2023-07-07T23:01:00Z">
              <w:rPr>
                <w:rFonts w:ascii="Consolas" w:hAnsi="Consolas" w:cs="Courier New"/>
                <w:color w:val="000000"/>
                <w:sz w:val="17"/>
                <w:szCs w:val="17"/>
              </w:rPr>
            </w:rPrChange>
          </w:rPr>
          <w:t> </w:t>
        </w:r>
      </w:ins>
    </w:p>
    <w:p w14:paraId="62FEB5D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32" w:author="León Prieto" w:date="2023-07-07T22:48:00Z"/>
          <w:rFonts w:ascii="Consolas" w:hAnsi="Consolas" w:cs="Courier New"/>
          <w:sz w:val="17"/>
          <w:szCs w:val="17"/>
          <w:lang w:val="en-US"/>
          <w:rPrChange w:id="11933" w:author="Prieto Bailo, León Enrique" w:date="2023-07-07T23:01:00Z">
            <w:rPr>
              <w:ins w:id="11934" w:author="León Prieto" w:date="2023-07-07T22:48:00Z"/>
              <w:rFonts w:ascii="Consolas" w:hAnsi="Consolas" w:cs="Courier New"/>
              <w:sz w:val="17"/>
              <w:szCs w:val="17"/>
            </w:rPr>
          </w:rPrChange>
        </w:rPr>
      </w:pPr>
      <w:ins w:id="11935" w:author="León Prieto" w:date="2023-07-07T22:48:00Z">
        <w:r w:rsidRPr="00454AE3">
          <w:rPr>
            <w:rFonts w:ascii="Consolas" w:hAnsi="Consolas" w:cs="Courier New"/>
            <w:sz w:val="17"/>
            <w:szCs w:val="17"/>
            <w:lang w:val="en-US"/>
            <w:rPrChange w:id="11936" w:author="Prieto Bailo, León Enrique" w:date="2023-07-07T23:01:00Z">
              <w:rPr>
                <w:rFonts w:ascii="Consolas" w:hAnsi="Consolas" w:cs="Courier New"/>
                <w:sz w:val="17"/>
                <w:szCs w:val="17"/>
              </w:rPr>
            </w:rPrChange>
          </w:rPr>
          <w:t xml:space="preserve">181. </w:t>
        </w:r>
        <w:r w:rsidRPr="00454AE3">
          <w:rPr>
            <w:rFonts w:ascii="Consolas" w:hAnsi="Consolas" w:cs="Courier New"/>
            <w:color w:val="000000"/>
            <w:sz w:val="17"/>
            <w:szCs w:val="17"/>
            <w:lang w:val="en-US"/>
            <w:rPrChange w:id="11937"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938" w:author="Prieto Bailo, León Enrique" w:date="2023-07-07T23:01:00Z">
              <w:rPr>
                <w:rFonts w:ascii="Consolas" w:hAnsi="Consolas" w:cs="Courier New"/>
                <w:color w:val="000000"/>
                <w:sz w:val="17"/>
                <w:szCs w:val="17"/>
              </w:rPr>
            </w:rPrChange>
          </w:rPr>
          <w:t>timeLast</w:t>
        </w:r>
        <w:proofErr w:type="spellEnd"/>
        <w:r w:rsidRPr="00454AE3">
          <w:rPr>
            <w:rFonts w:ascii="Consolas" w:hAnsi="Consolas" w:cs="Courier New"/>
            <w:color w:val="000000"/>
            <w:sz w:val="17"/>
            <w:szCs w:val="17"/>
            <w:lang w:val="en-US"/>
            <w:rPrChange w:id="119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4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41"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942" w:author="Prieto Bailo, León Enrique" w:date="2023-07-07T23:01: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1943"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1944" w:author="Prieto Bailo, León Enrique" w:date="2023-07-07T23:01:00Z">
              <w:rPr>
                <w:rFonts w:ascii="Consolas" w:hAnsi="Consolas" w:cs="Courier New"/>
                <w:color w:val="666600"/>
                <w:sz w:val="17"/>
                <w:szCs w:val="17"/>
              </w:rPr>
            </w:rPrChange>
          </w:rPr>
          <w:t>);</w:t>
        </w:r>
      </w:ins>
    </w:p>
    <w:p w14:paraId="6093D1A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45" w:author="León Prieto" w:date="2023-07-07T22:48:00Z"/>
          <w:rFonts w:ascii="Consolas" w:hAnsi="Consolas" w:cs="Courier New"/>
          <w:sz w:val="17"/>
          <w:szCs w:val="17"/>
          <w:lang w:val="en-US"/>
          <w:rPrChange w:id="11946" w:author="Prieto Bailo, León Enrique" w:date="2023-07-07T23:01:00Z">
            <w:rPr>
              <w:ins w:id="11947" w:author="León Prieto" w:date="2023-07-07T22:48:00Z"/>
              <w:rFonts w:ascii="Consolas" w:hAnsi="Consolas" w:cs="Courier New"/>
              <w:sz w:val="17"/>
              <w:szCs w:val="17"/>
            </w:rPr>
          </w:rPrChange>
        </w:rPr>
      </w:pPr>
      <w:ins w:id="11948" w:author="León Prieto" w:date="2023-07-07T22:48:00Z">
        <w:r w:rsidRPr="00454AE3">
          <w:rPr>
            <w:rFonts w:ascii="Consolas" w:hAnsi="Consolas" w:cs="Courier New"/>
            <w:sz w:val="17"/>
            <w:szCs w:val="17"/>
            <w:lang w:val="en-US"/>
            <w:rPrChange w:id="11949" w:author="Prieto Bailo, León Enrique" w:date="2023-07-07T23:01:00Z">
              <w:rPr>
                <w:rFonts w:ascii="Consolas" w:hAnsi="Consolas" w:cs="Courier New"/>
                <w:sz w:val="17"/>
                <w:szCs w:val="17"/>
              </w:rPr>
            </w:rPrChange>
          </w:rPr>
          <w:t xml:space="preserve">182. </w:t>
        </w:r>
        <w:r w:rsidRPr="00454AE3">
          <w:rPr>
            <w:rFonts w:ascii="Consolas" w:hAnsi="Consolas" w:cs="Courier New"/>
            <w:color w:val="000000"/>
            <w:sz w:val="17"/>
            <w:szCs w:val="17"/>
            <w:lang w:val="en-US"/>
            <w:rPrChange w:id="1195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95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52" w:author="Prieto Bailo, León Enrique" w:date="2023-07-07T23:01:00Z">
              <w:rPr>
                <w:rFonts w:ascii="Consolas" w:hAnsi="Consolas" w:cs="Courier New"/>
                <w:color w:val="666600"/>
                <w:sz w:val="17"/>
                <w:szCs w:val="17"/>
              </w:rPr>
            </w:rPrChange>
          </w:rPr>
          <w:t>}</w:t>
        </w:r>
        <w:proofErr w:type="gramEnd"/>
      </w:ins>
    </w:p>
    <w:p w14:paraId="21DDC80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53" w:author="León Prieto" w:date="2023-07-07T22:48:00Z"/>
          <w:rFonts w:ascii="Consolas" w:hAnsi="Consolas" w:cs="Courier New"/>
          <w:sz w:val="17"/>
          <w:szCs w:val="17"/>
          <w:lang w:val="en-US"/>
          <w:rPrChange w:id="11954" w:author="Prieto Bailo, León Enrique" w:date="2023-07-07T23:01:00Z">
            <w:rPr>
              <w:ins w:id="11955" w:author="León Prieto" w:date="2023-07-07T22:48:00Z"/>
              <w:rFonts w:ascii="Consolas" w:hAnsi="Consolas" w:cs="Courier New"/>
              <w:sz w:val="17"/>
              <w:szCs w:val="17"/>
            </w:rPr>
          </w:rPrChange>
        </w:rPr>
      </w:pPr>
      <w:ins w:id="11956" w:author="León Prieto" w:date="2023-07-07T22:48:00Z">
        <w:r w:rsidRPr="00454AE3">
          <w:rPr>
            <w:rFonts w:ascii="Consolas" w:hAnsi="Consolas" w:cs="Courier New"/>
            <w:sz w:val="17"/>
            <w:szCs w:val="17"/>
            <w:lang w:val="en-US"/>
            <w:rPrChange w:id="11957" w:author="Prieto Bailo, León Enrique" w:date="2023-07-07T23:01:00Z">
              <w:rPr>
                <w:rFonts w:ascii="Consolas" w:hAnsi="Consolas" w:cs="Courier New"/>
                <w:sz w:val="17"/>
                <w:szCs w:val="17"/>
              </w:rPr>
            </w:rPrChange>
          </w:rPr>
          <w:t xml:space="preserve">183. </w:t>
        </w:r>
        <w:r w:rsidRPr="00454AE3">
          <w:rPr>
            <w:rFonts w:ascii="Consolas" w:hAnsi="Consolas" w:cs="Courier New"/>
            <w:color w:val="000000"/>
            <w:sz w:val="17"/>
            <w:szCs w:val="17"/>
            <w:lang w:val="en-US"/>
            <w:rPrChange w:id="1195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1959" w:author="Prieto Bailo, León Enrique" w:date="2023-07-07T23:01:00Z">
              <w:rPr>
                <w:rFonts w:ascii="Consolas" w:hAnsi="Consolas" w:cs="Courier New"/>
                <w:color w:val="000000"/>
                <w:sz w:val="17"/>
                <w:szCs w:val="17"/>
              </w:rPr>
            </w:rPrChange>
          </w:rPr>
          <w:t>pulse_sent</w:t>
        </w:r>
        <w:proofErr w:type="spellEnd"/>
        <w:r w:rsidRPr="00454AE3">
          <w:rPr>
            <w:rFonts w:ascii="Consolas" w:hAnsi="Consolas" w:cs="Courier New"/>
            <w:color w:val="000000"/>
            <w:sz w:val="17"/>
            <w:szCs w:val="17"/>
            <w:lang w:val="en-US"/>
            <w:rPrChange w:id="1196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6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1962"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88"/>
            <w:sz w:val="17"/>
            <w:szCs w:val="17"/>
            <w:lang w:val="en-US"/>
            <w:rPrChange w:id="11963" w:author="Prieto Bailo, León Enrique" w:date="2023-07-07T23:01:00Z">
              <w:rPr>
                <w:rFonts w:ascii="Consolas" w:hAnsi="Consolas" w:cs="Courier New"/>
                <w:color w:val="000088"/>
                <w:sz w:val="17"/>
                <w:szCs w:val="17"/>
              </w:rPr>
            </w:rPrChange>
          </w:rPr>
          <w:t>false</w:t>
        </w:r>
        <w:r w:rsidRPr="00454AE3">
          <w:rPr>
            <w:rFonts w:ascii="Consolas" w:hAnsi="Consolas" w:cs="Courier New"/>
            <w:color w:val="666600"/>
            <w:sz w:val="17"/>
            <w:szCs w:val="17"/>
            <w:lang w:val="en-US"/>
            <w:rPrChange w:id="11964" w:author="Prieto Bailo, León Enrique" w:date="2023-07-07T23:01:00Z">
              <w:rPr>
                <w:rFonts w:ascii="Consolas" w:hAnsi="Consolas" w:cs="Courier New"/>
                <w:color w:val="666600"/>
                <w:sz w:val="17"/>
                <w:szCs w:val="17"/>
              </w:rPr>
            </w:rPrChange>
          </w:rPr>
          <w:t>;</w:t>
        </w:r>
        <w:proofErr w:type="gramEnd"/>
      </w:ins>
    </w:p>
    <w:p w14:paraId="544EC93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65" w:author="León Prieto" w:date="2023-07-07T22:48:00Z"/>
          <w:rFonts w:ascii="Consolas" w:hAnsi="Consolas" w:cs="Courier New"/>
          <w:sz w:val="17"/>
          <w:szCs w:val="17"/>
          <w:lang w:val="en-US"/>
          <w:rPrChange w:id="11966" w:author="Prieto Bailo, León Enrique" w:date="2023-07-07T23:01:00Z">
            <w:rPr>
              <w:ins w:id="11967" w:author="León Prieto" w:date="2023-07-07T22:48:00Z"/>
              <w:rFonts w:ascii="Consolas" w:hAnsi="Consolas" w:cs="Courier New"/>
              <w:sz w:val="17"/>
              <w:szCs w:val="17"/>
            </w:rPr>
          </w:rPrChange>
        </w:rPr>
      </w:pPr>
      <w:ins w:id="11968" w:author="León Prieto" w:date="2023-07-07T22:48:00Z">
        <w:r w:rsidRPr="00454AE3">
          <w:rPr>
            <w:rFonts w:ascii="Consolas" w:hAnsi="Consolas" w:cs="Courier New"/>
            <w:sz w:val="17"/>
            <w:szCs w:val="17"/>
            <w:lang w:val="en-US"/>
            <w:rPrChange w:id="11969" w:author="Prieto Bailo, León Enrique" w:date="2023-07-07T23:01:00Z">
              <w:rPr>
                <w:rFonts w:ascii="Consolas" w:hAnsi="Consolas" w:cs="Courier New"/>
                <w:sz w:val="17"/>
                <w:szCs w:val="17"/>
              </w:rPr>
            </w:rPrChange>
          </w:rPr>
          <w:t xml:space="preserve">184. </w:t>
        </w:r>
        <w:r w:rsidRPr="00454AE3">
          <w:rPr>
            <w:rFonts w:ascii="Consolas" w:hAnsi="Consolas" w:cs="Courier New"/>
            <w:color w:val="000000"/>
            <w:sz w:val="17"/>
            <w:szCs w:val="17"/>
            <w:lang w:val="en-US"/>
            <w:rPrChange w:id="1197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197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72" w:author="Prieto Bailo, León Enrique" w:date="2023-07-07T23:01:00Z">
              <w:rPr>
                <w:rFonts w:ascii="Consolas" w:hAnsi="Consolas" w:cs="Courier New"/>
                <w:color w:val="666600"/>
                <w:sz w:val="17"/>
                <w:szCs w:val="17"/>
              </w:rPr>
            </w:rPrChange>
          </w:rPr>
          <w:t>}</w:t>
        </w:r>
        <w:proofErr w:type="gramEnd"/>
      </w:ins>
    </w:p>
    <w:p w14:paraId="6D8B4B8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73" w:author="León Prieto" w:date="2023-07-07T22:48:00Z"/>
          <w:rFonts w:ascii="Consolas" w:hAnsi="Consolas" w:cs="Courier New"/>
          <w:sz w:val="17"/>
          <w:szCs w:val="17"/>
          <w:lang w:val="en-US"/>
          <w:rPrChange w:id="11974" w:author="Prieto Bailo, León Enrique" w:date="2023-07-07T23:01:00Z">
            <w:rPr>
              <w:ins w:id="11975" w:author="León Prieto" w:date="2023-07-07T22:48:00Z"/>
              <w:rFonts w:ascii="Consolas" w:hAnsi="Consolas" w:cs="Courier New"/>
              <w:sz w:val="17"/>
              <w:szCs w:val="17"/>
            </w:rPr>
          </w:rPrChange>
        </w:rPr>
      </w:pPr>
      <w:ins w:id="11976" w:author="León Prieto" w:date="2023-07-07T22:48:00Z">
        <w:r w:rsidRPr="00454AE3">
          <w:rPr>
            <w:rFonts w:ascii="Consolas" w:hAnsi="Consolas" w:cs="Courier New"/>
            <w:sz w:val="17"/>
            <w:szCs w:val="17"/>
            <w:lang w:val="en-US"/>
            <w:rPrChange w:id="11977" w:author="Prieto Bailo, León Enrique" w:date="2023-07-07T23:01:00Z">
              <w:rPr>
                <w:rFonts w:ascii="Consolas" w:hAnsi="Consolas" w:cs="Courier New"/>
                <w:sz w:val="17"/>
                <w:szCs w:val="17"/>
              </w:rPr>
            </w:rPrChange>
          </w:rPr>
          <w:t xml:space="preserve">185. </w:t>
        </w:r>
        <w:proofErr w:type="gramStart"/>
        <w:r w:rsidRPr="00454AE3">
          <w:rPr>
            <w:rFonts w:ascii="Consolas" w:hAnsi="Consolas" w:cs="Courier New"/>
            <w:color w:val="000000"/>
            <w:sz w:val="17"/>
            <w:szCs w:val="17"/>
            <w:lang w:val="en-US"/>
            <w:rPrChange w:id="119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1979" w:author="Prieto Bailo, León Enrique" w:date="2023-07-07T23:01:00Z">
              <w:rPr>
                <w:rFonts w:ascii="Consolas" w:hAnsi="Consolas" w:cs="Courier New"/>
                <w:color w:val="666600"/>
                <w:sz w:val="17"/>
                <w:szCs w:val="17"/>
              </w:rPr>
            </w:rPrChange>
          </w:rPr>
          <w:t>}</w:t>
        </w:r>
        <w:proofErr w:type="gramEnd"/>
      </w:ins>
    </w:p>
    <w:p w14:paraId="13DD6B7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80" w:author="León Prieto" w:date="2023-07-07T22:48:00Z"/>
          <w:rFonts w:ascii="Consolas" w:hAnsi="Consolas" w:cs="Courier New"/>
          <w:sz w:val="17"/>
          <w:szCs w:val="17"/>
          <w:lang w:val="en-US"/>
          <w:rPrChange w:id="11981" w:author="Prieto Bailo, León Enrique" w:date="2023-07-07T23:01:00Z">
            <w:rPr>
              <w:ins w:id="11982" w:author="León Prieto" w:date="2023-07-07T22:48:00Z"/>
              <w:rFonts w:ascii="Consolas" w:hAnsi="Consolas" w:cs="Courier New"/>
              <w:sz w:val="17"/>
              <w:szCs w:val="17"/>
            </w:rPr>
          </w:rPrChange>
        </w:rPr>
      </w:pPr>
      <w:proofErr w:type="gramStart"/>
      <w:ins w:id="11983" w:author="León Prieto" w:date="2023-07-07T22:48:00Z">
        <w:r w:rsidRPr="00454AE3">
          <w:rPr>
            <w:rFonts w:ascii="Consolas" w:hAnsi="Consolas" w:cs="Courier New"/>
            <w:sz w:val="17"/>
            <w:szCs w:val="17"/>
            <w:lang w:val="en-US"/>
            <w:rPrChange w:id="11984" w:author="Prieto Bailo, León Enrique" w:date="2023-07-07T23:01:00Z">
              <w:rPr>
                <w:rFonts w:ascii="Consolas" w:hAnsi="Consolas" w:cs="Courier New"/>
                <w:sz w:val="17"/>
                <w:szCs w:val="17"/>
              </w:rPr>
            </w:rPrChange>
          </w:rPr>
          <w:t xml:space="preserve">186. </w:t>
        </w:r>
        <w:r w:rsidRPr="00454AE3">
          <w:rPr>
            <w:rFonts w:ascii="Consolas" w:hAnsi="Consolas" w:cs="Courier New"/>
            <w:color w:val="666600"/>
            <w:sz w:val="17"/>
            <w:szCs w:val="17"/>
            <w:lang w:val="en-US"/>
            <w:rPrChange w:id="11985" w:author="Prieto Bailo, León Enrique" w:date="2023-07-07T23:01:00Z">
              <w:rPr>
                <w:rFonts w:ascii="Consolas" w:hAnsi="Consolas" w:cs="Courier New"/>
                <w:color w:val="666600"/>
                <w:sz w:val="17"/>
                <w:szCs w:val="17"/>
              </w:rPr>
            </w:rPrChange>
          </w:rPr>
          <w:t>}</w:t>
        </w:r>
        <w:proofErr w:type="gramEnd"/>
      </w:ins>
    </w:p>
    <w:p w14:paraId="30714E3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86" w:author="León Prieto" w:date="2023-07-07T22:48:00Z"/>
          <w:rFonts w:ascii="Consolas" w:hAnsi="Consolas" w:cs="Courier New"/>
          <w:sz w:val="17"/>
          <w:szCs w:val="17"/>
          <w:lang w:val="en-US"/>
          <w:rPrChange w:id="11987" w:author="León Prieto" w:date="2023-07-07T22:49:00Z">
            <w:rPr>
              <w:ins w:id="11988" w:author="León Prieto" w:date="2023-07-07T22:48:00Z"/>
              <w:rFonts w:ascii="Consolas" w:hAnsi="Consolas" w:cs="Courier New"/>
              <w:sz w:val="17"/>
              <w:szCs w:val="17"/>
            </w:rPr>
          </w:rPrChange>
        </w:rPr>
      </w:pPr>
      <w:ins w:id="11989" w:author="León Prieto" w:date="2023-07-07T22:48:00Z">
        <w:r w:rsidRPr="007312CF">
          <w:rPr>
            <w:rFonts w:ascii="Consolas" w:hAnsi="Consolas" w:cs="Courier New"/>
            <w:sz w:val="17"/>
            <w:szCs w:val="17"/>
            <w:lang w:val="en-US"/>
            <w:rPrChange w:id="11990" w:author="León Prieto" w:date="2023-07-07T22:49:00Z">
              <w:rPr>
                <w:rFonts w:ascii="Consolas" w:hAnsi="Consolas" w:cs="Courier New"/>
                <w:sz w:val="17"/>
                <w:szCs w:val="17"/>
              </w:rPr>
            </w:rPrChange>
          </w:rPr>
          <w:t xml:space="preserve">187. </w:t>
        </w:r>
        <w:r w:rsidRPr="007312CF">
          <w:rPr>
            <w:rFonts w:ascii="Consolas" w:hAnsi="Consolas" w:cs="Courier New"/>
            <w:color w:val="000000"/>
            <w:sz w:val="17"/>
            <w:szCs w:val="17"/>
            <w:lang w:val="en-US"/>
            <w:rPrChange w:id="11991" w:author="León Prieto" w:date="2023-07-07T22:49:00Z">
              <w:rPr>
                <w:rFonts w:ascii="Consolas" w:hAnsi="Consolas" w:cs="Courier New"/>
                <w:color w:val="000000"/>
                <w:sz w:val="17"/>
                <w:szCs w:val="17"/>
              </w:rPr>
            </w:rPrChange>
          </w:rPr>
          <w:t> </w:t>
        </w:r>
      </w:ins>
    </w:p>
    <w:p w14:paraId="05D14EA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1992" w:author="León Prieto" w:date="2023-07-07T22:48:00Z"/>
          <w:rFonts w:ascii="Consolas" w:hAnsi="Consolas" w:cs="Courier New"/>
          <w:sz w:val="17"/>
          <w:szCs w:val="17"/>
          <w:lang w:val="en-US"/>
          <w:rPrChange w:id="11993" w:author="León Prieto" w:date="2023-07-07T22:49:00Z">
            <w:rPr>
              <w:ins w:id="11994" w:author="León Prieto" w:date="2023-07-07T22:48:00Z"/>
              <w:rFonts w:ascii="Consolas" w:hAnsi="Consolas" w:cs="Courier New"/>
              <w:sz w:val="17"/>
              <w:szCs w:val="17"/>
            </w:rPr>
          </w:rPrChange>
        </w:rPr>
      </w:pPr>
      <w:ins w:id="11995" w:author="León Prieto" w:date="2023-07-07T22:48:00Z">
        <w:r w:rsidRPr="007312CF">
          <w:rPr>
            <w:rFonts w:ascii="Consolas" w:hAnsi="Consolas" w:cs="Courier New"/>
            <w:sz w:val="17"/>
            <w:szCs w:val="17"/>
            <w:lang w:val="en-US"/>
            <w:rPrChange w:id="11996" w:author="León Prieto" w:date="2023-07-07T22:49:00Z">
              <w:rPr>
                <w:rFonts w:ascii="Consolas" w:hAnsi="Consolas" w:cs="Courier New"/>
                <w:sz w:val="17"/>
                <w:szCs w:val="17"/>
              </w:rPr>
            </w:rPrChange>
          </w:rPr>
          <w:t xml:space="preserve">188. </w:t>
        </w:r>
        <w:r w:rsidRPr="007312CF">
          <w:rPr>
            <w:rFonts w:ascii="Consolas" w:hAnsi="Consolas" w:cs="Courier New"/>
            <w:color w:val="000088"/>
            <w:sz w:val="17"/>
            <w:szCs w:val="17"/>
            <w:lang w:val="en-US"/>
            <w:rPrChange w:id="11997" w:author="León Prieto" w:date="2023-07-07T22:49: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11998"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1999" w:author="León Prieto" w:date="2023-07-07T22:49:00Z">
              <w:rPr>
                <w:rFonts w:ascii="Consolas" w:hAnsi="Consolas" w:cs="Courier New"/>
                <w:color w:val="000000"/>
                <w:sz w:val="17"/>
                <w:szCs w:val="17"/>
              </w:rPr>
            </w:rPrChange>
          </w:rPr>
          <w:t>read_</w:t>
        </w:r>
        <w:proofErr w:type="gramStart"/>
        <w:r w:rsidRPr="007312CF">
          <w:rPr>
            <w:rFonts w:ascii="Consolas" w:hAnsi="Consolas" w:cs="Courier New"/>
            <w:color w:val="000000"/>
            <w:sz w:val="17"/>
            <w:szCs w:val="17"/>
            <w:lang w:val="en-US"/>
            <w:rPrChange w:id="12000" w:author="León Prieto" w:date="2023-07-07T22:49:00Z">
              <w:rPr>
                <w:rFonts w:ascii="Consolas" w:hAnsi="Consolas" w:cs="Courier New"/>
                <w:color w:val="000000"/>
                <w:sz w:val="17"/>
                <w:szCs w:val="17"/>
              </w:rPr>
            </w:rPrChange>
          </w:rPr>
          <w:t>PPM</w:t>
        </w:r>
        <w:proofErr w:type="spellEnd"/>
        <w:r w:rsidRPr="007312CF">
          <w:rPr>
            <w:rFonts w:ascii="Consolas" w:hAnsi="Consolas" w:cs="Courier New"/>
            <w:color w:val="666600"/>
            <w:sz w:val="17"/>
            <w:szCs w:val="17"/>
            <w:lang w:val="en-US"/>
            <w:rPrChange w:id="12001"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002"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03"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04" w:author="León Prieto" w:date="2023-07-07T22:49:00Z">
              <w:rPr>
                <w:rFonts w:ascii="Consolas" w:hAnsi="Consolas" w:cs="Courier New"/>
                <w:color w:val="666600"/>
                <w:sz w:val="17"/>
                <w:szCs w:val="17"/>
              </w:rPr>
            </w:rPrChange>
          </w:rPr>
          <w:t>{</w:t>
        </w:r>
      </w:ins>
    </w:p>
    <w:p w14:paraId="49C1F2AB"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2005" w:author="León Prieto" w:date="2023-07-07T22:48:00Z"/>
          <w:rFonts w:ascii="Consolas" w:hAnsi="Consolas" w:cs="Courier New"/>
          <w:sz w:val="17"/>
          <w:szCs w:val="17"/>
          <w:lang w:val="en-US"/>
          <w:rPrChange w:id="12006" w:author="León Prieto" w:date="2023-07-07T22:49:00Z">
            <w:rPr>
              <w:ins w:id="12007" w:author="León Prieto" w:date="2023-07-07T22:48:00Z"/>
              <w:rFonts w:ascii="Consolas" w:hAnsi="Consolas" w:cs="Courier New"/>
              <w:sz w:val="17"/>
              <w:szCs w:val="17"/>
            </w:rPr>
          </w:rPrChange>
        </w:rPr>
      </w:pPr>
      <w:ins w:id="12008" w:author="León Prieto" w:date="2023-07-07T22:48:00Z">
        <w:r w:rsidRPr="007312CF">
          <w:rPr>
            <w:rFonts w:ascii="Consolas" w:hAnsi="Consolas" w:cs="Courier New"/>
            <w:sz w:val="17"/>
            <w:szCs w:val="17"/>
            <w:lang w:val="en-US"/>
            <w:rPrChange w:id="12009" w:author="León Prieto" w:date="2023-07-07T22:49:00Z">
              <w:rPr>
                <w:rFonts w:ascii="Consolas" w:hAnsi="Consolas" w:cs="Courier New"/>
                <w:sz w:val="17"/>
                <w:szCs w:val="17"/>
              </w:rPr>
            </w:rPrChange>
          </w:rPr>
          <w:t xml:space="preserve">189. </w:t>
        </w:r>
        <w:r w:rsidRPr="007312CF">
          <w:rPr>
            <w:rFonts w:ascii="Consolas" w:hAnsi="Consolas" w:cs="Courier New"/>
            <w:color w:val="000000"/>
            <w:sz w:val="17"/>
            <w:szCs w:val="17"/>
            <w:lang w:val="en-US"/>
            <w:rPrChange w:id="12010" w:author="León Prieto" w:date="2023-07-07T22:49: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2011" w:author="León Prieto" w:date="2023-07-07T22:49: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2012"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13" w:author="León Prieto" w:date="2023-07-07T22:49:00Z">
              <w:rPr>
                <w:rFonts w:ascii="Consolas" w:hAnsi="Consolas" w:cs="Courier New"/>
                <w:color w:val="666600"/>
                <w:sz w:val="17"/>
                <w:szCs w:val="17"/>
              </w:rPr>
            </w:rPrChange>
          </w:rPr>
          <w:t>(</w:t>
        </w:r>
        <w:proofErr w:type="gramStart"/>
        <w:r w:rsidRPr="007312CF">
          <w:rPr>
            <w:rFonts w:ascii="Consolas" w:hAnsi="Consolas" w:cs="Courier New"/>
            <w:color w:val="000000"/>
            <w:sz w:val="17"/>
            <w:szCs w:val="17"/>
            <w:lang w:val="en-US"/>
            <w:rPrChange w:id="12014" w:author="León Prieto" w:date="2023-07-07T22:49:00Z">
              <w:rPr>
                <w:rFonts w:ascii="Consolas" w:hAnsi="Consolas" w:cs="Courier New"/>
                <w:color w:val="000000"/>
                <w:sz w:val="17"/>
                <w:szCs w:val="17"/>
              </w:rPr>
            </w:rPrChange>
          </w:rPr>
          <w:t>micros</w:t>
        </w:r>
        <w:r w:rsidRPr="007312CF">
          <w:rPr>
            <w:rFonts w:ascii="Consolas" w:hAnsi="Consolas" w:cs="Courier New"/>
            <w:color w:val="666600"/>
            <w:sz w:val="17"/>
            <w:szCs w:val="17"/>
            <w:lang w:val="en-US"/>
            <w:rPrChange w:id="12015"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016"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17"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18"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19"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020" w:author="León Prieto" w:date="2023-07-07T22:49:00Z">
              <w:rPr>
                <w:rFonts w:ascii="Consolas" w:hAnsi="Consolas" w:cs="Courier New"/>
                <w:color w:val="000000"/>
                <w:sz w:val="17"/>
                <w:szCs w:val="17"/>
              </w:rPr>
            </w:rPrChange>
          </w:rPr>
          <w:t>pulse_instant</w:t>
        </w:r>
        <w:proofErr w:type="spellEnd"/>
        <w:r w:rsidRPr="007312CF">
          <w:rPr>
            <w:rFonts w:ascii="Consolas" w:hAnsi="Consolas" w:cs="Courier New"/>
            <w:color w:val="666600"/>
            <w:sz w:val="17"/>
            <w:szCs w:val="17"/>
            <w:lang w:val="en-US"/>
            <w:rPrChange w:id="12021" w:author="León Prieto" w:date="2023-07-07T22:49:00Z">
              <w:rPr>
                <w:rFonts w:ascii="Consolas" w:hAnsi="Consolas" w:cs="Courier New"/>
                <w:color w:val="666600"/>
                <w:sz w:val="17"/>
                <w:szCs w:val="17"/>
              </w:rPr>
            </w:rPrChange>
          </w:rPr>
          <w:t>[</w:t>
        </w:r>
        <w:proofErr w:type="spellStart"/>
        <w:r w:rsidRPr="007312CF">
          <w:rPr>
            <w:rFonts w:ascii="Consolas" w:hAnsi="Consolas" w:cs="Courier New"/>
            <w:color w:val="000000"/>
            <w:sz w:val="17"/>
            <w:szCs w:val="17"/>
            <w:lang w:val="en-US"/>
            <w:rPrChange w:id="12022" w:author="León Prieto" w:date="2023-07-07T22:49:00Z">
              <w:rPr>
                <w:rFonts w:ascii="Consolas" w:hAnsi="Consolas" w:cs="Courier New"/>
                <w:color w:val="000000"/>
                <w:sz w:val="17"/>
                <w:szCs w:val="17"/>
              </w:rPr>
            </w:rPrChange>
          </w:rPr>
          <w:t>flank_count</w:t>
        </w:r>
        <w:proofErr w:type="spellEnd"/>
        <w:r w:rsidRPr="007312CF">
          <w:rPr>
            <w:rFonts w:ascii="Consolas" w:hAnsi="Consolas" w:cs="Courier New"/>
            <w:color w:val="000000"/>
            <w:sz w:val="17"/>
            <w:szCs w:val="17"/>
            <w:lang w:val="en-US"/>
            <w:rPrChange w:id="12023"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24"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25" w:author="León Prieto" w:date="2023-07-07T22:49: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2026" w:author="León Prieto" w:date="2023-07-07T22:49:00Z">
              <w:rPr>
                <w:rFonts w:ascii="Consolas" w:hAnsi="Consolas" w:cs="Courier New"/>
                <w:color w:val="006666"/>
                <w:sz w:val="17"/>
                <w:szCs w:val="17"/>
              </w:rPr>
            </w:rPrChange>
          </w:rPr>
          <w:t>1</w:t>
        </w:r>
        <w:r w:rsidRPr="007312CF">
          <w:rPr>
            <w:rFonts w:ascii="Consolas" w:hAnsi="Consolas" w:cs="Courier New"/>
            <w:color w:val="666600"/>
            <w:sz w:val="17"/>
            <w:szCs w:val="17"/>
            <w:lang w:val="en-US"/>
            <w:rPrChange w:id="12027"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28"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29" w:author="León Prieto" w:date="2023-07-07T22:49: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2030" w:author="León Prieto" w:date="2023-07-07T22:49: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2031" w:author="León Prieto" w:date="2023-07-07T22:49:00Z">
              <w:rPr>
                <w:rFonts w:ascii="Consolas" w:hAnsi="Consolas" w:cs="Courier New"/>
                <w:color w:val="006666"/>
                <w:sz w:val="17"/>
                <w:szCs w:val="17"/>
              </w:rPr>
            </w:rPrChange>
          </w:rPr>
          <w:t>2500</w:t>
        </w:r>
        <w:r w:rsidRPr="007312CF">
          <w:rPr>
            <w:rFonts w:ascii="Consolas" w:hAnsi="Consolas" w:cs="Courier New"/>
            <w:color w:val="666600"/>
            <w:sz w:val="17"/>
            <w:szCs w:val="17"/>
            <w:lang w:val="en-US"/>
            <w:rPrChange w:id="12032"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33"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034" w:author="León Prieto" w:date="2023-07-07T22:49:00Z">
              <w:rPr>
                <w:rFonts w:ascii="Consolas" w:hAnsi="Consolas" w:cs="Courier New"/>
                <w:color w:val="000000"/>
                <w:sz w:val="17"/>
                <w:szCs w:val="17"/>
              </w:rPr>
            </w:rPrChange>
          </w:rPr>
          <w:t>flank_count</w:t>
        </w:r>
        <w:proofErr w:type="spellEnd"/>
        <w:r w:rsidRPr="007312CF">
          <w:rPr>
            <w:rFonts w:ascii="Consolas" w:hAnsi="Consolas" w:cs="Courier New"/>
            <w:color w:val="000000"/>
            <w:sz w:val="17"/>
            <w:szCs w:val="17"/>
            <w:lang w:val="en-US"/>
            <w:rPrChange w:id="12035"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36"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37" w:author="León Prieto" w:date="2023-07-07T22:49: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2038" w:author="León Prieto" w:date="2023-07-07T22:49:00Z">
              <w:rPr>
                <w:rFonts w:ascii="Consolas" w:hAnsi="Consolas" w:cs="Courier New"/>
                <w:color w:val="006666"/>
                <w:sz w:val="17"/>
                <w:szCs w:val="17"/>
              </w:rPr>
            </w:rPrChange>
          </w:rPr>
          <w:t>0</w:t>
        </w:r>
        <w:r w:rsidRPr="007312CF">
          <w:rPr>
            <w:rFonts w:ascii="Consolas" w:hAnsi="Consolas" w:cs="Courier New"/>
            <w:color w:val="666600"/>
            <w:sz w:val="17"/>
            <w:szCs w:val="17"/>
            <w:lang w:val="en-US"/>
            <w:rPrChange w:id="12039" w:author="León Prieto" w:date="2023-07-07T22:49:00Z">
              <w:rPr>
                <w:rFonts w:ascii="Consolas" w:hAnsi="Consolas" w:cs="Courier New"/>
                <w:color w:val="666600"/>
                <w:sz w:val="17"/>
                <w:szCs w:val="17"/>
              </w:rPr>
            </w:rPrChange>
          </w:rPr>
          <w:t>;</w:t>
        </w:r>
      </w:ins>
    </w:p>
    <w:p w14:paraId="308759D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2040" w:author="León Prieto" w:date="2023-07-07T22:48:00Z"/>
          <w:rFonts w:ascii="Consolas" w:hAnsi="Consolas" w:cs="Courier New"/>
          <w:sz w:val="17"/>
          <w:szCs w:val="17"/>
          <w:lang w:val="en-US"/>
          <w:rPrChange w:id="12041" w:author="León Prieto" w:date="2023-07-07T22:49:00Z">
            <w:rPr>
              <w:ins w:id="12042" w:author="León Prieto" w:date="2023-07-07T22:48:00Z"/>
              <w:rFonts w:ascii="Consolas" w:hAnsi="Consolas" w:cs="Courier New"/>
              <w:sz w:val="17"/>
              <w:szCs w:val="17"/>
            </w:rPr>
          </w:rPrChange>
        </w:rPr>
      </w:pPr>
      <w:ins w:id="12043" w:author="León Prieto" w:date="2023-07-07T22:48:00Z">
        <w:r w:rsidRPr="007312CF">
          <w:rPr>
            <w:rFonts w:ascii="Consolas" w:hAnsi="Consolas" w:cs="Courier New"/>
            <w:sz w:val="17"/>
            <w:szCs w:val="17"/>
            <w:lang w:val="en-US"/>
            <w:rPrChange w:id="12044" w:author="León Prieto" w:date="2023-07-07T22:49:00Z">
              <w:rPr>
                <w:rFonts w:ascii="Consolas" w:hAnsi="Consolas" w:cs="Courier New"/>
                <w:sz w:val="17"/>
                <w:szCs w:val="17"/>
              </w:rPr>
            </w:rPrChange>
          </w:rPr>
          <w:t xml:space="preserve">190. </w:t>
        </w:r>
        <w:r w:rsidRPr="007312CF">
          <w:rPr>
            <w:rFonts w:ascii="Consolas" w:hAnsi="Consolas" w:cs="Courier New"/>
            <w:color w:val="000000"/>
            <w:sz w:val="17"/>
            <w:szCs w:val="17"/>
            <w:lang w:val="en-US"/>
            <w:rPrChange w:id="12045"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046" w:author="León Prieto" w:date="2023-07-07T22:49:00Z">
              <w:rPr>
                <w:rFonts w:ascii="Consolas" w:hAnsi="Consolas" w:cs="Courier New"/>
                <w:color w:val="000000"/>
                <w:sz w:val="17"/>
                <w:szCs w:val="17"/>
              </w:rPr>
            </w:rPrChange>
          </w:rPr>
          <w:t>pulse_instant</w:t>
        </w:r>
        <w:proofErr w:type="spellEnd"/>
        <w:r w:rsidRPr="007312CF">
          <w:rPr>
            <w:rFonts w:ascii="Consolas" w:hAnsi="Consolas" w:cs="Courier New"/>
            <w:color w:val="666600"/>
            <w:sz w:val="17"/>
            <w:szCs w:val="17"/>
            <w:lang w:val="en-US"/>
            <w:rPrChange w:id="12047" w:author="León Prieto" w:date="2023-07-07T22:49:00Z">
              <w:rPr>
                <w:rFonts w:ascii="Consolas" w:hAnsi="Consolas" w:cs="Courier New"/>
                <w:color w:val="666600"/>
                <w:sz w:val="17"/>
                <w:szCs w:val="17"/>
              </w:rPr>
            </w:rPrChange>
          </w:rPr>
          <w:t>[</w:t>
        </w:r>
        <w:proofErr w:type="spellStart"/>
        <w:r w:rsidRPr="007312CF">
          <w:rPr>
            <w:rFonts w:ascii="Consolas" w:hAnsi="Consolas" w:cs="Courier New"/>
            <w:color w:val="000000"/>
            <w:sz w:val="17"/>
            <w:szCs w:val="17"/>
            <w:lang w:val="en-US"/>
            <w:rPrChange w:id="12048" w:author="León Prieto" w:date="2023-07-07T22:49:00Z">
              <w:rPr>
                <w:rFonts w:ascii="Consolas" w:hAnsi="Consolas" w:cs="Courier New"/>
                <w:color w:val="000000"/>
                <w:sz w:val="17"/>
                <w:szCs w:val="17"/>
              </w:rPr>
            </w:rPrChange>
          </w:rPr>
          <w:t>flank_count</w:t>
        </w:r>
        <w:proofErr w:type="spellEnd"/>
        <w:r w:rsidRPr="007312CF">
          <w:rPr>
            <w:rFonts w:ascii="Consolas" w:hAnsi="Consolas" w:cs="Courier New"/>
            <w:color w:val="666600"/>
            <w:sz w:val="17"/>
            <w:szCs w:val="17"/>
            <w:lang w:val="en-US"/>
            <w:rPrChange w:id="12049"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50"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051"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052" w:author="León Prieto" w:date="2023-07-07T22:49:00Z">
              <w:rPr>
                <w:rFonts w:ascii="Consolas" w:hAnsi="Consolas" w:cs="Courier New"/>
                <w:color w:val="000000"/>
                <w:sz w:val="17"/>
                <w:szCs w:val="17"/>
              </w:rPr>
            </w:rPrChange>
          </w:rPr>
          <w:t xml:space="preserve"> </w:t>
        </w:r>
        <w:proofErr w:type="gramStart"/>
        <w:r w:rsidRPr="007312CF">
          <w:rPr>
            <w:rFonts w:ascii="Consolas" w:hAnsi="Consolas" w:cs="Courier New"/>
            <w:color w:val="000000"/>
            <w:sz w:val="17"/>
            <w:szCs w:val="17"/>
            <w:lang w:val="en-US"/>
            <w:rPrChange w:id="12053" w:author="León Prieto" w:date="2023-07-07T22:49:00Z">
              <w:rPr>
                <w:rFonts w:ascii="Consolas" w:hAnsi="Consolas" w:cs="Courier New"/>
                <w:color w:val="000000"/>
                <w:sz w:val="17"/>
                <w:szCs w:val="17"/>
              </w:rPr>
            </w:rPrChange>
          </w:rPr>
          <w:t>micros</w:t>
        </w:r>
        <w:r w:rsidRPr="007312CF">
          <w:rPr>
            <w:rFonts w:ascii="Consolas" w:hAnsi="Consolas" w:cs="Courier New"/>
            <w:color w:val="666600"/>
            <w:sz w:val="17"/>
            <w:szCs w:val="17"/>
            <w:lang w:val="en-US"/>
            <w:rPrChange w:id="12054"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055" w:author="León Prieto" w:date="2023-07-07T22:49:00Z">
              <w:rPr>
                <w:rFonts w:ascii="Consolas" w:hAnsi="Consolas" w:cs="Courier New"/>
                <w:color w:val="666600"/>
                <w:sz w:val="17"/>
                <w:szCs w:val="17"/>
              </w:rPr>
            </w:rPrChange>
          </w:rPr>
          <w:t>);</w:t>
        </w:r>
      </w:ins>
    </w:p>
    <w:p w14:paraId="538E977F"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2056" w:author="León Prieto" w:date="2023-07-07T22:48:00Z"/>
          <w:rFonts w:ascii="Consolas" w:hAnsi="Consolas" w:cs="Courier New"/>
          <w:sz w:val="17"/>
          <w:szCs w:val="17"/>
          <w:lang w:val="en-US"/>
          <w:rPrChange w:id="12057" w:author="León Prieto" w:date="2023-07-07T22:49:00Z">
            <w:rPr>
              <w:ins w:id="12058" w:author="León Prieto" w:date="2023-07-07T22:48:00Z"/>
              <w:rFonts w:ascii="Consolas" w:hAnsi="Consolas" w:cs="Courier New"/>
              <w:sz w:val="17"/>
              <w:szCs w:val="17"/>
            </w:rPr>
          </w:rPrChange>
        </w:rPr>
      </w:pPr>
      <w:ins w:id="12059" w:author="León Prieto" w:date="2023-07-07T22:48:00Z">
        <w:r w:rsidRPr="007312CF">
          <w:rPr>
            <w:rFonts w:ascii="Consolas" w:hAnsi="Consolas" w:cs="Courier New"/>
            <w:sz w:val="17"/>
            <w:szCs w:val="17"/>
            <w:lang w:val="en-US"/>
            <w:rPrChange w:id="12060" w:author="León Prieto" w:date="2023-07-07T22:49:00Z">
              <w:rPr>
                <w:rFonts w:ascii="Consolas" w:hAnsi="Consolas" w:cs="Courier New"/>
                <w:sz w:val="17"/>
                <w:szCs w:val="17"/>
              </w:rPr>
            </w:rPrChange>
          </w:rPr>
          <w:t xml:space="preserve">191. </w:t>
        </w:r>
        <w:r w:rsidRPr="007312CF">
          <w:rPr>
            <w:rFonts w:ascii="Consolas" w:hAnsi="Consolas" w:cs="Courier New"/>
            <w:color w:val="000000"/>
            <w:sz w:val="17"/>
            <w:szCs w:val="17"/>
            <w:lang w:val="en-US"/>
            <w:rPrChange w:id="12061"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062" w:author="León Prieto" w:date="2023-07-07T22:49:00Z">
              <w:rPr>
                <w:rFonts w:ascii="Consolas" w:hAnsi="Consolas" w:cs="Courier New"/>
                <w:color w:val="000000"/>
                <w:sz w:val="17"/>
                <w:szCs w:val="17"/>
              </w:rPr>
            </w:rPrChange>
          </w:rPr>
          <w:t>flank_count</w:t>
        </w:r>
        <w:proofErr w:type="spellEnd"/>
        <w:r w:rsidRPr="007312CF">
          <w:rPr>
            <w:rFonts w:ascii="Consolas" w:hAnsi="Consolas" w:cs="Courier New"/>
            <w:color w:val="666600"/>
            <w:sz w:val="17"/>
            <w:szCs w:val="17"/>
            <w:lang w:val="en-US"/>
            <w:rPrChange w:id="12063" w:author="León Prieto" w:date="2023-07-07T22:49:00Z">
              <w:rPr>
                <w:rFonts w:ascii="Consolas" w:hAnsi="Consolas" w:cs="Courier New"/>
                <w:color w:val="666600"/>
                <w:sz w:val="17"/>
                <w:szCs w:val="17"/>
              </w:rPr>
            </w:rPrChange>
          </w:rPr>
          <w:t>+</w:t>
        </w:r>
        <w:proofErr w:type="gramStart"/>
        <w:r w:rsidRPr="007312CF">
          <w:rPr>
            <w:rFonts w:ascii="Consolas" w:hAnsi="Consolas" w:cs="Courier New"/>
            <w:color w:val="666600"/>
            <w:sz w:val="17"/>
            <w:szCs w:val="17"/>
            <w:lang w:val="en-US"/>
            <w:rPrChange w:id="12064" w:author="León Prieto" w:date="2023-07-07T22:49:00Z">
              <w:rPr>
                <w:rFonts w:ascii="Consolas" w:hAnsi="Consolas" w:cs="Courier New"/>
                <w:color w:val="666600"/>
                <w:sz w:val="17"/>
                <w:szCs w:val="17"/>
              </w:rPr>
            </w:rPrChange>
          </w:rPr>
          <w:t>+;</w:t>
        </w:r>
        <w:proofErr w:type="gramEnd"/>
      </w:ins>
    </w:p>
    <w:p w14:paraId="2056CFC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2065" w:author="León Prieto" w:date="2023-07-07T22:48:00Z"/>
          <w:rFonts w:ascii="Consolas" w:hAnsi="Consolas" w:cs="Courier New"/>
          <w:sz w:val="17"/>
          <w:szCs w:val="17"/>
          <w:lang w:val="en-US"/>
          <w:rPrChange w:id="12066" w:author="León Prieto" w:date="2023-07-07T22:49:00Z">
            <w:rPr>
              <w:ins w:id="12067" w:author="León Prieto" w:date="2023-07-07T22:48:00Z"/>
              <w:rFonts w:ascii="Consolas" w:hAnsi="Consolas" w:cs="Courier New"/>
              <w:sz w:val="17"/>
              <w:szCs w:val="17"/>
            </w:rPr>
          </w:rPrChange>
        </w:rPr>
      </w:pPr>
      <w:proofErr w:type="gramStart"/>
      <w:ins w:id="12068" w:author="León Prieto" w:date="2023-07-07T22:48:00Z">
        <w:r w:rsidRPr="007312CF">
          <w:rPr>
            <w:rFonts w:ascii="Consolas" w:hAnsi="Consolas" w:cs="Courier New"/>
            <w:sz w:val="17"/>
            <w:szCs w:val="17"/>
            <w:lang w:val="en-US"/>
            <w:rPrChange w:id="12069" w:author="León Prieto" w:date="2023-07-07T22:49:00Z">
              <w:rPr>
                <w:rFonts w:ascii="Consolas" w:hAnsi="Consolas" w:cs="Courier New"/>
                <w:sz w:val="17"/>
                <w:szCs w:val="17"/>
              </w:rPr>
            </w:rPrChange>
          </w:rPr>
          <w:t xml:space="preserve">192. </w:t>
        </w:r>
        <w:r w:rsidRPr="007312CF">
          <w:rPr>
            <w:rFonts w:ascii="Consolas" w:hAnsi="Consolas" w:cs="Courier New"/>
            <w:color w:val="666600"/>
            <w:sz w:val="17"/>
            <w:szCs w:val="17"/>
            <w:lang w:val="en-US"/>
            <w:rPrChange w:id="12070" w:author="León Prieto" w:date="2023-07-07T22:49:00Z">
              <w:rPr>
                <w:rFonts w:ascii="Consolas" w:hAnsi="Consolas" w:cs="Courier New"/>
                <w:color w:val="666600"/>
                <w:sz w:val="17"/>
                <w:szCs w:val="17"/>
              </w:rPr>
            </w:rPrChange>
          </w:rPr>
          <w:t>}</w:t>
        </w:r>
        <w:proofErr w:type="gramEnd"/>
      </w:ins>
    </w:p>
    <w:p w14:paraId="3D6E140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871758"/>
        <w:rPr>
          <w:ins w:id="12071" w:author="León Prieto" w:date="2023-07-07T22:48:00Z"/>
          <w:rFonts w:ascii="Consolas" w:hAnsi="Consolas" w:cs="Courier New"/>
          <w:sz w:val="17"/>
          <w:szCs w:val="17"/>
          <w:lang w:val="en-US"/>
          <w:rPrChange w:id="12072" w:author="León Prieto" w:date="2023-07-07T22:49:00Z">
            <w:rPr>
              <w:ins w:id="12073" w:author="León Prieto" w:date="2023-07-07T22:48:00Z"/>
              <w:rFonts w:ascii="Consolas" w:hAnsi="Consolas" w:cs="Courier New"/>
              <w:sz w:val="17"/>
              <w:szCs w:val="17"/>
            </w:rPr>
          </w:rPrChange>
        </w:rPr>
      </w:pPr>
      <w:ins w:id="12074" w:author="León Prieto" w:date="2023-07-07T22:48:00Z">
        <w:r w:rsidRPr="007312CF">
          <w:rPr>
            <w:rFonts w:ascii="Consolas" w:hAnsi="Consolas" w:cs="Courier New"/>
            <w:sz w:val="17"/>
            <w:szCs w:val="17"/>
            <w:lang w:val="en-US"/>
            <w:rPrChange w:id="12075" w:author="León Prieto" w:date="2023-07-07T22:49:00Z">
              <w:rPr>
                <w:rFonts w:ascii="Consolas" w:hAnsi="Consolas" w:cs="Courier New"/>
                <w:sz w:val="17"/>
                <w:szCs w:val="17"/>
              </w:rPr>
            </w:rPrChange>
          </w:rPr>
          <w:t xml:space="preserve">193. </w:t>
        </w:r>
        <w:r w:rsidRPr="007312CF">
          <w:rPr>
            <w:rFonts w:ascii="Consolas" w:hAnsi="Consolas" w:cs="Courier New"/>
            <w:color w:val="000000"/>
            <w:sz w:val="17"/>
            <w:szCs w:val="17"/>
            <w:lang w:val="en-US"/>
            <w:rPrChange w:id="12076" w:author="León Prieto" w:date="2023-07-07T22:49:00Z">
              <w:rPr>
                <w:rFonts w:ascii="Consolas" w:hAnsi="Consolas" w:cs="Courier New"/>
                <w:color w:val="000000"/>
                <w:sz w:val="17"/>
                <w:szCs w:val="17"/>
              </w:rPr>
            </w:rPrChange>
          </w:rPr>
          <w:t> </w:t>
        </w:r>
      </w:ins>
    </w:p>
    <w:p w14:paraId="5ED7B610" w14:textId="4FA52643" w:rsidR="005B628D" w:rsidRPr="00C92E5F" w:rsidRDefault="005B628D" w:rsidP="007312CF">
      <w:pPr>
        <w:spacing w:after="160"/>
        <w:jc w:val="left"/>
        <w:rPr>
          <w:ins w:id="12077" w:author="León Prieto" w:date="2023-07-06T01:14:00Z"/>
          <w:rFonts w:ascii="Courier New" w:hAnsi="Courier New" w:cs="Courier New"/>
          <w:b/>
          <w:bCs/>
          <w:lang w:val="en-US"/>
          <w:rPrChange w:id="12078" w:author="ramon casanella" w:date="2023-07-06T07:18:00Z">
            <w:rPr>
              <w:ins w:id="12079" w:author="León Prieto" w:date="2023-07-06T01:14:00Z"/>
              <w:rFonts w:ascii="Courier New" w:hAnsi="Courier New" w:cs="Courier New"/>
              <w:b/>
              <w:bCs/>
            </w:rPr>
          </w:rPrChange>
        </w:rPr>
      </w:pPr>
      <w:ins w:id="12080" w:author="León Prieto" w:date="2023-07-06T01:14:00Z">
        <w:r w:rsidRPr="00C92E5F">
          <w:rPr>
            <w:rFonts w:ascii="Courier New" w:hAnsi="Courier New" w:cs="Courier New"/>
            <w:b/>
            <w:bCs/>
            <w:lang w:val="en-US"/>
            <w:rPrChange w:id="12081" w:author="ramon casanella" w:date="2023-07-06T07:18:00Z">
              <w:rPr>
                <w:rFonts w:ascii="Courier New" w:hAnsi="Courier New" w:cs="Courier New"/>
                <w:b/>
                <w:bCs/>
              </w:rPr>
            </w:rPrChange>
          </w:rPr>
          <w:br w:type="page"/>
        </w:r>
      </w:ins>
    </w:p>
    <w:p w14:paraId="2F6227E7" w14:textId="3C1CB9DD" w:rsidR="000C1F62" w:rsidRPr="00752E66" w:rsidDel="00FC3F69" w:rsidRDefault="00FC3F69" w:rsidP="005B628D">
      <w:pPr>
        <w:jc w:val="left"/>
        <w:rPr>
          <w:del w:id="12082" w:author="León Prieto" w:date="2023-07-05T01:16:00Z"/>
          <w:rFonts w:ascii="Courier New" w:hAnsi="Courier New" w:cs="Courier New"/>
          <w:lang w:val="en-US"/>
          <w:rPrChange w:id="12083" w:author="Prieto Bailo, León Enrique" w:date="2023-07-07T20:25:00Z">
            <w:rPr>
              <w:del w:id="12084" w:author="León Prieto" w:date="2023-07-05T01:16:00Z"/>
              <w:rFonts w:ascii="Courier New" w:hAnsi="Courier New" w:cs="Courier New"/>
              <w:b/>
              <w:bCs/>
            </w:rPr>
          </w:rPrChange>
        </w:rPr>
      </w:pPr>
      <w:proofErr w:type="spellStart"/>
      <w:ins w:id="12085" w:author="León Prieto" w:date="2023-07-06T01:15:00Z">
        <w:r w:rsidRPr="00752E66">
          <w:rPr>
            <w:rFonts w:ascii="Courier New" w:hAnsi="Courier New" w:cs="Courier New"/>
            <w:lang w:val="en-US"/>
            <w:rPrChange w:id="12086" w:author="Prieto Bailo, León Enrique" w:date="2023-07-07T20:25:00Z">
              <w:rPr>
                <w:rFonts w:ascii="Courier New" w:hAnsi="Courier New" w:cs="Courier New"/>
                <w:b/>
                <w:bCs/>
              </w:rPr>
            </w:rPrChange>
          </w:rPr>
          <w:lastRenderedPageBreak/>
          <w:t>controllers.ino</w:t>
        </w:r>
      </w:ins>
      <w:proofErr w:type="spellEnd"/>
      <w:ins w:id="12087" w:author="Prieto Bailo, León Enrique" w:date="2023-07-07T20:25:00Z">
        <w:r w:rsidR="00752E66">
          <w:rPr>
            <w:rFonts w:ascii="Courier New" w:hAnsi="Courier New" w:cs="Courier New"/>
            <w:lang w:val="en-US"/>
          </w:rPr>
          <w:t>:</w:t>
        </w:r>
      </w:ins>
      <w:commentRangeStart w:id="12088"/>
      <w:ins w:id="12089" w:author="Prieto Bailo, León Enrique" w:date="2023-07-04T01:47:00Z">
        <w:del w:id="12090" w:author="León Prieto" w:date="2023-07-05T01:16:00Z">
          <w:r w:rsidR="000C1F62" w:rsidRPr="00752E66" w:rsidDel="002D6336">
            <w:rPr>
              <w:rFonts w:ascii="Courier New" w:hAnsi="Courier New" w:cs="Courier New"/>
              <w:noProof/>
              <w:rPrChange w:id="12091" w:author="Prieto Bailo, León Enrique" w:date="2023-07-07T20:25:00Z">
                <w:rPr>
                  <w:noProof/>
                </w:rPr>
              </w:rPrChange>
            </w:rPr>
            <w:drawing>
              <wp:inline distT="0" distB="0" distL="0" distR="0" wp14:anchorId="5EEC4769" wp14:editId="27A41C85">
                <wp:extent cx="5399981" cy="768032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99981" cy="7680325"/>
                        </a:xfrm>
                        <a:prstGeom prst="rect">
                          <a:avLst/>
                        </a:prstGeom>
                      </pic:spPr>
                    </pic:pic>
                  </a:graphicData>
                </a:graphic>
              </wp:inline>
            </w:drawing>
          </w:r>
        </w:del>
      </w:ins>
      <w:commentRangeEnd w:id="12088"/>
    </w:p>
    <w:p w14:paraId="3ABD854E" w14:textId="77777777" w:rsidR="00FC3F69" w:rsidRPr="00752E66" w:rsidRDefault="00FC3F69" w:rsidP="005B628D">
      <w:pPr>
        <w:jc w:val="left"/>
        <w:rPr>
          <w:ins w:id="12092" w:author="León Prieto" w:date="2023-07-06T01:15:00Z"/>
          <w:rFonts w:ascii="Courier New" w:hAnsi="Courier New" w:cs="Courier New"/>
          <w:lang w:val="en-US"/>
          <w:rPrChange w:id="12093" w:author="Prieto Bailo, León Enrique" w:date="2023-07-07T20:25:00Z">
            <w:rPr>
              <w:ins w:id="12094" w:author="León Prieto" w:date="2023-07-06T01:15:00Z"/>
              <w:rFonts w:ascii="Courier New" w:hAnsi="Courier New" w:cs="Courier New"/>
              <w:b/>
              <w:bCs/>
            </w:rPr>
          </w:rPrChange>
        </w:rPr>
      </w:pPr>
    </w:p>
    <w:p w14:paraId="56A3328B" w14:textId="77777777" w:rsidR="00FC3F69" w:rsidRPr="00C92E5F" w:rsidDel="00752E66" w:rsidRDefault="00FC3F69" w:rsidP="007312CF">
      <w:pPr>
        <w:jc w:val="left"/>
        <w:rPr>
          <w:ins w:id="12095" w:author="León Prieto" w:date="2023-07-06T01:15:00Z"/>
          <w:del w:id="12096" w:author="Prieto Bailo, León Enrique" w:date="2023-07-07T20:25:00Z"/>
          <w:rFonts w:ascii="Courier New" w:hAnsi="Courier New" w:cs="Courier New"/>
          <w:b/>
          <w:bCs/>
          <w:lang w:val="en-US"/>
          <w:rPrChange w:id="12097" w:author="ramon casanella" w:date="2023-07-06T07:18:00Z">
            <w:rPr>
              <w:ins w:id="12098" w:author="León Prieto" w:date="2023-07-06T01:15:00Z"/>
              <w:del w:id="12099" w:author="Prieto Bailo, León Enrique" w:date="2023-07-07T20:25:00Z"/>
              <w:rFonts w:ascii="Courier New" w:hAnsi="Courier New" w:cs="Courier New"/>
              <w:b/>
              <w:bCs/>
            </w:rPr>
          </w:rPrChange>
        </w:rPr>
      </w:pPr>
    </w:p>
    <w:p w14:paraId="504B41F4" w14:textId="77777777" w:rsidR="007312CF" w:rsidRPr="007312CF" w:rsidRDefault="007312CF">
      <w:pPr>
        <w:jc w:val="left"/>
        <w:rPr>
          <w:ins w:id="12100" w:author="León Prieto" w:date="2023-07-07T22:49:00Z"/>
          <w:rFonts w:ascii="Courier New" w:hAnsi="Courier New" w:cs="Courier New"/>
          <w:b/>
          <w:bCs/>
          <w:lang w:val="en-US"/>
        </w:rPr>
        <w:pPrChange w:id="12101" w:author="León Prieto" w:date="2023-07-07T22:50:00Z">
          <w:pPr>
            <w:spacing w:after="160"/>
            <w:jc w:val="left"/>
          </w:pPr>
        </w:pPrChange>
      </w:pPr>
    </w:p>
    <w:p w14:paraId="5C20D91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02" w:author="León Prieto" w:date="2023-07-07T22:49:00Z"/>
          <w:rFonts w:ascii="Consolas" w:hAnsi="Consolas" w:cs="Courier New"/>
          <w:sz w:val="17"/>
          <w:szCs w:val="17"/>
          <w:lang w:val="en-US"/>
          <w:rPrChange w:id="12103" w:author="León Prieto" w:date="2023-07-07T22:49:00Z">
            <w:rPr>
              <w:ins w:id="12104" w:author="León Prieto" w:date="2023-07-07T22:49:00Z"/>
              <w:rFonts w:ascii="Consolas" w:hAnsi="Consolas" w:cs="Courier New"/>
              <w:sz w:val="17"/>
              <w:szCs w:val="17"/>
            </w:rPr>
          </w:rPrChange>
        </w:rPr>
      </w:pPr>
      <w:ins w:id="12105" w:author="León Prieto" w:date="2023-07-07T22:49:00Z">
        <w:r w:rsidRPr="007312CF">
          <w:rPr>
            <w:rFonts w:ascii="Consolas" w:hAnsi="Consolas" w:cs="Courier New"/>
            <w:sz w:val="17"/>
            <w:szCs w:val="17"/>
            <w:lang w:val="en-US"/>
            <w:rPrChange w:id="12106" w:author="León Prieto" w:date="2023-07-07T22:49:00Z">
              <w:rPr>
                <w:rFonts w:ascii="Consolas" w:hAnsi="Consolas" w:cs="Courier New"/>
                <w:sz w:val="17"/>
                <w:szCs w:val="17"/>
              </w:rPr>
            </w:rPrChange>
          </w:rPr>
          <w:t xml:space="preserve">  1. </w:t>
        </w:r>
        <w:r w:rsidRPr="007312CF">
          <w:rPr>
            <w:rFonts w:ascii="Consolas" w:hAnsi="Consolas" w:cs="Courier New"/>
            <w:color w:val="000088"/>
            <w:sz w:val="17"/>
            <w:szCs w:val="17"/>
            <w:lang w:val="en-US"/>
            <w:rPrChange w:id="12107" w:author="León Prieto" w:date="2023-07-07T22:49: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12108" w:author="León Prieto" w:date="2023-07-07T22:49:00Z">
              <w:rPr>
                <w:rFonts w:ascii="Consolas" w:hAnsi="Consolas" w:cs="Courier New"/>
                <w:color w:val="000000"/>
                <w:sz w:val="17"/>
                <w:szCs w:val="17"/>
              </w:rPr>
            </w:rPrChange>
          </w:rPr>
          <w:t xml:space="preserve"> </w:t>
        </w:r>
        <w:proofErr w:type="gramStart"/>
        <w:r w:rsidRPr="007312CF">
          <w:rPr>
            <w:rFonts w:ascii="Consolas" w:hAnsi="Consolas" w:cs="Courier New"/>
            <w:color w:val="000000"/>
            <w:sz w:val="17"/>
            <w:szCs w:val="17"/>
            <w:lang w:val="en-US"/>
            <w:rPrChange w:id="12109" w:author="León Prieto" w:date="2023-07-07T22:49:00Z">
              <w:rPr>
                <w:rFonts w:ascii="Consolas" w:hAnsi="Consolas" w:cs="Courier New"/>
                <w:color w:val="000000"/>
                <w:sz w:val="17"/>
                <w:szCs w:val="17"/>
              </w:rPr>
            </w:rPrChange>
          </w:rPr>
          <w:t>controllers</w:t>
        </w:r>
        <w:r w:rsidRPr="007312CF">
          <w:rPr>
            <w:rFonts w:ascii="Consolas" w:hAnsi="Consolas" w:cs="Courier New"/>
            <w:color w:val="666600"/>
            <w:sz w:val="17"/>
            <w:szCs w:val="17"/>
            <w:lang w:val="en-US"/>
            <w:rPrChange w:id="12110"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111" w:author="León Prieto" w:date="2023-07-07T22:49: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2112" w:author="León Prieto" w:date="2023-07-07T22:49: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2113" w:author="León Prieto" w:date="2023-07-07T22:49:00Z">
              <w:rPr>
                <w:rFonts w:ascii="Consolas" w:hAnsi="Consolas" w:cs="Courier New"/>
                <w:color w:val="666600"/>
                <w:sz w:val="17"/>
                <w:szCs w:val="17"/>
              </w:rPr>
            </w:rPrChange>
          </w:rPr>
          <w:t>{</w:t>
        </w:r>
      </w:ins>
    </w:p>
    <w:p w14:paraId="73353AE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14" w:author="León Prieto" w:date="2023-07-07T22:49:00Z"/>
          <w:rFonts w:ascii="Consolas" w:hAnsi="Consolas" w:cs="Courier New"/>
          <w:sz w:val="17"/>
          <w:szCs w:val="17"/>
          <w:lang w:val="en-US"/>
          <w:rPrChange w:id="12115" w:author="León Prieto" w:date="2023-07-07T22:49:00Z">
            <w:rPr>
              <w:ins w:id="12116" w:author="León Prieto" w:date="2023-07-07T22:49:00Z"/>
              <w:rFonts w:ascii="Consolas" w:hAnsi="Consolas" w:cs="Courier New"/>
              <w:sz w:val="17"/>
              <w:szCs w:val="17"/>
            </w:rPr>
          </w:rPrChange>
        </w:rPr>
      </w:pPr>
      <w:ins w:id="12117" w:author="León Prieto" w:date="2023-07-07T22:49:00Z">
        <w:r w:rsidRPr="007312CF">
          <w:rPr>
            <w:rFonts w:ascii="Consolas" w:hAnsi="Consolas" w:cs="Courier New"/>
            <w:sz w:val="17"/>
            <w:szCs w:val="17"/>
            <w:lang w:val="en-US"/>
            <w:rPrChange w:id="12118" w:author="León Prieto" w:date="2023-07-07T22:49:00Z">
              <w:rPr>
                <w:rFonts w:ascii="Consolas" w:hAnsi="Consolas" w:cs="Courier New"/>
                <w:sz w:val="17"/>
                <w:szCs w:val="17"/>
              </w:rPr>
            </w:rPrChange>
          </w:rPr>
          <w:t xml:space="preserve">  2. </w:t>
        </w:r>
        <w:r w:rsidRPr="007312CF">
          <w:rPr>
            <w:rFonts w:ascii="Consolas" w:hAnsi="Consolas" w:cs="Courier New"/>
            <w:color w:val="000000"/>
            <w:sz w:val="17"/>
            <w:szCs w:val="17"/>
            <w:lang w:val="en-US"/>
            <w:rPrChange w:id="12119"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120" w:author="León Prieto" w:date="2023-07-07T22:49:00Z">
              <w:rPr>
                <w:rFonts w:ascii="Consolas" w:hAnsi="Consolas" w:cs="Courier New"/>
                <w:color w:val="000000"/>
                <w:sz w:val="17"/>
                <w:szCs w:val="17"/>
              </w:rPr>
            </w:rPrChange>
          </w:rPr>
          <w:t>cnt_attitude_</w:t>
        </w:r>
        <w:proofErr w:type="gramStart"/>
        <w:r w:rsidRPr="007312CF">
          <w:rPr>
            <w:rFonts w:ascii="Consolas" w:hAnsi="Consolas" w:cs="Courier New"/>
            <w:color w:val="000000"/>
            <w:sz w:val="17"/>
            <w:szCs w:val="17"/>
            <w:lang w:val="en-US"/>
            <w:rPrChange w:id="12121" w:author="León Prieto" w:date="2023-07-07T22:49:00Z">
              <w:rPr>
                <w:rFonts w:ascii="Consolas" w:hAnsi="Consolas" w:cs="Courier New"/>
                <w:color w:val="000000"/>
                <w:sz w:val="17"/>
                <w:szCs w:val="17"/>
              </w:rPr>
            </w:rPrChange>
          </w:rPr>
          <w:t>sp</w:t>
        </w:r>
        <w:proofErr w:type="spellEnd"/>
        <w:r w:rsidRPr="007312CF">
          <w:rPr>
            <w:rFonts w:ascii="Consolas" w:hAnsi="Consolas" w:cs="Courier New"/>
            <w:color w:val="666600"/>
            <w:sz w:val="17"/>
            <w:szCs w:val="17"/>
            <w:lang w:val="en-US"/>
            <w:rPrChange w:id="12122"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123" w:author="León Prieto" w:date="2023-07-07T22:49:00Z">
              <w:rPr>
                <w:rFonts w:ascii="Consolas" w:hAnsi="Consolas" w:cs="Courier New"/>
                <w:color w:val="666600"/>
                <w:sz w:val="17"/>
                <w:szCs w:val="17"/>
              </w:rPr>
            </w:rPrChange>
          </w:rPr>
          <w:t>);</w:t>
        </w:r>
      </w:ins>
    </w:p>
    <w:p w14:paraId="5C21407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24" w:author="León Prieto" w:date="2023-07-07T22:49:00Z"/>
          <w:rFonts w:ascii="Consolas" w:hAnsi="Consolas" w:cs="Courier New"/>
          <w:sz w:val="17"/>
          <w:szCs w:val="17"/>
          <w:lang w:val="en-US"/>
          <w:rPrChange w:id="12125" w:author="León Prieto" w:date="2023-07-07T22:49:00Z">
            <w:rPr>
              <w:ins w:id="12126" w:author="León Prieto" w:date="2023-07-07T22:49:00Z"/>
              <w:rFonts w:ascii="Consolas" w:hAnsi="Consolas" w:cs="Courier New"/>
              <w:sz w:val="17"/>
              <w:szCs w:val="17"/>
            </w:rPr>
          </w:rPrChange>
        </w:rPr>
      </w:pPr>
      <w:ins w:id="12127" w:author="León Prieto" w:date="2023-07-07T22:49:00Z">
        <w:r w:rsidRPr="007312CF">
          <w:rPr>
            <w:rFonts w:ascii="Consolas" w:hAnsi="Consolas" w:cs="Courier New"/>
            <w:sz w:val="17"/>
            <w:szCs w:val="17"/>
            <w:lang w:val="en-US"/>
            <w:rPrChange w:id="12128" w:author="León Prieto" w:date="2023-07-07T22:49:00Z">
              <w:rPr>
                <w:rFonts w:ascii="Consolas" w:hAnsi="Consolas" w:cs="Courier New"/>
                <w:sz w:val="17"/>
                <w:szCs w:val="17"/>
              </w:rPr>
            </w:rPrChange>
          </w:rPr>
          <w:t xml:space="preserve">  3. </w:t>
        </w:r>
        <w:r w:rsidRPr="007312CF">
          <w:rPr>
            <w:rFonts w:ascii="Consolas" w:hAnsi="Consolas" w:cs="Courier New"/>
            <w:color w:val="000000"/>
            <w:sz w:val="17"/>
            <w:szCs w:val="17"/>
            <w:lang w:val="en-US"/>
            <w:rPrChange w:id="12129" w:author="León Prieto" w:date="2023-07-07T22:49: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2130" w:author="León Prieto" w:date="2023-07-07T22:49:00Z">
              <w:rPr>
                <w:rFonts w:ascii="Consolas" w:hAnsi="Consolas" w:cs="Courier New"/>
                <w:color w:val="000000"/>
                <w:sz w:val="17"/>
                <w:szCs w:val="17"/>
              </w:rPr>
            </w:rPrChange>
          </w:rPr>
          <w:t>cnt_attitude_</w:t>
        </w:r>
        <w:proofErr w:type="gramStart"/>
        <w:r w:rsidRPr="007312CF">
          <w:rPr>
            <w:rFonts w:ascii="Consolas" w:hAnsi="Consolas" w:cs="Courier New"/>
            <w:color w:val="000000"/>
            <w:sz w:val="17"/>
            <w:szCs w:val="17"/>
            <w:lang w:val="en-US"/>
            <w:rPrChange w:id="12131" w:author="León Prieto" w:date="2023-07-07T22:49:00Z">
              <w:rPr>
                <w:rFonts w:ascii="Consolas" w:hAnsi="Consolas" w:cs="Courier New"/>
                <w:color w:val="000000"/>
                <w:sz w:val="17"/>
                <w:szCs w:val="17"/>
              </w:rPr>
            </w:rPrChange>
          </w:rPr>
          <w:t>pid</w:t>
        </w:r>
        <w:proofErr w:type="spellEnd"/>
        <w:r w:rsidRPr="007312CF">
          <w:rPr>
            <w:rFonts w:ascii="Consolas" w:hAnsi="Consolas" w:cs="Courier New"/>
            <w:color w:val="666600"/>
            <w:sz w:val="17"/>
            <w:szCs w:val="17"/>
            <w:lang w:val="en-US"/>
            <w:rPrChange w:id="12132" w:author="León Prieto" w:date="2023-07-07T22:49: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2133" w:author="León Prieto" w:date="2023-07-07T22:49:00Z">
              <w:rPr>
                <w:rFonts w:ascii="Consolas" w:hAnsi="Consolas" w:cs="Courier New"/>
                <w:color w:val="666600"/>
                <w:sz w:val="17"/>
                <w:szCs w:val="17"/>
              </w:rPr>
            </w:rPrChange>
          </w:rPr>
          <w:t>);</w:t>
        </w:r>
      </w:ins>
    </w:p>
    <w:p w14:paraId="02B367B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34" w:author="León Prieto" w:date="2023-07-07T22:49:00Z"/>
          <w:rFonts w:ascii="Consolas" w:hAnsi="Consolas" w:cs="Courier New"/>
          <w:sz w:val="17"/>
          <w:szCs w:val="17"/>
          <w:lang w:val="en-US"/>
          <w:rPrChange w:id="12135" w:author="Prieto Bailo, León Enrique" w:date="2023-07-07T23:01:00Z">
            <w:rPr>
              <w:ins w:id="12136" w:author="León Prieto" w:date="2023-07-07T22:49:00Z"/>
              <w:rFonts w:ascii="Consolas" w:hAnsi="Consolas" w:cs="Courier New"/>
              <w:sz w:val="17"/>
              <w:szCs w:val="17"/>
            </w:rPr>
          </w:rPrChange>
        </w:rPr>
      </w:pPr>
      <w:ins w:id="12137" w:author="León Prieto" w:date="2023-07-07T22:49:00Z">
        <w:r w:rsidRPr="007312CF">
          <w:rPr>
            <w:rFonts w:ascii="Consolas" w:hAnsi="Consolas" w:cs="Courier New"/>
            <w:sz w:val="17"/>
            <w:szCs w:val="17"/>
            <w:lang w:val="en-US"/>
            <w:rPrChange w:id="12138" w:author="León Prieto" w:date="2023-07-07T22:49:00Z">
              <w:rPr>
                <w:rFonts w:ascii="Consolas" w:hAnsi="Consolas" w:cs="Courier New"/>
                <w:sz w:val="17"/>
                <w:szCs w:val="17"/>
              </w:rPr>
            </w:rPrChange>
          </w:rPr>
          <w:t xml:space="preserve">  </w:t>
        </w:r>
        <w:r w:rsidRPr="00454AE3">
          <w:rPr>
            <w:rFonts w:ascii="Consolas" w:hAnsi="Consolas" w:cs="Courier New"/>
            <w:sz w:val="17"/>
            <w:szCs w:val="17"/>
            <w:lang w:val="en-US"/>
            <w:rPrChange w:id="12139" w:author="Prieto Bailo, León Enrique" w:date="2023-07-07T23:01:00Z">
              <w:rPr>
                <w:rFonts w:ascii="Consolas" w:hAnsi="Consolas" w:cs="Courier New"/>
                <w:sz w:val="17"/>
                <w:szCs w:val="17"/>
              </w:rPr>
            </w:rPrChange>
          </w:rPr>
          <w:t xml:space="preserve">4. </w:t>
        </w:r>
        <w:r w:rsidRPr="00454AE3">
          <w:rPr>
            <w:rFonts w:ascii="Consolas" w:hAnsi="Consolas" w:cs="Courier New"/>
            <w:color w:val="000000"/>
            <w:sz w:val="17"/>
            <w:szCs w:val="17"/>
            <w:lang w:val="en-US"/>
            <w:rPrChange w:id="1214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141" w:author="Prieto Bailo, León Enrique" w:date="2023-07-07T23:01:00Z">
              <w:rPr>
                <w:rFonts w:ascii="Consolas" w:hAnsi="Consolas" w:cs="Courier New"/>
                <w:color w:val="000000"/>
                <w:sz w:val="17"/>
                <w:szCs w:val="17"/>
              </w:rPr>
            </w:rPrChange>
          </w:rPr>
          <w:t>cnt_altitude_</w:t>
        </w:r>
        <w:proofErr w:type="gramStart"/>
        <w:r w:rsidRPr="00454AE3">
          <w:rPr>
            <w:rFonts w:ascii="Consolas" w:hAnsi="Consolas" w:cs="Courier New"/>
            <w:color w:val="000000"/>
            <w:sz w:val="17"/>
            <w:szCs w:val="17"/>
            <w:lang w:val="en-US"/>
            <w:rPrChange w:id="12142" w:author="Prieto Bailo, León Enrique" w:date="2023-07-07T23:01:00Z">
              <w:rPr>
                <w:rFonts w:ascii="Consolas" w:hAnsi="Consolas" w:cs="Courier New"/>
                <w:color w:val="000000"/>
                <w:sz w:val="17"/>
                <w:szCs w:val="17"/>
              </w:rPr>
            </w:rPrChange>
          </w:rPr>
          <w:t>pid</w:t>
        </w:r>
        <w:proofErr w:type="spellEnd"/>
        <w:r w:rsidRPr="00454AE3">
          <w:rPr>
            <w:rFonts w:ascii="Consolas" w:hAnsi="Consolas" w:cs="Courier New"/>
            <w:color w:val="666600"/>
            <w:sz w:val="17"/>
            <w:szCs w:val="17"/>
            <w:lang w:val="en-US"/>
            <w:rPrChange w:id="12143"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2144" w:author="Prieto Bailo, León Enrique" w:date="2023-07-07T23:01:00Z">
              <w:rPr>
                <w:rFonts w:ascii="Consolas" w:hAnsi="Consolas" w:cs="Courier New"/>
                <w:color w:val="666600"/>
                <w:sz w:val="17"/>
                <w:szCs w:val="17"/>
              </w:rPr>
            </w:rPrChange>
          </w:rPr>
          <w:t>);</w:t>
        </w:r>
      </w:ins>
    </w:p>
    <w:p w14:paraId="379E46F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45" w:author="León Prieto" w:date="2023-07-07T22:49:00Z"/>
          <w:rFonts w:ascii="Consolas" w:hAnsi="Consolas" w:cs="Courier New"/>
          <w:sz w:val="17"/>
          <w:szCs w:val="17"/>
          <w:lang w:val="en-US"/>
          <w:rPrChange w:id="12146" w:author="Prieto Bailo, León Enrique" w:date="2023-07-07T23:01:00Z">
            <w:rPr>
              <w:ins w:id="12147" w:author="León Prieto" w:date="2023-07-07T22:49:00Z"/>
              <w:rFonts w:ascii="Consolas" w:hAnsi="Consolas" w:cs="Courier New"/>
              <w:sz w:val="17"/>
              <w:szCs w:val="17"/>
            </w:rPr>
          </w:rPrChange>
        </w:rPr>
      </w:pPr>
      <w:ins w:id="12148" w:author="León Prieto" w:date="2023-07-07T22:49:00Z">
        <w:r w:rsidRPr="00454AE3">
          <w:rPr>
            <w:rFonts w:ascii="Consolas" w:hAnsi="Consolas" w:cs="Courier New"/>
            <w:sz w:val="17"/>
            <w:szCs w:val="17"/>
            <w:lang w:val="en-US"/>
            <w:rPrChange w:id="12149" w:author="Prieto Bailo, León Enrique" w:date="2023-07-07T23:01: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12150" w:author="Prieto Bailo, León Enrique" w:date="2023-07-07T23:01:00Z">
              <w:rPr>
                <w:rFonts w:ascii="Consolas" w:hAnsi="Consolas" w:cs="Courier New"/>
                <w:sz w:val="17"/>
                <w:szCs w:val="17"/>
              </w:rPr>
            </w:rPrChange>
          </w:rPr>
          <w:t xml:space="preserve">5. </w:t>
        </w:r>
        <w:r w:rsidRPr="00454AE3">
          <w:rPr>
            <w:rFonts w:ascii="Consolas" w:hAnsi="Consolas" w:cs="Courier New"/>
            <w:color w:val="666600"/>
            <w:sz w:val="17"/>
            <w:szCs w:val="17"/>
            <w:lang w:val="en-US"/>
            <w:rPrChange w:id="12151" w:author="Prieto Bailo, León Enrique" w:date="2023-07-07T23:01:00Z">
              <w:rPr>
                <w:rFonts w:ascii="Consolas" w:hAnsi="Consolas" w:cs="Courier New"/>
                <w:color w:val="666600"/>
                <w:sz w:val="17"/>
                <w:szCs w:val="17"/>
              </w:rPr>
            </w:rPrChange>
          </w:rPr>
          <w:t>}</w:t>
        </w:r>
        <w:proofErr w:type="gramEnd"/>
      </w:ins>
    </w:p>
    <w:p w14:paraId="4E167FF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52" w:author="León Prieto" w:date="2023-07-07T22:49:00Z"/>
          <w:rFonts w:ascii="Consolas" w:hAnsi="Consolas" w:cs="Courier New"/>
          <w:sz w:val="17"/>
          <w:szCs w:val="17"/>
          <w:lang w:val="en-US"/>
          <w:rPrChange w:id="12153" w:author="Prieto Bailo, León Enrique" w:date="2023-07-07T23:01:00Z">
            <w:rPr>
              <w:ins w:id="12154" w:author="León Prieto" w:date="2023-07-07T22:49:00Z"/>
              <w:rFonts w:ascii="Consolas" w:hAnsi="Consolas" w:cs="Courier New"/>
              <w:sz w:val="17"/>
              <w:szCs w:val="17"/>
            </w:rPr>
          </w:rPrChange>
        </w:rPr>
      </w:pPr>
      <w:ins w:id="12155" w:author="León Prieto" w:date="2023-07-07T22:49:00Z">
        <w:r w:rsidRPr="00454AE3">
          <w:rPr>
            <w:rFonts w:ascii="Consolas" w:hAnsi="Consolas" w:cs="Courier New"/>
            <w:sz w:val="17"/>
            <w:szCs w:val="17"/>
            <w:lang w:val="en-US"/>
            <w:rPrChange w:id="12156" w:author="Prieto Bailo, León Enrique" w:date="2023-07-07T23:01:00Z">
              <w:rPr>
                <w:rFonts w:ascii="Consolas" w:hAnsi="Consolas" w:cs="Courier New"/>
                <w:sz w:val="17"/>
                <w:szCs w:val="17"/>
              </w:rPr>
            </w:rPrChange>
          </w:rPr>
          <w:t xml:space="preserve">  6. </w:t>
        </w:r>
        <w:r w:rsidRPr="00454AE3">
          <w:rPr>
            <w:rFonts w:ascii="Consolas" w:hAnsi="Consolas" w:cs="Courier New"/>
            <w:color w:val="000000"/>
            <w:sz w:val="17"/>
            <w:szCs w:val="17"/>
            <w:lang w:val="en-US"/>
            <w:rPrChange w:id="12157" w:author="Prieto Bailo, León Enrique" w:date="2023-07-07T23:01:00Z">
              <w:rPr>
                <w:rFonts w:ascii="Consolas" w:hAnsi="Consolas" w:cs="Courier New"/>
                <w:color w:val="000000"/>
                <w:sz w:val="17"/>
                <w:szCs w:val="17"/>
              </w:rPr>
            </w:rPrChange>
          </w:rPr>
          <w:t> </w:t>
        </w:r>
      </w:ins>
    </w:p>
    <w:p w14:paraId="5038746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58" w:author="León Prieto" w:date="2023-07-07T22:49:00Z"/>
          <w:rFonts w:ascii="Consolas" w:hAnsi="Consolas" w:cs="Courier New"/>
          <w:sz w:val="17"/>
          <w:szCs w:val="17"/>
          <w:lang w:val="en-US"/>
          <w:rPrChange w:id="12159" w:author="Prieto Bailo, León Enrique" w:date="2023-07-07T23:01:00Z">
            <w:rPr>
              <w:ins w:id="12160" w:author="León Prieto" w:date="2023-07-07T22:49:00Z"/>
              <w:rFonts w:ascii="Consolas" w:hAnsi="Consolas" w:cs="Courier New"/>
              <w:sz w:val="17"/>
              <w:szCs w:val="17"/>
            </w:rPr>
          </w:rPrChange>
        </w:rPr>
      </w:pPr>
      <w:ins w:id="12161" w:author="León Prieto" w:date="2023-07-07T22:49:00Z">
        <w:r w:rsidRPr="00454AE3">
          <w:rPr>
            <w:rFonts w:ascii="Consolas" w:hAnsi="Consolas" w:cs="Courier New"/>
            <w:sz w:val="17"/>
            <w:szCs w:val="17"/>
            <w:lang w:val="en-US"/>
            <w:rPrChange w:id="12162" w:author="Prieto Bailo, León Enrique" w:date="2023-07-07T23:01:00Z">
              <w:rPr>
                <w:rFonts w:ascii="Consolas" w:hAnsi="Consolas" w:cs="Courier New"/>
                <w:sz w:val="17"/>
                <w:szCs w:val="17"/>
              </w:rPr>
            </w:rPrChange>
          </w:rPr>
          <w:t xml:space="preserve">  7. </w:t>
        </w:r>
        <w:r w:rsidRPr="00454AE3">
          <w:rPr>
            <w:rFonts w:ascii="Consolas" w:hAnsi="Consolas" w:cs="Courier New"/>
            <w:color w:val="000088"/>
            <w:sz w:val="17"/>
            <w:szCs w:val="17"/>
            <w:lang w:val="en-US"/>
            <w:rPrChange w:id="12163" w:author="Prieto Bailo, León Enrique" w:date="2023-07-07T23:01: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216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165" w:author="Prieto Bailo, León Enrique" w:date="2023-07-07T23:01:00Z">
              <w:rPr>
                <w:rFonts w:ascii="Consolas" w:hAnsi="Consolas" w:cs="Courier New"/>
                <w:color w:val="000000"/>
                <w:sz w:val="17"/>
                <w:szCs w:val="17"/>
              </w:rPr>
            </w:rPrChange>
          </w:rPr>
          <w:t>cnt_attitude_</w:t>
        </w:r>
        <w:proofErr w:type="gramStart"/>
        <w:r w:rsidRPr="00454AE3">
          <w:rPr>
            <w:rFonts w:ascii="Consolas" w:hAnsi="Consolas" w:cs="Courier New"/>
            <w:color w:val="000000"/>
            <w:sz w:val="17"/>
            <w:szCs w:val="17"/>
            <w:lang w:val="en-US"/>
            <w:rPrChange w:id="12166" w:author="Prieto Bailo, León Enrique" w:date="2023-07-07T23:01:00Z">
              <w:rPr>
                <w:rFonts w:ascii="Consolas" w:hAnsi="Consolas" w:cs="Courier New"/>
                <w:color w:val="000000"/>
                <w:sz w:val="17"/>
                <w:szCs w:val="17"/>
              </w:rPr>
            </w:rPrChange>
          </w:rPr>
          <w:t>sp</w:t>
        </w:r>
        <w:proofErr w:type="spellEnd"/>
        <w:r w:rsidRPr="00454AE3">
          <w:rPr>
            <w:rFonts w:ascii="Consolas" w:hAnsi="Consolas" w:cs="Courier New"/>
            <w:color w:val="666600"/>
            <w:sz w:val="17"/>
            <w:szCs w:val="17"/>
            <w:lang w:val="en-US"/>
            <w:rPrChange w:id="12167"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216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16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170" w:author="Prieto Bailo, León Enrique" w:date="2023-07-07T23:01:00Z">
              <w:rPr>
                <w:rFonts w:ascii="Consolas" w:hAnsi="Consolas" w:cs="Courier New"/>
                <w:color w:val="666600"/>
                <w:sz w:val="17"/>
                <w:szCs w:val="17"/>
              </w:rPr>
            </w:rPrChange>
          </w:rPr>
          <w:t>{</w:t>
        </w:r>
      </w:ins>
    </w:p>
    <w:p w14:paraId="20D6AAC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71" w:author="León Prieto" w:date="2023-07-07T22:49:00Z"/>
          <w:rFonts w:ascii="Consolas" w:hAnsi="Consolas" w:cs="Courier New"/>
          <w:sz w:val="17"/>
          <w:szCs w:val="17"/>
          <w:lang w:val="en-US"/>
          <w:rPrChange w:id="12172" w:author="Prieto Bailo, León Enrique" w:date="2023-07-07T23:01:00Z">
            <w:rPr>
              <w:ins w:id="12173" w:author="León Prieto" w:date="2023-07-07T22:49:00Z"/>
              <w:rFonts w:ascii="Consolas" w:hAnsi="Consolas" w:cs="Courier New"/>
              <w:sz w:val="17"/>
              <w:szCs w:val="17"/>
            </w:rPr>
          </w:rPrChange>
        </w:rPr>
      </w:pPr>
      <w:ins w:id="12174" w:author="León Prieto" w:date="2023-07-07T22:49:00Z">
        <w:r w:rsidRPr="00454AE3">
          <w:rPr>
            <w:rFonts w:ascii="Consolas" w:hAnsi="Consolas" w:cs="Courier New"/>
            <w:sz w:val="17"/>
            <w:szCs w:val="17"/>
            <w:lang w:val="en-US"/>
            <w:rPrChange w:id="12175" w:author="Prieto Bailo, León Enrique" w:date="2023-07-07T23:01:00Z">
              <w:rPr>
                <w:rFonts w:ascii="Consolas" w:hAnsi="Consolas" w:cs="Courier New"/>
                <w:sz w:val="17"/>
                <w:szCs w:val="17"/>
              </w:rPr>
            </w:rPrChange>
          </w:rPr>
          <w:t xml:space="preserve">  8. </w:t>
        </w:r>
        <w:r w:rsidRPr="00454AE3">
          <w:rPr>
            <w:rFonts w:ascii="Consolas" w:hAnsi="Consolas" w:cs="Courier New"/>
            <w:color w:val="000000"/>
            <w:sz w:val="17"/>
            <w:szCs w:val="17"/>
            <w:lang w:val="en-US"/>
            <w:rPrChange w:id="1217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177" w:author="Prieto Bailo, León Enrique" w:date="2023-07-07T23:01:00Z">
              <w:rPr>
                <w:rFonts w:ascii="Consolas" w:hAnsi="Consolas" w:cs="Courier New"/>
                <w:color w:val="000000"/>
                <w:sz w:val="17"/>
                <w:szCs w:val="17"/>
              </w:rPr>
            </w:rPrChange>
          </w:rPr>
          <w:t>pid_roll_setpoint</w:t>
        </w:r>
        <w:proofErr w:type="spellEnd"/>
        <w:r w:rsidRPr="00454AE3">
          <w:rPr>
            <w:rFonts w:ascii="Consolas" w:hAnsi="Consolas" w:cs="Courier New"/>
            <w:color w:val="000000"/>
            <w:sz w:val="17"/>
            <w:szCs w:val="17"/>
            <w:lang w:val="en-US"/>
            <w:rPrChange w:id="121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1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18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181"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182" w:author="Prieto Bailo, León Enrique" w:date="2023-07-07T23:01:00Z">
              <w:rPr>
                <w:rFonts w:ascii="Consolas" w:hAnsi="Consolas" w:cs="Courier New"/>
                <w:color w:val="666600"/>
                <w:sz w:val="17"/>
                <w:szCs w:val="17"/>
              </w:rPr>
            </w:rPrChange>
          </w:rPr>
          <w:t>;</w:t>
        </w:r>
        <w:proofErr w:type="gramEnd"/>
      </w:ins>
    </w:p>
    <w:p w14:paraId="6662447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183" w:author="León Prieto" w:date="2023-07-07T22:49:00Z"/>
          <w:rFonts w:ascii="Consolas" w:hAnsi="Consolas" w:cs="Courier New"/>
          <w:sz w:val="17"/>
          <w:szCs w:val="17"/>
          <w:lang w:val="en-US"/>
          <w:rPrChange w:id="12184" w:author="Prieto Bailo, León Enrique" w:date="2023-07-07T23:01:00Z">
            <w:rPr>
              <w:ins w:id="12185" w:author="León Prieto" w:date="2023-07-07T22:49:00Z"/>
              <w:rFonts w:ascii="Consolas" w:hAnsi="Consolas" w:cs="Courier New"/>
              <w:sz w:val="17"/>
              <w:szCs w:val="17"/>
            </w:rPr>
          </w:rPrChange>
        </w:rPr>
      </w:pPr>
      <w:ins w:id="12186" w:author="León Prieto" w:date="2023-07-07T22:49:00Z">
        <w:r w:rsidRPr="00454AE3">
          <w:rPr>
            <w:rFonts w:ascii="Consolas" w:hAnsi="Consolas" w:cs="Courier New"/>
            <w:sz w:val="17"/>
            <w:szCs w:val="17"/>
            <w:lang w:val="en-US"/>
            <w:rPrChange w:id="12187" w:author="Prieto Bailo, León Enrique" w:date="2023-07-07T23:01:00Z">
              <w:rPr>
                <w:rFonts w:ascii="Consolas" w:hAnsi="Consolas" w:cs="Courier New"/>
                <w:sz w:val="17"/>
                <w:szCs w:val="17"/>
              </w:rPr>
            </w:rPrChange>
          </w:rPr>
          <w:t xml:space="preserve">  9. </w:t>
        </w:r>
        <w:r w:rsidRPr="00454AE3">
          <w:rPr>
            <w:rFonts w:ascii="Consolas" w:hAnsi="Consolas" w:cs="Courier New"/>
            <w:color w:val="000000"/>
            <w:sz w:val="17"/>
            <w:szCs w:val="17"/>
            <w:lang w:val="en-US"/>
            <w:rPrChange w:id="121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189"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1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191"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192"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193"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194"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195"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19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19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198"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19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200" w:author="Prieto Bailo, León Enrique" w:date="2023-07-07T23:01:00Z">
              <w:rPr>
                <w:rFonts w:ascii="Consolas" w:hAnsi="Consolas" w:cs="Courier New"/>
                <w:color w:val="006666"/>
                <w:sz w:val="17"/>
                <w:szCs w:val="17"/>
              </w:rPr>
            </w:rPrChange>
          </w:rPr>
          <w:t>1501</w:t>
        </w:r>
        <w:r w:rsidRPr="00454AE3">
          <w:rPr>
            <w:rFonts w:ascii="Consolas" w:hAnsi="Consolas" w:cs="Courier New"/>
            <w:color w:val="666600"/>
            <w:sz w:val="17"/>
            <w:szCs w:val="17"/>
            <w:lang w:val="en-US"/>
            <w:rPrChange w:id="122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0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03" w:author="Prieto Bailo, León Enrique" w:date="2023-07-07T23:01:00Z">
              <w:rPr>
                <w:rFonts w:ascii="Consolas" w:hAnsi="Consolas" w:cs="Courier New"/>
                <w:color w:val="000000"/>
                <w:sz w:val="17"/>
                <w:szCs w:val="17"/>
              </w:rPr>
            </w:rPrChange>
          </w:rPr>
          <w:t>pid_roll_setpoint</w:t>
        </w:r>
        <w:proofErr w:type="spellEnd"/>
        <w:r w:rsidRPr="00454AE3">
          <w:rPr>
            <w:rFonts w:ascii="Consolas" w:hAnsi="Consolas" w:cs="Courier New"/>
            <w:color w:val="000000"/>
            <w:sz w:val="17"/>
            <w:szCs w:val="17"/>
            <w:lang w:val="en-US"/>
            <w:rPrChange w:id="1220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0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0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07"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208"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209"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21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1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1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214" w:author="Prieto Bailo, León Enrique" w:date="2023-07-07T23:01:00Z">
              <w:rPr>
                <w:rFonts w:ascii="Consolas" w:hAnsi="Consolas" w:cs="Courier New"/>
                <w:color w:val="006666"/>
                <w:sz w:val="17"/>
                <w:szCs w:val="17"/>
              </w:rPr>
            </w:rPrChange>
          </w:rPr>
          <w:t>1501</w:t>
        </w:r>
        <w:r w:rsidRPr="00454AE3">
          <w:rPr>
            <w:rFonts w:ascii="Consolas" w:hAnsi="Consolas" w:cs="Courier New"/>
            <w:color w:val="666600"/>
            <w:sz w:val="17"/>
            <w:szCs w:val="17"/>
            <w:lang w:val="en-US"/>
            <w:rPrChange w:id="12215" w:author="Prieto Bailo, León Enrique" w:date="2023-07-07T23:01:00Z">
              <w:rPr>
                <w:rFonts w:ascii="Consolas" w:hAnsi="Consolas" w:cs="Courier New"/>
                <w:color w:val="666600"/>
                <w:sz w:val="17"/>
                <w:szCs w:val="17"/>
              </w:rPr>
            </w:rPrChange>
          </w:rPr>
          <w:t>;</w:t>
        </w:r>
      </w:ins>
    </w:p>
    <w:p w14:paraId="62E9A7E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16" w:author="León Prieto" w:date="2023-07-07T22:49:00Z"/>
          <w:rFonts w:ascii="Consolas" w:hAnsi="Consolas" w:cs="Courier New"/>
          <w:sz w:val="17"/>
          <w:szCs w:val="17"/>
          <w:lang w:val="en-US"/>
          <w:rPrChange w:id="12217" w:author="Prieto Bailo, León Enrique" w:date="2023-07-07T23:01:00Z">
            <w:rPr>
              <w:ins w:id="12218" w:author="León Prieto" w:date="2023-07-07T22:49:00Z"/>
              <w:rFonts w:ascii="Consolas" w:hAnsi="Consolas" w:cs="Courier New"/>
              <w:sz w:val="17"/>
              <w:szCs w:val="17"/>
            </w:rPr>
          </w:rPrChange>
        </w:rPr>
      </w:pPr>
      <w:ins w:id="12219" w:author="León Prieto" w:date="2023-07-07T22:49:00Z">
        <w:r w:rsidRPr="00454AE3">
          <w:rPr>
            <w:rFonts w:ascii="Consolas" w:hAnsi="Consolas" w:cs="Courier New"/>
            <w:sz w:val="17"/>
            <w:szCs w:val="17"/>
            <w:lang w:val="en-US"/>
            <w:rPrChange w:id="12220" w:author="Prieto Bailo, León Enrique" w:date="2023-07-07T23:01:00Z">
              <w:rPr>
                <w:rFonts w:ascii="Consolas" w:hAnsi="Consolas" w:cs="Courier New"/>
                <w:sz w:val="17"/>
                <w:szCs w:val="17"/>
              </w:rPr>
            </w:rPrChange>
          </w:rPr>
          <w:t xml:space="preserve"> 10. </w:t>
        </w:r>
        <w:r w:rsidRPr="00454AE3">
          <w:rPr>
            <w:rFonts w:ascii="Consolas" w:hAnsi="Consolas" w:cs="Courier New"/>
            <w:color w:val="000000"/>
            <w:sz w:val="17"/>
            <w:szCs w:val="17"/>
            <w:lang w:val="en-US"/>
            <w:rPrChange w:id="1222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222"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22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224"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22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26"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227"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228"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229"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230"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23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3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33"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223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235" w:author="Prieto Bailo, León Enrique" w:date="2023-07-07T23:01:00Z">
              <w:rPr>
                <w:rFonts w:ascii="Consolas" w:hAnsi="Consolas" w:cs="Courier New"/>
                <w:color w:val="006666"/>
                <w:sz w:val="17"/>
                <w:szCs w:val="17"/>
              </w:rPr>
            </w:rPrChange>
          </w:rPr>
          <w:t>1499</w:t>
        </w:r>
        <w:r w:rsidRPr="00454AE3">
          <w:rPr>
            <w:rFonts w:ascii="Consolas" w:hAnsi="Consolas" w:cs="Courier New"/>
            <w:color w:val="666600"/>
            <w:sz w:val="17"/>
            <w:szCs w:val="17"/>
            <w:lang w:val="en-US"/>
            <w:rPrChange w:id="1223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37"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38" w:author="Prieto Bailo, León Enrique" w:date="2023-07-07T23:01:00Z">
              <w:rPr>
                <w:rFonts w:ascii="Consolas" w:hAnsi="Consolas" w:cs="Courier New"/>
                <w:color w:val="000000"/>
                <w:sz w:val="17"/>
                <w:szCs w:val="17"/>
              </w:rPr>
            </w:rPrChange>
          </w:rPr>
          <w:t>pid_roll_setpoint</w:t>
        </w:r>
        <w:proofErr w:type="spellEnd"/>
        <w:r w:rsidRPr="00454AE3">
          <w:rPr>
            <w:rFonts w:ascii="Consolas" w:hAnsi="Consolas" w:cs="Courier New"/>
            <w:color w:val="000000"/>
            <w:sz w:val="17"/>
            <w:szCs w:val="17"/>
            <w:lang w:val="en-US"/>
            <w:rPrChange w:id="122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4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4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42"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243"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244"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24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4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4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4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249" w:author="Prieto Bailo, León Enrique" w:date="2023-07-07T23:01:00Z">
              <w:rPr>
                <w:rFonts w:ascii="Consolas" w:hAnsi="Consolas" w:cs="Courier New"/>
                <w:color w:val="006666"/>
                <w:sz w:val="17"/>
                <w:szCs w:val="17"/>
              </w:rPr>
            </w:rPrChange>
          </w:rPr>
          <w:t>1499</w:t>
        </w:r>
        <w:r w:rsidRPr="00454AE3">
          <w:rPr>
            <w:rFonts w:ascii="Consolas" w:hAnsi="Consolas" w:cs="Courier New"/>
            <w:color w:val="666600"/>
            <w:sz w:val="17"/>
            <w:szCs w:val="17"/>
            <w:lang w:val="en-US"/>
            <w:rPrChange w:id="12250" w:author="Prieto Bailo, León Enrique" w:date="2023-07-07T23:01:00Z">
              <w:rPr>
                <w:rFonts w:ascii="Consolas" w:hAnsi="Consolas" w:cs="Courier New"/>
                <w:color w:val="666600"/>
                <w:sz w:val="17"/>
                <w:szCs w:val="17"/>
              </w:rPr>
            </w:rPrChange>
          </w:rPr>
          <w:t>;</w:t>
        </w:r>
      </w:ins>
    </w:p>
    <w:p w14:paraId="38DC245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51" w:author="León Prieto" w:date="2023-07-07T22:49:00Z"/>
          <w:rFonts w:ascii="Consolas" w:hAnsi="Consolas" w:cs="Courier New"/>
          <w:sz w:val="17"/>
          <w:szCs w:val="17"/>
          <w:lang w:val="en-US"/>
          <w:rPrChange w:id="12252" w:author="Prieto Bailo, León Enrique" w:date="2023-07-07T23:01:00Z">
            <w:rPr>
              <w:ins w:id="12253" w:author="León Prieto" w:date="2023-07-07T22:49:00Z"/>
              <w:rFonts w:ascii="Consolas" w:hAnsi="Consolas" w:cs="Courier New"/>
              <w:sz w:val="17"/>
              <w:szCs w:val="17"/>
            </w:rPr>
          </w:rPrChange>
        </w:rPr>
      </w:pPr>
      <w:ins w:id="12254" w:author="León Prieto" w:date="2023-07-07T22:49:00Z">
        <w:r w:rsidRPr="00454AE3">
          <w:rPr>
            <w:rFonts w:ascii="Consolas" w:hAnsi="Consolas" w:cs="Courier New"/>
            <w:sz w:val="17"/>
            <w:szCs w:val="17"/>
            <w:lang w:val="en-US"/>
            <w:rPrChange w:id="12255" w:author="Prieto Bailo, León Enrique" w:date="2023-07-07T23:01:00Z">
              <w:rPr>
                <w:rFonts w:ascii="Consolas" w:hAnsi="Consolas" w:cs="Courier New"/>
                <w:sz w:val="17"/>
                <w:szCs w:val="17"/>
              </w:rPr>
            </w:rPrChange>
          </w:rPr>
          <w:t xml:space="preserve"> 11. </w:t>
        </w:r>
        <w:r w:rsidRPr="00454AE3">
          <w:rPr>
            <w:rFonts w:ascii="Consolas" w:hAnsi="Consolas" w:cs="Courier New"/>
            <w:color w:val="000000"/>
            <w:sz w:val="17"/>
            <w:szCs w:val="17"/>
            <w:lang w:val="en-US"/>
            <w:rPrChange w:id="12256" w:author="Prieto Bailo, León Enrique" w:date="2023-07-07T23:01:00Z">
              <w:rPr>
                <w:rFonts w:ascii="Consolas" w:hAnsi="Consolas" w:cs="Courier New"/>
                <w:color w:val="000000"/>
                <w:sz w:val="17"/>
                <w:szCs w:val="17"/>
              </w:rPr>
            </w:rPrChange>
          </w:rPr>
          <w:t> </w:t>
        </w:r>
      </w:ins>
    </w:p>
    <w:p w14:paraId="706BC18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57" w:author="León Prieto" w:date="2023-07-07T22:49:00Z"/>
          <w:rFonts w:ascii="Consolas" w:hAnsi="Consolas" w:cs="Courier New"/>
          <w:sz w:val="17"/>
          <w:szCs w:val="17"/>
          <w:lang w:val="en-US"/>
          <w:rPrChange w:id="12258" w:author="Prieto Bailo, León Enrique" w:date="2023-07-07T23:01:00Z">
            <w:rPr>
              <w:ins w:id="12259" w:author="León Prieto" w:date="2023-07-07T22:49:00Z"/>
              <w:rFonts w:ascii="Consolas" w:hAnsi="Consolas" w:cs="Courier New"/>
              <w:sz w:val="17"/>
              <w:szCs w:val="17"/>
            </w:rPr>
          </w:rPrChange>
        </w:rPr>
      </w:pPr>
      <w:ins w:id="12260" w:author="León Prieto" w:date="2023-07-07T22:49:00Z">
        <w:r w:rsidRPr="00454AE3">
          <w:rPr>
            <w:rFonts w:ascii="Consolas" w:hAnsi="Consolas" w:cs="Courier New"/>
            <w:sz w:val="17"/>
            <w:szCs w:val="17"/>
            <w:lang w:val="en-US"/>
            <w:rPrChange w:id="12261" w:author="Prieto Bailo, León Enrique" w:date="2023-07-07T23:01:00Z">
              <w:rPr>
                <w:rFonts w:ascii="Consolas" w:hAnsi="Consolas" w:cs="Courier New"/>
                <w:sz w:val="17"/>
                <w:szCs w:val="17"/>
              </w:rPr>
            </w:rPrChange>
          </w:rPr>
          <w:t xml:space="preserve"> 12. </w:t>
        </w:r>
        <w:r w:rsidRPr="00454AE3">
          <w:rPr>
            <w:rFonts w:ascii="Consolas" w:hAnsi="Consolas" w:cs="Courier New"/>
            <w:color w:val="000000"/>
            <w:sz w:val="17"/>
            <w:szCs w:val="17"/>
            <w:lang w:val="en-US"/>
            <w:rPrChange w:id="1226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63" w:author="Prieto Bailo, León Enrique" w:date="2023-07-07T23:01:00Z">
              <w:rPr>
                <w:rFonts w:ascii="Consolas" w:hAnsi="Consolas" w:cs="Courier New"/>
                <w:color w:val="000000"/>
                <w:sz w:val="17"/>
                <w:szCs w:val="17"/>
              </w:rPr>
            </w:rPrChange>
          </w:rPr>
          <w:t>pid_roll_setpoint</w:t>
        </w:r>
        <w:proofErr w:type="spellEnd"/>
        <w:r w:rsidRPr="00454AE3">
          <w:rPr>
            <w:rFonts w:ascii="Consolas" w:hAnsi="Consolas" w:cs="Courier New"/>
            <w:color w:val="000000"/>
            <w:sz w:val="17"/>
            <w:szCs w:val="17"/>
            <w:lang w:val="en-US"/>
            <w:rPrChange w:id="1226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6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6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67" w:author="Prieto Bailo, León Enrique" w:date="2023-07-07T23:01:00Z">
              <w:rPr>
                <w:rFonts w:ascii="Consolas" w:hAnsi="Consolas" w:cs="Courier New"/>
                <w:color w:val="000000"/>
                <w:sz w:val="17"/>
                <w:szCs w:val="17"/>
              </w:rPr>
            </w:rPrChange>
          </w:rPr>
          <w:t>roll_level_</w:t>
        </w:r>
        <w:proofErr w:type="gramStart"/>
        <w:r w:rsidRPr="00454AE3">
          <w:rPr>
            <w:rFonts w:ascii="Consolas" w:hAnsi="Consolas" w:cs="Courier New"/>
            <w:color w:val="000000"/>
            <w:sz w:val="17"/>
            <w:szCs w:val="17"/>
            <w:lang w:val="en-US"/>
            <w:rPrChange w:id="12268" w:author="Prieto Bailo, León Enrique" w:date="2023-07-07T23:01:00Z">
              <w:rPr>
                <w:rFonts w:ascii="Consolas" w:hAnsi="Consolas" w:cs="Courier New"/>
                <w:color w:val="000000"/>
                <w:sz w:val="17"/>
                <w:szCs w:val="17"/>
              </w:rPr>
            </w:rPrChange>
          </w:rPr>
          <w:t>adjust</w:t>
        </w:r>
        <w:proofErr w:type="spellEnd"/>
        <w:r w:rsidRPr="00454AE3">
          <w:rPr>
            <w:rFonts w:ascii="Consolas" w:hAnsi="Consolas" w:cs="Courier New"/>
            <w:color w:val="666600"/>
            <w:sz w:val="17"/>
            <w:szCs w:val="17"/>
            <w:lang w:val="en-US"/>
            <w:rPrChange w:id="12269"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2270" w:author="Prieto Bailo, León Enrique" w:date="2023-07-07T23:01:00Z">
              <w:rPr>
                <w:rFonts w:ascii="Consolas" w:hAnsi="Consolas" w:cs="Courier New"/>
                <w:color w:val="000000"/>
                <w:sz w:val="17"/>
                <w:szCs w:val="17"/>
              </w:rPr>
            </w:rPrChange>
          </w:rPr>
          <w:t xml:space="preserve"> </w:t>
        </w:r>
      </w:ins>
    </w:p>
    <w:p w14:paraId="70EC254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71" w:author="León Prieto" w:date="2023-07-07T22:49:00Z"/>
          <w:rFonts w:ascii="Consolas" w:hAnsi="Consolas" w:cs="Courier New"/>
          <w:sz w:val="17"/>
          <w:szCs w:val="17"/>
          <w:lang w:val="en-US"/>
          <w:rPrChange w:id="12272" w:author="Prieto Bailo, León Enrique" w:date="2023-07-07T23:01:00Z">
            <w:rPr>
              <w:ins w:id="12273" w:author="León Prieto" w:date="2023-07-07T22:49:00Z"/>
              <w:rFonts w:ascii="Consolas" w:hAnsi="Consolas" w:cs="Courier New"/>
              <w:sz w:val="17"/>
              <w:szCs w:val="17"/>
            </w:rPr>
          </w:rPrChange>
        </w:rPr>
      </w:pPr>
      <w:ins w:id="12274" w:author="León Prieto" w:date="2023-07-07T22:49:00Z">
        <w:r w:rsidRPr="00454AE3">
          <w:rPr>
            <w:rFonts w:ascii="Consolas" w:hAnsi="Consolas" w:cs="Courier New"/>
            <w:sz w:val="17"/>
            <w:szCs w:val="17"/>
            <w:lang w:val="en-US"/>
            <w:rPrChange w:id="12275" w:author="Prieto Bailo, León Enrique" w:date="2023-07-07T23:01:00Z">
              <w:rPr>
                <w:rFonts w:ascii="Consolas" w:hAnsi="Consolas" w:cs="Courier New"/>
                <w:sz w:val="17"/>
                <w:szCs w:val="17"/>
              </w:rPr>
            </w:rPrChange>
          </w:rPr>
          <w:t xml:space="preserve"> 13. </w:t>
        </w:r>
        <w:r w:rsidRPr="00454AE3">
          <w:rPr>
            <w:rFonts w:ascii="Consolas" w:hAnsi="Consolas" w:cs="Courier New"/>
            <w:color w:val="000000"/>
            <w:sz w:val="17"/>
            <w:szCs w:val="17"/>
            <w:lang w:val="en-US"/>
            <w:rPrChange w:id="1227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77" w:author="Prieto Bailo, León Enrique" w:date="2023-07-07T23:01:00Z">
              <w:rPr>
                <w:rFonts w:ascii="Consolas" w:hAnsi="Consolas" w:cs="Courier New"/>
                <w:color w:val="000000"/>
                <w:sz w:val="17"/>
                <w:szCs w:val="17"/>
              </w:rPr>
            </w:rPrChange>
          </w:rPr>
          <w:t>pid_roll_setpoint</w:t>
        </w:r>
        <w:proofErr w:type="spellEnd"/>
        <w:r w:rsidRPr="00454AE3">
          <w:rPr>
            <w:rFonts w:ascii="Consolas" w:hAnsi="Consolas" w:cs="Courier New"/>
            <w:color w:val="000000"/>
            <w:sz w:val="17"/>
            <w:szCs w:val="17"/>
            <w:lang w:val="en-US"/>
            <w:rPrChange w:id="122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8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281" w:author="Prieto Bailo, León Enrique" w:date="2023-07-07T23:01:00Z">
              <w:rPr>
                <w:rFonts w:ascii="Consolas" w:hAnsi="Consolas" w:cs="Courier New"/>
                <w:color w:val="006666"/>
                <w:sz w:val="17"/>
                <w:szCs w:val="17"/>
              </w:rPr>
            </w:rPrChange>
          </w:rPr>
          <w:t>3.0</w:t>
        </w:r>
        <w:r w:rsidRPr="00454AE3">
          <w:rPr>
            <w:rFonts w:ascii="Consolas" w:hAnsi="Consolas" w:cs="Courier New"/>
            <w:color w:val="666600"/>
            <w:sz w:val="17"/>
            <w:szCs w:val="17"/>
            <w:lang w:val="en-US"/>
            <w:rPrChange w:id="12282" w:author="Prieto Bailo, León Enrique" w:date="2023-07-07T23:01:00Z">
              <w:rPr>
                <w:rFonts w:ascii="Consolas" w:hAnsi="Consolas" w:cs="Courier New"/>
                <w:color w:val="666600"/>
                <w:sz w:val="17"/>
                <w:szCs w:val="17"/>
              </w:rPr>
            </w:rPrChange>
          </w:rPr>
          <w:t>;</w:t>
        </w:r>
        <w:proofErr w:type="gramEnd"/>
      </w:ins>
    </w:p>
    <w:p w14:paraId="2E5F929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83" w:author="León Prieto" w:date="2023-07-07T22:49:00Z"/>
          <w:rFonts w:ascii="Consolas" w:hAnsi="Consolas" w:cs="Courier New"/>
          <w:sz w:val="17"/>
          <w:szCs w:val="17"/>
          <w:lang w:val="en-US"/>
          <w:rPrChange w:id="12284" w:author="Prieto Bailo, León Enrique" w:date="2023-07-07T23:01:00Z">
            <w:rPr>
              <w:ins w:id="12285" w:author="León Prieto" w:date="2023-07-07T22:49:00Z"/>
              <w:rFonts w:ascii="Consolas" w:hAnsi="Consolas" w:cs="Courier New"/>
              <w:sz w:val="17"/>
              <w:szCs w:val="17"/>
            </w:rPr>
          </w:rPrChange>
        </w:rPr>
      </w:pPr>
      <w:ins w:id="12286" w:author="León Prieto" w:date="2023-07-07T22:49:00Z">
        <w:r w:rsidRPr="00454AE3">
          <w:rPr>
            <w:rFonts w:ascii="Consolas" w:hAnsi="Consolas" w:cs="Courier New"/>
            <w:sz w:val="17"/>
            <w:szCs w:val="17"/>
            <w:lang w:val="en-US"/>
            <w:rPrChange w:id="12287" w:author="Prieto Bailo, León Enrique" w:date="2023-07-07T23:01:00Z">
              <w:rPr>
                <w:rFonts w:ascii="Consolas" w:hAnsi="Consolas" w:cs="Courier New"/>
                <w:sz w:val="17"/>
                <w:szCs w:val="17"/>
              </w:rPr>
            </w:rPrChange>
          </w:rPr>
          <w:t xml:space="preserve"> 14. </w:t>
        </w:r>
        <w:r w:rsidRPr="00454AE3">
          <w:rPr>
            <w:rFonts w:ascii="Consolas" w:hAnsi="Consolas" w:cs="Courier New"/>
            <w:color w:val="000000"/>
            <w:sz w:val="17"/>
            <w:szCs w:val="17"/>
            <w:lang w:val="en-US"/>
            <w:rPrChange w:id="12288" w:author="Prieto Bailo, León Enrique" w:date="2023-07-07T23:01:00Z">
              <w:rPr>
                <w:rFonts w:ascii="Consolas" w:hAnsi="Consolas" w:cs="Courier New"/>
                <w:color w:val="000000"/>
                <w:sz w:val="17"/>
                <w:szCs w:val="17"/>
              </w:rPr>
            </w:rPrChange>
          </w:rPr>
          <w:t> </w:t>
        </w:r>
      </w:ins>
    </w:p>
    <w:p w14:paraId="2386F3A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289" w:author="León Prieto" w:date="2023-07-07T22:49:00Z"/>
          <w:rFonts w:ascii="Consolas" w:hAnsi="Consolas" w:cs="Courier New"/>
          <w:sz w:val="17"/>
          <w:szCs w:val="17"/>
          <w:lang w:val="en-US"/>
          <w:rPrChange w:id="12290" w:author="Prieto Bailo, León Enrique" w:date="2023-07-07T23:01:00Z">
            <w:rPr>
              <w:ins w:id="12291" w:author="León Prieto" w:date="2023-07-07T22:49:00Z"/>
              <w:rFonts w:ascii="Consolas" w:hAnsi="Consolas" w:cs="Courier New"/>
              <w:sz w:val="17"/>
              <w:szCs w:val="17"/>
            </w:rPr>
          </w:rPrChange>
        </w:rPr>
      </w:pPr>
      <w:ins w:id="12292" w:author="León Prieto" w:date="2023-07-07T22:49:00Z">
        <w:r w:rsidRPr="00454AE3">
          <w:rPr>
            <w:rFonts w:ascii="Consolas" w:hAnsi="Consolas" w:cs="Courier New"/>
            <w:sz w:val="17"/>
            <w:szCs w:val="17"/>
            <w:lang w:val="en-US"/>
            <w:rPrChange w:id="12293" w:author="Prieto Bailo, León Enrique" w:date="2023-07-07T23:01:00Z">
              <w:rPr>
                <w:rFonts w:ascii="Consolas" w:hAnsi="Consolas" w:cs="Courier New"/>
                <w:sz w:val="17"/>
                <w:szCs w:val="17"/>
              </w:rPr>
            </w:rPrChange>
          </w:rPr>
          <w:t xml:space="preserve"> 15. </w:t>
        </w:r>
        <w:r w:rsidRPr="00454AE3">
          <w:rPr>
            <w:rFonts w:ascii="Consolas" w:hAnsi="Consolas" w:cs="Courier New"/>
            <w:color w:val="000000"/>
            <w:sz w:val="17"/>
            <w:szCs w:val="17"/>
            <w:lang w:val="en-US"/>
            <w:rPrChange w:id="1229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295" w:author="Prieto Bailo, León Enrique" w:date="2023-07-07T23:01:00Z">
              <w:rPr>
                <w:rFonts w:ascii="Consolas" w:hAnsi="Consolas" w:cs="Courier New"/>
                <w:color w:val="000000"/>
                <w:sz w:val="17"/>
                <w:szCs w:val="17"/>
              </w:rPr>
            </w:rPrChange>
          </w:rPr>
          <w:t>pid_pitch_setpoint</w:t>
        </w:r>
        <w:proofErr w:type="spellEnd"/>
        <w:r w:rsidRPr="00454AE3">
          <w:rPr>
            <w:rFonts w:ascii="Consolas" w:hAnsi="Consolas" w:cs="Courier New"/>
            <w:color w:val="000000"/>
            <w:sz w:val="17"/>
            <w:szCs w:val="17"/>
            <w:lang w:val="en-US"/>
            <w:rPrChange w:id="1229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29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29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299"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300" w:author="Prieto Bailo, León Enrique" w:date="2023-07-07T23:01:00Z">
              <w:rPr>
                <w:rFonts w:ascii="Consolas" w:hAnsi="Consolas" w:cs="Courier New"/>
                <w:color w:val="666600"/>
                <w:sz w:val="17"/>
                <w:szCs w:val="17"/>
              </w:rPr>
            </w:rPrChange>
          </w:rPr>
          <w:t>;</w:t>
        </w:r>
        <w:proofErr w:type="gramEnd"/>
      </w:ins>
    </w:p>
    <w:p w14:paraId="0B3D6CB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301" w:author="León Prieto" w:date="2023-07-07T22:49:00Z"/>
          <w:rFonts w:ascii="Consolas" w:hAnsi="Consolas" w:cs="Courier New"/>
          <w:sz w:val="17"/>
          <w:szCs w:val="17"/>
          <w:lang w:val="en-US"/>
          <w:rPrChange w:id="12302" w:author="Prieto Bailo, León Enrique" w:date="2023-07-07T23:01:00Z">
            <w:rPr>
              <w:ins w:id="12303" w:author="León Prieto" w:date="2023-07-07T22:49:00Z"/>
              <w:rFonts w:ascii="Consolas" w:hAnsi="Consolas" w:cs="Courier New"/>
              <w:sz w:val="17"/>
              <w:szCs w:val="17"/>
            </w:rPr>
          </w:rPrChange>
        </w:rPr>
      </w:pPr>
      <w:ins w:id="12304" w:author="León Prieto" w:date="2023-07-07T22:49:00Z">
        <w:r w:rsidRPr="00454AE3">
          <w:rPr>
            <w:rFonts w:ascii="Consolas" w:hAnsi="Consolas" w:cs="Courier New"/>
            <w:sz w:val="17"/>
            <w:szCs w:val="17"/>
            <w:lang w:val="en-US"/>
            <w:rPrChange w:id="12305" w:author="Prieto Bailo, León Enrique" w:date="2023-07-07T23:01:00Z">
              <w:rPr>
                <w:rFonts w:ascii="Consolas" w:hAnsi="Consolas" w:cs="Courier New"/>
                <w:sz w:val="17"/>
                <w:szCs w:val="17"/>
              </w:rPr>
            </w:rPrChange>
          </w:rPr>
          <w:t xml:space="preserve"> 16. </w:t>
        </w:r>
        <w:r w:rsidRPr="00454AE3">
          <w:rPr>
            <w:rFonts w:ascii="Consolas" w:hAnsi="Consolas" w:cs="Courier New"/>
            <w:color w:val="000000"/>
            <w:sz w:val="17"/>
            <w:szCs w:val="17"/>
            <w:lang w:val="en-US"/>
            <w:rPrChange w:id="1230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307"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30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09"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310"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311"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312"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313" w:author="Prieto Bailo, León Enrique" w:date="2023-07-07T23:01: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1231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1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16"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3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318" w:author="Prieto Bailo, León Enrique" w:date="2023-07-07T23:01:00Z">
              <w:rPr>
                <w:rFonts w:ascii="Consolas" w:hAnsi="Consolas" w:cs="Courier New"/>
                <w:color w:val="006666"/>
                <w:sz w:val="17"/>
                <w:szCs w:val="17"/>
              </w:rPr>
            </w:rPrChange>
          </w:rPr>
          <w:t>1501</w:t>
        </w:r>
        <w:r w:rsidRPr="00454AE3">
          <w:rPr>
            <w:rFonts w:ascii="Consolas" w:hAnsi="Consolas" w:cs="Courier New"/>
            <w:color w:val="666600"/>
            <w:sz w:val="17"/>
            <w:szCs w:val="17"/>
            <w:lang w:val="en-US"/>
            <w:rPrChange w:id="1231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2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21" w:author="Prieto Bailo, León Enrique" w:date="2023-07-07T23:01:00Z">
              <w:rPr>
                <w:rFonts w:ascii="Consolas" w:hAnsi="Consolas" w:cs="Courier New"/>
                <w:color w:val="000000"/>
                <w:sz w:val="17"/>
                <w:szCs w:val="17"/>
              </w:rPr>
            </w:rPrChange>
          </w:rPr>
          <w:t>pid_pitch_setpoint</w:t>
        </w:r>
        <w:proofErr w:type="spellEnd"/>
        <w:r w:rsidRPr="00454AE3">
          <w:rPr>
            <w:rFonts w:ascii="Consolas" w:hAnsi="Consolas" w:cs="Courier New"/>
            <w:color w:val="000000"/>
            <w:sz w:val="17"/>
            <w:szCs w:val="17"/>
            <w:lang w:val="en-US"/>
            <w:rPrChange w:id="1232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2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2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25"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326"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327" w:author="Prieto Bailo, León Enrique" w:date="2023-07-07T23:01: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1232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2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3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3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332" w:author="Prieto Bailo, León Enrique" w:date="2023-07-07T23:01:00Z">
              <w:rPr>
                <w:rFonts w:ascii="Consolas" w:hAnsi="Consolas" w:cs="Courier New"/>
                <w:color w:val="006666"/>
                <w:sz w:val="17"/>
                <w:szCs w:val="17"/>
              </w:rPr>
            </w:rPrChange>
          </w:rPr>
          <w:t>1501</w:t>
        </w:r>
        <w:r w:rsidRPr="00454AE3">
          <w:rPr>
            <w:rFonts w:ascii="Consolas" w:hAnsi="Consolas" w:cs="Courier New"/>
            <w:color w:val="666600"/>
            <w:sz w:val="17"/>
            <w:szCs w:val="17"/>
            <w:lang w:val="en-US"/>
            <w:rPrChange w:id="12333" w:author="Prieto Bailo, León Enrique" w:date="2023-07-07T23:01:00Z">
              <w:rPr>
                <w:rFonts w:ascii="Consolas" w:hAnsi="Consolas" w:cs="Courier New"/>
                <w:color w:val="666600"/>
                <w:sz w:val="17"/>
                <w:szCs w:val="17"/>
              </w:rPr>
            </w:rPrChange>
          </w:rPr>
          <w:t>;</w:t>
        </w:r>
      </w:ins>
    </w:p>
    <w:p w14:paraId="4E805A4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334" w:author="León Prieto" w:date="2023-07-07T22:49:00Z"/>
          <w:rFonts w:ascii="Consolas" w:hAnsi="Consolas" w:cs="Courier New"/>
          <w:sz w:val="17"/>
          <w:szCs w:val="17"/>
          <w:lang w:val="en-US"/>
          <w:rPrChange w:id="12335" w:author="Prieto Bailo, León Enrique" w:date="2023-07-07T23:01:00Z">
            <w:rPr>
              <w:ins w:id="12336" w:author="León Prieto" w:date="2023-07-07T22:49:00Z"/>
              <w:rFonts w:ascii="Consolas" w:hAnsi="Consolas" w:cs="Courier New"/>
              <w:sz w:val="17"/>
              <w:szCs w:val="17"/>
            </w:rPr>
          </w:rPrChange>
        </w:rPr>
      </w:pPr>
      <w:ins w:id="12337" w:author="León Prieto" w:date="2023-07-07T22:49:00Z">
        <w:r w:rsidRPr="00454AE3">
          <w:rPr>
            <w:rFonts w:ascii="Consolas" w:hAnsi="Consolas" w:cs="Courier New"/>
            <w:sz w:val="17"/>
            <w:szCs w:val="17"/>
            <w:lang w:val="en-US"/>
            <w:rPrChange w:id="12338" w:author="Prieto Bailo, León Enrique" w:date="2023-07-07T23:01:00Z">
              <w:rPr>
                <w:rFonts w:ascii="Consolas" w:hAnsi="Consolas" w:cs="Courier New"/>
                <w:sz w:val="17"/>
                <w:szCs w:val="17"/>
              </w:rPr>
            </w:rPrChange>
          </w:rPr>
          <w:t xml:space="preserve"> 17. </w:t>
        </w:r>
        <w:r w:rsidRPr="00454AE3">
          <w:rPr>
            <w:rFonts w:ascii="Consolas" w:hAnsi="Consolas" w:cs="Courier New"/>
            <w:color w:val="000000"/>
            <w:sz w:val="17"/>
            <w:szCs w:val="17"/>
            <w:lang w:val="en-US"/>
            <w:rPrChange w:id="123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340"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34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342"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34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44"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345"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346"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347"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348" w:author="Prieto Bailo, León Enrique" w:date="2023-07-07T23:01: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1234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5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51"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235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353" w:author="Prieto Bailo, León Enrique" w:date="2023-07-07T23:01:00Z">
              <w:rPr>
                <w:rFonts w:ascii="Consolas" w:hAnsi="Consolas" w:cs="Courier New"/>
                <w:color w:val="006666"/>
                <w:sz w:val="17"/>
                <w:szCs w:val="17"/>
              </w:rPr>
            </w:rPrChange>
          </w:rPr>
          <w:t>1499</w:t>
        </w:r>
        <w:r w:rsidRPr="00454AE3">
          <w:rPr>
            <w:rFonts w:ascii="Consolas" w:hAnsi="Consolas" w:cs="Courier New"/>
            <w:color w:val="666600"/>
            <w:sz w:val="17"/>
            <w:szCs w:val="17"/>
            <w:lang w:val="en-US"/>
            <w:rPrChange w:id="1235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5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56" w:author="Prieto Bailo, León Enrique" w:date="2023-07-07T23:01:00Z">
              <w:rPr>
                <w:rFonts w:ascii="Consolas" w:hAnsi="Consolas" w:cs="Courier New"/>
                <w:color w:val="000000"/>
                <w:sz w:val="17"/>
                <w:szCs w:val="17"/>
              </w:rPr>
            </w:rPrChange>
          </w:rPr>
          <w:t>pid_pitch_setpoint</w:t>
        </w:r>
        <w:proofErr w:type="spellEnd"/>
        <w:r w:rsidRPr="00454AE3">
          <w:rPr>
            <w:rFonts w:ascii="Consolas" w:hAnsi="Consolas" w:cs="Courier New"/>
            <w:color w:val="000000"/>
            <w:sz w:val="17"/>
            <w:szCs w:val="17"/>
            <w:lang w:val="en-US"/>
            <w:rPrChange w:id="123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5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5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60"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361"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362" w:author="Prieto Bailo, León Enrique" w:date="2023-07-07T23:01:00Z">
              <w:rPr>
                <w:rFonts w:ascii="Consolas" w:hAnsi="Consolas" w:cs="Courier New"/>
                <w:color w:val="006666"/>
                <w:sz w:val="17"/>
                <w:szCs w:val="17"/>
              </w:rPr>
            </w:rPrChange>
          </w:rPr>
          <w:t>2</w:t>
        </w:r>
        <w:r w:rsidRPr="00454AE3">
          <w:rPr>
            <w:rFonts w:ascii="Consolas" w:hAnsi="Consolas" w:cs="Courier New"/>
            <w:color w:val="666600"/>
            <w:sz w:val="17"/>
            <w:szCs w:val="17"/>
            <w:lang w:val="en-US"/>
            <w:rPrChange w:id="1236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6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6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6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367" w:author="Prieto Bailo, León Enrique" w:date="2023-07-07T23:01:00Z">
              <w:rPr>
                <w:rFonts w:ascii="Consolas" w:hAnsi="Consolas" w:cs="Courier New"/>
                <w:color w:val="006666"/>
                <w:sz w:val="17"/>
                <w:szCs w:val="17"/>
              </w:rPr>
            </w:rPrChange>
          </w:rPr>
          <w:t>1499</w:t>
        </w:r>
        <w:r w:rsidRPr="00454AE3">
          <w:rPr>
            <w:rFonts w:ascii="Consolas" w:hAnsi="Consolas" w:cs="Courier New"/>
            <w:color w:val="666600"/>
            <w:sz w:val="17"/>
            <w:szCs w:val="17"/>
            <w:lang w:val="en-US"/>
            <w:rPrChange w:id="12368" w:author="Prieto Bailo, León Enrique" w:date="2023-07-07T23:01:00Z">
              <w:rPr>
                <w:rFonts w:ascii="Consolas" w:hAnsi="Consolas" w:cs="Courier New"/>
                <w:color w:val="666600"/>
                <w:sz w:val="17"/>
                <w:szCs w:val="17"/>
              </w:rPr>
            </w:rPrChange>
          </w:rPr>
          <w:t>;</w:t>
        </w:r>
      </w:ins>
    </w:p>
    <w:p w14:paraId="2D155A8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369" w:author="León Prieto" w:date="2023-07-07T22:49:00Z"/>
          <w:rFonts w:ascii="Consolas" w:hAnsi="Consolas" w:cs="Courier New"/>
          <w:sz w:val="17"/>
          <w:szCs w:val="17"/>
          <w:lang w:val="en-US"/>
          <w:rPrChange w:id="12370" w:author="Prieto Bailo, León Enrique" w:date="2023-07-07T23:01:00Z">
            <w:rPr>
              <w:ins w:id="12371" w:author="León Prieto" w:date="2023-07-07T22:49:00Z"/>
              <w:rFonts w:ascii="Consolas" w:hAnsi="Consolas" w:cs="Courier New"/>
              <w:sz w:val="17"/>
              <w:szCs w:val="17"/>
            </w:rPr>
          </w:rPrChange>
        </w:rPr>
      </w:pPr>
      <w:ins w:id="12372" w:author="León Prieto" w:date="2023-07-07T22:49:00Z">
        <w:r w:rsidRPr="00454AE3">
          <w:rPr>
            <w:rFonts w:ascii="Consolas" w:hAnsi="Consolas" w:cs="Courier New"/>
            <w:sz w:val="17"/>
            <w:szCs w:val="17"/>
            <w:lang w:val="en-US"/>
            <w:rPrChange w:id="12373" w:author="Prieto Bailo, León Enrique" w:date="2023-07-07T23:01:00Z">
              <w:rPr>
                <w:rFonts w:ascii="Consolas" w:hAnsi="Consolas" w:cs="Courier New"/>
                <w:sz w:val="17"/>
                <w:szCs w:val="17"/>
              </w:rPr>
            </w:rPrChange>
          </w:rPr>
          <w:t xml:space="preserve"> 18. </w:t>
        </w:r>
        <w:r w:rsidRPr="00454AE3">
          <w:rPr>
            <w:rFonts w:ascii="Consolas" w:hAnsi="Consolas" w:cs="Courier New"/>
            <w:color w:val="000000"/>
            <w:sz w:val="17"/>
            <w:szCs w:val="17"/>
            <w:lang w:val="en-US"/>
            <w:rPrChange w:id="12374" w:author="Prieto Bailo, León Enrique" w:date="2023-07-07T23:01:00Z">
              <w:rPr>
                <w:rFonts w:ascii="Consolas" w:hAnsi="Consolas" w:cs="Courier New"/>
                <w:color w:val="000000"/>
                <w:sz w:val="17"/>
                <w:szCs w:val="17"/>
              </w:rPr>
            </w:rPrChange>
          </w:rPr>
          <w:t> </w:t>
        </w:r>
      </w:ins>
    </w:p>
    <w:p w14:paraId="273E87A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375" w:author="León Prieto" w:date="2023-07-07T22:49:00Z"/>
          <w:rFonts w:ascii="Consolas" w:hAnsi="Consolas" w:cs="Courier New"/>
          <w:sz w:val="17"/>
          <w:szCs w:val="17"/>
          <w:lang w:val="en-US"/>
          <w:rPrChange w:id="12376" w:author="Prieto Bailo, León Enrique" w:date="2023-07-07T23:01:00Z">
            <w:rPr>
              <w:ins w:id="12377" w:author="León Prieto" w:date="2023-07-07T22:49:00Z"/>
              <w:rFonts w:ascii="Consolas" w:hAnsi="Consolas" w:cs="Courier New"/>
              <w:sz w:val="17"/>
              <w:szCs w:val="17"/>
            </w:rPr>
          </w:rPrChange>
        </w:rPr>
      </w:pPr>
      <w:ins w:id="12378" w:author="León Prieto" w:date="2023-07-07T22:49:00Z">
        <w:r w:rsidRPr="00454AE3">
          <w:rPr>
            <w:rFonts w:ascii="Consolas" w:hAnsi="Consolas" w:cs="Courier New"/>
            <w:sz w:val="17"/>
            <w:szCs w:val="17"/>
            <w:lang w:val="en-US"/>
            <w:rPrChange w:id="12379" w:author="Prieto Bailo, León Enrique" w:date="2023-07-07T23:01:00Z">
              <w:rPr>
                <w:rFonts w:ascii="Consolas" w:hAnsi="Consolas" w:cs="Courier New"/>
                <w:sz w:val="17"/>
                <w:szCs w:val="17"/>
              </w:rPr>
            </w:rPrChange>
          </w:rPr>
          <w:t xml:space="preserve"> 19. </w:t>
        </w:r>
        <w:r w:rsidRPr="00454AE3">
          <w:rPr>
            <w:rFonts w:ascii="Consolas" w:hAnsi="Consolas" w:cs="Courier New"/>
            <w:color w:val="000000"/>
            <w:sz w:val="17"/>
            <w:szCs w:val="17"/>
            <w:lang w:val="en-US"/>
            <w:rPrChange w:id="1238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81" w:author="Prieto Bailo, León Enrique" w:date="2023-07-07T23:01:00Z">
              <w:rPr>
                <w:rFonts w:ascii="Consolas" w:hAnsi="Consolas" w:cs="Courier New"/>
                <w:color w:val="000000"/>
                <w:sz w:val="17"/>
                <w:szCs w:val="17"/>
              </w:rPr>
            </w:rPrChange>
          </w:rPr>
          <w:t>pid_pitch_setpoint</w:t>
        </w:r>
        <w:proofErr w:type="spellEnd"/>
        <w:r w:rsidRPr="00454AE3">
          <w:rPr>
            <w:rFonts w:ascii="Consolas" w:hAnsi="Consolas" w:cs="Courier New"/>
            <w:color w:val="000000"/>
            <w:sz w:val="17"/>
            <w:szCs w:val="17"/>
            <w:lang w:val="en-US"/>
            <w:rPrChange w:id="1238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8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8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85" w:author="Prieto Bailo, León Enrique" w:date="2023-07-07T23:01:00Z">
              <w:rPr>
                <w:rFonts w:ascii="Consolas" w:hAnsi="Consolas" w:cs="Courier New"/>
                <w:color w:val="000000"/>
                <w:sz w:val="17"/>
                <w:szCs w:val="17"/>
              </w:rPr>
            </w:rPrChange>
          </w:rPr>
          <w:t>pitch_level_</w:t>
        </w:r>
        <w:proofErr w:type="gramStart"/>
        <w:r w:rsidRPr="00454AE3">
          <w:rPr>
            <w:rFonts w:ascii="Consolas" w:hAnsi="Consolas" w:cs="Courier New"/>
            <w:color w:val="000000"/>
            <w:sz w:val="17"/>
            <w:szCs w:val="17"/>
            <w:lang w:val="en-US"/>
            <w:rPrChange w:id="12386" w:author="Prieto Bailo, León Enrique" w:date="2023-07-07T23:01:00Z">
              <w:rPr>
                <w:rFonts w:ascii="Consolas" w:hAnsi="Consolas" w:cs="Courier New"/>
                <w:color w:val="000000"/>
                <w:sz w:val="17"/>
                <w:szCs w:val="17"/>
              </w:rPr>
            </w:rPrChange>
          </w:rPr>
          <w:t>adjust</w:t>
        </w:r>
        <w:proofErr w:type="spellEnd"/>
        <w:r w:rsidRPr="00454AE3">
          <w:rPr>
            <w:rFonts w:ascii="Consolas" w:hAnsi="Consolas" w:cs="Courier New"/>
            <w:color w:val="666600"/>
            <w:sz w:val="17"/>
            <w:szCs w:val="17"/>
            <w:lang w:val="en-US"/>
            <w:rPrChange w:id="12387"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2388" w:author="Prieto Bailo, León Enrique" w:date="2023-07-07T23:01:00Z">
              <w:rPr>
                <w:rFonts w:ascii="Consolas" w:hAnsi="Consolas" w:cs="Courier New"/>
                <w:color w:val="000000"/>
                <w:sz w:val="17"/>
                <w:szCs w:val="17"/>
              </w:rPr>
            </w:rPrChange>
          </w:rPr>
          <w:t xml:space="preserve"> </w:t>
        </w:r>
      </w:ins>
    </w:p>
    <w:p w14:paraId="24E68AE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389" w:author="León Prieto" w:date="2023-07-07T22:49:00Z"/>
          <w:rFonts w:ascii="Consolas" w:hAnsi="Consolas" w:cs="Courier New"/>
          <w:sz w:val="17"/>
          <w:szCs w:val="17"/>
          <w:lang w:val="en-US"/>
          <w:rPrChange w:id="12390" w:author="Prieto Bailo, León Enrique" w:date="2023-07-07T23:01:00Z">
            <w:rPr>
              <w:ins w:id="12391" w:author="León Prieto" w:date="2023-07-07T22:49:00Z"/>
              <w:rFonts w:ascii="Consolas" w:hAnsi="Consolas" w:cs="Courier New"/>
              <w:sz w:val="17"/>
              <w:szCs w:val="17"/>
            </w:rPr>
          </w:rPrChange>
        </w:rPr>
      </w:pPr>
      <w:ins w:id="12392" w:author="León Prieto" w:date="2023-07-07T22:49:00Z">
        <w:r w:rsidRPr="00454AE3">
          <w:rPr>
            <w:rFonts w:ascii="Consolas" w:hAnsi="Consolas" w:cs="Courier New"/>
            <w:sz w:val="17"/>
            <w:szCs w:val="17"/>
            <w:lang w:val="en-US"/>
            <w:rPrChange w:id="12393" w:author="Prieto Bailo, León Enrique" w:date="2023-07-07T23:01:00Z">
              <w:rPr>
                <w:rFonts w:ascii="Consolas" w:hAnsi="Consolas" w:cs="Courier New"/>
                <w:sz w:val="17"/>
                <w:szCs w:val="17"/>
              </w:rPr>
            </w:rPrChange>
          </w:rPr>
          <w:t xml:space="preserve"> 20. </w:t>
        </w:r>
        <w:r w:rsidRPr="00454AE3">
          <w:rPr>
            <w:rFonts w:ascii="Consolas" w:hAnsi="Consolas" w:cs="Courier New"/>
            <w:color w:val="000000"/>
            <w:sz w:val="17"/>
            <w:szCs w:val="17"/>
            <w:lang w:val="en-US"/>
            <w:rPrChange w:id="1239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395" w:author="Prieto Bailo, León Enrique" w:date="2023-07-07T23:01:00Z">
              <w:rPr>
                <w:rFonts w:ascii="Consolas" w:hAnsi="Consolas" w:cs="Courier New"/>
                <w:color w:val="000000"/>
                <w:sz w:val="17"/>
                <w:szCs w:val="17"/>
              </w:rPr>
            </w:rPrChange>
          </w:rPr>
          <w:t>pid_pitch_setpoint</w:t>
        </w:r>
        <w:proofErr w:type="spellEnd"/>
        <w:r w:rsidRPr="00454AE3">
          <w:rPr>
            <w:rFonts w:ascii="Consolas" w:hAnsi="Consolas" w:cs="Courier New"/>
            <w:color w:val="000000"/>
            <w:sz w:val="17"/>
            <w:szCs w:val="17"/>
            <w:lang w:val="en-US"/>
            <w:rPrChange w:id="1239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39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39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399" w:author="Prieto Bailo, León Enrique" w:date="2023-07-07T23:01:00Z">
              <w:rPr>
                <w:rFonts w:ascii="Consolas" w:hAnsi="Consolas" w:cs="Courier New"/>
                <w:color w:val="006666"/>
                <w:sz w:val="17"/>
                <w:szCs w:val="17"/>
              </w:rPr>
            </w:rPrChange>
          </w:rPr>
          <w:t>3.0</w:t>
        </w:r>
        <w:r w:rsidRPr="00454AE3">
          <w:rPr>
            <w:rFonts w:ascii="Consolas" w:hAnsi="Consolas" w:cs="Courier New"/>
            <w:color w:val="666600"/>
            <w:sz w:val="17"/>
            <w:szCs w:val="17"/>
            <w:lang w:val="en-US"/>
            <w:rPrChange w:id="12400"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2401" w:author="Prieto Bailo, León Enrique" w:date="2023-07-07T23:01:00Z">
              <w:rPr>
                <w:rFonts w:ascii="Consolas" w:hAnsi="Consolas" w:cs="Courier New"/>
                <w:color w:val="000000"/>
                <w:sz w:val="17"/>
                <w:szCs w:val="17"/>
              </w:rPr>
            </w:rPrChange>
          </w:rPr>
          <w:t xml:space="preserve"> </w:t>
        </w:r>
      </w:ins>
    </w:p>
    <w:p w14:paraId="3B6C729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402" w:author="León Prieto" w:date="2023-07-07T22:49:00Z"/>
          <w:rFonts w:ascii="Consolas" w:hAnsi="Consolas" w:cs="Courier New"/>
          <w:sz w:val="17"/>
          <w:szCs w:val="17"/>
          <w:lang w:val="en-US"/>
          <w:rPrChange w:id="12403" w:author="Prieto Bailo, León Enrique" w:date="2023-07-07T23:01:00Z">
            <w:rPr>
              <w:ins w:id="12404" w:author="León Prieto" w:date="2023-07-07T22:49:00Z"/>
              <w:rFonts w:ascii="Consolas" w:hAnsi="Consolas" w:cs="Courier New"/>
              <w:sz w:val="17"/>
              <w:szCs w:val="17"/>
            </w:rPr>
          </w:rPrChange>
        </w:rPr>
      </w:pPr>
      <w:ins w:id="12405" w:author="León Prieto" w:date="2023-07-07T22:49:00Z">
        <w:r w:rsidRPr="00454AE3">
          <w:rPr>
            <w:rFonts w:ascii="Consolas" w:hAnsi="Consolas" w:cs="Courier New"/>
            <w:sz w:val="17"/>
            <w:szCs w:val="17"/>
            <w:lang w:val="en-US"/>
            <w:rPrChange w:id="12406" w:author="Prieto Bailo, León Enrique" w:date="2023-07-07T23:01:00Z">
              <w:rPr>
                <w:rFonts w:ascii="Consolas" w:hAnsi="Consolas" w:cs="Courier New"/>
                <w:sz w:val="17"/>
                <w:szCs w:val="17"/>
              </w:rPr>
            </w:rPrChange>
          </w:rPr>
          <w:t xml:space="preserve"> 21. </w:t>
        </w:r>
        <w:r w:rsidRPr="00454AE3">
          <w:rPr>
            <w:rFonts w:ascii="Consolas" w:hAnsi="Consolas" w:cs="Courier New"/>
            <w:color w:val="000000"/>
            <w:sz w:val="17"/>
            <w:szCs w:val="17"/>
            <w:lang w:val="en-US"/>
            <w:rPrChange w:id="12407" w:author="Prieto Bailo, León Enrique" w:date="2023-07-07T23:01:00Z">
              <w:rPr>
                <w:rFonts w:ascii="Consolas" w:hAnsi="Consolas" w:cs="Courier New"/>
                <w:color w:val="000000"/>
                <w:sz w:val="17"/>
                <w:szCs w:val="17"/>
              </w:rPr>
            </w:rPrChange>
          </w:rPr>
          <w:t> </w:t>
        </w:r>
      </w:ins>
    </w:p>
    <w:p w14:paraId="4A7542E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408" w:author="León Prieto" w:date="2023-07-07T22:49:00Z"/>
          <w:rFonts w:ascii="Consolas" w:hAnsi="Consolas" w:cs="Courier New"/>
          <w:sz w:val="17"/>
          <w:szCs w:val="17"/>
          <w:lang w:val="en-US"/>
          <w:rPrChange w:id="12409" w:author="Prieto Bailo, León Enrique" w:date="2023-07-07T23:01:00Z">
            <w:rPr>
              <w:ins w:id="12410" w:author="León Prieto" w:date="2023-07-07T22:49:00Z"/>
              <w:rFonts w:ascii="Consolas" w:hAnsi="Consolas" w:cs="Courier New"/>
              <w:sz w:val="17"/>
              <w:szCs w:val="17"/>
            </w:rPr>
          </w:rPrChange>
        </w:rPr>
      </w:pPr>
      <w:ins w:id="12411" w:author="León Prieto" w:date="2023-07-07T22:49:00Z">
        <w:r w:rsidRPr="00454AE3">
          <w:rPr>
            <w:rFonts w:ascii="Consolas" w:hAnsi="Consolas" w:cs="Courier New"/>
            <w:sz w:val="17"/>
            <w:szCs w:val="17"/>
            <w:lang w:val="en-US"/>
            <w:rPrChange w:id="12412" w:author="Prieto Bailo, León Enrique" w:date="2023-07-07T23:01:00Z">
              <w:rPr>
                <w:rFonts w:ascii="Consolas" w:hAnsi="Consolas" w:cs="Courier New"/>
                <w:sz w:val="17"/>
                <w:szCs w:val="17"/>
              </w:rPr>
            </w:rPrChange>
          </w:rPr>
          <w:t xml:space="preserve"> 22. </w:t>
        </w:r>
        <w:r w:rsidRPr="00454AE3">
          <w:rPr>
            <w:rFonts w:ascii="Consolas" w:hAnsi="Consolas" w:cs="Courier New"/>
            <w:color w:val="000000"/>
            <w:sz w:val="17"/>
            <w:szCs w:val="17"/>
            <w:lang w:val="en-US"/>
            <w:rPrChange w:id="1241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414" w:author="Prieto Bailo, León Enrique" w:date="2023-07-07T23:01:00Z">
              <w:rPr>
                <w:rFonts w:ascii="Consolas" w:hAnsi="Consolas" w:cs="Courier New"/>
                <w:color w:val="000000"/>
                <w:sz w:val="17"/>
                <w:szCs w:val="17"/>
              </w:rPr>
            </w:rPrChange>
          </w:rPr>
          <w:t>pid_yaw_setpoint</w:t>
        </w:r>
        <w:proofErr w:type="spellEnd"/>
        <w:r w:rsidRPr="00454AE3">
          <w:rPr>
            <w:rFonts w:ascii="Consolas" w:hAnsi="Consolas" w:cs="Courier New"/>
            <w:color w:val="000000"/>
            <w:sz w:val="17"/>
            <w:szCs w:val="17"/>
            <w:lang w:val="en-US"/>
            <w:rPrChange w:id="1241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17"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418"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419" w:author="Prieto Bailo, León Enrique" w:date="2023-07-07T23:01:00Z">
              <w:rPr>
                <w:rFonts w:ascii="Consolas" w:hAnsi="Consolas" w:cs="Courier New"/>
                <w:color w:val="666600"/>
                <w:sz w:val="17"/>
                <w:szCs w:val="17"/>
              </w:rPr>
            </w:rPrChange>
          </w:rPr>
          <w:t>;</w:t>
        </w:r>
        <w:proofErr w:type="gramEnd"/>
      </w:ins>
    </w:p>
    <w:p w14:paraId="0F938FC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420" w:author="León Prieto" w:date="2023-07-07T22:49:00Z"/>
          <w:rFonts w:ascii="Consolas" w:hAnsi="Consolas" w:cs="Courier New"/>
          <w:sz w:val="17"/>
          <w:szCs w:val="17"/>
          <w:lang w:val="en-US"/>
          <w:rPrChange w:id="12421" w:author="Prieto Bailo, León Enrique" w:date="2023-07-07T23:01:00Z">
            <w:rPr>
              <w:ins w:id="12422" w:author="León Prieto" w:date="2023-07-07T22:49:00Z"/>
              <w:rFonts w:ascii="Consolas" w:hAnsi="Consolas" w:cs="Courier New"/>
              <w:sz w:val="17"/>
              <w:szCs w:val="17"/>
            </w:rPr>
          </w:rPrChange>
        </w:rPr>
      </w:pPr>
      <w:ins w:id="12423" w:author="León Prieto" w:date="2023-07-07T22:49:00Z">
        <w:r w:rsidRPr="00454AE3">
          <w:rPr>
            <w:rFonts w:ascii="Consolas" w:hAnsi="Consolas" w:cs="Courier New"/>
            <w:sz w:val="17"/>
            <w:szCs w:val="17"/>
            <w:lang w:val="en-US"/>
            <w:rPrChange w:id="12424" w:author="Prieto Bailo, León Enrique" w:date="2023-07-07T23:01:00Z">
              <w:rPr>
                <w:rFonts w:ascii="Consolas" w:hAnsi="Consolas" w:cs="Courier New"/>
                <w:sz w:val="17"/>
                <w:szCs w:val="17"/>
              </w:rPr>
            </w:rPrChange>
          </w:rPr>
          <w:t xml:space="preserve"> 23. </w:t>
        </w:r>
        <w:r w:rsidRPr="00454AE3">
          <w:rPr>
            <w:rFonts w:ascii="Consolas" w:hAnsi="Consolas" w:cs="Courier New"/>
            <w:color w:val="000000"/>
            <w:sz w:val="17"/>
            <w:szCs w:val="17"/>
            <w:lang w:val="en-US"/>
            <w:rPrChange w:id="1242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426"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42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2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429"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430"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431"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432" w:author="Prieto Bailo, León Enrique" w:date="2023-07-07T23:01: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1243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3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35"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43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437" w:author="Prieto Bailo, León Enrique" w:date="2023-07-07T23:01:00Z">
              <w:rPr>
                <w:rFonts w:ascii="Consolas" w:hAnsi="Consolas" w:cs="Courier New"/>
                <w:color w:val="006666"/>
                <w:sz w:val="17"/>
                <w:szCs w:val="17"/>
              </w:rPr>
            </w:rPrChange>
          </w:rPr>
          <w:t>1050</w:t>
        </w:r>
        <w:r w:rsidRPr="00454AE3">
          <w:rPr>
            <w:rFonts w:ascii="Consolas" w:hAnsi="Consolas" w:cs="Courier New"/>
            <w:color w:val="666600"/>
            <w:sz w:val="17"/>
            <w:szCs w:val="17"/>
            <w:lang w:val="en-US"/>
            <w:rPrChange w:id="1243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3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4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41" w:author="Prieto Bailo, León Enrique" w:date="2023-07-07T23:01:00Z">
              <w:rPr>
                <w:rFonts w:ascii="Consolas" w:hAnsi="Consolas" w:cs="Courier New"/>
                <w:color w:val="000000"/>
                <w:sz w:val="17"/>
                <w:szCs w:val="17"/>
              </w:rPr>
            </w:rPrChange>
          </w:rPr>
          <w:t xml:space="preserve"> </w:t>
        </w:r>
      </w:ins>
    </w:p>
    <w:p w14:paraId="2AFF77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442" w:author="León Prieto" w:date="2023-07-07T22:49:00Z"/>
          <w:rFonts w:ascii="Consolas" w:hAnsi="Consolas" w:cs="Courier New"/>
          <w:sz w:val="17"/>
          <w:szCs w:val="17"/>
          <w:lang w:val="en-US"/>
          <w:rPrChange w:id="12443" w:author="Prieto Bailo, León Enrique" w:date="2023-07-07T23:01:00Z">
            <w:rPr>
              <w:ins w:id="12444" w:author="León Prieto" w:date="2023-07-07T22:49:00Z"/>
              <w:rFonts w:ascii="Consolas" w:hAnsi="Consolas" w:cs="Courier New"/>
              <w:sz w:val="17"/>
              <w:szCs w:val="17"/>
            </w:rPr>
          </w:rPrChange>
        </w:rPr>
      </w:pPr>
      <w:ins w:id="12445" w:author="León Prieto" w:date="2023-07-07T22:49:00Z">
        <w:r w:rsidRPr="00454AE3">
          <w:rPr>
            <w:rFonts w:ascii="Consolas" w:hAnsi="Consolas" w:cs="Courier New"/>
            <w:sz w:val="17"/>
            <w:szCs w:val="17"/>
            <w:lang w:val="en-US"/>
            <w:rPrChange w:id="12446" w:author="Prieto Bailo, León Enrique" w:date="2023-07-07T23:01:00Z">
              <w:rPr>
                <w:rFonts w:ascii="Consolas" w:hAnsi="Consolas" w:cs="Courier New"/>
                <w:sz w:val="17"/>
                <w:szCs w:val="17"/>
              </w:rPr>
            </w:rPrChange>
          </w:rPr>
          <w:t xml:space="preserve"> 24. </w:t>
        </w:r>
        <w:r w:rsidRPr="00454AE3">
          <w:rPr>
            <w:rFonts w:ascii="Consolas" w:hAnsi="Consolas" w:cs="Courier New"/>
            <w:color w:val="000000"/>
            <w:sz w:val="17"/>
            <w:szCs w:val="17"/>
            <w:lang w:val="en-US"/>
            <w:rPrChange w:id="1244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448"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44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50"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451"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452"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453"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454"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245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5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57"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45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459" w:author="Prieto Bailo, León Enrique" w:date="2023-07-07T23:01:00Z">
              <w:rPr>
                <w:rFonts w:ascii="Consolas" w:hAnsi="Consolas" w:cs="Courier New"/>
                <w:color w:val="006666"/>
                <w:sz w:val="17"/>
                <w:szCs w:val="17"/>
              </w:rPr>
            </w:rPrChange>
          </w:rPr>
          <w:t>1550</w:t>
        </w:r>
        <w:r w:rsidRPr="00454AE3">
          <w:rPr>
            <w:rFonts w:ascii="Consolas" w:hAnsi="Consolas" w:cs="Courier New"/>
            <w:color w:val="666600"/>
            <w:sz w:val="17"/>
            <w:szCs w:val="17"/>
            <w:lang w:val="en-US"/>
            <w:rPrChange w:id="1246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6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462" w:author="Prieto Bailo, León Enrique" w:date="2023-07-07T23:01:00Z">
              <w:rPr>
                <w:rFonts w:ascii="Consolas" w:hAnsi="Consolas" w:cs="Courier New"/>
                <w:color w:val="000000"/>
                <w:sz w:val="17"/>
                <w:szCs w:val="17"/>
              </w:rPr>
            </w:rPrChange>
          </w:rPr>
          <w:t>pid_yaw_setpoint</w:t>
        </w:r>
        <w:proofErr w:type="spellEnd"/>
        <w:r w:rsidRPr="00454AE3">
          <w:rPr>
            <w:rFonts w:ascii="Consolas" w:hAnsi="Consolas" w:cs="Courier New"/>
            <w:color w:val="000000"/>
            <w:sz w:val="17"/>
            <w:szCs w:val="17"/>
            <w:lang w:val="en-US"/>
            <w:rPrChange w:id="1246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6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6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66"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467"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468"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469"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2470"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7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7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7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474" w:author="Prieto Bailo, León Enrique" w:date="2023-07-07T23:01:00Z">
              <w:rPr>
                <w:rFonts w:ascii="Consolas" w:hAnsi="Consolas" w:cs="Courier New"/>
                <w:color w:val="006666"/>
                <w:sz w:val="17"/>
                <w:szCs w:val="17"/>
              </w:rPr>
            </w:rPrChange>
          </w:rPr>
          <w:t>1550</w:t>
        </w:r>
        <w:r w:rsidRPr="00454AE3">
          <w:rPr>
            <w:rFonts w:ascii="Consolas" w:hAnsi="Consolas" w:cs="Courier New"/>
            <w:color w:val="666600"/>
            <w:sz w:val="17"/>
            <w:szCs w:val="17"/>
            <w:lang w:val="en-US"/>
            <w:rPrChange w:id="1247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7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7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479" w:author="Prieto Bailo, León Enrique" w:date="2023-07-07T23:01:00Z">
              <w:rPr>
                <w:rFonts w:ascii="Consolas" w:hAnsi="Consolas" w:cs="Courier New"/>
                <w:color w:val="006666"/>
                <w:sz w:val="17"/>
                <w:szCs w:val="17"/>
              </w:rPr>
            </w:rPrChange>
          </w:rPr>
          <w:t>3.0</w:t>
        </w:r>
        <w:r w:rsidRPr="00454AE3">
          <w:rPr>
            <w:rFonts w:ascii="Consolas" w:hAnsi="Consolas" w:cs="Courier New"/>
            <w:color w:val="666600"/>
            <w:sz w:val="17"/>
            <w:szCs w:val="17"/>
            <w:lang w:val="en-US"/>
            <w:rPrChange w:id="12480" w:author="Prieto Bailo, León Enrique" w:date="2023-07-07T23:01:00Z">
              <w:rPr>
                <w:rFonts w:ascii="Consolas" w:hAnsi="Consolas" w:cs="Courier New"/>
                <w:color w:val="666600"/>
                <w:sz w:val="17"/>
                <w:szCs w:val="17"/>
              </w:rPr>
            </w:rPrChange>
          </w:rPr>
          <w:t>;</w:t>
        </w:r>
      </w:ins>
    </w:p>
    <w:p w14:paraId="258C91F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481" w:author="León Prieto" w:date="2023-07-07T22:49:00Z"/>
          <w:rFonts w:ascii="Consolas" w:hAnsi="Consolas" w:cs="Courier New"/>
          <w:sz w:val="17"/>
          <w:szCs w:val="17"/>
          <w:lang w:val="en-US"/>
          <w:rPrChange w:id="12482" w:author="Prieto Bailo, León Enrique" w:date="2023-07-07T23:01:00Z">
            <w:rPr>
              <w:ins w:id="12483" w:author="León Prieto" w:date="2023-07-07T22:49:00Z"/>
              <w:rFonts w:ascii="Consolas" w:hAnsi="Consolas" w:cs="Courier New"/>
              <w:sz w:val="17"/>
              <w:szCs w:val="17"/>
            </w:rPr>
          </w:rPrChange>
        </w:rPr>
      </w:pPr>
      <w:ins w:id="12484" w:author="León Prieto" w:date="2023-07-07T22:49:00Z">
        <w:r w:rsidRPr="00454AE3">
          <w:rPr>
            <w:rFonts w:ascii="Consolas" w:hAnsi="Consolas" w:cs="Courier New"/>
            <w:sz w:val="17"/>
            <w:szCs w:val="17"/>
            <w:lang w:val="en-US"/>
            <w:rPrChange w:id="12485" w:author="Prieto Bailo, León Enrique" w:date="2023-07-07T23:01:00Z">
              <w:rPr>
                <w:rFonts w:ascii="Consolas" w:hAnsi="Consolas" w:cs="Courier New"/>
                <w:sz w:val="17"/>
                <w:szCs w:val="17"/>
              </w:rPr>
            </w:rPrChange>
          </w:rPr>
          <w:t xml:space="preserve"> 25. </w:t>
        </w:r>
        <w:r w:rsidRPr="00454AE3">
          <w:rPr>
            <w:rFonts w:ascii="Consolas" w:hAnsi="Consolas" w:cs="Courier New"/>
            <w:color w:val="000000"/>
            <w:sz w:val="17"/>
            <w:szCs w:val="17"/>
            <w:lang w:val="en-US"/>
            <w:rPrChange w:id="1248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487"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48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489"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4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91"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492" w:author="Prieto Bailo, León Enrique" w:date="2023-07-07T23:01:00Z">
              <w:rPr>
                <w:rFonts w:ascii="Consolas" w:hAnsi="Consolas" w:cs="Courier New"/>
                <w:color w:val="000000"/>
                <w:sz w:val="17"/>
                <w:szCs w:val="17"/>
              </w:rPr>
            </w:rPrChange>
          </w:rPr>
          <w:t>remote_</w:t>
        </w:r>
        <w:proofErr w:type="gramStart"/>
        <w:r w:rsidRPr="00454AE3">
          <w:rPr>
            <w:rFonts w:ascii="Consolas" w:hAnsi="Consolas" w:cs="Courier New"/>
            <w:color w:val="000000"/>
            <w:sz w:val="17"/>
            <w:szCs w:val="17"/>
            <w:lang w:val="en-US"/>
            <w:rPrChange w:id="12493" w:author="Prieto Bailo, León Enrique" w:date="2023-07-07T23:01:00Z">
              <w:rPr>
                <w:rFonts w:ascii="Consolas" w:hAnsi="Consolas" w:cs="Courier New"/>
                <w:color w:val="000000"/>
                <w:sz w:val="17"/>
                <w:szCs w:val="17"/>
              </w:rPr>
            </w:rPrChange>
          </w:rPr>
          <w:t>channel</w:t>
        </w:r>
        <w:proofErr w:type="spellEnd"/>
        <w:r w:rsidRPr="00454AE3">
          <w:rPr>
            <w:rFonts w:ascii="Consolas" w:hAnsi="Consolas" w:cs="Courier New"/>
            <w:color w:val="666600"/>
            <w:sz w:val="17"/>
            <w:szCs w:val="17"/>
            <w:lang w:val="en-US"/>
            <w:rPrChange w:id="12494"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2495"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249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49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498"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249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500" w:author="Prieto Bailo, León Enrique" w:date="2023-07-07T23:01:00Z">
              <w:rPr>
                <w:rFonts w:ascii="Consolas" w:hAnsi="Consolas" w:cs="Courier New"/>
                <w:color w:val="006666"/>
                <w:sz w:val="17"/>
                <w:szCs w:val="17"/>
              </w:rPr>
            </w:rPrChange>
          </w:rPr>
          <w:t>1450</w:t>
        </w:r>
        <w:r w:rsidRPr="00454AE3">
          <w:rPr>
            <w:rFonts w:ascii="Consolas" w:hAnsi="Consolas" w:cs="Courier New"/>
            <w:color w:val="666600"/>
            <w:sz w:val="17"/>
            <w:szCs w:val="17"/>
            <w:lang w:val="en-US"/>
            <w:rPrChange w:id="1250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0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503" w:author="Prieto Bailo, León Enrique" w:date="2023-07-07T23:01:00Z">
              <w:rPr>
                <w:rFonts w:ascii="Consolas" w:hAnsi="Consolas" w:cs="Courier New"/>
                <w:color w:val="000000"/>
                <w:sz w:val="17"/>
                <w:szCs w:val="17"/>
              </w:rPr>
            </w:rPrChange>
          </w:rPr>
          <w:t>pid_yaw_setpoint</w:t>
        </w:r>
        <w:proofErr w:type="spellEnd"/>
        <w:r w:rsidRPr="00454AE3">
          <w:rPr>
            <w:rFonts w:ascii="Consolas" w:hAnsi="Consolas" w:cs="Courier New"/>
            <w:color w:val="000000"/>
            <w:sz w:val="17"/>
            <w:szCs w:val="17"/>
            <w:lang w:val="en-US"/>
            <w:rPrChange w:id="1250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0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0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07"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508" w:author="Prieto Bailo, León Enrique" w:date="2023-07-07T23:01:00Z">
              <w:rPr>
                <w:rFonts w:ascii="Consolas" w:hAnsi="Consolas" w:cs="Courier New"/>
                <w:color w:val="000000"/>
                <w:sz w:val="17"/>
                <w:szCs w:val="17"/>
              </w:rPr>
            </w:rPrChange>
          </w:rPr>
          <w:t>remote_channel</w:t>
        </w:r>
        <w:proofErr w:type="spellEnd"/>
        <w:r w:rsidRPr="00454AE3">
          <w:rPr>
            <w:rFonts w:ascii="Consolas" w:hAnsi="Consolas" w:cs="Courier New"/>
            <w:color w:val="666600"/>
            <w:sz w:val="17"/>
            <w:szCs w:val="17"/>
            <w:lang w:val="en-US"/>
            <w:rPrChange w:id="12509"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510" w:author="Prieto Bailo, León Enrique" w:date="2023-07-07T23:01:00Z">
              <w:rPr>
                <w:rFonts w:ascii="Consolas" w:hAnsi="Consolas" w:cs="Courier New"/>
                <w:color w:val="006666"/>
                <w:sz w:val="17"/>
                <w:szCs w:val="17"/>
              </w:rPr>
            </w:rPrChange>
          </w:rPr>
          <w:t>4</w:t>
        </w:r>
        <w:r w:rsidRPr="00454AE3">
          <w:rPr>
            <w:rFonts w:ascii="Consolas" w:hAnsi="Consolas" w:cs="Courier New"/>
            <w:color w:val="666600"/>
            <w:sz w:val="17"/>
            <w:szCs w:val="17"/>
            <w:lang w:val="en-US"/>
            <w:rPrChange w:id="1251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1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1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1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515" w:author="Prieto Bailo, León Enrique" w:date="2023-07-07T23:01:00Z">
              <w:rPr>
                <w:rFonts w:ascii="Consolas" w:hAnsi="Consolas" w:cs="Courier New"/>
                <w:color w:val="006666"/>
                <w:sz w:val="17"/>
                <w:szCs w:val="17"/>
              </w:rPr>
            </w:rPrChange>
          </w:rPr>
          <w:t>1450</w:t>
        </w:r>
        <w:r w:rsidRPr="00454AE3">
          <w:rPr>
            <w:rFonts w:ascii="Consolas" w:hAnsi="Consolas" w:cs="Courier New"/>
            <w:color w:val="666600"/>
            <w:sz w:val="17"/>
            <w:szCs w:val="17"/>
            <w:lang w:val="en-US"/>
            <w:rPrChange w:id="1251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1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1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520" w:author="Prieto Bailo, León Enrique" w:date="2023-07-07T23:01:00Z">
              <w:rPr>
                <w:rFonts w:ascii="Consolas" w:hAnsi="Consolas" w:cs="Courier New"/>
                <w:color w:val="006666"/>
                <w:sz w:val="17"/>
                <w:szCs w:val="17"/>
              </w:rPr>
            </w:rPrChange>
          </w:rPr>
          <w:t>3.0</w:t>
        </w:r>
        <w:r w:rsidRPr="00454AE3">
          <w:rPr>
            <w:rFonts w:ascii="Consolas" w:hAnsi="Consolas" w:cs="Courier New"/>
            <w:color w:val="666600"/>
            <w:sz w:val="17"/>
            <w:szCs w:val="17"/>
            <w:lang w:val="en-US"/>
            <w:rPrChange w:id="12521" w:author="Prieto Bailo, León Enrique" w:date="2023-07-07T23:01:00Z">
              <w:rPr>
                <w:rFonts w:ascii="Consolas" w:hAnsi="Consolas" w:cs="Courier New"/>
                <w:color w:val="666600"/>
                <w:sz w:val="17"/>
                <w:szCs w:val="17"/>
              </w:rPr>
            </w:rPrChange>
          </w:rPr>
          <w:t>;</w:t>
        </w:r>
      </w:ins>
    </w:p>
    <w:p w14:paraId="1CC820D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22" w:author="León Prieto" w:date="2023-07-07T22:49:00Z"/>
          <w:rFonts w:ascii="Consolas" w:hAnsi="Consolas" w:cs="Courier New"/>
          <w:sz w:val="17"/>
          <w:szCs w:val="17"/>
          <w:lang w:val="en-US"/>
          <w:rPrChange w:id="12523" w:author="Prieto Bailo, León Enrique" w:date="2023-07-07T23:01:00Z">
            <w:rPr>
              <w:ins w:id="12524" w:author="León Prieto" w:date="2023-07-07T22:49:00Z"/>
              <w:rFonts w:ascii="Consolas" w:hAnsi="Consolas" w:cs="Courier New"/>
              <w:sz w:val="17"/>
              <w:szCs w:val="17"/>
            </w:rPr>
          </w:rPrChange>
        </w:rPr>
      </w:pPr>
      <w:ins w:id="12525" w:author="León Prieto" w:date="2023-07-07T22:49:00Z">
        <w:r w:rsidRPr="00454AE3">
          <w:rPr>
            <w:rFonts w:ascii="Consolas" w:hAnsi="Consolas" w:cs="Courier New"/>
            <w:sz w:val="17"/>
            <w:szCs w:val="17"/>
            <w:lang w:val="en-US"/>
            <w:rPrChange w:id="12526" w:author="Prieto Bailo, León Enrique" w:date="2023-07-07T23:01:00Z">
              <w:rPr>
                <w:rFonts w:ascii="Consolas" w:hAnsi="Consolas" w:cs="Courier New"/>
                <w:sz w:val="17"/>
                <w:szCs w:val="17"/>
              </w:rPr>
            </w:rPrChange>
          </w:rPr>
          <w:t xml:space="preserve"> 26. </w:t>
        </w:r>
        <w:proofErr w:type="gramStart"/>
        <w:r w:rsidRPr="00454AE3">
          <w:rPr>
            <w:rFonts w:ascii="Consolas" w:hAnsi="Consolas" w:cs="Courier New"/>
            <w:color w:val="000000"/>
            <w:sz w:val="17"/>
            <w:szCs w:val="17"/>
            <w:lang w:val="en-US"/>
            <w:rPrChange w:id="1252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28" w:author="Prieto Bailo, León Enrique" w:date="2023-07-07T23:01:00Z">
              <w:rPr>
                <w:rFonts w:ascii="Consolas" w:hAnsi="Consolas" w:cs="Courier New"/>
                <w:color w:val="666600"/>
                <w:sz w:val="17"/>
                <w:szCs w:val="17"/>
              </w:rPr>
            </w:rPrChange>
          </w:rPr>
          <w:t>}</w:t>
        </w:r>
        <w:proofErr w:type="gramEnd"/>
      </w:ins>
    </w:p>
    <w:p w14:paraId="44A0EB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29" w:author="León Prieto" w:date="2023-07-07T22:49:00Z"/>
          <w:rFonts w:ascii="Consolas" w:hAnsi="Consolas" w:cs="Courier New"/>
          <w:sz w:val="17"/>
          <w:szCs w:val="17"/>
          <w:lang w:val="en-US"/>
          <w:rPrChange w:id="12530" w:author="Prieto Bailo, León Enrique" w:date="2023-07-07T23:01:00Z">
            <w:rPr>
              <w:ins w:id="12531" w:author="León Prieto" w:date="2023-07-07T22:49:00Z"/>
              <w:rFonts w:ascii="Consolas" w:hAnsi="Consolas" w:cs="Courier New"/>
              <w:sz w:val="17"/>
              <w:szCs w:val="17"/>
            </w:rPr>
          </w:rPrChange>
        </w:rPr>
      </w:pPr>
      <w:ins w:id="12532" w:author="León Prieto" w:date="2023-07-07T22:49:00Z">
        <w:r w:rsidRPr="00454AE3">
          <w:rPr>
            <w:rFonts w:ascii="Consolas" w:hAnsi="Consolas" w:cs="Courier New"/>
            <w:sz w:val="17"/>
            <w:szCs w:val="17"/>
            <w:lang w:val="en-US"/>
            <w:rPrChange w:id="12533" w:author="Prieto Bailo, León Enrique" w:date="2023-07-07T23:01: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12534" w:author="Prieto Bailo, León Enrique" w:date="2023-07-07T23:01:00Z">
              <w:rPr>
                <w:rFonts w:ascii="Consolas" w:hAnsi="Consolas" w:cs="Courier New"/>
                <w:sz w:val="17"/>
                <w:szCs w:val="17"/>
              </w:rPr>
            </w:rPrChange>
          </w:rPr>
          <w:t xml:space="preserve">27. </w:t>
        </w:r>
        <w:r w:rsidRPr="00454AE3">
          <w:rPr>
            <w:rFonts w:ascii="Consolas" w:hAnsi="Consolas" w:cs="Courier New"/>
            <w:color w:val="666600"/>
            <w:sz w:val="17"/>
            <w:szCs w:val="17"/>
            <w:lang w:val="en-US"/>
            <w:rPrChange w:id="12535" w:author="Prieto Bailo, León Enrique" w:date="2023-07-07T23:01:00Z">
              <w:rPr>
                <w:rFonts w:ascii="Consolas" w:hAnsi="Consolas" w:cs="Courier New"/>
                <w:color w:val="666600"/>
                <w:sz w:val="17"/>
                <w:szCs w:val="17"/>
              </w:rPr>
            </w:rPrChange>
          </w:rPr>
          <w:t>}</w:t>
        </w:r>
        <w:proofErr w:type="gramEnd"/>
      </w:ins>
    </w:p>
    <w:p w14:paraId="6C6B7FC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36" w:author="León Prieto" w:date="2023-07-07T22:49:00Z"/>
          <w:rFonts w:ascii="Consolas" w:hAnsi="Consolas" w:cs="Courier New"/>
          <w:sz w:val="17"/>
          <w:szCs w:val="17"/>
          <w:lang w:val="en-US"/>
          <w:rPrChange w:id="12537" w:author="Prieto Bailo, León Enrique" w:date="2023-07-07T23:01:00Z">
            <w:rPr>
              <w:ins w:id="12538" w:author="León Prieto" w:date="2023-07-07T22:49:00Z"/>
              <w:rFonts w:ascii="Consolas" w:hAnsi="Consolas" w:cs="Courier New"/>
              <w:sz w:val="17"/>
              <w:szCs w:val="17"/>
            </w:rPr>
          </w:rPrChange>
        </w:rPr>
      </w:pPr>
      <w:ins w:id="12539" w:author="León Prieto" w:date="2023-07-07T22:49:00Z">
        <w:r w:rsidRPr="00454AE3">
          <w:rPr>
            <w:rFonts w:ascii="Consolas" w:hAnsi="Consolas" w:cs="Courier New"/>
            <w:sz w:val="17"/>
            <w:szCs w:val="17"/>
            <w:lang w:val="en-US"/>
            <w:rPrChange w:id="12540" w:author="Prieto Bailo, León Enrique" w:date="2023-07-07T23:01:00Z">
              <w:rPr>
                <w:rFonts w:ascii="Consolas" w:hAnsi="Consolas" w:cs="Courier New"/>
                <w:sz w:val="17"/>
                <w:szCs w:val="17"/>
              </w:rPr>
            </w:rPrChange>
          </w:rPr>
          <w:t xml:space="preserve"> 28. </w:t>
        </w:r>
        <w:r w:rsidRPr="00454AE3">
          <w:rPr>
            <w:rFonts w:ascii="Consolas" w:hAnsi="Consolas" w:cs="Courier New"/>
            <w:color w:val="000000"/>
            <w:sz w:val="17"/>
            <w:szCs w:val="17"/>
            <w:lang w:val="en-US"/>
            <w:rPrChange w:id="12541" w:author="Prieto Bailo, León Enrique" w:date="2023-07-07T23:01:00Z">
              <w:rPr>
                <w:rFonts w:ascii="Consolas" w:hAnsi="Consolas" w:cs="Courier New"/>
                <w:color w:val="000000"/>
                <w:sz w:val="17"/>
                <w:szCs w:val="17"/>
              </w:rPr>
            </w:rPrChange>
          </w:rPr>
          <w:t> </w:t>
        </w:r>
      </w:ins>
    </w:p>
    <w:p w14:paraId="7311F25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42" w:author="León Prieto" w:date="2023-07-07T22:49:00Z"/>
          <w:rFonts w:ascii="Consolas" w:hAnsi="Consolas" w:cs="Courier New"/>
          <w:sz w:val="17"/>
          <w:szCs w:val="17"/>
          <w:lang w:val="en-US"/>
          <w:rPrChange w:id="12543" w:author="Prieto Bailo, León Enrique" w:date="2023-07-07T23:01:00Z">
            <w:rPr>
              <w:ins w:id="12544" w:author="León Prieto" w:date="2023-07-07T22:49:00Z"/>
              <w:rFonts w:ascii="Consolas" w:hAnsi="Consolas" w:cs="Courier New"/>
              <w:sz w:val="17"/>
              <w:szCs w:val="17"/>
            </w:rPr>
          </w:rPrChange>
        </w:rPr>
      </w:pPr>
      <w:ins w:id="12545" w:author="León Prieto" w:date="2023-07-07T22:49:00Z">
        <w:r w:rsidRPr="00454AE3">
          <w:rPr>
            <w:rFonts w:ascii="Consolas" w:hAnsi="Consolas" w:cs="Courier New"/>
            <w:sz w:val="17"/>
            <w:szCs w:val="17"/>
            <w:lang w:val="en-US"/>
            <w:rPrChange w:id="12546" w:author="Prieto Bailo, León Enrique" w:date="2023-07-07T23:01:00Z">
              <w:rPr>
                <w:rFonts w:ascii="Consolas" w:hAnsi="Consolas" w:cs="Courier New"/>
                <w:sz w:val="17"/>
                <w:szCs w:val="17"/>
              </w:rPr>
            </w:rPrChange>
          </w:rPr>
          <w:t xml:space="preserve"> 29. </w:t>
        </w:r>
        <w:r w:rsidRPr="00454AE3">
          <w:rPr>
            <w:rFonts w:ascii="Consolas" w:hAnsi="Consolas" w:cs="Courier New"/>
            <w:color w:val="000088"/>
            <w:sz w:val="17"/>
            <w:szCs w:val="17"/>
            <w:lang w:val="en-US"/>
            <w:rPrChange w:id="12547" w:author="Prieto Bailo, León Enrique" w:date="2023-07-07T23:01: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254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549" w:author="Prieto Bailo, León Enrique" w:date="2023-07-07T23:01:00Z">
              <w:rPr>
                <w:rFonts w:ascii="Consolas" w:hAnsi="Consolas" w:cs="Courier New"/>
                <w:color w:val="000000"/>
                <w:sz w:val="17"/>
                <w:szCs w:val="17"/>
              </w:rPr>
            </w:rPrChange>
          </w:rPr>
          <w:t>cnt_attitude_</w:t>
        </w:r>
        <w:proofErr w:type="gramStart"/>
        <w:r w:rsidRPr="00454AE3">
          <w:rPr>
            <w:rFonts w:ascii="Consolas" w:hAnsi="Consolas" w:cs="Courier New"/>
            <w:color w:val="000000"/>
            <w:sz w:val="17"/>
            <w:szCs w:val="17"/>
            <w:lang w:val="en-US"/>
            <w:rPrChange w:id="12550" w:author="Prieto Bailo, León Enrique" w:date="2023-07-07T23:01:00Z">
              <w:rPr>
                <w:rFonts w:ascii="Consolas" w:hAnsi="Consolas" w:cs="Courier New"/>
                <w:color w:val="000000"/>
                <w:sz w:val="17"/>
                <w:szCs w:val="17"/>
              </w:rPr>
            </w:rPrChange>
          </w:rPr>
          <w:t>pid</w:t>
        </w:r>
        <w:proofErr w:type="spellEnd"/>
        <w:r w:rsidRPr="00454AE3">
          <w:rPr>
            <w:rFonts w:ascii="Consolas" w:hAnsi="Consolas" w:cs="Courier New"/>
            <w:color w:val="666600"/>
            <w:sz w:val="17"/>
            <w:szCs w:val="17"/>
            <w:lang w:val="en-US"/>
            <w:rPrChange w:id="12551"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255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5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54" w:author="Prieto Bailo, León Enrique" w:date="2023-07-07T23:01:00Z">
              <w:rPr>
                <w:rFonts w:ascii="Consolas" w:hAnsi="Consolas" w:cs="Courier New"/>
                <w:color w:val="666600"/>
                <w:sz w:val="17"/>
                <w:szCs w:val="17"/>
              </w:rPr>
            </w:rPrChange>
          </w:rPr>
          <w:t>{</w:t>
        </w:r>
      </w:ins>
    </w:p>
    <w:p w14:paraId="128B205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55" w:author="León Prieto" w:date="2023-07-07T22:49:00Z"/>
          <w:rFonts w:ascii="Consolas" w:hAnsi="Consolas" w:cs="Courier New"/>
          <w:sz w:val="17"/>
          <w:szCs w:val="17"/>
          <w:lang w:val="en-US"/>
          <w:rPrChange w:id="12556" w:author="Prieto Bailo, León Enrique" w:date="2023-07-07T23:01:00Z">
            <w:rPr>
              <w:ins w:id="12557" w:author="León Prieto" w:date="2023-07-07T22:49:00Z"/>
              <w:rFonts w:ascii="Consolas" w:hAnsi="Consolas" w:cs="Courier New"/>
              <w:sz w:val="17"/>
              <w:szCs w:val="17"/>
            </w:rPr>
          </w:rPrChange>
        </w:rPr>
      </w:pPr>
      <w:ins w:id="12558" w:author="León Prieto" w:date="2023-07-07T22:49:00Z">
        <w:r w:rsidRPr="00454AE3">
          <w:rPr>
            <w:rFonts w:ascii="Consolas" w:hAnsi="Consolas" w:cs="Courier New"/>
            <w:sz w:val="17"/>
            <w:szCs w:val="17"/>
            <w:lang w:val="en-US"/>
            <w:rPrChange w:id="12559" w:author="Prieto Bailo, León Enrique" w:date="2023-07-07T23:01:00Z">
              <w:rPr>
                <w:rFonts w:ascii="Consolas" w:hAnsi="Consolas" w:cs="Courier New"/>
                <w:sz w:val="17"/>
                <w:szCs w:val="17"/>
              </w:rPr>
            </w:rPrChange>
          </w:rPr>
          <w:t xml:space="preserve"> 30. </w:t>
        </w:r>
        <w:r w:rsidRPr="00454AE3">
          <w:rPr>
            <w:rFonts w:ascii="Consolas" w:hAnsi="Consolas" w:cs="Courier New"/>
            <w:color w:val="000000"/>
            <w:sz w:val="17"/>
            <w:szCs w:val="17"/>
            <w:lang w:val="en-US"/>
            <w:rPrChange w:id="12560" w:author="Prieto Bailo, León Enrique" w:date="2023-07-07T23:01:00Z">
              <w:rPr>
                <w:rFonts w:ascii="Consolas" w:hAnsi="Consolas" w:cs="Courier New"/>
                <w:color w:val="000000"/>
                <w:sz w:val="17"/>
                <w:szCs w:val="17"/>
              </w:rPr>
            </w:rPrChange>
          </w:rPr>
          <w:t xml:space="preserve">  </w:t>
        </w:r>
      </w:ins>
    </w:p>
    <w:p w14:paraId="7E63911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61" w:author="León Prieto" w:date="2023-07-07T22:49:00Z"/>
          <w:rFonts w:ascii="Consolas" w:hAnsi="Consolas" w:cs="Courier New"/>
          <w:sz w:val="17"/>
          <w:szCs w:val="17"/>
          <w:lang w:val="en-US"/>
          <w:rPrChange w:id="12562" w:author="Prieto Bailo, León Enrique" w:date="2023-07-07T23:01:00Z">
            <w:rPr>
              <w:ins w:id="12563" w:author="León Prieto" w:date="2023-07-07T22:49:00Z"/>
              <w:rFonts w:ascii="Consolas" w:hAnsi="Consolas" w:cs="Courier New"/>
              <w:sz w:val="17"/>
              <w:szCs w:val="17"/>
            </w:rPr>
          </w:rPrChange>
        </w:rPr>
      </w:pPr>
      <w:ins w:id="12564" w:author="León Prieto" w:date="2023-07-07T22:49:00Z">
        <w:r w:rsidRPr="00454AE3">
          <w:rPr>
            <w:rFonts w:ascii="Consolas" w:hAnsi="Consolas" w:cs="Courier New"/>
            <w:sz w:val="17"/>
            <w:szCs w:val="17"/>
            <w:lang w:val="en-US"/>
            <w:rPrChange w:id="12565" w:author="Prieto Bailo, León Enrique" w:date="2023-07-07T23:01:00Z">
              <w:rPr>
                <w:rFonts w:ascii="Consolas" w:hAnsi="Consolas" w:cs="Courier New"/>
                <w:sz w:val="17"/>
                <w:szCs w:val="17"/>
              </w:rPr>
            </w:rPrChange>
          </w:rPr>
          <w:t xml:space="preserve"> 31. </w:t>
        </w:r>
        <w:r w:rsidRPr="00454AE3">
          <w:rPr>
            <w:rFonts w:ascii="Consolas" w:hAnsi="Consolas" w:cs="Courier New"/>
            <w:color w:val="000000"/>
            <w:sz w:val="17"/>
            <w:szCs w:val="17"/>
            <w:lang w:val="en-US"/>
            <w:rPrChange w:id="1256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12567" w:author="Prieto Bailo, León Enrique" w:date="2023-07-07T23:01:00Z">
              <w:rPr>
                <w:rFonts w:ascii="Consolas" w:hAnsi="Consolas" w:cs="Courier New"/>
                <w:color w:val="880000"/>
                <w:sz w:val="17"/>
                <w:szCs w:val="17"/>
              </w:rPr>
            </w:rPrChange>
          </w:rPr>
          <w:t>//Roll calculations</w:t>
        </w:r>
      </w:ins>
    </w:p>
    <w:p w14:paraId="4CC3605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68" w:author="León Prieto" w:date="2023-07-07T22:49:00Z"/>
          <w:rFonts w:ascii="Consolas" w:hAnsi="Consolas" w:cs="Courier New"/>
          <w:sz w:val="17"/>
          <w:szCs w:val="17"/>
          <w:lang w:val="en-US"/>
          <w:rPrChange w:id="12569" w:author="Prieto Bailo, León Enrique" w:date="2023-07-07T23:01:00Z">
            <w:rPr>
              <w:ins w:id="12570" w:author="León Prieto" w:date="2023-07-07T22:49:00Z"/>
              <w:rFonts w:ascii="Consolas" w:hAnsi="Consolas" w:cs="Courier New"/>
              <w:sz w:val="17"/>
              <w:szCs w:val="17"/>
            </w:rPr>
          </w:rPrChange>
        </w:rPr>
      </w:pPr>
      <w:ins w:id="12571" w:author="León Prieto" w:date="2023-07-07T22:49:00Z">
        <w:r w:rsidRPr="00454AE3">
          <w:rPr>
            <w:rFonts w:ascii="Consolas" w:hAnsi="Consolas" w:cs="Courier New"/>
            <w:sz w:val="17"/>
            <w:szCs w:val="17"/>
            <w:lang w:val="en-US"/>
            <w:rPrChange w:id="12572" w:author="Prieto Bailo, León Enrique" w:date="2023-07-07T23:01:00Z">
              <w:rPr>
                <w:rFonts w:ascii="Consolas" w:hAnsi="Consolas" w:cs="Courier New"/>
                <w:sz w:val="17"/>
                <w:szCs w:val="17"/>
              </w:rPr>
            </w:rPrChange>
          </w:rPr>
          <w:t xml:space="preserve"> 32. </w:t>
        </w:r>
        <w:r w:rsidRPr="00454AE3">
          <w:rPr>
            <w:rFonts w:ascii="Consolas" w:hAnsi="Consolas" w:cs="Courier New"/>
            <w:color w:val="000000"/>
            <w:sz w:val="17"/>
            <w:szCs w:val="17"/>
            <w:lang w:val="en-US"/>
            <w:rPrChange w:id="1257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574" w:author="Prieto Bailo, León Enrique" w:date="2023-07-07T23:01: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1257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576" w:author="Prieto Bailo, León Enrique" w:date="2023-07-07T23:01:00Z">
              <w:rPr>
                <w:rFonts w:ascii="Consolas" w:hAnsi="Consolas" w:cs="Courier New"/>
                <w:color w:val="000000"/>
                <w:sz w:val="17"/>
                <w:szCs w:val="17"/>
              </w:rPr>
            </w:rPrChange>
          </w:rPr>
          <w:t>pid_i_gain_roll_</w:t>
        </w:r>
        <w:proofErr w:type="gramStart"/>
        <w:r w:rsidRPr="00454AE3">
          <w:rPr>
            <w:rFonts w:ascii="Consolas" w:hAnsi="Consolas" w:cs="Courier New"/>
            <w:color w:val="000000"/>
            <w:sz w:val="17"/>
            <w:szCs w:val="17"/>
            <w:lang w:val="en-US"/>
            <w:rPrChange w:id="12577" w:author="Prieto Bailo, León Enrique" w:date="2023-07-07T23:01:00Z">
              <w:rPr>
                <w:rFonts w:ascii="Consolas" w:hAnsi="Consolas" w:cs="Courier New"/>
                <w:color w:val="000000"/>
                <w:sz w:val="17"/>
                <w:szCs w:val="17"/>
              </w:rPr>
            </w:rPrChange>
          </w:rPr>
          <w:t>in</w:t>
        </w:r>
        <w:proofErr w:type="spellEnd"/>
        <w:r w:rsidRPr="00454AE3">
          <w:rPr>
            <w:rFonts w:ascii="Consolas" w:hAnsi="Consolas" w:cs="Courier New"/>
            <w:color w:val="666600"/>
            <w:sz w:val="17"/>
            <w:szCs w:val="17"/>
            <w:lang w:val="en-US"/>
            <w:rPrChange w:id="12578" w:author="Prieto Bailo, León Enrique" w:date="2023-07-07T23:01:00Z">
              <w:rPr>
                <w:rFonts w:ascii="Consolas" w:hAnsi="Consolas" w:cs="Courier New"/>
                <w:color w:val="666600"/>
                <w:sz w:val="17"/>
                <w:szCs w:val="17"/>
              </w:rPr>
            </w:rPrChange>
          </w:rPr>
          <w:t>;</w:t>
        </w:r>
        <w:proofErr w:type="gramEnd"/>
      </w:ins>
    </w:p>
    <w:p w14:paraId="7E5338F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79" w:author="León Prieto" w:date="2023-07-07T22:49:00Z"/>
          <w:rFonts w:ascii="Consolas" w:hAnsi="Consolas" w:cs="Courier New"/>
          <w:sz w:val="17"/>
          <w:szCs w:val="17"/>
          <w:lang w:val="en-US"/>
          <w:rPrChange w:id="12580" w:author="Prieto Bailo, León Enrique" w:date="2023-07-07T23:01:00Z">
            <w:rPr>
              <w:ins w:id="12581" w:author="León Prieto" w:date="2023-07-07T22:49:00Z"/>
              <w:rFonts w:ascii="Consolas" w:hAnsi="Consolas" w:cs="Courier New"/>
              <w:sz w:val="17"/>
              <w:szCs w:val="17"/>
            </w:rPr>
          </w:rPrChange>
        </w:rPr>
      </w:pPr>
      <w:ins w:id="12582" w:author="León Prieto" w:date="2023-07-07T22:49:00Z">
        <w:r w:rsidRPr="00454AE3">
          <w:rPr>
            <w:rFonts w:ascii="Consolas" w:hAnsi="Consolas" w:cs="Courier New"/>
            <w:sz w:val="17"/>
            <w:szCs w:val="17"/>
            <w:lang w:val="en-US"/>
            <w:rPrChange w:id="12583" w:author="Prieto Bailo, León Enrique" w:date="2023-07-07T23:01:00Z">
              <w:rPr>
                <w:rFonts w:ascii="Consolas" w:hAnsi="Consolas" w:cs="Courier New"/>
                <w:sz w:val="17"/>
                <w:szCs w:val="17"/>
              </w:rPr>
            </w:rPrChange>
          </w:rPr>
          <w:t xml:space="preserve"> 33. </w:t>
        </w:r>
        <w:r w:rsidRPr="00454AE3">
          <w:rPr>
            <w:rFonts w:ascii="Consolas" w:hAnsi="Consolas" w:cs="Courier New"/>
            <w:color w:val="000000"/>
            <w:sz w:val="17"/>
            <w:szCs w:val="17"/>
            <w:lang w:val="en-US"/>
            <w:rPrChange w:id="1258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585"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58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8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88" w:author="Prieto Bailo, León Enrique" w:date="2023-07-07T23:01:00Z">
              <w:rPr>
                <w:rFonts w:ascii="Consolas" w:hAnsi="Consolas" w:cs="Courier New"/>
                <w:color w:val="000000"/>
                <w:sz w:val="17"/>
                <w:szCs w:val="17"/>
              </w:rPr>
            </w:rPrChange>
          </w:rPr>
          <w:t xml:space="preserve">distance </w:t>
        </w:r>
        <w:r w:rsidRPr="00454AE3">
          <w:rPr>
            <w:rFonts w:ascii="Consolas" w:hAnsi="Consolas" w:cs="Courier New"/>
            <w:color w:val="666600"/>
            <w:sz w:val="17"/>
            <w:szCs w:val="17"/>
            <w:lang w:val="en-US"/>
            <w:rPrChange w:id="12589"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5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591" w:author="Prieto Bailo, León Enrique" w:date="2023-07-07T23:01:00Z">
              <w:rPr>
                <w:rFonts w:ascii="Consolas" w:hAnsi="Consolas" w:cs="Courier New"/>
                <w:color w:val="006666"/>
                <w:sz w:val="17"/>
                <w:szCs w:val="17"/>
              </w:rPr>
            </w:rPrChange>
          </w:rPr>
          <w:t>25</w:t>
        </w:r>
        <w:r w:rsidRPr="00454AE3">
          <w:rPr>
            <w:rFonts w:ascii="Consolas" w:hAnsi="Consolas" w:cs="Courier New"/>
            <w:color w:val="666600"/>
            <w:sz w:val="17"/>
            <w:szCs w:val="17"/>
            <w:lang w:val="en-US"/>
            <w:rPrChange w:id="1259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59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594" w:author="Prieto Bailo, León Enrique" w:date="2023-07-07T23:01:00Z">
              <w:rPr>
                <w:rFonts w:ascii="Consolas" w:hAnsi="Consolas" w:cs="Courier New"/>
                <w:color w:val="666600"/>
                <w:sz w:val="17"/>
                <w:szCs w:val="17"/>
              </w:rPr>
            </w:rPrChange>
          </w:rPr>
          <w:t>{</w:t>
        </w:r>
      </w:ins>
    </w:p>
    <w:p w14:paraId="59BDAD1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595" w:author="León Prieto" w:date="2023-07-07T22:49:00Z"/>
          <w:rFonts w:ascii="Consolas" w:hAnsi="Consolas" w:cs="Courier New"/>
          <w:sz w:val="17"/>
          <w:szCs w:val="17"/>
          <w:lang w:val="en-US"/>
          <w:rPrChange w:id="12596" w:author="Prieto Bailo, León Enrique" w:date="2023-07-07T23:01:00Z">
            <w:rPr>
              <w:ins w:id="12597" w:author="León Prieto" w:date="2023-07-07T22:49:00Z"/>
              <w:rFonts w:ascii="Consolas" w:hAnsi="Consolas" w:cs="Courier New"/>
              <w:sz w:val="17"/>
              <w:szCs w:val="17"/>
            </w:rPr>
          </w:rPrChange>
        </w:rPr>
      </w:pPr>
      <w:ins w:id="12598" w:author="León Prieto" w:date="2023-07-07T22:49:00Z">
        <w:r w:rsidRPr="00454AE3">
          <w:rPr>
            <w:rFonts w:ascii="Consolas" w:hAnsi="Consolas" w:cs="Courier New"/>
            <w:sz w:val="17"/>
            <w:szCs w:val="17"/>
            <w:lang w:val="en-US"/>
            <w:rPrChange w:id="12599" w:author="Prieto Bailo, León Enrique" w:date="2023-07-07T23:01:00Z">
              <w:rPr>
                <w:rFonts w:ascii="Consolas" w:hAnsi="Consolas" w:cs="Courier New"/>
                <w:sz w:val="17"/>
                <w:szCs w:val="17"/>
              </w:rPr>
            </w:rPrChange>
          </w:rPr>
          <w:t xml:space="preserve"> 34. </w:t>
        </w:r>
        <w:r w:rsidRPr="00454AE3">
          <w:rPr>
            <w:rFonts w:ascii="Consolas" w:hAnsi="Consolas" w:cs="Courier New"/>
            <w:color w:val="000000"/>
            <w:sz w:val="17"/>
            <w:szCs w:val="17"/>
            <w:lang w:val="en-US"/>
            <w:rPrChange w:id="1260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01" w:author="Prieto Bailo, León Enrique" w:date="2023-07-07T23:01:00Z">
              <w:rPr>
                <w:rFonts w:ascii="Consolas" w:hAnsi="Consolas" w:cs="Courier New"/>
                <w:color w:val="000000"/>
                <w:sz w:val="17"/>
                <w:szCs w:val="17"/>
              </w:rPr>
            </w:rPrChange>
          </w:rPr>
          <w:t>pid_i_gain_roll_in</w:t>
        </w:r>
        <w:proofErr w:type="spellEnd"/>
        <w:r w:rsidRPr="00454AE3">
          <w:rPr>
            <w:rFonts w:ascii="Consolas" w:hAnsi="Consolas" w:cs="Courier New"/>
            <w:color w:val="000000"/>
            <w:sz w:val="17"/>
            <w:szCs w:val="17"/>
            <w:lang w:val="en-US"/>
            <w:rPrChange w:id="1260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0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0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05" w:author="Prieto Bailo, León Enrique" w:date="2023-07-07T23:01:00Z">
              <w:rPr>
                <w:rFonts w:ascii="Consolas" w:hAnsi="Consolas" w:cs="Courier New"/>
                <w:color w:val="000000"/>
                <w:sz w:val="17"/>
                <w:szCs w:val="17"/>
              </w:rPr>
            </w:rPrChange>
          </w:rPr>
          <w:t>pid_i_gain_</w:t>
        </w:r>
        <w:proofErr w:type="gramStart"/>
        <w:r w:rsidRPr="00454AE3">
          <w:rPr>
            <w:rFonts w:ascii="Consolas" w:hAnsi="Consolas" w:cs="Courier New"/>
            <w:color w:val="000000"/>
            <w:sz w:val="17"/>
            <w:szCs w:val="17"/>
            <w:lang w:val="en-US"/>
            <w:rPrChange w:id="12606" w:author="Prieto Bailo, León Enrique" w:date="2023-07-07T23:01: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12607" w:author="Prieto Bailo, León Enrique" w:date="2023-07-07T23:01:00Z">
              <w:rPr>
                <w:rFonts w:ascii="Consolas" w:hAnsi="Consolas" w:cs="Courier New"/>
                <w:color w:val="666600"/>
                <w:sz w:val="17"/>
                <w:szCs w:val="17"/>
              </w:rPr>
            </w:rPrChange>
          </w:rPr>
          <w:t>;</w:t>
        </w:r>
        <w:proofErr w:type="gramEnd"/>
      </w:ins>
    </w:p>
    <w:p w14:paraId="5CA5C59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08" w:author="León Prieto" w:date="2023-07-07T22:49:00Z"/>
          <w:rFonts w:ascii="Consolas" w:hAnsi="Consolas" w:cs="Courier New"/>
          <w:sz w:val="17"/>
          <w:szCs w:val="17"/>
          <w:lang w:val="en-US"/>
          <w:rPrChange w:id="12609" w:author="Prieto Bailo, León Enrique" w:date="2023-07-07T23:01:00Z">
            <w:rPr>
              <w:ins w:id="12610" w:author="León Prieto" w:date="2023-07-07T22:49:00Z"/>
              <w:rFonts w:ascii="Consolas" w:hAnsi="Consolas" w:cs="Courier New"/>
              <w:sz w:val="17"/>
              <w:szCs w:val="17"/>
            </w:rPr>
          </w:rPrChange>
        </w:rPr>
      </w:pPr>
      <w:ins w:id="12611" w:author="León Prieto" w:date="2023-07-07T22:49:00Z">
        <w:r w:rsidRPr="00454AE3">
          <w:rPr>
            <w:rFonts w:ascii="Consolas" w:hAnsi="Consolas" w:cs="Courier New"/>
            <w:sz w:val="17"/>
            <w:szCs w:val="17"/>
            <w:lang w:val="en-US"/>
            <w:rPrChange w:id="12612" w:author="Prieto Bailo, León Enrique" w:date="2023-07-07T23:01:00Z">
              <w:rPr>
                <w:rFonts w:ascii="Consolas" w:hAnsi="Consolas" w:cs="Courier New"/>
                <w:sz w:val="17"/>
                <w:szCs w:val="17"/>
              </w:rPr>
            </w:rPrChange>
          </w:rPr>
          <w:t xml:space="preserve"> 35. </w:t>
        </w:r>
        <w:proofErr w:type="gramStart"/>
        <w:r w:rsidRPr="00454AE3">
          <w:rPr>
            <w:rFonts w:ascii="Consolas" w:hAnsi="Consolas" w:cs="Courier New"/>
            <w:color w:val="000000"/>
            <w:sz w:val="17"/>
            <w:szCs w:val="17"/>
            <w:lang w:val="en-US"/>
            <w:rPrChange w:id="1261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14" w:author="Prieto Bailo, León Enrique" w:date="2023-07-07T23:01: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261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616"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61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18" w:author="Prieto Bailo, León Enrique" w:date="2023-07-07T23:01:00Z">
              <w:rPr>
                <w:rFonts w:ascii="Consolas" w:hAnsi="Consolas" w:cs="Courier New"/>
                <w:color w:val="666600"/>
                <w:sz w:val="17"/>
                <w:szCs w:val="17"/>
              </w:rPr>
            </w:rPrChange>
          </w:rPr>
          <w:t>{</w:t>
        </w:r>
      </w:ins>
    </w:p>
    <w:p w14:paraId="5E99E5D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19" w:author="León Prieto" w:date="2023-07-07T22:49:00Z"/>
          <w:rFonts w:ascii="Consolas" w:hAnsi="Consolas" w:cs="Courier New"/>
          <w:sz w:val="17"/>
          <w:szCs w:val="17"/>
          <w:lang w:val="en-US"/>
          <w:rPrChange w:id="12620" w:author="Prieto Bailo, León Enrique" w:date="2023-07-07T23:01:00Z">
            <w:rPr>
              <w:ins w:id="12621" w:author="León Prieto" w:date="2023-07-07T22:49:00Z"/>
              <w:rFonts w:ascii="Consolas" w:hAnsi="Consolas" w:cs="Courier New"/>
              <w:sz w:val="17"/>
              <w:szCs w:val="17"/>
            </w:rPr>
          </w:rPrChange>
        </w:rPr>
      </w:pPr>
      <w:ins w:id="12622" w:author="León Prieto" w:date="2023-07-07T22:49:00Z">
        <w:r w:rsidRPr="00454AE3">
          <w:rPr>
            <w:rFonts w:ascii="Consolas" w:hAnsi="Consolas" w:cs="Courier New"/>
            <w:sz w:val="17"/>
            <w:szCs w:val="17"/>
            <w:lang w:val="en-US"/>
            <w:rPrChange w:id="12623" w:author="Prieto Bailo, León Enrique" w:date="2023-07-07T23:01:00Z">
              <w:rPr>
                <w:rFonts w:ascii="Consolas" w:hAnsi="Consolas" w:cs="Courier New"/>
                <w:sz w:val="17"/>
                <w:szCs w:val="17"/>
              </w:rPr>
            </w:rPrChange>
          </w:rPr>
          <w:t xml:space="preserve"> 36. </w:t>
        </w:r>
        <w:r w:rsidRPr="00454AE3">
          <w:rPr>
            <w:rFonts w:ascii="Consolas" w:hAnsi="Consolas" w:cs="Courier New"/>
            <w:color w:val="000000"/>
            <w:sz w:val="17"/>
            <w:szCs w:val="17"/>
            <w:lang w:val="en-US"/>
            <w:rPrChange w:id="1262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25" w:author="Prieto Bailo, León Enrique" w:date="2023-07-07T23:01:00Z">
              <w:rPr>
                <w:rFonts w:ascii="Consolas" w:hAnsi="Consolas" w:cs="Courier New"/>
                <w:color w:val="000000"/>
                <w:sz w:val="17"/>
                <w:szCs w:val="17"/>
              </w:rPr>
            </w:rPrChange>
          </w:rPr>
          <w:t>pid_i_gain_roll_in</w:t>
        </w:r>
        <w:proofErr w:type="spellEnd"/>
        <w:r w:rsidRPr="00454AE3">
          <w:rPr>
            <w:rFonts w:ascii="Consolas" w:hAnsi="Consolas" w:cs="Courier New"/>
            <w:color w:val="000000"/>
            <w:sz w:val="17"/>
            <w:szCs w:val="17"/>
            <w:lang w:val="en-US"/>
            <w:rPrChange w:id="1262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2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28"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629"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630" w:author="Prieto Bailo, León Enrique" w:date="2023-07-07T23:01:00Z">
              <w:rPr>
                <w:rFonts w:ascii="Consolas" w:hAnsi="Consolas" w:cs="Courier New"/>
                <w:color w:val="666600"/>
                <w:sz w:val="17"/>
                <w:szCs w:val="17"/>
              </w:rPr>
            </w:rPrChange>
          </w:rPr>
          <w:t>;</w:t>
        </w:r>
        <w:proofErr w:type="gramEnd"/>
      </w:ins>
    </w:p>
    <w:p w14:paraId="5113DEA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31" w:author="León Prieto" w:date="2023-07-07T22:49:00Z"/>
          <w:rFonts w:ascii="Consolas" w:hAnsi="Consolas" w:cs="Courier New"/>
          <w:sz w:val="17"/>
          <w:szCs w:val="17"/>
          <w:lang w:val="en-US"/>
          <w:rPrChange w:id="12632" w:author="Prieto Bailo, León Enrique" w:date="2023-07-07T23:01:00Z">
            <w:rPr>
              <w:ins w:id="12633" w:author="León Prieto" w:date="2023-07-07T22:49:00Z"/>
              <w:rFonts w:ascii="Consolas" w:hAnsi="Consolas" w:cs="Courier New"/>
              <w:sz w:val="17"/>
              <w:szCs w:val="17"/>
            </w:rPr>
          </w:rPrChange>
        </w:rPr>
      </w:pPr>
      <w:ins w:id="12634" w:author="León Prieto" w:date="2023-07-07T22:49:00Z">
        <w:r w:rsidRPr="00454AE3">
          <w:rPr>
            <w:rFonts w:ascii="Consolas" w:hAnsi="Consolas" w:cs="Courier New"/>
            <w:sz w:val="17"/>
            <w:szCs w:val="17"/>
            <w:lang w:val="en-US"/>
            <w:rPrChange w:id="12635" w:author="Prieto Bailo, León Enrique" w:date="2023-07-07T23:01:00Z">
              <w:rPr>
                <w:rFonts w:ascii="Consolas" w:hAnsi="Consolas" w:cs="Courier New"/>
                <w:sz w:val="17"/>
                <w:szCs w:val="17"/>
              </w:rPr>
            </w:rPrChange>
          </w:rPr>
          <w:t xml:space="preserve"> 37. </w:t>
        </w:r>
        <w:r w:rsidRPr="00454AE3">
          <w:rPr>
            <w:rFonts w:ascii="Consolas" w:hAnsi="Consolas" w:cs="Courier New"/>
            <w:color w:val="000000"/>
            <w:sz w:val="17"/>
            <w:szCs w:val="17"/>
            <w:lang w:val="en-US"/>
            <w:rPrChange w:id="1263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37"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63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3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40"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641" w:author="Prieto Bailo, León Enrique" w:date="2023-07-07T23:01: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642" w:author="Prieto Bailo, León Enrique" w:date="2023-07-07T23:01:00Z">
              <w:rPr>
                <w:rFonts w:ascii="Consolas" w:hAnsi="Consolas" w:cs="Courier New"/>
                <w:color w:val="666600"/>
                <w:sz w:val="17"/>
                <w:szCs w:val="17"/>
              </w:rPr>
            </w:rPrChange>
          </w:rPr>
          <w:t>;</w:t>
        </w:r>
        <w:proofErr w:type="gramEnd"/>
      </w:ins>
    </w:p>
    <w:p w14:paraId="025142D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43" w:author="León Prieto" w:date="2023-07-07T22:49:00Z"/>
          <w:rFonts w:ascii="Consolas" w:hAnsi="Consolas" w:cs="Courier New"/>
          <w:sz w:val="17"/>
          <w:szCs w:val="17"/>
          <w:lang w:val="en-US"/>
          <w:rPrChange w:id="12644" w:author="Prieto Bailo, León Enrique" w:date="2023-07-07T23:01:00Z">
            <w:rPr>
              <w:ins w:id="12645" w:author="León Prieto" w:date="2023-07-07T22:49:00Z"/>
              <w:rFonts w:ascii="Consolas" w:hAnsi="Consolas" w:cs="Courier New"/>
              <w:sz w:val="17"/>
              <w:szCs w:val="17"/>
            </w:rPr>
          </w:rPrChange>
        </w:rPr>
      </w:pPr>
      <w:ins w:id="12646" w:author="León Prieto" w:date="2023-07-07T22:49:00Z">
        <w:r w:rsidRPr="00454AE3">
          <w:rPr>
            <w:rFonts w:ascii="Consolas" w:hAnsi="Consolas" w:cs="Courier New"/>
            <w:sz w:val="17"/>
            <w:szCs w:val="17"/>
            <w:lang w:val="en-US"/>
            <w:rPrChange w:id="12647" w:author="Prieto Bailo, León Enrique" w:date="2023-07-07T23:01:00Z">
              <w:rPr>
                <w:rFonts w:ascii="Consolas" w:hAnsi="Consolas" w:cs="Courier New"/>
                <w:sz w:val="17"/>
                <w:szCs w:val="17"/>
              </w:rPr>
            </w:rPrChange>
          </w:rPr>
          <w:t xml:space="preserve"> 38. </w:t>
        </w:r>
        <w:proofErr w:type="gramStart"/>
        <w:r w:rsidRPr="00454AE3">
          <w:rPr>
            <w:rFonts w:ascii="Consolas" w:hAnsi="Consolas" w:cs="Courier New"/>
            <w:color w:val="000000"/>
            <w:sz w:val="17"/>
            <w:szCs w:val="17"/>
            <w:lang w:val="en-US"/>
            <w:rPrChange w:id="1264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49" w:author="Prieto Bailo, León Enrique" w:date="2023-07-07T23:01:00Z">
              <w:rPr>
                <w:rFonts w:ascii="Consolas" w:hAnsi="Consolas" w:cs="Courier New"/>
                <w:color w:val="666600"/>
                <w:sz w:val="17"/>
                <w:szCs w:val="17"/>
              </w:rPr>
            </w:rPrChange>
          </w:rPr>
          <w:t>}</w:t>
        </w:r>
        <w:proofErr w:type="gramEnd"/>
      </w:ins>
    </w:p>
    <w:p w14:paraId="027E4FA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50" w:author="León Prieto" w:date="2023-07-07T22:49:00Z"/>
          <w:rFonts w:ascii="Consolas" w:hAnsi="Consolas" w:cs="Courier New"/>
          <w:sz w:val="17"/>
          <w:szCs w:val="17"/>
          <w:lang w:val="en-US"/>
          <w:rPrChange w:id="12651" w:author="Prieto Bailo, León Enrique" w:date="2023-07-07T23:01:00Z">
            <w:rPr>
              <w:ins w:id="12652" w:author="León Prieto" w:date="2023-07-07T22:49:00Z"/>
              <w:rFonts w:ascii="Consolas" w:hAnsi="Consolas" w:cs="Courier New"/>
              <w:sz w:val="17"/>
              <w:szCs w:val="17"/>
            </w:rPr>
          </w:rPrChange>
        </w:rPr>
      </w:pPr>
      <w:ins w:id="12653" w:author="León Prieto" w:date="2023-07-07T22:49:00Z">
        <w:r w:rsidRPr="00454AE3">
          <w:rPr>
            <w:rFonts w:ascii="Consolas" w:hAnsi="Consolas" w:cs="Courier New"/>
            <w:sz w:val="17"/>
            <w:szCs w:val="17"/>
            <w:lang w:val="en-US"/>
            <w:rPrChange w:id="12654" w:author="Prieto Bailo, León Enrique" w:date="2023-07-07T23:01:00Z">
              <w:rPr>
                <w:rFonts w:ascii="Consolas" w:hAnsi="Consolas" w:cs="Courier New"/>
                <w:sz w:val="17"/>
                <w:szCs w:val="17"/>
              </w:rPr>
            </w:rPrChange>
          </w:rPr>
          <w:t xml:space="preserve"> 39. </w:t>
        </w:r>
        <w:r w:rsidRPr="00454AE3">
          <w:rPr>
            <w:rFonts w:ascii="Consolas" w:hAnsi="Consolas" w:cs="Courier New"/>
            <w:color w:val="000000"/>
            <w:sz w:val="17"/>
            <w:szCs w:val="17"/>
            <w:lang w:val="en-US"/>
            <w:rPrChange w:id="1265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56" w:author="Prieto Bailo, León Enrique" w:date="2023-07-07T23:01: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265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5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5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60" w:author="Prieto Bailo, León Enrique" w:date="2023-07-07T23:01:00Z">
              <w:rPr>
                <w:rFonts w:ascii="Consolas" w:hAnsi="Consolas" w:cs="Courier New"/>
                <w:color w:val="000000"/>
                <w:sz w:val="17"/>
                <w:szCs w:val="17"/>
              </w:rPr>
            </w:rPrChange>
          </w:rPr>
          <w:t>gyro_roll_input</w:t>
        </w:r>
        <w:proofErr w:type="spellEnd"/>
        <w:r w:rsidRPr="00454AE3">
          <w:rPr>
            <w:rFonts w:ascii="Consolas" w:hAnsi="Consolas" w:cs="Courier New"/>
            <w:color w:val="000000"/>
            <w:sz w:val="17"/>
            <w:szCs w:val="17"/>
            <w:lang w:val="en-US"/>
            <w:rPrChange w:id="1266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6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6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64" w:author="Prieto Bailo, León Enrique" w:date="2023-07-07T23:01:00Z">
              <w:rPr>
                <w:rFonts w:ascii="Consolas" w:hAnsi="Consolas" w:cs="Courier New"/>
                <w:color w:val="000000"/>
                <w:sz w:val="17"/>
                <w:szCs w:val="17"/>
              </w:rPr>
            </w:rPrChange>
          </w:rPr>
          <w:t>pid_roll_</w:t>
        </w:r>
        <w:proofErr w:type="gramStart"/>
        <w:r w:rsidRPr="00454AE3">
          <w:rPr>
            <w:rFonts w:ascii="Consolas" w:hAnsi="Consolas" w:cs="Courier New"/>
            <w:color w:val="000000"/>
            <w:sz w:val="17"/>
            <w:szCs w:val="17"/>
            <w:lang w:val="en-US"/>
            <w:rPrChange w:id="12665" w:author="Prieto Bailo, León Enrique" w:date="2023-07-07T23:01:00Z">
              <w:rPr>
                <w:rFonts w:ascii="Consolas" w:hAnsi="Consolas" w:cs="Courier New"/>
                <w:color w:val="000000"/>
                <w:sz w:val="17"/>
                <w:szCs w:val="17"/>
              </w:rPr>
            </w:rPrChange>
          </w:rPr>
          <w:t>setpoint</w:t>
        </w:r>
        <w:proofErr w:type="spellEnd"/>
        <w:r w:rsidRPr="00454AE3">
          <w:rPr>
            <w:rFonts w:ascii="Consolas" w:hAnsi="Consolas" w:cs="Courier New"/>
            <w:color w:val="666600"/>
            <w:sz w:val="17"/>
            <w:szCs w:val="17"/>
            <w:lang w:val="en-US"/>
            <w:rPrChange w:id="12666" w:author="Prieto Bailo, León Enrique" w:date="2023-07-07T23:01:00Z">
              <w:rPr>
                <w:rFonts w:ascii="Consolas" w:hAnsi="Consolas" w:cs="Courier New"/>
                <w:color w:val="666600"/>
                <w:sz w:val="17"/>
                <w:szCs w:val="17"/>
              </w:rPr>
            </w:rPrChange>
          </w:rPr>
          <w:t>;</w:t>
        </w:r>
        <w:proofErr w:type="gramEnd"/>
      </w:ins>
    </w:p>
    <w:p w14:paraId="42C39FA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67" w:author="León Prieto" w:date="2023-07-07T22:49:00Z"/>
          <w:rFonts w:ascii="Consolas" w:hAnsi="Consolas" w:cs="Courier New"/>
          <w:sz w:val="17"/>
          <w:szCs w:val="17"/>
          <w:lang w:val="en-US"/>
          <w:rPrChange w:id="12668" w:author="Prieto Bailo, León Enrique" w:date="2023-07-07T23:01:00Z">
            <w:rPr>
              <w:ins w:id="12669" w:author="León Prieto" w:date="2023-07-07T22:49:00Z"/>
              <w:rFonts w:ascii="Consolas" w:hAnsi="Consolas" w:cs="Courier New"/>
              <w:sz w:val="17"/>
              <w:szCs w:val="17"/>
            </w:rPr>
          </w:rPrChange>
        </w:rPr>
      </w:pPr>
      <w:ins w:id="12670" w:author="León Prieto" w:date="2023-07-07T22:49:00Z">
        <w:r w:rsidRPr="00454AE3">
          <w:rPr>
            <w:rFonts w:ascii="Consolas" w:hAnsi="Consolas" w:cs="Courier New"/>
            <w:sz w:val="17"/>
            <w:szCs w:val="17"/>
            <w:lang w:val="en-US"/>
            <w:rPrChange w:id="12671" w:author="Prieto Bailo, León Enrique" w:date="2023-07-07T23:01:00Z">
              <w:rPr>
                <w:rFonts w:ascii="Consolas" w:hAnsi="Consolas" w:cs="Courier New"/>
                <w:sz w:val="17"/>
                <w:szCs w:val="17"/>
              </w:rPr>
            </w:rPrChange>
          </w:rPr>
          <w:t xml:space="preserve"> 40. </w:t>
        </w:r>
        <w:r w:rsidRPr="00454AE3">
          <w:rPr>
            <w:rFonts w:ascii="Consolas" w:hAnsi="Consolas" w:cs="Courier New"/>
            <w:color w:val="000000"/>
            <w:sz w:val="17"/>
            <w:szCs w:val="17"/>
            <w:lang w:val="en-US"/>
            <w:rPrChange w:id="1267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73"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67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7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7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77" w:author="Prieto Bailo, León Enrique" w:date="2023-07-07T23:01:00Z">
              <w:rPr>
                <w:rFonts w:ascii="Consolas" w:hAnsi="Consolas" w:cs="Courier New"/>
                <w:color w:val="000000"/>
                <w:sz w:val="17"/>
                <w:szCs w:val="17"/>
              </w:rPr>
            </w:rPrChange>
          </w:rPr>
          <w:t>pid_i_gain_roll_in</w:t>
        </w:r>
        <w:proofErr w:type="spellEnd"/>
        <w:r w:rsidRPr="00454AE3">
          <w:rPr>
            <w:rFonts w:ascii="Consolas" w:hAnsi="Consolas" w:cs="Courier New"/>
            <w:color w:val="000000"/>
            <w:sz w:val="17"/>
            <w:szCs w:val="17"/>
            <w:lang w:val="en-US"/>
            <w:rPrChange w:id="1267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7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8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81" w:author="Prieto Bailo, León Enrique" w:date="2023-07-07T23:01: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2682" w:author="Prieto Bailo, León Enrique" w:date="2023-07-07T23:01: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2683" w:author="Prieto Bailo, León Enrique" w:date="2023-07-07T23:01:00Z">
              <w:rPr>
                <w:rFonts w:ascii="Consolas" w:hAnsi="Consolas" w:cs="Courier New"/>
                <w:color w:val="666600"/>
                <w:sz w:val="17"/>
                <w:szCs w:val="17"/>
              </w:rPr>
            </w:rPrChange>
          </w:rPr>
          <w:t>;</w:t>
        </w:r>
        <w:proofErr w:type="gramEnd"/>
      </w:ins>
    </w:p>
    <w:p w14:paraId="65D19C0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684" w:author="León Prieto" w:date="2023-07-07T22:49:00Z"/>
          <w:rFonts w:ascii="Consolas" w:hAnsi="Consolas" w:cs="Courier New"/>
          <w:sz w:val="17"/>
          <w:szCs w:val="17"/>
          <w:lang w:val="en-US"/>
          <w:rPrChange w:id="12685" w:author="Prieto Bailo, León Enrique" w:date="2023-07-07T23:01:00Z">
            <w:rPr>
              <w:ins w:id="12686" w:author="León Prieto" w:date="2023-07-07T22:49:00Z"/>
              <w:rFonts w:ascii="Consolas" w:hAnsi="Consolas" w:cs="Courier New"/>
              <w:sz w:val="17"/>
              <w:szCs w:val="17"/>
            </w:rPr>
          </w:rPrChange>
        </w:rPr>
      </w:pPr>
      <w:ins w:id="12687" w:author="León Prieto" w:date="2023-07-07T22:49:00Z">
        <w:r w:rsidRPr="00454AE3">
          <w:rPr>
            <w:rFonts w:ascii="Consolas" w:hAnsi="Consolas" w:cs="Courier New"/>
            <w:sz w:val="17"/>
            <w:szCs w:val="17"/>
            <w:lang w:val="en-US"/>
            <w:rPrChange w:id="12688" w:author="Prieto Bailo, León Enrique" w:date="2023-07-07T23:01:00Z">
              <w:rPr>
                <w:rFonts w:ascii="Consolas" w:hAnsi="Consolas" w:cs="Courier New"/>
                <w:sz w:val="17"/>
                <w:szCs w:val="17"/>
              </w:rPr>
            </w:rPrChange>
          </w:rPr>
          <w:t xml:space="preserve"> 41. </w:t>
        </w:r>
        <w:r w:rsidRPr="00454AE3">
          <w:rPr>
            <w:rFonts w:ascii="Consolas" w:hAnsi="Consolas" w:cs="Courier New"/>
            <w:color w:val="000000"/>
            <w:sz w:val="17"/>
            <w:szCs w:val="17"/>
            <w:lang w:val="en-US"/>
            <w:rPrChange w:id="1268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690"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69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92"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693"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69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695"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69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697" w:author="Prieto Bailo, León Enrique" w:date="2023-07-07T23:01:00Z">
              <w:rPr>
                <w:rFonts w:ascii="Consolas" w:hAnsi="Consolas" w:cs="Courier New"/>
                <w:color w:val="000000"/>
                <w:sz w:val="17"/>
                <w:szCs w:val="17"/>
              </w:rPr>
            </w:rPrChange>
          </w:rPr>
          <w:t>pid_max_roll</w:t>
        </w:r>
        <w:proofErr w:type="spellEnd"/>
        <w:r w:rsidRPr="00454AE3">
          <w:rPr>
            <w:rFonts w:ascii="Consolas" w:hAnsi="Consolas" w:cs="Courier New"/>
            <w:color w:val="666600"/>
            <w:sz w:val="17"/>
            <w:szCs w:val="17"/>
            <w:lang w:val="en-US"/>
            <w:rPrChange w:id="1269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69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00"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70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0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0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04" w:author="Prieto Bailo, León Enrique" w:date="2023-07-07T23:01: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2705" w:author="Prieto Bailo, León Enrique" w:date="2023-07-07T23:01: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12706" w:author="Prieto Bailo, León Enrique" w:date="2023-07-07T23:01:00Z">
              <w:rPr>
                <w:rFonts w:ascii="Consolas" w:hAnsi="Consolas" w:cs="Courier New"/>
                <w:color w:val="666600"/>
                <w:sz w:val="17"/>
                <w:szCs w:val="17"/>
              </w:rPr>
            </w:rPrChange>
          </w:rPr>
          <w:t>;</w:t>
        </w:r>
        <w:proofErr w:type="gramEnd"/>
      </w:ins>
    </w:p>
    <w:p w14:paraId="355C08E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707" w:author="León Prieto" w:date="2023-07-07T22:49:00Z"/>
          <w:rFonts w:ascii="Consolas" w:hAnsi="Consolas" w:cs="Courier New"/>
          <w:sz w:val="17"/>
          <w:szCs w:val="17"/>
          <w:lang w:val="en-US"/>
          <w:rPrChange w:id="12708" w:author="Prieto Bailo, León Enrique" w:date="2023-07-07T23:01:00Z">
            <w:rPr>
              <w:ins w:id="12709" w:author="León Prieto" w:date="2023-07-07T22:49:00Z"/>
              <w:rFonts w:ascii="Consolas" w:hAnsi="Consolas" w:cs="Courier New"/>
              <w:sz w:val="17"/>
              <w:szCs w:val="17"/>
            </w:rPr>
          </w:rPrChange>
        </w:rPr>
      </w:pPr>
      <w:ins w:id="12710" w:author="León Prieto" w:date="2023-07-07T22:49:00Z">
        <w:r w:rsidRPr="00454AE3">
          <w:rPr>
            <w:rFonts w:ascii="Consolas" w:hAnsi="Consolas" w:cs="Courier New"/>
            <w:sz w:val="17"/>
            <w:szCs w:val="17"/>
            <w:lang w:val="en-US"/>
            <w:rPrChange w:id="12711" w:author="Prieto Bailo, León Enrique" w:date="2023-07-07T23:01:00Z">
              <w:rPr>
                <w:rFonts w:ascii="Consolas" w:hAnsi="Consolas" w:cs="Courier New"/>
                <w:sz w:val="17"/>
                <w:szCs w:val="17"/>
              </w:rPr>
            </w:rPrChange>
          </w:rPr>
          <w:t xml:space="preserve"> 42. </w:t>
        </w:r>
        <w:r w:rsidRPr="00454AE3">
          <w:rPr>
            <w:rFonts w:ascii="Consolas" w:hAnsi="Consolas" w:cs="Courier New"/>
            <w:color w:val="000000"/>
            <w:sz w:val="17"/>
            <w:szCs w:val="17"/>
            <w:lang w:val="en-US"/>
            <w:rPrChange w:id="1271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713" w:author="Prieto Bailo, León Enrique" w:date="2023-07-07T23:01: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71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715"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71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17"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718"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719"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20" w:author="Prieto Bailo, León Enrique" w:date="2023-07-07T23:01: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2721"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22" w:author="Prieto Bailo, León Enrique" w:date="2023-07-07T23:01:00Z">
              <w:rPr>
                <w:rFonts w:ascii="Consolas" w:hAnsi="Consolas" w:cs="Courier New"/>
                <w:color w:val="000000"/>
                <w:sz w:val="17"/>
                <w:szCs w:val="17"/>
              </w:rPr>
            </w:rPrChange>
          </w:rPr>
          <w:t>pid_max_roll</w:t>
        </w:r>
        <w:proofErr w:type="spellEnd"/>
        <w:r w:rsidRPr="00454AE3">
          <w:rPr>
            <w:rFonts w:ascii="Consolas" w:hAnsi="Consolas" w:cs="Courier New"/>
            <w:color w:val="000000"/>
            <w:sz w:val="17"/>
            <w:szCs w:val="17"/>
            <w:lang w:val="en-US"/>
            <w:rPrChange w:id="12723"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2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2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26"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727"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72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2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30"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731"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32"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33"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34" w:author="Prieto Bailo, León Enrique" w:date="2023-07-07T23:01:00Z">
              <w:rPr>
                <w:rFonts w:ascii="Consolas" w:hAnsi="Consolas" w:cs="Courier New"/>
                <w:color w:val="000000"/>
                <w:sz w:val="17"/>
                <w:szCs w:val="17"/>
              </w:rPr>
            </w:rPrChange>
          </w:rPr>
          <w:t>pid_max_roll</w:t>
        </w:r>
        <w:proofErr w:type="spellEnd"/>
        <w:r w:rsidRPr="00454AE3">
          <w:rPr>
            <w:rFonts w:ascii="Consolas" w:hAnsi="Consolas" w:cs="Courier New"/>
            <w:color w:val="000000"/>
            <w:sz w:val="17"/>
            <w:szCs w:val="17"/>
            <w:lang w:val="en-US"/>
            <w:rPrChange w:id="1273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3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37" w:author="Prieto Bailo, León Enrique" w:date="2023-07-07T23:01: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2738" w:author="Prieto Bailo, León Enrique" w:date="2023-07-07T23:01: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739" w:author="Prieto Bailo, León Enrique" w:date="2023-07-07T23:01: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740" w:author="Prieto Bailo, León Enrique" w:date="2023-07-07T23:01:00Z">
              <w:rPr>
                <w:rFonts w:ascii="Consolas" w:hAnsi="Consolas" w:cs="Courier New"/>
                <w:color w:val="666600"/>
                <w:sz w:val="17"/>
                <w:szCs w:val="17"/>
              </w:rPr>
            </w:rPrChange>
          </w:rPr>
          <w:t>;</w:t>
        </w:r>
        <w:proofErr w:type="gramEnd"/>
      </w:ins>
    </w:p>
    <w:p w14:paraId="26CEFEA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741" w:author="León Prieto" w:date="2023-07-07T22:49:00Z"/>
          <w:rFonts w:ascii="Consolas" w:hAnsi="Consolas" w:cs="Courier New"/>
          <w:sz w:val="17"/>
          <w:szCs w:val="17"/>
          <w:lang w:val="en-US"/>
          <w:rPrChange w:id="12742" w:author="Prieto Bailo, León Enrique" w:date="2023-07-07T23:01:00Z">
            <w:rPr>
              <w:ins w:id="12743" w:author="León Prieto" w:date="2023-07-07T22:49:00Z"/>
              <w:rFonts w:ascii="Consolas" w:hAnsi="Consolas" w:cs="Courier New"/>
              <w:sz w:val="17"/>
              <w:szCs w:val="17"/>
            </w:rPr>
          </w:rPrChange>
        </w:rPr>
      </w:pPr>
      <w:ins w:id="12744" w:author="León Prieto" w:date="2023-07-07T22:49:00Z">
        <w:r w:rsidRPr="00454AE3">
          <w:rPr>
            <w:rFonts w:ascii="Consolas" w:hAnsi="Consolas" w:cs="Courier New"/>
            <w:sz w:val="17"/>
            <w:szCs w:val="17"/>
            <w:lang w:val="en-US"/>
            <w:rPrChange w:id="12745" w:author="Prieto Bailo, León Enrique" w:date="2023-07-07T23:01:00Z">
              <w:rPr>
                <w:rFonts w:ascii="Consolas" w:hAnsi="Consolas" w:cs="Courier New"/>
                <w:sz w:val="17"/>
                <w:szCs w:val="17"/>
              </w:rPr>
            </w:rPrChange>
          </w:rPr>
          <w:t xml:space="preserve"> 43. </w:t>
        </w:r>
        <w:r w:rsidRPr="00454AE3">
          <w:rPr>
            <w:rFonts w:ascii="Consolas" w:hAnsi="Consolas" w:cs="Courier New"/>
            <w:color w:val="000000"/>
            <w:sz w:val="17"/>
            <w:szCs w:val="17"/>
            <w:lang w:val="en-US"/>
            <w:rPrChange w:id="12746" w:author="Prieto Bailo, León Enrique" w:date="2023-07-07T23:01:00Z">
              <w:rPr>
                <w:rFonts w:ascii="Consolas" w:hAnsi="Consolas" w:cs="Courier New"/>
                <w:color w:val="000000"/>
                <w:sz w:val="17"/>
                <w:szCs w:val="17"/>
              </w:rPr>
            </w:rPrChange>
          </w:rPr>
          <w:t> </w:t>
        </w:r>
      </w:ins>
    </w:p>
    <w:p w14:paraId="6E0D34D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747" w:author="León Prieto" w:date="2023-07-07T22:49:00Z"/>
          <w:rFonts w:ascii="Consolas" w:hAnsi="Consolas" w:cs="Courier New"/>
          <w:sz w:val="17"/>
          <w:szCs w:val="17"/>
          <w:lang w:val="en-US"/>
          <w:rPrChange w:id="12748" w:author="Prieto Bailo, León Enrique" w:date="2023-07-07T23:01:00Z">
            <w:rPr>
              <w:ins w:id="12749" w:author="León Prieto" w:date="2023-07-07T22:49:00Z"/>
              <w:rFonts w:ascii="Consolas" w:hAnsi="Consolas" w:cs="Courier New"/>
              <w:sz w:val="17"/>
              <w:szCs w:val="17"/>
            </w:rPr>
          </w:rPrChange>
        </w:rPr>
      </w:pPr>
      <w:ins w:id="12750" w:author="León Prieto" w:date="2023-07-07T22:49:00Z">
        <w:r w:rsidRPr="00454AE3">
          <w:rPr>
            <w:rFonts w:ascii="Consolas" w:hAnsi="Consolas" w:cs="Courier New"/>
            <w:sz w:val="17"/>
            <w:szCs w:val="17"/>
            <w:lang w:val="en-US"/>
            <w:rPrChange w:id="12751" w:author="Prieto Bailo, León Enrique" w:date="2023-07-07T23:01:00Z">
              <w:rPr>
                <w:rFonts w:ascii="Consolas" w:hAnsi="Consolas" w:cs="Courier New"/>
                <w:sz w:val="17"/>
                <w:szCs w:val="17"/>
              </w:rPr>
            </w:rPrChange>
          </w:rPr>
          <w:t xml:space="preserve"> 44. </w:t>
        </w:r>
        <w:r w:rsidRPr="00454AE3">
          <w:rPr>
            <w:rFonts w:ascii="Consolas" w:hAnsi="Consolas" w:cs="Courier New"/>
            <w:color w:val="000000"/>
            <w:sz w:val="17"/>
            <w:szCs w:val="17"/>
            <w:lang w:val="en-US"/>
            <w:rPrChange w:id="1275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53" w:author="Prieto Bailo, León Enrique" w:date="2023-07-07T23:01: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2754"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55"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56"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57" w:author="Prieto Bailo, León Enrique" w:date="2023-07-07T23:01:00Z">
              <w:rPr>
                <w:rFonts w:ascii="Consolas" w:hAnsi="Consolas" w:cs="Courier New"/>
                <w:color w:val="000000"/>
                <w:sz w:val="17"/>
                <w:szCs w:val="17"/>
              </w:rPr>
            </w:rPrChange>
          </w:rPr>
          <w:t>pid_p_gain_roll</w:t>
        </w:r>
        <w:proofErr w:type="spellEnd"/>
        <w:r w:rsidRPr="00454AE3">
          <w:rPr>
            <w:rFonts w:ascii="Consolas" w:hAnsi="Consolas" w:cs="Courier New"/>
            <w:color w:val="000000"/>
            <w:sz w:val="17"/>
            <w:szCs w:val="17"/>
            <w:lang w:val="en-US"/>
            <w:rPrChange w:id="12758"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59"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60"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61" w:author="Prieto Bailo, León Enrique" w:date="2023-07-07T23:01: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276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63"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64"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65" w:author="Prieto Bailo, León Enrique" w:date="2023-07-07T23:01:00Z">
              <w:rPr>
                <w:rFonts w:ascii="Consolas" w:hAnsi="Consolas" w:cs="Courier New"/>
                <w:color w:val="000000"/>
                <w:sz w:val="17"/>
                <w:szCs w:val="17"/>
              </w:rPr>
            </w:rPrChange>
          </w:rPr>
          <w:t>pid_i_mem_roll</w:t>
        </w:r>
        <w:proofErr w:type="spellEnd"/>
        <w:r w:rsidRPr="00454AE3">
          <w:rPr>
            <w:rFonts w:ascii="Consolas" w:hAnsi="Consolas" w:cs="Courier New"/>
            <w:color w:val="000000"/>
            <w:sz w:val="17"/>
            <w:szCs w:val="17"/>
            <w:lang w:val="en-US"/>
            <w:rPrChange w:id="12766"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67"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68"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69" w:author="Prieto Bailo, León Enrique" w:date="2023-07-07T23:01:00Z">
              <w:rPr>
                <w:rFonts w:ascii="Consolas" w:hAnsi="Consolas" w:cs="Courier New"/>
                <w:color w:val="000000"/>
                <w:sz w:val="17"/>
                <w:szCs w:val="17"/>
              </w:rPr>
            </w:rPrChange>
          </w:rPr>
          <w:t>pid_d_gain_roll</w:t>
        </w:r>
        <w:proofErr w:type="spellEnd"/>
        <w:r w:rsidRPr="00454AE3">
          <w:rPr>
            <w:rFonts w:ascii="Consolas" w:hAnsi="Consolas" w:cs="Courier New"/>
            <w:color w:val="000000"/>
            <w:sz w:val="17"/>
            <w:szCs w:val="17"/>
            <w:lang w:val="en-US"/>
            <w:rPrChange w:id="1277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71"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72"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73"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774" w:author="Prieto Bailo, León Enrique" w:date="2023-07-07T23:01: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277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76"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77"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78" w:author="Prieto Bailo, León Enrique" w:date="2023-07-07T23:01:00Z">
              <w:rPr>
                <w:rFonts w:ascii="Consolas" w:hAnsi="Consolas" w:cs="Courier New"/>
                <w:color w:val="000000"/>
                <w:sz w:val="17"/>
                <w:szCs w:val="17"/>
              </w:rPr>
            </w:rPrChange>
          </w:rPr>
          <w:t>pid_last_roll_d_error</w:t>
        </w:r>
        <w:proofErr w:type="spellEnd"/>
        <w:proofErr w:type="gramStart"/>
        <w:r w:rsidRPr="00454AE3">
          <w:rPr>
            <w:rFonts w:ascii="Consolas" w:hAnsi="Consolas" w:cs="Courier New"/>
            <w:color w:val="666600"/>
            <w:sz w:val="17"/>
            <w:szCs w:val="17"/>
            <w:lang w:val="en-US"/>
            <w:rPrChange w:id="12779" w:author="Prieto Bailo, León Enrique" w:date="2023-07-07T23:01:00Z">
              <w:rPr>
                <w:rFonts w:ascii="Consolas" w:hAnsi="Consolas" w:cs="Courier New"/>
                <w:color w:val="666600"/>
                <w:sz w:val="17"/>
                <w:szCs w:val="17"/>
              </w:rPr>
            </w:rPrChange>
          </w:rPr>
          <w:t>);</w:t>
        </w:r>
        <w:proofErr w:type="gramEnd"/>
      </w:ins>
    </w:p>
    <w:p w14:paraId="0BB1484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780" w:author="León Prieto" w:date="2023-07-07T22:49:00Z"/>
          <w:rFonts w:ascii="Consolas" w:hAnsi="Consolas" w:cs="Courier New"/>
          <w:sz w:val="17"/>
          <w:szCs w:val="17"/>
          <w:lang w:val="en-US"/>
          <w:rPrChange w:id="12781" w:author="Prieto Bailo, León Enrique" w:date="2023-07-07T23:01:00Z">
            <w:rPr>
              <w:ins w:id="12782" w:author="León Prieto" w:date="2023-07-07T22:49:00Z"/>
              <w:rFonts w:ascii="Consolas" w:hAnsi="Consolas" w:cs="Courier New"/>
              <w:sz w:val="17"/>
              <w:szCs w:val="17"/>
            </w:rPr>
          </w:rPrChange>
        </w:rPr>
      </w:pPr>
      <w:ins w:id="12783" w:author="León Prieto" w:date="2023-07-07T22:49:00Z">
        <w:r w:rsidRPr="00454AE3">
          <w:rPr>
            <w:rFonts w:ascii="Consolas" w:hAnsi="Consolas" w:cs="Courier New"/>
            <w:sz w:val="17"/>
            <w:szCs w:val="17"/>
            <w:lang w:val="en-US"/>
            <w:rPrChange w:id="12784" w:author="Prieto Bailo, León Enrique" w:date="2023-07-07T23:01:00Z">
              <w:rPr>
                <w:rFonts w:ascii="Consolas" w:hAnsi="Consolas" w:cs="Courier New"/>
                <w:sz w:val="17"/>
                <w:szCs w:val="17"/>
              </w:rPr>
            </w:rPrChange>
          </w:rPr>
          <w:t xml:space="preserve"> 45. </w:t>
        </w:r>
        <w:r w:rsidRPr="00454AE3">
          <w:rPr>
            <w:rFonts w:ascii="Consolas" w:hAnsi="Consolas" w:cs="Courier New"/>
            <w:color w:val="000000"/>
            <w:sz w:val="17"/>
            <w:szCs w:val="17"/>
            <w:lang w:val="en-US"/>
            <w:rPrChange w:id="12785"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786" w:author="Prieto Bailo, León Enrique" w:date="2023-07-07T23:01: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78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88" w:author="Prieto Bailo, León Enrique" w:date="2023-07-07T23:01: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789" w:author="Prieto Bailo, León Enrique" w:date="2023-07-07T23:01: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2790"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91" w:author="Prieto Bailo, León Enrique" w:date="2023-07-07T23:01: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792"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93" w:author="Prieto Bailo, León Enrique" w:date="2023-07-07T23:01:00Z">
              <w:rPr>
                <w:rFonts w:ascii="Consolas" w:hAnsi="Consolas" w:cs="Courier New"/>
                <w:color w:val="000000"/>
                <w:sz w:val="17"/>
                <w:szCs w:val="17"/>
              </w:rPr>
            </w:rPrChange>
          </w:rPr>
          <w:t>pid_max_roll</w:t>
        </w:r>
        <w:proofErr w:type="spellEnd"/>
        <w:r w:rsidRPr="00454AE3">
          <w:rPr>
            <w:rFonts w:ascii="Consolas" w:hAnsi="Consolas" w:cs="Courier New"/>
            <w:color w:val="666600"/>
            <w:sz w:val="17"/>
            <w:szCs w:val="17"/>
            <w:lang w:val="en-US"/>
            <w:rPrChange w:id="12794"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95"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796" w:author="Prieto Bailo, León Enrique" w:date="2023-07-07T23:01: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2797" w:author="Prieto Bailo, León Enrique" w:date="2023-07-07T23:01: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798" w:author="Prieto Bailo, León Enrique" w:date="2023-07-07T23:01: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799" w:author="Prieto Bailo, León Enrique" w:date="2023-07-07T23:01: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00" w:author="Prieto Bailo, León Enrique" w:date="2023-07-07T23:01: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2801" w:author="Prieto Bailo, León Enrique" w:date="2023-07-07T23:01:00Z">
              <w:rPr>
                <w:rFonts w:ascii="Consolas" w:hAnsi="Consolas" w:cs="Courier New"/>
                <w:color w:val="000000"/>
                <w:sz w:val="17"/>
                <w:szCs w:val="17"/>
              </w:rPr>
            </w:rPrChange>
          </w:rPr>
          <w:t>roll</w:t>
        </w:r>
        <w:proofErr w:type="spellEnd"/>
        <w:r w:rsidRPr="00454AE3">
          <w:rPr>
            <w:rFonts w:ascii="Consolas" w:hAnsi="Consolas" w:cs="Courier New"/>
            <w:color w:val="666600"/>
            <w:sz w:val="17"/>
            <w:szCs w:val="17"/>
            <w:lang w:val="en-US"/>
            <w:rPrChange w:id="12802" w:author="Prieto Bailo, León Enrique" w:date="2023-07-07T23:01:00Z">
              <w:rPr>
                <w:rFonts w:ascii="Consolas" w:hAnsi="Consolas" w:cs="Courier New"/>
                <w:color w:val="666600"/>
                <w:sz w:val="17"/>
                <w:szCs w:val="17"/>
              </w:rPr>
            </w:rPrChange>
          </w:rPr>
          <w:t>;</w:t>
        </w:r>
        <w:proofErr w:type="gramEnd"/>
      </w:ins>
    </w:p>
    <w:p w14:paraId="2B2F289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03" w:author="León Prieto" w:date="2023-07-07T22:49:00Z"/>
          <w:rFonts w:ascii="Consolas" w:hAnsi="Consolas" w:cs="Courier New"/>
          <w:sz w:val="17"/>
          <w:szCs w:val="17"/>
          <w:lang w:val="en-US"/>
          <w:rPrChange w:id="12804" w:author="Prieto Bailo, León Enrique" w:date="2023-07-07T23:02:00Z">
            <w:rPr>
              <w:ins w:id="12805" w:author="León Prieto" w:date="2023-07-07T22:49:00Z"/>
              <w:rFonts w:ascii="Consolas" w:hAnsi="Consolas" w:cs="Courier New"/>
              <w:sz w:val="17"/>
              <w:szCs w:val="17"/>
            </w:rPr>
          </w:rPrChange>
        </w:rPr>
      </w:pPr>
      <w:ins w:id="12806" w:author="León Prieto" w:date="2023-07-07T22:49:00Z">
        <w:r w:rsidRPr="00454AE3">
          <w:rPr>
            <w:rFonts w:ascii="Consolas" w:hAnsi="Consolas" w:cs="Courier New"/>
            <w:sz w:val="17"/>
            <w:szCs w:val="17"/>
            <w:lang w:val="en-US"/>
            <w:rPrChange w:id="12807" w:author="Prieto Bailo, León Enrique" w:date="2023-07-07T23:01:00Z">
              <w:rPr>
                <w:rFonts w:ascii="Consolas" w:hAnsi="Consolas" w:cs="Courier New"/>
                <w:sz w:val="17"/>
                <w:szCs w:val="17"/>
              </w:rPr>
            </w:rPrChange>
          </w:rPr>
          <w:t xml:space="preserve"> </w:t>
        </w:r>
        <w:r w:rsidRPr="00454AE3">
          <w:rPr>
            <w:rFonts w:ascii="Consolas" w:hAnsi="Consolas" w:cs="Courier New"/>
            <w:sz w:val="17"/>
            <w:szCs w:val="17"/>
            <w:lang w:val="en-US"/>
            <w:rPrChange w:id="12808" w:author="Prieto Bailo, León Enrique" w:date="2023-07-07T23:02:00Z">
              <w:rPr>
                <w:rFonts w:ascii="Consolas" w:hAnsi="Consolas" w:cs="Courier New"/>
                <w:sz w:val="17"/>
                <w:szCs w:val="17"/>
              </w:rPr>
            </w:rPrChange>
          </w:rPr>
          <w:t xml:space="preserve">46. </w:t>
        </w:r>
        <w:r w:rsidRPr="00454AE3">
          <w:rPr>
            <w:rFonts w:ascii="Consolas" w:hAnsi="Consolas" w:cs="Courier New"/>
            <w:color w:val="000000"/>
            <w:sz w:val="17"/>
            <w:szCs w:val="17"/>
            <w:lang w:val="en-US"/>
            <w:rPrChange w:id="1280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810"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81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812"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81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14"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815" w:author="Prieto Bailo, León Enrique" w:date="2023-07-07T23:02: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281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17"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281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19" w:author="Prieto Bailo, León Enrique" w:date="2023-07-07T23:02:00Z">
              <w:rPr>
                <w:rFonts w:ascii="Consolas" w:hAnsi="Consolas" w:cs="Courier New"/>
                <w:color w:val="000000"/>
                <w:sz w:val="17"/>
                <w:szCs w:val="17"/>
              </w:rPr>
            </w:rPrChange>
          </w:rPr>
          <w:t>pid_max_roll</w:t>
        </w:r>
        <w:proofErr w:type="spellEnd"/>
        <w:r w:rsidRPr="00454AE3">
          <w:rPr>
            <w:rFonts w:ascii="Consolas" w:hAnsi="Consolas" w:cs="Courier New"/>
            <w:color w:val="000000"/>
            <w:sz w:val="17"/>
            <w:szCs w:val="17"/>
            <w:lang w:val="en-US"/>
            <w:rPrChange w:id="1282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2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2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23"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824"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82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2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27" w:author="Prieto Bailo, León Enrique" w:date="2023-07-07T23:02: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282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2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3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31" w:author="Prieto Bailo, León Enrique" w:date="2023-07-07T23:02:00Z">
              <w:rPr>
                <w:rFonts w:ascii="Consolas" w:hAnsi="Consolas" w:cs="Courier New"/>
                <w:color w:val="000000"/>
                <w:sz w:val="17"/>
                <w:szCs w:val="17"/>
              </w:rPr>
            </w:rPrChange>
          </w:rPr>
          <w:t>pid_max_roll</w:t>
        </w:r>
        <w:proofErr w:type="spellEnd"/>
        <w:r w:rsidRPr="00454AE3">
          <w:rPr>
            <w:rFonts w:ascii="Consolas" w:hAnsi="Consolas" w:cs="Courier New"/>
            <w:color w:val="000000"/>
            <w:sz w:val="17"/>
            <w:szCs w:val="17"/>
            <w:lang w:val="en-US"/>
            <w:rPrChange w:id="1283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3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34"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2835"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2836"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2837" w:author="Prieto Bailo, León Enrique" w:date="2023-07-07T23:02:00Z">
              <w:rPr>
                <w:rFonts w:ascii="Consolas" w:hAnsi="Consolas" w:cs="Courier New"/>
                <w:color w:val="666600"/>
                <w:sz w:val="17"/>
                <w:szCs w:val="17"/>
              </w:rPr>
            </w:rPrChange>
          </w:rPr>
          <w:t>;</w:t>
        </w:r>
        <w:proofErr w:type="gramEnd"/>
      </w:ins>
    </w:p>
    <w:p w14:paraId="4B35A77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38" w:author="León Prieto" w:date="2023-07-07T22:49:00Z"/>
          <w:rFonts w:ascii="Consolas" w:hAnsi="Consolas" w:cs="Courier New"/>
          <w:sz w:val="17"/>
          <w:szCs w:val="17"/>
          <w:lang w:val="en-US"/>
          <w:rPrChange w:id="12839" w:author="Prieto Bailo, León Enrique" w:date="2023-07-07T23:02:00Z">
            <w:rPr>
              <w:ins w:id="12840" w:author="León Prieto" w:date="2023-07-07T22:49:00Z"/>
              <w:rFonts w:ascii="Consolas" w:hAnsi="Consolas" w:cs="Courier New"/>
              <w:sz w:val="17"/>
              <w:szCs w:val="17"/>
            </w:rPr>
          </w:rPrChange>
        </w:rPr>
      </w:pPr>
      <w:ins w:id="12841" w:author="León Prieto" w:date="2023-07-07T22:49:00Z">
        <w:r w:rsidRPr="00454AE3">
          <w:rPr>
            <w:rFonts w:ascii="Consolas" w:hAnsi="Consolas" w:cs="Courier New"/>
            <w:sz w:val="17"/>
            <w:szCs w:val="17"/>
            <w:lang w:val="en-US"/>
            <w:rPrChange w:id="12842" w:author="Prieto Bailo, León Enrique" w:date="2023-07-07T23:02:00Z">
              <w:rPr>
                <w:rFonts w:ascii="Consolas" w:hAnsi="Consolas" w:cs="Courier New"/>
                <w:sz w:val="17"/>
                <w:szCs w:val="17"/>
              </w:rPr>
            </w:rPrChange>
          </w:rPr>
          <w:t xml:space="preserve"> 47. </w:t>
        </w:r>
        <w:r w:rsidRPr="00454AE3">
          <w:rPr>
            <w:rFonts w:ascii="Consolas" w:hAnsi="Consolas" w:cs="Courier New"/>
            <w:color w:val="000000"/>
            <w:sz w:val="17"/>
            <w:szCs w:val="17"/>
            <w:lang w:val="en-US"/>
            <w:rPrChange w:id="12843" w:author="Prieto Bailo, León Enrique" w:date="2023-07-07T23:02:00Z">
              <w:rPr>
                <w:rFonts w:ascii="Consolas" w:hAnsi="Consolas" w:cs="Courier New"/>
                <w:color w:val="000000"/>
                <w:sz w:val="17"/>
                <w:szCs w:val="17"/>
              </w:rPr>
            </w:rPrChange>
          </w:rPr>
          <w:t> </w:t>
        </w:r>
      </w:ins>
    </w:p>
    <w:p w14:paraId="64663B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44" w:author="León Prieto" w:date="2023-07-07T22:49:00Z"/>
          <w:rFonts w:ascii="Consolas" w:hAnsi="Consolas" w:cs="Courier New"/>
          <w:sz w:val="17"/>
          <w:szCs w:val="17"/>
          <w:lang w:val="en-US"/>
          <w:rPrChange w:id="12845" w:author="Prieto Bailo, León Enrique" w:date="2023-07-07T23:02:00Z">
            <w:rPr>
              <w:ins w:id="12846" w:author="León Prieto" w:date="2023-07-07T22:49:00Z"/>
              <w:rFonts w:ascii="Consolas" w:hAnsi="Consolas" w:cs="Courier New"/>
              <w:sz w:val="17"/>
              <w:szCs w:val="17"/>
            </w:rPr>
          </w:rPrChange>
        </w:rPr>
      </w:pPr>
      <w:ins w:id="12847" w:author="León Prieto" w:date="2023-07-07T22:49:00Z">
        <w:r w:rsidRPr="00454AE3">
          <w:rPr>
            <w:rFonts w:ascii="Consolas" w:hAnsi="Consolas" w:cs="Courier New"/>
            <w:sz w:val="17"/>
            <w:szCs w:val="17"/>
            <w:lang w:val="en-US"/>
            <w:rPrChange w:id="12848" w:author="Prieto Bailo, León Enrique" w:date="2023-07-07T23:02:00Z">
              <w:rPr>
                <w:rFonts w:ascii="Consolas" w:hAnsi="Consolas" w:cs="Courier New"/>
                <w:sz w:val="17"/>
                <w:szCs w:val="17"/>
              </w:rPr>
            </w:rPrChange>
          </w:rPr>
          <w:t xml:space="preserve"> 48. </w:t>
        </w:r>
        <w:r w:rsidRPr="00454AE3">
          <w:rPr>
            <w:rFonts w:ascii="Consolas" w:hAnsi="Consolas" w:cs="Courier New"/>
            <w:color w:val="000000"/>
            <w:sz w:val="17"/>
            <w:szCs w:val="17"/>
            <w:lang w:val="en-US"/>
            <w:rPrChange w:id="1284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50" w:author="Prieto Bailo, León Enrique" w:date="2023-07-07T23:02:00Z">
              <w:rPr>
                <w:rFonts w:ascii="Consolas" w:hAnsi="Consolas" w:cs="Courier New"/>
                <w:color w:val="000000"/>
                <w:sz w:val="17"/>
                <w:szCs w:val="17"/>
              </w:rPr>
            </w:rPrChange>
          </w:rPr>
          <w:t>pid_last_roll_d_error</w:t>
        </w:r>
        <w:proofErr w:type="spellEnd"/>
        <w:r w:rsidRPr="00454AE3">
          <w:rPr>
            <w:rFonts w:ascii="Consolas" w:hAnsi="Consolas" w:cs="Courier New"/>
            <w:color w:val="000000"/>
            <w:sz w:val="17"/>
            <w:szCs w:val="17"/>
            <w:lang w:val="en-US"/>
            <w:rPrChange w:id="128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5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5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54"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2855"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2856" w:author="Prieto Bailo, León Enrique" w:date="2023-07-07T23:02:00Z">
              <w:rPr>
                <w:rFonts w:ascii="Consolas" w:hAnsi="Consolas" w:cs="Courier New"/>
                <w:color w:val="666600"/>
                <w:sz w:val="17"/>
                <w:szCs w:val="17"/>
              </w:rPr>
            </w:rPrChange>
          </w:rPr>
          <w:t>;</w:t>
        </w:r>
        <w:proofErr w:type="gramEnd"/>
      </w:ins>
    </w:p>
    <w:p w14:paraId="4116AA3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57" w:author="León Prieto" w:date="2023-07-07T22:49:00Z"/>
          <w:rFonts w:ascii="Consolas" w:hAnsi="Consolas" w:cs="Courier New"/>
          <w:sz w:val="17"/>
          <w:szCs w:val="17"/>
          <w:lang w:val="en-US"/>
          <w:rPrChange w:id="12858" w:author="Prieto Bailo, León Enrique" w:date="2023-07-07T23:02:00Z">
            <w:rPr>
              <w:ins w:id="12859" w:author="León Prieto" w:date="2023-07-07T22:49:00Z"/>
              <w:rFonts w:ascii="Consolas" w:hAnsi="Consolas" w:cs="Courier New"/>
              <w:sz w:val="17"/>
              <w:szCs w:val="17"/>
            </w:rPr>
          </w:rPrChange>
        </w:rPr>
      </w:pPr>
      <w:ins w:id="12860" w:author="León Prieto" w:date="2023-07-07T22:49:00Z">
        <w:r w:rsidRPr="00454AE3">
          <w:rPr>
            <w:rFonts w:ascii="Consolas" w:hAnsi="Consolas" w:cs="Courier New"/>
            <w:sz w:val="17"/>
            <w:szCs w:val="17"/>
            <w:lang w:val="en-US"/>
            <w:rPrChange w:id="12861" w:author="Prieto Bailo, León Enrique" w:date="2023-07-07T23:02:00Z">
              <w:rPr>
                <w:rFonts w:ascii="Consolas" w:hAnsi="Consolas" w:cs="Courier New"/>
                <w:sz w:val="17"/>
                <w:szCs w:val="17"/>
              </w:rPr>
            </w:rPrChange>
          </w:rPr>
          <w:t xml:space="preserve"> 49. </w:t>
        </w:r>
        <w:r w:rsidRPr="00454AE3">
          <w:rPr>
            <w:rFonts w:ascii="Consolas" w:hAnsi="Consolas" w:cs="Courier New"/>
            <w:color w:val="000000"/>
            <w:sz w:val="17"/>
            <w:szCs w:val="17"/>
            <w:lang w:val="en-US"/>
            <w:rPrChange w:id="12862" w:author="Prieto Bailo, León Enrique" w:date="2023-07-07T23:02:00Z">
              <w:rPr>
                <w:rFonts w:ascii="Consolas" w:hAnsi="Consolas" w:cs="Courier New"/>
                <w:color w:val="000000"/>
                <w:sz w:val="17"/>
                <w:szCs w:val="17"/>
              </w:rPr>
            </w:rPrChange>
          </w:rPr>
          <w:t> </w:t>
        </w:r>
      </w:ins>
    </w:p>
    <w:p w14:paraId="1D8C46F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63" w:author="León Prieto" w:date="2023-07-07T22:49:00Z"/>
          <w:rFonts w:ascii="Consolas" w:hAnsi="Consolas" w:cs="Courier New"/>
          <w:sz w:val="17"/>
          <w:szCs w:val="17"/>
          <w:lang w:val="en-US"/>
          <w:rPrChange w:id="12864" w:author="Prieto Bailo, León Enrique" w:date="2023-07-07T23:02:00Z">
            <w:rPr>
              <w:ins w:id="12865" w:author="León Prieto" w:date="2023-07-07T22:49:00Z"/>
              <w:rFonts w:ascii="Consolas" w:hAnsi="Consolas" w:cs="Courier New"/>
              <w:sz w:val="17"/>
              <w:szCs w:val="17"/>
            </w:rPr>
          </w:rPrChange>
        </w:rPr>
      </w:pPr>
      <w:ins w:id="12866" w:author="León Prieto" w:date="2023-07-07T22:49:00Z">
        <w:r w:rsidRPr="00454AE3">
          <w:rPr>
            <w:rFonts w:ascii="Consolas" w:hAnsi="Consolas" w:cs="Courier New"/>
            <w:sz w:val="17"/>
            <w:szCs w:val="17"/>
            <w:lang w:val="en-US"/>
            <w:rPrChange w:id="12867" w:author="Prieto Bailo, León Enrique" w:date="2023-07-07T23:02:00Z">
              <w:rPr>
                <w:rFonts w:ascii="Consolas" w:hAnsi="Consolas" w:cs="Courier New"/>
                <w:sz w:val="17"/>
                <w:szCs w:val="17"/>
              </w:rPr>
            </w:rPrChange>
          </w:rPr>
          <w:t xml:space="preserve"> 50. </w:t>
        </w:r>
        <w:r w:rsidRPr="00454AE3">
          <w:rPr>
            <w:rFonts w:ascii="Consolas" w:hAnsi="Consolas" w:cs="Courier New"/>
            <w:color w:val="000000"/>
            <w:sz w:val="17"/>
            <w:szCs w:val="17"/>
            <w:lang w:val="en-US"/>
            <w:rPrChange w:id="1286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12869" w:author="Prieto Bailo, León Enrique" w:date="2023-07-07T23:02:00Z">
              <w:rPr>
                <w:rFonts w:ascii="Consolas" w:hAnsi="Consolas" w:cs="Courier New"/>
                <w:color w:val="880000"/>
                <w:sz w:val="17"/>
                <w:szCs w:val="17"/>
              </w:rPr>
            </w:rPrChange>
          </w:rPr>
          <w:t>//Pitch calculations</w:t>
        </w:r>
      </w:ins>
    </w:p>
    <w:p w14:paraId="298B1C7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70" w:author="León Prieto" w:date="2023-07-07T22:49:00Z"/>
          <w:rFonts w:ascii="Consolas" w:hAnsi="Consolas" w:cs="Courier New"/>
          <w:sz w:val="17"/>
          <w:szCs w:val="17"/>
          <w:lang w:val="en-US"/>
          <w:rPrChange w:id="12871" w:author="Prieto Bailo, León Enrique" w:date="2023-07-07T23:02:00Z">
            <w:rPr>
              <w:ins w:id="12872" w:author="León Prieto" w:date="2023-07-07T22:49:00Z"/>
              <w:rFonts w:ascii="Consolas" w:hAnsi="Consolas" w:cs="Courier New"/>
              <w:sz w:val="17"/>
              <w:szCs w:val="17"/>
            </w:rPr>
          </w:rPrChange>
        </w:rPr>
      </w:pPr>
      <w:ins w:id="12873" w:author="León Prieto" w:date="2023-07-07T22:49:00Z">
        <w:r w:rsidRPr="00454AE3">
          <w:rPr>
            <w:rFonts w:ascii="Consolas" w:hAnsi="Consolas" w:cs="Courier New"/>
            <w:sz w:val="17"/>
            <w:szCs w:val="17"/>
            <w:lang w:val="en-US"/>
            <w:rPrChange w:id="12874" w:author="Prieto Bailo, León Enrique" w:date="2023-07-07T23:02:00Z">
              <w:rPr>
                <w:rFonts w:ascii="Consolas" w:hAnsi="Consolas" w:cs="Courier New"/>
                <w:sz w:val="17"/>
                <w:szCs w:val="17"/>
              </w:rPr>
            </w:rPrChange>
          </w:rPr>
          <w:t xml:space="preserve"> 51. </w:t>
        </w:r>
        <w:r w:rsidRPr="00454AE3">
          <w:rPr>
            <w:rFonts w:ascii="Consolas" w:hAnsi="Consolas" w:cs="Courier New"/>
            <w:color w:val="000000"/>
            <w:sz w:val="17"/>
            <w:szCs w:val="17"/>
            <w:lang w:val="en-US"/>
            <w:rPrChange w:id="1287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876" w:author="Prieto Bailo, León Enrique" w:date="2023-07-07T23:02: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1287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878" w:author="Prieto Bailo, León Enrique" w:date="2023-07-07T23:02:00Z">
              <w:rPr>
                <w:rFonts w:ascii="Consolas" w:hAnsi="Consolas" w:cs="Courier New"/>
                <w:color w:val="000000"/>
                <w:sz w:val="17"/>
                <w:szCs w:val="17"/>
              </w:rPr>
            </w:rPrChange>
          </w:rPr>
          <w:t>pid_i_gain_pitch_</w:t>
        </w:r>
        <w:proofErr w:type="gramStart"/>
        <w:r w:rsidRPr="00454AE3">
          <w:rPr>
            <w:rFonts w:ascii="Consolas" w:hAnsi="Consolas" w:cs="Courier New"/>
            <w:color w:val="000000"/>
            <w:sz w:val="17"/>
            <w:szCs w:val="17"/>
            <w:lang w:val="en-US"/>
            <w:rPrChange w:id="12879" w:author="Prieto Bailo, León Enrique" w:date="2023-07-07T23:02:00Z">
              <w:rPr>
                <w:rFonts w:ascii="Consolas" w:hAnsi="Consolas" w:cs="Courier New"/>
                <w:color w:val="000000"/>
                <w:sz w:val="17"/>
                <w:szCs w:val="17"/>
              </w:rPr>
            </w:rPrChange>
          </w:rPr>
          <w:t>in</w:t>
        </w:r>
        <w:proofErr w:type="spellEnd"/>
        <w:r w:rsidRPr="00454AE3">
          <w:rPr>
            <w:rFonts w:ascii="Consolas" w:hAnsi="Consolas" w:cs="Courier New"/>
            <w:color w:val="666600"/>
            <w:sz w:val="17"/>
            <w:szCs w:val="17"/>
            <w:lang w:val="en-US"/>
            <w:rPrChange w:id="12880" w:author="Prieto Bailo, León Enrique" w:date="2023-07-07T23:02:00Z">
              <w:rPr>
                <w:rFonts w:ascii="Consolas" w:hAnsi="Consolas" w:cs="Courier New"/>
                <w:color w:val="666600"/>
                <w:sz w:val="17"/>
                <w:szCs w:val="17"/>
              </w:rPr>
            </w:rPrChange>
          </w:rPr>
          <w:t>;</w:t>
        </w:r>
        <w:proofErr w:type="gramEnd"/>
      </w:ins>
    </w:p>
    <w:p w14:paraId="58CEE30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81" w:author="León Prieto" w:date="2023-07-07T22:49:00Z"/>
          <w:rFonts w:ascii="Consolas" w:hAnsi="Consolas" w:cs="Courier New"/>
          <w:sz w:val="17"/>
          <w:szCs w:val="17"/>
          <w:lang w:val="en-US"/>
          <w:rPrChange w:id="12882" w:author="Prieto Bailo, León Enrique" w:date="2023-07-07T23:02:00Z">
            <w:rPr>
              <w:ins w:id="12883" w:author="León Prieto" w:date="2023-07-07T22:49:00Z"/>
              <w:rFonts w:ascii="Consolas" w:hAnsi="Consolas" w:cs="Courier New"/>
              <w:sz w:val="17"/>
              <w:szCs w:val="17"/>
            </w:rPr>
          </w:rPrChange>
        </w:rPr>
      </w:pPr>
      <w:ins w:id="12884" w:author="León Prieto" w:date="2023-07-07T22:49:00Z">
        <w:r w:rsidRPr="00454AE3">
          <w:rPr>
            <w:rFonts w:ascii="Consolas" w:hAnsi="Consolas" w:cs="Courier New"/>
            <w:sz w:val="17"/>
            <w:szCs w:val="17"/>
            <w:lang w:val="en-US"/>
            <w:rPrChange w:id="12885" w:author="Prieto Bailo, León Enrique" w:date="2023-07-07T23:02:00Z">
              <w:rPr>
                <w:rFonts w:ascii="Consolas" w:hAnsi="Consolas" w:cs="Courier New"/>
                <w:sz w:val="17"/>
                <w:szCs w:val="17"/>
              </w:rPr>
            </w:rPrChange>
          </w:rPr>
          <w:t xml:space="preserve"> 52. </w:t>
        </w:r>
        <w:r w:rsidRPr="00454AE3">
          <w:rPr>
            <w:rFonts w:ascii="Consolas" w:hAnsi="Consolas" w:cs="Courier New"/>
            <w:color w:val="000000"/>
            <w:sz w:val="17"/>
            <w:szCs w:val="17"/>
            <w:lang w:val="en-US"/>
            <w:rPrChange w:id="1288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887"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88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8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90" w:author="Prieto Bailo, León Enrique" w:date="2023-07-07T23:02:00Z">
              <w:rPr>
                <w:rFonts w:ascii="Consolas" w:hAnsi="Consolas" w:cs="Courier New"/>
                <w:color w:val="000000"/>
                <w:sz w:val="17"/>
                <w:szCs w:val="17"/>
              </w:rPr>
            </w:rPrChange>
          </w:rPr>
          <w:t xml:space="preserve">distance </w:t>
        </w:r>
        <w:r w:rsidRPr="00454AE3">
          <w:rPr>
            <w:rFonts w:ascii="Consolas" w:hAnsi="Consolas" w:cs="Courier New"/>
            <w:color w:val="666600"/>
            <w:sz w:val="17"/>
            <w:szCs w:val="17"/>
            <w:lang w:val="en-US"/>
            <w:rPrChange w:id="12891"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89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2893" w:author="Prieto Bailo, León Enrique" w:date="2023-07-07T23:02:00Z">
              <w:rPr>
                <w:rFonts w:ascii="Consolas" w:hAnsi="Consolas" w:cs="Courier New"/>
                <w:color w:val="006666"/>
                <w:sz w:val="17"/>
                <w:szCs w:val="17"/>
              </w:rPr>
            </w:rPrChange>
          </w:rPr>
          <w:t>25</w:t>
        </w:r>
        <w:r w:rsidRPr="00454AE3">
          <w:rPr>
            <w:rFonts w:ascii="Consolas" w:hAnsi="Consolas" w:cs="Courier New"/>
            <w:color w:val="666600"/>
            <w:sz w:val="17"/>
            <w:szCs w:val="17"/>
            <w:lang w:val="en-US"/>
            <w:rPrChange w:id="1289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89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896" w:author="Prieto Bailo, León Enrique" w:date="2023-07-07T23:02:00Z">
              <w:rPr>
                <w:rFonts w:ascii="Consolas" w:hAnsi="Consolas" w:cs="Courier New"/>
                <w:color w:val="666600"/>
                <w:sz w:val="17"/>
                <w:szCs w:val="17"/>
              </w:rPr>
            </w:rPrChange>
          </w:rPr>
          <w:t>{</w:t>
        </w:r>
      </w:ins>
    </w:p>
    <w:p w14:paraId="13E97F4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897" w:author="León Prieto" w:date="2023-07-07T22:49:00Z"/>
          <w:rFonts w:ascii="Consolas" w:hAnsi="Consolas" w:cs="Courier New"/>
          <w:sz w:val="17"/>
          <w:szCs w:val="17"/>
          <w:lang w:val="en-US"/>
          <w:rPrChange w:id="12898" w:author="Prieto Bailo, León Enrique" w:date="2023-07-07T23:02:00Z">
            <w:rPr>
              <w:ins w:id="12899" w:author="León Prieto" w:date="2023-07-07T22:49:00Z"/>
              <w:rFonts w:ascii="Consolas" w:hAnsi="Consolas" w:cs="Courier New"/>
              <w:sz w:val="17"/>
              <w:szCs w:val="17"/>
            </w:rPr>
          </w:rPrChange>
        </w:rPr>
      </w:pPr>
      <w:ins w:id="12900" w:author="León Prieto" w:date="2023-07-07T22:49:00Z">
        <w:r w:rsidRPr="00454AE3">
          <w:rPr>
            <w:rFonts w:ascii="Consolas" w:hAnsi="Consolas" w:cs="Courier New"/>
            <w:sz w:val="17"/>
            <w:szCs w:val="17"/>
            <w:lang w:val="en-US"/>
            <w:rPrChange w:id="12901" w:author="Prieto Bailo, León Enrique" w:date="2023-07-07T23:02:00Z">
              <w:rPr>
                <w:rFonts w:ascii="Consolas" w:hAnsi="Consolas" w:cs="Courier New"/>
                <w:sz w:val="17"/>
                <w:szCs w:val="17"/>
              </w:rPr>
            </w:rPrChange>
          </w:rPr>
          <w:t xml:space="preserve"> 53. </w:t>
        </w:r>
        <w:r w:rsidRPr="00454AE3">
          <w:rPr>
            <w:rFonts w:ascii="Consolas" w:hAnsi="Consolas" w:cs="Courier New"/>
            <w:color w:val="000000"/>
            <w:sz w:val="17"/>
            <w:szCs w:val="17"/>
            <w:lang w:val="en-US"/>
            <w:rPrChange w:id="1290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03" w:author="Prieto Bailo, León Enrique" w:date="2023-07-07T23:02:00Z">
              <w:rPr>
                <w:rFonts w:ascii="Consolas" w:hAnsi="Consolas" w:cs="Courier New"/>
                <w:color w:val="000000"/>
                <w:sz w:val="17"/>
                <w:szCs w:val="17"/>
              </w:rPr>
            </w:rPrChange>
          </w:rPr>
          <w:t>pid_i_gain_pitch_in</w:t>
        </w:r>
        <w:proofErr w:type="spellEnd"/>
        <w:r w:rsidRPr="00454AE3">
          <w:rPr>
            <w:rFonts w:ascii="Consolas" w:hAnsi="Consolas" w:cs="Courier New"/>
            <w:color w:val="000000"/>
            <w:sz w:val="17"/>
            <w:szCs w:val="17"/>
            <w:lang w:val="en-US"/>
            <w:rPrChange w:id="1290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0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0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07" w:author="Prieto Bailo, León Enrique" w:date="2023-07-07T23:02:00Z">
              <w:rPr>
                <w:rFonts w:ascii="Consolas" w:hAnsi="Consolas" w:cs="Courier New"/>
                <w:color w:val="000000"/>
                <w:sz w:val="17"/>
                <w:szCs w:val="17"/>
              </w:rPr>
            </w:rPrChange>
          </w:rPr>
          <w:t>pid_i_gain_</w:t>
        </w:r>
        <w:proofErr w:type="gramStart"/>
        <w:r w:rsidRPr="00454AE3">
          <w:rPr>
            <w:rFonts w:ascii="Consolas" w:hAnsi="Consolas" w:cs="Courier New"/>
            <w:color w:val="000000"/>
            <w:sz w:val="17"/>
            <w:szCs w:val="17"/>
            <w:lang w:val="en-US"/>
            <w:rPrChange w:id="12908" w:author="Prieto Bailo, León Enrique" w:date="2023-07-07T23:02:00Z">
              <w:rPr>
                <w:rFonts w:ascii="Consolas" w:hAnsi="Consolas" w:cs="Courier New"/>
                <w:color w:val="000000"/>
                <w:sz w:val="17"/>
                <w:szCs w:val="17"/>
              </w:rPr>
            </w:rPrChange>
          </w:rPr>
          <w:t>pitch</w:t>
        </w:r>
        <w:proofErr w:type="spellEnd"/>
        <w:r w:rsidRPr="00454AE3">
          <w:rPr>
            <w:rFonts w:ascii="Consolas" w:hAnsi="Consolas" w:cs="Courier New"/>
            <w:color w:val="666600"/>
            <w:sz w:val="17"/>
            <w:szCs w:val="17"/>
            <w:lang w:val="en-US"/>
            <w:rPrChange w:id="12909" w:author="Prieto Bailo, León Enrique" w:date="2023-07-07T23:02:00Z">
              <w:rPr>
                <w:rFonts w:ascii="Consolas" w:hAnsi="Consolas" w:cs="Courier New"/>
                <w:color w:val="666600"/>
                <w:sz w:val="17"/>
                <w:szCs w:val="17"/>
              </w:rPr>
            </w:rPrChange>
          </w:rPr>
          <w:t>;</w:t>
        </w:r>
        <w:proofErr w:type="gramEnd"/>
      </w:ins>
    </w:p>
    <w:p w14:paraId="7FC4B5E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10" w:author="León Prieto" w:date="2023-07-07T22:49:00Z"/>
          <w:rFonts w:ascii="Consolas" w:hAnsi="Consolas" w:cs="Courier New"/>
          <w:sz w:val="17"/>
          <w:szCs w:val="17"/>
          <w:lang w:val="en-US"/>
          <w:rPrChange w:id="12911" w:author="Prieto Bailo, León Enrique" w:date="2023-07-07T23:02:00Z">
            <w:rPr>
              <w:ins w:id="12912" w:author="León Prieto" w:date="2023-07-07T22:49:00Z"/>
              <w:rFonts w:ascii="Consolas" w:hAnsi="Consolas" w:cs="Courier New"/>
              <w:sz w:val="17"/>
              <w:szCs w:val="17"/>
            </w:rPr>
          </w:rPrChange>
        </w:rPr>
      </w:pPr>
      <w:ins w:id="12913" w:author="León Prieto" w:date="2023-07-07T22:49:00Z">
        <w:r w:rsidRPr="00454AE3">
          <w:rPr>
            <w:rFonts w:ascii="Consolas" w:hAnsi="Consolas" w:cs="Courier New"/>
            <w:sz w:val="17"/>
            <w:szCs w:val="17"/>
            <w:lang w:val="en-US"/>
            <w:rPrChange w:id="12914" w:author="Prieto Bailo, León Enrique" w:date="2023-07-07T23:02:00Z">
              <w:rPr>
                <w:rFonts w:ascii="Consolas" w:hAnsi="Consolas" w:cs="Courier New"/>
                <w:sz w:val="17"/>
                <w:szCs w:val="17"/>
              </w:rPr>
            </w:rPrChange>
          </w:rPr>
          <w:t xml:space="preserve"> 54. </w:t>
        </w:r>
        <w:proofErr w:type="gramStart"/>
        <w:r w:rsidRPr="00454AE3">
          <w:rPr>
            <w:rFonts w:ascii="Consolas" w:hAnsi="Consolas" w:cs="Courier New"/>
            <w:color w:val="000000"/>
            <w:sz w:val="17"/>
            <w:szCs w:val="17"/>
            <w:lang w:val="en-US"/>
            <w:rPrChange w:id="1291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16"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291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918"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291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20" w:author="Prieto Bailo, León Enrique" w:date="2023-07-07T23:02:00Z">
              <w:rPr>
                <w:rFonts w:ascii="Consolas" w:hAnsi="Consolas" w:cs="Courier New"/>
                <w:color w:val="666600"/>
                <w:sz w:val="17"/>
                <w:szCs w:val="17"/>
              </w:rPr>
            </w:rPrChange>
          </w:rPr>
          <w:t>{</w:t>
        </w:r>
      </w:ins>
    </w:p>
    <w:p w14:paraId="388393C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21" w:author="León Prieto" w:date="2023-07-07T22:49:00Z"/>
          <w:rFonts w:ascii="Consolas" w:hAnsi="Consolas" w:cs="Courier New"/>
          <w:sz w:val="17"/>
          <w:szCs w:val="17"/>
          <w:lang w:val="en-US"/>
          <w:rPrChange w:id="12922" w:author="Prieto Bailo, León Enrique" w:date="2023-07-07T23:02:00Z">
            <w:rPr>
              <w:ins w:id="12923" w:author="León Prieto" w:date="2023-07-07T22:49:00Z"/>
              <w:rFonts w:ascii="Consolas" w:hAnsi="Consolas" w:cs="Courier New"/>
              <w:sz w:val="17"/>
              <w:szCs w:val="17"/>
            </w:rPr>
          </w:rPrChange>
        </w:rPr>
      </w:pPr>
      <w:ins w:id="12924" w:author="León Prieto" w:date="2023-07-07T22:49:00Z">
        <w:r w:rsidRPr="00454AE3">
          <w:rPr>
            <w:rFonts w:ascii="Consolas" w:hAnsi="Consolas" w:cs="Courier New"/>
            <w:sz w:val="17"/>
            <w:szCs w:val="17"/>
            <w:lang w:val="en-US"/>
            <w:rPrChange w:id="12925" w:author="Prieto Bailo, León Enrique" w:date="2023-07-07T23:02:00Z">
              <w:rPr>
                <w:rFonts w:ascii="Consolas" w:hAnsi="Consolas" w:cs="Courier New"/>
                <w:sz w:val="17"/>
                <w:szCs w:val="17"/>
              </w:rPr>
            </w:rPrChange>
          </w:rPr>
          <w:t xml:space="preserve"> 55. </w:t>
        </w:r>
        <w:r w:rsidRPr="00454AE3">
          <w:rPr>
            <w:rFonts w:ascii="Consolas" w:hAnsi="Consolas" w:cs="Courier New"/>
            <w:color w:val="000000"/>
            <w:sz w:val="17"/>
            <w:szCs w:val="17"/>
            <w:lang w:val="en-US"/>
            <w:rPrChange w:id="1292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27" w:author="Prieto Bailo, León Enrique" w:date="2023-07-07T23:02:00Z">
              <w:rPr>
                <w:rFonts w:ascii="Consolas" w:hAnsi="Consolas" w:cs="Courier New"/>
                <w:color w:val="000000"/>
                <w:sz w:val="17"/>
                <w:szCs w:val="17"/>
              </w:rPr>
            </w:rPrChange>
          </w:rPr>
          <w:t>pid_i_gain_pitch_in</w:t>
        </w:r>
        <w:proofErr w:type="spellEnd"/>
        <w:r w:rsidRPr="00454AE3">
          <w:rPr>
            <w:rFonts w:ascii="Consolas" w:hAnsi="Consolas" w:cs="Courier New"/>
            <w:color w:val="000000"/>
            <w:sz w:val="17"/>
            <w:szCs w:val="17"/>
            <w:lang w:val="en-US"/>
            <w:rPrChange w:id="1292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2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30"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931" w:author="Prieto Bailo, León Enrique" w:date="2023-07-07T23:02: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932" w:author="Prieto Bailo, León Enrique" w:date="2023-07-07T23:02:00Z">
              <w:rPr>
                <w:rFonts w:ascii="Consolas" w:hAnsi="Consolas" w:cs="Courier New"/>
                <w:color w:val="666600"/>
                <w:sz w:val="17"/>
                <w:szCs w:val="17"/>
              </w:rPr>
            </w:rPrChange>
          </w:rPr>
          <w:t>;</w:t>
        </w:r>
        <w:proofErr w:type="gramEnd"/>
      </w:ins>
    </w:p>
    <w:p w14:paraId="2AC9BF2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33" w:author="León Prieto" w:date="2023-07-07T22:49:00Z"/>
          <w:rFonts w:ascii="Consolas" w:hAnsi="Consolas" w:cs="Courier New"/>
          <w:sz w:val="17"/>
          <w:szCs w:val="17"/>
          <w:lang w:val="en-US"/>
          <w:rPrChange w:id="12934" w:author="Prieto Bailo, León Enrique" w:date="2023-07-07T23:02:00Z">
            <w:rPr>
              <w:ins w:id="12935" w:author="León Prieto" w:date="2023-07-07T22:49:00Z"/>
              <w:rFonts w:ascii="Consolas" w:hAnsi="Consolas" w:cs="Courier New"/>
              <w:sz w:val="17"/>
              <w:szCs w:val="17"/>
            </w:rPr>
          </w:rPrChange>
        </w:rPr>
      </w:pPr>
      <w:ins w:id="12936" w:author="León Prieto" w:date="2023-07-07T22:49:00Z">
        <w:r w:rsidRPr="00454AE3">
          <w:rPr>
            <w:rFonts w:ascii="Consolas" w:hAnsi="Consolas" w:cs="Courier New"/>
            <w:sz w:val="17"/>
            <w:szCs w:val="17"/>
            <w:lang w:val="en-US"/>
            <w:rPrChange w:id="12937" w:author="Prieto Bailo, León Enrique" w:date="2023-07-07T23:02:00Z">
              <w:rPr>
                <w:rFonts w:ascii="Consolas" w:hAnsi="Consolas" w:cs="Courier New"/>
                <w:sz w:val="17"/>
                <w:szCs w:val="17"/>
              </w:rPr>
            </w:rPrChange>
          </w:rPr>
          <w:t xml:space="preserve"> 56. </w:t>
        </w:r>
        <w:r w:rsidRPr="00454AE3">
          <w:rPr>
            <w:rFonts w:ascii="Consolas" w:hAnsi="Consolas" w:cs="Courier New"/>
            <w:color w:val="000000"/>
            <w:sz w:val="17"/>
            <w:szCs w:val="17"/>
            <w:lang w:val="en-US"/>
            <w:rPrChange w:id="1293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39"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294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4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42"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2943" w:author="Prieto Bailo, León Enrique" w:date="2023-07-07T23:02: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2944" w:author="Prieto Bailo, León Enrique" w:date="2023-07-07T23:02:00Z">
              <w:rPr>
                <w:rFonts w:ascii="Consolas" w:hAnsi="Consolas" w:cs="Courier New"/>
                <w:color w:val="666600"/>
                <w:sz w:val="17"/>
                <w:szCs w:val="17"/>
              </w:rPr>
            </w:rPrChange>
          </w:rPr>
          <w:t>;</w:t>
        </w:r>
        <w:proofErr w:type="gramEnd"/>
      </w:ins>
    </w:p>
    <w:p w14:paraId="18B7A81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45" w:author="León Prieto" w:date="2023-07-07T22:49:00Z"/>
          <w:rFonts w:ascii="Consolas" w:hAnsi="Consolas" w:cs="Courier New"/>
          <w:sz w:val="17"/>
          <w:szCs w:val="17"/>
          <w:lang w:val="en-US"/>
          <w:rPrChange w:id="12946" w:author="Prieto Bailo, León Enrique" w:date="2023-07-07T23:02:00Z">
            <w:rPr>
              <w:ins w:id="12947" w:author="León Prieto" w:date="2023-07-07T22:49:00Z"/>
              <w:rFonts w:ascii="Consolas" w:hAnsi="Consolas" w:cs="Courier New"/>
              <w:sz w:val="17"/>
              <w:szCs w:val="17"/>
            </w:rPr>
          </w:rPrChange>
        </w:rPr>
      </w:pPr>
      <w:ins w:id="12948" w:author="León Prieto" w:date="2023-07-07T22:49:00Z">
        <w:r w:rsidRPr="00454AE3">
          <w:rPr>
            <w:rFonts w:ascii="Consolas" w:hAnsi="Consolas" w:cs="Courier New"/>
            <w:sz w:val="17"/>
            <w:szCs w:val="17"/>
            <w:lang w:val="en-US"/>
            <w:rPrChange w:id="12949" w:author="Prieto Bailo, León Enrique" w:date="2023-07-07T23:02:00Z">
              <w:rPr>
                <w:rFonts w:ascii="Consolas" w:hAnsi="Consolas" w:cs="Courier New"/>
                <w:sz w:val="17"/>
                <w:szCs w:val="17"/>
              </w:rPr>
            </w:rPrChange>
          </w:rPr>
          <w:t xml:space="preserve"> 57. </w:t>
        </w:r>
        <w:proofErr w:type="gramStart"/>
        <w:r w:rsidRPr="00454AE3">
          <w:rPr>
            <w:rFonts w:ascii="Consolas" w:hAnsi="Consolas" w:cs="Courier New"/>
            <w:color w:val="000000"/>
            <w:sz w:val="17"/>
            <w:szCs w:val="17"/>
            <w:lang w:val="en-US"/>
            <w:rPrChange w:id="1295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51" w:author="Prieto Bailo, León Enrique" w:date="2023-07-07T23:02:00Z">
              <w:rPr>
                <w:rFonts w:ascii="Consolas" w:hAnsi="Consolas" w:cs="Courier New"/>
                <w:color w:val="666600"/>
                <w:sz w:val="17"/>
                <w:szCs w:val="17"/>
              </w:rPr>
            </w:rPrChange>
          </w:rPr>
          <w:t>}</w:t>
        </w:r>
        <w:proofErr w:type="gramEnd"/>
      </w:ins>
    </w:p>
    <w:p w14:paraId="58B8618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52" w:author="León Prieto" w:date="2023-07-07T22:49:00Z"/>
          <w:rFonts w:ascii="Consolas" w:hAnsi="Consolas" w:cs="Courier New"/>
          <w:sz w:val="17"/>
          <w:szCs w:val="17"/>
          <w:lang w:val="en-US"/>
          <w:rPrChange w:id="12953" w:author="Prieto Bailo, León Enrique" w:date="2023-07-07T23:02:00Z">
            <w:rPr>
              <w:ins w:id="12954" w:author="León Prieto" w:date="2023-07-07T22:49:00Z"/>
              <w:rFonts w:ascii="Consolas" w:hAnsi="Consolas" w:cs="Courier New"/>
              <w:sz w:val="17"/>
              <w:szCs w:val="17"/>
            </w:rPr>
          </w:rPrChange>
        </w:rPr>
      </w:pPr>
      <w:ins w:id="12955" w:author="León Prieto" w:date="2023-07-07T22:49:00Z">
        <w:r w:rsidRPr="00454AE3">
          <w:rPr>
            <w:rFonts w:ascii="Consolas" w:hAnsi="Consolas" w:cs="Courier New"/>
            <w:sz w:val="17"/>
            <w:szCs w:val="17"/>
            <w:lang w:val="en-US"/>
            <w:rPrChange w:id="12956" w:author="Prieto Bailo, León Enrique" w:date="2023-07-07T23:02:00Z">
              <w:rPr>
                <w:rFonts w:ascii="Consolas" w:hAnsi="Consolas" w:cs="Courier New"/>
                <w:sz w:val="17"/>
                <w:szCs w:val="17"/>
              </w:rPr>
            </w:rPrChange>
          </w:rPr>
          <w:t xml:space="preserve"> 58. </w:t>
        </w:r>
        <w:r w:rsidRPr="00454AE3">
          <w:rPr>
            <w:rFonts w:ascii="Consolas" w:hAnsi="Consolas" w:cs="Courier New"/>
            <w:color w:val="000000"/>
            <w:sz w:val="17"/>
            <w:szCs w:val="17"/>
            <w:lang w:val="en-US"/>
            <w:rPrChange w:id="1295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58"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295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6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6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62" w:author="Prieto Bailo, León Enrique" w:date="2023-07-07T23:02:00Z">
              <w:rPr>
                <w:rFonts w:ascii="Consolas" w:hAnsi="Consolas" w:cs="Courier New"/>
                <w:color w:val="000000"/>
                <w:sz w:val="17"/>
                <w:szCs w:val="17"/>
              </w:rPr>
            </w:rPrChange>
          </w:rPr>
          <w:t>gyro_pitch_input</w:t>
        </w:r>
        <w:proofErr w:type="spellEnd"/>
        <w:r w:rsidRPr="00454AE3">
          <w:rPr>
            <w:rFonts w:ascii="Consolas" w:hAnsi="Consolas" w:cs="Courier New"/>
            <w:color w:val="000000"/>
            <w:sz w:val="17"/>
            <w:szCs w:val="17"/>
            <w:lang w:val="en-US"/>
            <w:rPrChange w:id="1296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6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6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66" w:author="Prieto Bailo, León Enrique" w:date="2023-07-07T23:02:00Z">
              <w:rPr>
                <w:rFonts w:ascii="Consolas" w:hAnsi="Consolas" w:cs="Courier New"/>
                <w:color w:val="000000"/>
                <w:sz w:val="17"/>
                <w:szCs w:val="17"/>
              </w:rPr>
            </w:rPrChange>
          </w:rPr>
          <w:t>pid_pitch_</w:t>
        </w:r>
        <w:proofErr w:type="gramStart"/>
        <w:r w:rsidRPr="00454AE3">
          <w:rPr>
            <w:rFonts w:ascii="Consolas" w:hAnsi="Consolas" w:cs="Courier New"/>
            <w:color w:val="000000"/>
            <w:sz w:val="17"/>
            <w:szCs w:val="17"/>
            <w:lang w:val="en-US"/>
            <w:rPrChange w:id="12967" w:author="Prieto Bailo, León Enrique" w:date="2023-07-07T23:02:00Z">
              <w:rPr>
                <w:rFonts w:ascii="Consolas" w:hAnsi="Consolas" w:cs="Courier New"/>
                <w:color w:val="000000"/>
                <w:sz w:val="17"/>
                <w:szCs w:val="17"/>
              </w:rPr>
            </w:rPrChange>
          </w:rPr>
          <w:t>setpoint</w:t>
        </w:r>
        <w:proofErr w:type="spellEnd"/>
        <w:r w:rsidRPr="00454AE3">
          <w:rPr>
            <w:rFonts w:ascii="Consolas" w:hAnsi="Consolas" w:cs="Courier New"/>
            <w:color w:val="666600"/>
            <w:sz w:val="17"/>
            <w:szCs w:val="17"/>
            <w:lang w:val="en-US"/>
            <w:rPrChange w:id="12968" w:author="Prieto Bailo, León Enrique" w:date="2023-07-07T23:02:00Z">
              <w:rPr>
                <w:rFonts w:ascii="Consolas" w:hAnsi="Consolas" w:cs="Courier New"/>
                <w:color w:val="666600"/>
                <w:sz w:val="17"/>
                <w:szCs w:val="17"/>
              </w:rPr>
            </w:rPrChange>
          </w:rPr>
          <w:t>;</w:t>
        </w:r>
        <w:proofErr w:type="gramEnd"/>
      </w:ins>
    </w:p>
    <w:p w14:paraId="34827CD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69" w:author="León Prieto" w:date="2023-07-07T22:49:00Z"/>
          <w:rFonts w:ascii="Consolas" w:hAnsi="Consolas" w:cs="Courier New"/>
          <w:sz w:val="17"/>
          <w:szCs w:val="17"/>
          <w:lang w:val="en-US"/>
          <w:rPrChange w:id="12970" w:author="Prieto Bailo, León Enrique" w:date="2023-07-07T23:02:00Z">
            <w:rPr>
              <w:ins w:id="12971" w:author="León Prieto" w:date="2023-07-07T22:49:00Z"/>
              <w:rFonts w:ascii="Consolas" w:hAnsi="Consolas" w:cs="Courier New"/>
              <w:sz w:val="17"/>
              <w:szCs w:val="17"/>
            </w:rPr>
          </w:rPrChange>
        </w:rPr>
      </w:pPr>
      <w:ins w:id="12972" w:author="León Prieto" w:date="2023-07-07T22:49:00Z">
        <w:r w:rsidRPr="00454AE3">
          <w:rPr>
            <w:rFonts w:ascii="Consolas" w:hAnsi="Consolas" w:cs="Courier New"/>
            <w:sz w:val="17"/>
            <w:szCs w:val="17"/>
            <w:lang w:val="en-US"/>
            <w:rPrChange w:id="12973" w:author="Prieto Bailo, León Enrique" w:date="2023-07-07T23:02:00Z">
              <w:rPr>
                <w:rFonts w:ascii="Consolas" w:hAnsi="Consolas" w:cs="Courier New"/>
                <w:sz w:val="17"/>
                <w:szCs w:val="17"/>
              </w:rPr>
            </w:rPrChange>
          </w:rPr>
          <w:t xml:space="preserve"> 59. </w:t>
        </w:r>
        <w:r w:rsidRPr="00454AE3">
          <w:rPr>
            <w:rFonts w:ascii="Consolas" w:hAnsi="Consolas" w:cs="Courier New"/>
            <w:color w:val="000000"/>
            <w:sz w:val="17"/>
            <w:szCs w:val="17"/>
            <w:lang w:val="en-US"/>
            <w:rPrChange w:id="1297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75"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297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7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7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79" w:author="Prieto Bailo, León Enrique" w:date="2023-07-07T23:02:00Z">
              <w:rPr>
                <w:rFonts w:ascii="Consolas" w:hAnsi="Consolas" w:cs="Courier New"/>
                <w:color w:val="000000"/>
                <w:sz w:val="17"/>
                <w:szCs w:val="17"/>
              </w:rPr>
            </w:rPrChange>
          </w:rPr>
          <w:t>pid_i_gain_pitch_in</w:t>
        </w:r>
        <w:proofErr w:type="spellEnd"/>
        <w:r w:rsidRPr="00454AE3">
          <w:rPr>
            <w:rFonts w:ascii="Consolas" w:hAnsi="Consolas" w:cs="Courier New"/>
            <w:color w:val="000000"/>
            <w:sz w:val="17"/>
            <w:szCs w:val="17"/>
            <w:lang w:val="en-US"/>
            <w:rPrChange w:id="1298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8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298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83"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2984"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2985" w:author="Prieto Bailo, León Enrique" w:date="2023-07-07T23:02:00Z">
              <w:rPr>
                <w:rFonts w:ascii="Consolas" w:hAnsi="Consolas" w:cs="Courier New"/>
                <w:color w:val="666600"/>
                <w:sz w:val="17"/>
                <w:szCs w:val="17"/>
              </w:rPr>
            </w:rPrChange>
          </w:rPr>
          <w:t>;</w:t>
        </w:r>
        <w:proofErr w:type="gramEnd"/>
      </w:ins>
    </w:p>
    <w:p w14:paraId="0CFB32A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2986" w:author="León Prieto" w:date="2023-07-07T22:49:00Z"/>
          <w:rFonts w:ascii="Consolas" w:hAnsi="Consolas" w:cs="Courier New"/>
          <w:sz w:val="17"/>
          <w:szCs w:val="17"/>
          <w:lang w:val="en-US"/>
          <w:rPrChange w:id="12987" w:author="Prieto Bailo, León Enrique" w:date="2023-07-07T23:02:00Z">
            <w:rPr>
              <w:ins w:id="12988" w:author="León Prieto" w:date="2023-07-07T22:49:00Z"/>
              <w:rFonts w:ascii="Consolas" w:hAnsi="Consolas" w:cs="Courier New"/>
              <w:sz w:val="17"/>
              <w:szCs w:val="17"/>
            </w:rPr>
          </w:rPrChange>
        </w:rPr>
      </w:pPr>
      <w:ins w:id="12989" w:author="León Prieto" w:date="2023-07-07T22:49:00Z">
        <w:r w:rsidRPr="00454AE3">
          <w:rPr>
            <w:rFonts w:ascii="Consolas" w:hAnsi="Consolas" w:cs="Courier New"/>
            <w:sz w:val="17"/>
            <w:szCs w:val="17"/>
            <w:lang w:val="en-US"/>
            <w:rPrChange w:id="12990" w:author="Prieto Bailo, León Enrique" w:date="2023-07-07T23:02:00Z">
              <w:rPr>
                <w:rFonts w:ascii="Consolas" w:hAnsi="Consolas" w:cs="Courier New"/>
                <w:sz w:val="17"/>
                <w:szCs w:val="17"/>
              </w:rPr>
            </w:rPrChange>
          </w:rPr>
          <w:t xml:space="preserve"> 60. </w:t>
        </w:r>
        <w:r w:rsidRPr="00454AE3">
          <w:rPr>
            <w:rFonts w:ascii="Consolas" w:hAnsi="Consolas" w:cs="Courier New"/>
            <w:color w:val="000000"/>
            <w:sz w:val="17"/>
            <w:szCs w:val="17"/>
            <w:lang w:val="en-US"/>
            <w:rPrChange w:id="1299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2992"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299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94"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2995"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299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2997"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299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2999"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666600"/>
            <w:sz w:val="17"/>
            <w:szCs w:val="17"/>
            <w:lang w:val="en-US"/>
            <w:rPrChange w:id="1300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0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02"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300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0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0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06"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007" w:author="Prieto Bailo, León Enrique" w:date="2023-07-07T23:02:00Z">
              <w:rPr>
                <w:rFonts w:ascii="Consolas" w:hAnsi="Consolas" w:cs="Courier New"/>
                <w:color w:val="000000"/>
                <w:sz w:val="17"/>
                <w:szCs w:val="17"/>
              </w:rPr>
            </w:rPrChange>
          </w:rPr>
          <w:t>pitch</w:t>
        </w:r>
        <w:proofErr w:type="spellEnd"/>
        <w:r w:rsidRPr="00454AE3">
          <w:rPr>
            <w:rFonts w:ascii="Consolas" w:hAnsi="Consolas" w:cs="Courier New"/>
            <w:color w:val="666600"/>
            <w:sz w:val="17"/>
            <w:szCs w:val="17"/>
            <w:lang w:val="en-US"/>
            <w:rPrChange w:id="13008" w:author="Prieto Bailo, León Enrique" w:date="2023-07-07T23:02:00Z">
              <w:rPr>
                <w:rFonts w:ascii="Consolas" w:hAnsi="Consolas" w:cs="Courier New"/>
                <w:color w:val="666600"/>
                <w:sz w:val="17"/>
                <w:szCs w:val="17"/>
              </w:rPr>
            </w:rPrChange>
          </w:rPr>
          <w:t>;</w:t>
        </w:r>
        <w:proofErr w:type="gramEnd"/>
      </w:ins>
    </w:p>
    <w:p w14:paraId="1BD3B4A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009" w:author="León Prieto" w:date="2023-07-07T22:49:00Z"/>
          <w:rFonts w:ascii="Consolas" w:hAnsi="Consolas" w:cs="Courier New"/>
          <w:sz w:val="17"/>
          <w:szCs w:val="17"/>
          <w:lang w:val="en-US"/>
          <w:rPrChange w:id="13010" w:author="Prieto Bailo, León Enrique" w:date="2023-07-07T23:02:00Z">
            <w:rPr>
              <w:ins w:id="13011" w:author="León Prieto" w:date="2023-07-07T22:49:00Z"/>
              <w:rFonts w:ascii="Consolas" w:hAnsi="Consolas" w:cs="Courier New"/>
              <w:sz w:val="17"/>
              <w:szCs w:val="17"/>
            </w:rPr>
          </w:rPrChange>
        </w:rPr>
      </w:pPr>
      <w:ins w:id="13012" w:author="León Prieto" w:date="2023-07-07T22:49:00Z">
        <w:r w:rsidRPr="00454AE3">
          <w:rPr>
            <w:rFonts w:ascii="Consolas" w:hAnsi="Consolas" w:cs="Courier New"/>
            <w:sz w:val="17"/>
            <w:szCs w:val="17"/>
            <w:lang w:val="en-US"/>
            <w:rPrChange w:id="13013" w:author="Prieto Bailo, León Enrique" w:date="2023-07-07T23:02:00Z">
              <w:rPr>
                <w:rFonts w:ascii="Consolas" w:hAnsi="Consolas" w:cs="Courier New"/>
                <w:sz w:val="17"/>
                <w:szCs w:val="17"/>
              </w:rPr>
            </w:rPrChange>
          </w:rPr>
          <w:t xml:space="preserve"> 61. </w:t>
        </w:r>
        <w:r w:rsidRPr="00454AE3">
          <w:rPr>
            <w:rFonts w:ascii="Consolas" w:hAnsi="Consolas" w:cs="Courier New"/>
            <w:color w:val="000000"/>
            <w:sz w:val="17"/>
            <w:szCs w:val="17"/>
            <w:lang w:val="en-US"/>
            <w:rPrChange w:id="1301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015"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01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017"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01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19"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020"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302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22"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02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24"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000000"/>
            <w:sz w:val="17"/>
            <w:szCs w:val="17"/>
            <w:lang w:val="en-US"/>
            <w:rPrChange w:id="1302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2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2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28"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029"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03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3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32"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303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3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3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36"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000000"/>
            <w:sz w:val="17"/>
            <w:szCs w:val="17"/>
            <w:lang w:val="en-US"/>
            <w:rPrChange w:id="1303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3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39"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040"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041"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042" w:author="Prieto Bailo, León Enrique" w:date="2023-07-07T23:02:00Z">
              <w:rPr>
                <w:rFonts w:ascii="Consolas" w:hAnsi="Consolas" w:cs="Courier New"/>
                <w:color w:val="666600"/>
                <w:sz w:val="17"/>
                <w:szCs w:val="17"/>
              </w:rPr>
            </w:rPrChange>
          </w:rPr>
          <w:t>;</w:t>
        </w:r>
        <w:proofErr w:type="gramEnd"/>
      </w:ins>
    </w:p>
    <w:p w14:paraId="23C6E93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043" w:author="León Prieto" w:date="2023-07-07T22:49:00Z"/>
          <w:rFonts w:ascii="Consolas" w:hAnsi="Consolas" w:cs="Courier New"/>
          <w:sz w:val="17"/>
          <w:szCs w:val="17"/>
          <w:lang w:val="en-US"/>
          <w:rPrChange w:id="13044" w:author="Prieto Bailo, León Enrique" w:date="2023-07-07T23:02:00Z">
            <w:rPr>
              <w:ins w:id="13045" w:author="León Prieto" w:date="2023-07-07T22:49:00Z"/>
              <w:rFonts w:ascii="Consolas" w:hAnsi="Consolas" w:cs="Courier New"/>
              <w:sz w:val="17"/>
              <w:szCs w:val="17"/>
            </w:rPr>
          </w:rPrChange>
        </w:rPr>
      </w:pPr>
      <w:ins w:id="13046" w:author="León Prieto" w:date="2023-07-07T22:49:00Z">
        <w:r w:rsidRPr="00454AE3">
          <w:rPr>
            <w:rFonts w:ascii="Consolas" w:hAnsi="Consolas" w:cs="Courier New"/>
            <w:sz w:val="17"/>
            <w:szCs w:val="17"/>
            <w:lang w:val="en-US"/>
            <w:rPrChange w:id="13047" w:author="Prieto Bailo, León Enrique" w:date="2023-07-07T23:02:00Z">
              <w:rPr>
                <w:rFonts w:ascii="Consolas" w:hAnsi="Consolas" w:cs="Courier New"/>
                <w:sz w:val="17"/>
                <w:szCs w:val="17"/>
              </w:rPr>
            </w:rPrChange>
          </w:rPr>
          <w:t xml:space="preserve"> 62. </w:t>
        </w:r>
        <w:r w:rsidRPr="00454AE3">
          <w:rPr>
            <w:rFonts w:ascii="Consolas" w:hAnsi="Consolas" w:cs="Courier New"/>
            <w:color w:val="000000"/>
            <w:sz w:val="17"/>
            <w:szCs w:val="17"/>
            <w:lang w:val="en-US"/>
            <w:rPrChange w:id="13048" w:author="Prieto Bailo, León Enrique" w:date="2023-07-07T23:02:00Z">
              <w:rPr>
                <w:rFonts w:ascii="Consolas" w:hAnsi="Consolas" w:cs="Courier New"/>
                <w:color w:val="000000"/>
                <w:sz w:val="17"/>
                <w:szCs w:val="17"/>
              </w:rPr>
            </w:rPrChange>
          </w:rPr>
          <w:t> </w:t>
        </w:r>
      </w:ins>
    </w:p>
    <w:p w14:paraId="20ED24A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049" w:author="León Prieto" w:date="2023-07-07T22:49:00Z"/>
          <w:rFonts w:ascii="Consolas" w:hAnsi="Consolas" w:cs="Courier New"/>
          <w:sz w:val="17"/>
          <w:szCs w:val="17"/>
          <w:lang w:val="en-US"/>
          <w:rPrChange w:id="13050" w:author="Prieto Bailo, León Enrique" w:date="2023-07-07T23:02:00Z">
            <w:rPr>
              <w:ins w:id="13051" w:author="León Prieto" w:date="2023-07-07T22:49:00Z"/>
              <w:rFonts w:ascii="Consolas" w:hAnsi="Consolas" w:cs="Courier New"/>
              <w:sz w:val="17"/>
              <w:szCs w:val="17"/>
            </w:rPr>
          </w:rPrChange>
        </w:rPr>
      </w:pPr>
      <w:ins w:id="13052" w:author="León Prieto" w:date="2023-07-07T22:49:00Z">
        <w:r w:rsidRPr="00454AE3">
          <w:rPr>
            <w:rFonts w:ascii="Consolas" w:hAnsi="Consolas" w:cs="Courier New"/>
            <w:sz w:val="17"/>
            <w:szCs w:val="17"/>
            <w:lang w:val="en-US"/>
            <w:rPrChange w:id="13053" w:author="Prieto Bailo, León Enrique" w:date="2023-07-07T23:02:00Z">
              <w:rPr>
                <w:rFonts w:ascii="Consolas" w:hAnsi="Consolas" w:cs="Courier New"/>
                <w:sz w:val="17"/>
                <w:szCs w:val="17"/>
              </w:rPr>
            </w:rPrChange>
          </w:rPr>
          <w:lastRenderedPageBreak/>
          <w:t xml:space="preserve"> 63. </w:t>
        </w:r>
        <w:r w:rsidRPr="00454AE3">
          <w:rPr>
            <w:rFonts w:ascii="Consolas" w:hAnsi="Consolas" w:cs="Courier New"/>
            <w:color w:val="000000"/>
            <w:sz w:val="17"/>
            <w:szCs w:val="17"/>
            <w:lang w:val="en-US"/>
            <w:rPrChange w:id="1305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55" w:author="Prieto Bailo, León Enrique" w:date="2023-07-07T23:02: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05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5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5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59" w:author="Prieto Bailo, León Enrique" w:date="2023-07-07T23:02:00Z">
              <w:rPr>
                <w:rFonts w:ascii="Consolas" w:hAnsi="Consolas" w:cs="Courier New"/>
                <w:color w:val="000000"/>
                <w:sz w:val="17"/>
                <w:szCs w:val="17"/>
              </w:rPr>
            </w:rPrChange>
          </w:rPr>
          <w:t>pid_p_gain_pitch</w:t>
        </w:r>
        <w:proofErr w:type="spellEnd"/>
        <w:r w:rsidRPr="00454AE3">
          <w:rPr>
            <w:rFonts w:ascii="Consolas" w:hAnsi="Consolas" w:cs="Courier New"/>
            <w:color w:val="000000"/>
            <w:sz w:val="17"/>
            <w:szCs w:val="17"/>
            <w:lang w:val="en-US"/>
            <w:rPrChange w:id="1306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6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6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63"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06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6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6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67" w:author="Prieto Bailo, León Enrique" w:date="2023-07-07T23:02:00Z">
              <w:rPr>
                <w:rFonts w:ascii="Consolas" w:hAnsi="Consolas" w:cs="Courier New"/>
                <w:color w:val="000000"/>
                <w:sz w:val="17"/>
                <w:szCs w:val="17"/>
              </w:rPr>
            </w:rPrChange>
          </w:rPr>
          <w:t>pid_i_mem_pitch</w:t>
        </w:r>
        <w:proofErr w:type="spellEnd"/>
        <w:r w:rsidRPr="00454AE3">
          <w:rPr>
            <w:rFonts w:ascii="Consolas" w:hAnsi="Consolas" w:cs="Courier New"/>
            <w:color w:val="000000"/>
            <w:sz w:val="17"/>
            <w:szCs w:val="17"/>
            <w:lang w:val="en-US"/>
            <w:rPrChange w:id="1306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6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7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71" w:author="Prieto Bailo, León Enrique" w:date="2023-07-07T23:02:00Z">
              <w:rPr>
                <w:rFonts w:ascii="Consolas" w:hAnsi="Consolas" w:cs="Courier New"/>
                <w:color w:val="000000"/>
                <w:sz w:val="17"/>
                <w:szCs w:val="17"/>
              </w:rPr>
            </w:rPrChange>
          </w:rPr>
          <w:t>pid_d_gain_pitch</w:t>
        </w:r>
        <w:proofErr w:type="spellEnd"/>
        <w:r w:rsidRPr="00454AE3">
          <w:rPr>
            <w:rFonts w:ascii="Consolas" w:hAnsi="Consolas" w:cs="Courier New"/>
            <w:color w:val="000000"/>
            <w:sz w:val="17"/>
            <w:szCs w:val="17"/>
            <w:lang w:val="en-US"/>
            <w:rPrChange w:id="1307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7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7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75"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076"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07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7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7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80" w:author="Prieto Bailo, León Enrique" w:date="2023-07-07T23:02:00Z">
              <w:rPr>
                <w:rFonts w:ascii="Consolas" w:hAnsi="Consolas" w:cs="Courier New"/>
                <w:color w:val="000000"/>
                <w:sz w:val="17"/>
                <w:szCs w:val="17"/>
              </w:rPr>
            </w:rPrChange>
          </w:rPr>
          <w:t>pid_last_pitch_d_error</w:t>
        </w:r>
        <w:proofErr w:type="spellEnd"/>
        <w:proofErr w:type="gramStart"/>
        <w:r w:rsidRPr="00454AE3">
          <w:rPr>
            <w:rFonts w:ascii="Consolas" w:hAnsi="Consolas" w:cs="Courier New"/>
            <w:color w:val="666600"/>
            <w:sz w:val="17"/>
            <w:szCs w:val="17"/>
            <w:lang w:val="en-US"/>
            <w:rPrChange w:id="13081" w:author="Prieto Bailo, León Enrique" w:date="2023-07-07T23:02:00Z">
              <w:rPr>
                <w:rFonts w:ascii="Consolas" w:hAnsi="Consolas" w:cs="Courier New"/>
                <w:color w:val="666600"/>
                <w:sz w:val="17"/>
                <w:szCs w:val="17"/>
              </w:rPr>
            </w:rPrChange>
          </w:rPr>
          <w:t>);</w:t>
        </w:r>
        <w:proofErr w:type="gramEnd"/>
      </w:ins>
    </w:p>
    <w:p w14:paraId="44A37C9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082" w:author="León Prieto" w:date="2023-07-07T22:49:00Z"/>
          <w:rFonts w:ascii="Consolas" w:hAnsi="Consolas" w:cs="Courier New"/>
          <w:sz w:val="17"/>
          <w:szCs w:val="17"/>
          <w:lang w:val="en-US"/>
          <w:rPrChange w:id="13083" w:author="Prieto Bailo, León Enrique" w:date="2023-07-07T23:02:00Z">
            <w:rPr>
              <w:ins w:id="13084" w:author="León Prieto" w:date="2023-07-07T22:49:00Z"/>
              <w:rFonts w:ascii="Consolas" w:hAnsi="Consolas" w:cs="Courier New"/>
              <w:sz w:val="17"/>
              <w:szCs w:val="17"/>
            </w:rPr>
          </w:rPrChange>
        </w:rPr>
      </w:pPr>
      <w:ins w:id="13085" w:author="León Prieto" w:date="2023-07-07T22:49:00Z">
        <w:r w:rsidRPr="00454AE3">
          <w:rPr>
            <w:rFonts w:ascii="Consolas" w:hAnsi="Consolas" w:cs="Courier New"/>
            <w:sz w:val="17"/>
            <w:szCs w:val="17"/>
            <w:lang w:val="en-US"/>
            <w:rPrChange w:id="13086" w:author="Prieto Bailo, León Enrique" w:date="2023-07-07T23:02:00Z">
              <w:rPr>
                <w:rFonts w:ascii="Consolas" w:hAnsi="Consolas" w:cs="Courier New"/>
                <w:sz w:val="17"/>
                <w:szCs w:val="17"/>
              </w:rPr>
            </w:rPrChange>
          </w:rPr>
          <w:t xml:space="preserve"> 64. </w:t>
        </w:r>
        <w:r w:rsidRPr="00454AE3">
          <w:rPr>
            <w:rFonts w:ascii="Consolas" w:hAnsi="Consolas" w:cs="Courier New"/>
            <w:color w:val="000000"/>
            <w:sz w:val="17"/>
            <w:szCs w:val="17"/>
            <w:lang w:val="en-US"/>
            <w:rPrChange w:id="1308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088"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08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90"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091" w:author="Prieto Bailo, León Enrique" w:date="2023-07-07T23:02: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09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093"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09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95"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666600"/>
            <w:sz w:val="17"/>
            <w:szCs w:val="17"/>
            <w:lang w:val="en-US"/>
            <w:rPrChange w:id="1309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09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098" w:author="Prieto Bailo, León Enrique" w:date="2023-07-07T23:02: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09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0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0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02"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103" w:author="Prieto Bailo, León Enrique" w:date="2023-07-07T23:02:00Z">
              <w:rPr>
                <w:rFonts w:ascii="Consolas" w:hAnsi="Consolas" w:cs="Courier New"/>
                <w:color w:val="000000"/>
                <w:sz w:val="17"/>
                <w:szCs w:val="17"/>
              </w:rPr>
            </w:rPrChange>
          </w:rPr>
          <w:t>pitch</w:t>
        </w:r>
        <w:proofErr w:type="spellEnd"/>
        <w:r w:rsidRPr="00454AE3">
          <w:rPr>
            <w:rFonts w:ascii="Consolas" w:hAnsi="Consolas" w:cs="Courier New"/>
            <w:color w:val="666600"/>
            <w:sz w:val="17"/>
            <w:szCs w:val="17"/>
            <w:lang w:val="en-US"/>
            <w:rPrChange w:id="13104" w:author="Prieto Bailo, León Enrique" w:date="2023-07-07T23:02:00Z">
              <w:rPr>
                <w:rFonts w:ascii="Consolas" w:hAnsi="Consolas" w:cs="Courier New"/>
                <w:color w:val="666600"/>
                <w:sz w:val="17"/>
                <w:szCs w:val="17"/>
              </w:rPr>
            </w:rPrChange>
          </w:rPr>
          <w:t>;</w:t>
        </w:r>
        <w:proofErr w:type="gramEnd"/>
      </w:ins>
    </w:p>
    <w:p w14:paraId="4EF0BFD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05" w:author="León Prieto" w:date="2023-07-07T22:49:00Z"/>
          <w:rFonts w:ascii="Consolas" w:hAnsi="Consolas" w:cs="Courier New"/>
          <w:sz w:val="17"/>
          <w:szCs w:val="17"/>
          <w:lang w:val="en-US"/>
          <w:rPrChange w:id="13106" w:author="Prieto Bailo, León Enrique" w:date="2023-07-07T23:02:00Z">
            <w:rPr>
              <w:ins w:id="13107" w:author="León Prieto" w:date="2023-07-07T22:49:00Z"/>
              <w:rFonts w:ascii="Consolas" w:hAnsi="Consolas" w:cs="Courier New"/>
              <w:sz w:val="17"/>
              <w:szCs w:val="17"/>
            </w:rPr>
          </w:rPrChange>
        </w:rPr>
      </w:pPr>
      <w:ins w:id="13108" w:author="León Prieto" w:date="2023-07-07T22:49:00Z">
        <w:r w:rsidRPr="00454AE3">
          <w:rPr>
            <w:rFonts w:ascii="Consolas" w:hAnsi="Consolas" w:cs="Courier New"/>
            <w:sz w:val="17"/>
            <w:szCs w:val="17"/>
            <w:lang w:val="en-US"/>
            <w:rPrChange w:id="13109" w:author="Prieto Bailo, León Enrique" w:date="2023-07-07T23:02:00Z">
              <w:rPr>
                <w:rFonts w:ascii="Consolas" w:hAnsi="Consolas" w:cs="Courier New"/>
                <w:sz w:val="17"/>
                <w:szCs w:val="17"/>
              </w:rPr>
            </w:rPrChange>
          </w:rPr>
          <w:t xml:space="preserve"> 65. </w:t>
        </w:r>
        <w:r w:rsidRPr="00454AE3">
          <w:rPr>
            <w:rFonts w:ascii="Consolas" w:hAnsi="Consolas" w:cs="Courier New"/>
            <w:color w:val="000000"/>
            <w:sz w:val="17"/>
            <w:szCs w:val="17"/>
            <w:lang w:val="en-US"/>
            <w:rPrChange w:id="1311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111"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11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113"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11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15"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116" w:author="Prieto Bailo, León Enrique" w:date="2023-07-07T23:02: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11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18"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11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20"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000000"/>
            <w:sz w:val="17"/>
            <w:szCs w:val="17"/>
            <w:lang w:val="en-US"/>
            <w:rPrChange w:id="1312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2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2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24"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125"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12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2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28" w:author="Prieto Bailo, León Enrique" w:date="2023-07-07T23:02: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12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3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3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32" w:author="Prieto Bailo, León Enrique" w:date="2023-07-07T23:02:00Z">
              <w:rPr>
                <w:rFonts w:ascii="Consolas" w:hAnsi="Consolas" w:cs="Courier New"/>
                <w:color w:val="000000"/>
                <w:sz w:val="17"/>
                <w:szCs w:val="17"/>
              </w:rPr>
            </w:rPrChange>
          </w:rPr>
          <w:t>pid_max_pitch</w:t>
        </w:r>
        <w:proofErr w:type="spellEnd"/>
        <w:r w:rsidRPr="00454AE3">
          <w:rPr>
            <w:rFonts w:ascii="Consolas" w:hAnsi="Consolas" w:cs="Courier New"/>
            <w:color w:val="000000"/>
            <w:sz w:val="17"/>
            <w:szCs w:val="17"/>
            <w:lang w:val="en-US"/>
            <w:rPrChange w:id="1313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3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35"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136"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137"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138" w:author="Prieto Bailo, León Enrique" w:date="2023-07-07T23:02:00Z">
              <w:rPr>
                <w:rFonts w:ascii="Consolas" w:hAnsi="Consolas" w:cs="Courier New"/>
                <w:color w:val="666600"/>
                <w:sz w:val="17"/>
                <w:szCs w:val="17"/>
              </w:rPr>
            </w:rPrChange>
          </w:rPr>
          <w:t>;</w:t>
        </w:r>
        <w:proofErr w:type="gramEnd"/>
      </w:ins>
    </w:p>
    <w:p w14:paraId="04FBAFE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39" w:author="León Prieto" w:date="2023-07-07T22:49:00Z"/>
          <w:rFonts w:ascii="Consolas" w:hAnsi="Consolas" w:cs="Courier New"/>
          <w:sz w:val="17"/>
          <w:szCs w:val="17"/>
          <w:lang w:val="en-US"/>
          <w:rPrChange w:id="13140" w:author="Prieto Bailo, León Enrique" w:date="2023-07-07T23:02:00Z">
            <w:rPr>
              <w:ins w:id="13141" w:author="León Prieto" w:date="2023-07-07T22:49:00Z"/>
              <w:rFonts w:ascii="Consolas" w:hAnsi="Consolas" w:cs="Courier New"/>
              <w:sz w:val="17"/>
              <w:szCs w:val="17"/>
            </w:rPr>
          </w:rPrChange>
        </w:rPr>
      </w:pPr>
      <w:ins w:id="13142" w:author="León Prieto" w:date="2023-07-07T22:49:00Z">
        <w:r w:rsidRPr="00454AE3">
          <w:rPr>
            <w:rFonts w:ascii="Consolas" w:hAnsi="Consolas" w:cs="Courier New"/>
            <w:sz w:val="17"/>
            <w:szCs w:val="17"/>
            <w:lang w:val="en-US"/>
            <w:rPrChange w:id="13143" w:author="Prieto Bailo, León Enrique" w:date="2023-07-07T23:02:00Z">
              <w:rPr>
                <w:rFonts w:ascii="Consolas" w:hAnsi="Consolas" w:cs="Courier New"/>
                <w:sz w:val="17"/>
                <w:szCs w:val="17"/>
              </w:rPr>
            </w:rPrChange>
          </w:rPr>
          <w:t xml:space="preserve"> 66. </w:t>
        </w:r>
        <w:r w:rsidRPr="00454AE3">
          <w:rPr>
            <w:rFonts w:ascii="Consolas" w:hAnsi="Consolas" w:cs="Courier New"/>
            <w:color w:val="000000"/>
            <w:sz w:val="17"/>
            <w:szCs w:val="17"/>
            <w:lang w:val="en-US"/>
            <w:rPrChange w:id="13144" w:author="Prieto Bailo, León Enrique" w:date="2023-07-07T23:02:00Z">
              <w:rPr>
                <w:rFonts w:ascii="Consolas" w:hAnsi="Consolas" w:cs="Courier New"/>
                <w:color w:val="000000"/>
                <w:sz w:val="17"/>
                <w:szCs w:val="17"/>
              </w:rPr>
            </w:rPrChange>
          </w:rPr>
          <w:t> </w:t>
        </w:r>
      </w:ins>
    </w:p>
    <w:p w14:paraId="46974DB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45" w:author="León Prieto" w:date="2023-07-07T22:49:00Z"/>
          <w:rFonts w:ascii="Consolas" w:hAnsi="Consolas" w:cs="Courier New"/>
          <w:sz w:val="17"/>
          <w:szCs w:val="17"/>
          <w:lang w:val="en-US"/>
          <w:rPrChange w:id="13146" w:author="Prieto Bailo, León Enrique" w:date="2023-07-07T23:02:00Z">
            <w:rPr>
              <w:ins w:id="13147" w:author="León Prieto" w:date="2023-07-07T22:49:00Z"/>
              <w:rFonts w:ascii="Consolas" w:hAnsi="Consolas" w:cs="Courier New"/>
              <w:sz w:val="17"/>
              <w:szCs w:val="17"/>
            </w:rPr>
          </w:rPrChange>
        </w:rPr>
      </w:pPr>
      <w:ins w:id="13148" w:author="León Prieto" w:date="2023-07-07T22:49:00Z">
        <w:r w:rsidRPr="00454AE3">
          <w:rPr>
            <w:rFonts w:ascii="Consolas" w:hAnsi="Consolas" w:cs="Courier New"/>
            <w:sz w:val="17"/>
            <w:szCs w:val="17"/>
            <w:lang w:val="en-US"/>
            <w:rPrChange w:id="13149" w:author="Prieto Bailo, León Enrique" w:date="2023-07-07T23:02:00Z">
              <w:rPr>
                <w:rFonts w:ascii="Consolas" w:hAnsi="Consolas" w:cs="Courier New"/>
                <w:sz w:val="17"/>
                <w:szCs w:val="17"/>
              </w:rPr>
            </w:rPrChange>
          </w:rPr>
          <w:t xml:space="preserve"> 67. </w:t>
        </w:r>
        <w:r w:rsidRPr="00454AE3">
          <w:rPr>
            <w:rFonts w:ascii="Consolas" w:hAnsi="Consolas" w:cs="Courier New"/>
            <w:color w:val="000000"/>
            <w:sz w:val="17"/>
            <w:szCs w:val="17"/>
            <w:lang w:val="en-US"/>
            <w:rPrChange w:id="1315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51" w:author="Prieto Bailo, León Enrique" w:date="2023-07-07T23:02:00Z">
              <w:rPr>
                <w:rFonts w:ascii="Consolas" w:hAnsi="Consolas" w:cs="Courier New"/>
                <w:color w:val="000000"/>
                <w:sz w:val="17"/>
                <w:szCs w:val="17"/>
              </w:rPr>
            </w:rPrChange>
          </w:rPr>
          <w:t>pid_last_pitch_d_error</w:t>
        </w:r>
        <w:proofErr w:type="spellEnd"/>
        <w:r w:rsidRPr="00454AE3">
          <w:rPr>
            <w:rFonts w:ascii="Consolas" w:hAnsi="Consolas" w:cs="Courier New"/>
            <w:color w:val="000000"/>
            <w:sz w:val="17"/>
            <w:szCs w:val="17"/>
            <w:lang w:val="en-US"/>
            <w:rPrChange w:id="1315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5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5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55"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3156"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3157" w:author="Prieto Bailo, León Enrique" w:date="2023-07-07T23:02:00Z">
              <w:rPr>
                <w:rFonts w:ascii="Consolas" w:hAnsi="Consolas" w:cs="Courier New"/>
                <w:color w:val="666600"/>
                <w:sz w:val="17"/>
                <w:szCs w:val="17"/>
              </w:rPr>
            </w:rPrChange>
          </w:rPr>
          <w:t>;</w:t>
        </w:r>
        <w:proofErr w:type="gramEnd"/>
      </w:ins>
    </w:p>
    <w:p w14:paraId="358D2C7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58" w:author="León Prieto" w:date="2023-07-07T22:49:00Z"/>
          <w:rFonts w:ascii="Consolas" w:hAnsi="Consolas" w:cs="Courier New"/>
          <w:sz w:val="17"/>
          <w:szCs w:val="17"/>
          <w:lang w:val="en-US"/>
          <w:rPrChange w:id="13159" w:author="Prieto Bailo, León Enrique" w:date="2023-07-07T23:02:00Z">
            <w:rPr>
              <w:ins w:id="13160" w:author="León Prieto" w:date="2023-07-07T22:49:00Z"/>
              <w:rFonts w:ascii="Consolas" w:hAnsi="Consolas" w:cs="Courier New"/>
              <w:sz w:val="17"/>
              <w:szCs w:val="17"/>
            </w:rPr>
          </w:rPrChange>
        </w:rPr>
      </w:pPr>
      <w:ins w:id="13161" w:author="León Prieto" w:date="2023-07-07T22:49:00Z">
        <w:r w:rsidRPr="00454AE3">
          <w:rPr>
            <w:rFonts w:ascii="Consolas" w:hAnsi="Consolas" w:cs="Courier New"/>
            <w:sz w:val="17"/>
            <w:szCs w:val="17"/>
            <w:lang w:val="en-US"/>
            <w:rPrChange w:id="13162" w:author="Prieto Bailo, León Enrique" w:date="2023-07-07T23:02:00Z">
              <w:rPr>
                <w:rFonts w:ascii="Consolas" w:hAnsi="Consolas" w:cs="Courier New"/>
                <w:sz w:val="17"/>
                <w:szCs w:val="17"/>
              </w:rPr>
            </w:rPrChange>
          </w:rPr>
          <w:t xml:space="preserve"> 68. </w:t>
        </w:r>
        <w:r w:rsidRPr="00454AE3">
          <w:rPr>
            <w:rFonts w:ascii="Consolas" w:hAnsi="Consolas" w:cs="Courier New"/>
            <w:color w:val="000000"/>
            <w:sz w:val="17"/>
            <w:szCs w:val="17"/>
            <w:lang w:val="en-US"/>
            <w:rPrChange w:id="13163" w:author="Prieto Bailo, León Enrique" w:date="2023-07-07T23:02:00Z">
              <w:rPr>
                <w:rFonts w:ascii="Consolas" w:hAnsi="Consolas" w:cs="Courier New"/>
                <w:color w:val="000000"/>
                <w:sz w:val="17"/>
                <w:szCs w:val="17"/>
              </w:rPr>
            </w:rPrChange>
          </w:rPr>
          <w:t> </w:t>
        </w:r>
      </w:ins>
    </w:p>
    <w:p w14:paraId="03EE9F0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64" w:author="León Prieto" w:date="2023-07-07T22:49:00Z"/>
          <w:rFonts w:ascii="Consolas" w:hAnsi="Consolas" w:cs="Courier New"/>
          <w:sz w:val="17"/>
          <w:szCs w:val="17"/>
          <w:lang w:val="en-US"/>
          <w:rPrChange w:id="13165" w:author="Prieto Bailo, León Enrique" w:date="2023-07-07T23:02:00Z">
            <w:rPr>
              <w:ins w:id="13166" w:author="León Prieto" w:date="2023-07-07T22:49:00Z"/>
              <w:rFonts w:ascii="Consolas" w:hAnsi="Consolas" w:cs="Courier New"/>
              <w:sz w:val="17"/>
              <w:szCs w:val="17"/>
            </w:rPr>
          </w:rPrChange>
        </w:rPr>
      </w:pPr>
      <w:ins w:id="13167" w:author="León Prieto" w:date="2023-07-07T22:49:00Z">
        <w:r w:rsidRPr="00454AE3">
          <w:rPr>
            <w:rFonts w:ascii="Consolas" w:hAnsi="Consolas" w:cs="Courier New"/>
            <w:sz w:val="17"/>
            <w:szCs w:val="17"/>
            <w:lang w:val="en-US"/>
            <w:rPrChange w:id="13168" w:author="Prieto Bailo, León Enrique" w:date="2023-07-07T23:02:00Z">
              <w:rPr>
                <w:rFonts w:ascii="Consolas" w:hAnsi="Consolas" w:cs="Courier New"/>
                <w:sz w:val="17"/>
                <w:szCs w:val="17"/>
              </w:rPr>
            </w:rPrChange>
          </w:rPr>
          <w:t xml:space="preserve"> 69. </w:t>
        </w:r>
        <w:r w:rsidRPr="00454AE3">
          <w:rPr>
            <w:rFonts w:ascii="Consolas" w:hAnsi="Consolas" w:cs="Courier New"/>
            <w:color w:val="000000"/>
            <w:sz w:val="17"/>
            <w:szCs w:val="17"/>
            <w:lang w:val="en-US"/>
            <w:rPrChange w:id="1316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880000"/>
            <w:sz w:val="17"/>
            <w:szCs w:val="17"/>
            <w:lang w:val="en-US"/>
            <w:rPrChange w:id="13170" w:author="Prieto Bailo, León Enrique" w:date="2023-07-07T23:02:00Z">
              <w:rPr>
                <w:rFonts w:ascii="Consolas" w:hAnsi="Consolas" w:cs="Courier New"/>
                <w:color w:val="880000"/>
                <w:sz w:val="17"/>
                <w:szCs w:val="17"/>
              </w:rPr>
            </w:rPrChange>
          </w:rPr>
          <w:t>//Yaw calculations</w:t>
        </w:r>
      </w:ins>
    </w:p>
    <w:p w14:paraId="745891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71" w:author="León Prieto" w:date="2023-07-07T22:49:00Z"/>
          <w:rFonts w:ascii="Consolas" w:hAnsi="Consolas" w:cs="Courier New"/>
          <w:sz w:val="17"/>
          <w:szCs w:val="17"/>
          <w:lang w:val="en-US"/>
          <w:rPrChange w:id="13172" w:author="Prieto Bailo, León Enrique" w:date="2023-07-07T23:02:00Z">
            <w:rPr>
              <w:ins w:id="13173" w:author="León Prieto" w:date="2023-07-07T22:49:00Z"/>
              <w:rFonts w:ascii="Consolas" w:hAnsi="Consolas" w:cs="Courier New"/>
              <w:sz w:val="17"/>
              <w:szCs w:val="17"/>
            </w:rPr>
          </w:rPrChange>
        </w:rPr>
      </w:pPr>
      <w:ins w:id="13174" w:author="León Prieto" w:date="2023-07-07T22:49:00Z">
        <w:r w:rsidRPr="00454AE3">
          <w:rPr>
            <w:rFonts w:ascii="Consolas" w:hAnsi="Consolas" w:cs="Courier New"/>
            <w:sz w:val="17"/>
            <w:szCs w:val="17"/>
            <w:lang w:val="en-US"/>
            <w:rPrChange w:id="13175" w:author="Prieto Bailo, León Enrique" w:date="2023-07-07T23:02:00Z">
              <w:rPr>
                <w:rFonts w:ascii="Consolas" w:hAnsi="Consolas" w:cs="Courier New"/>
                <w:sz w:val="17"/>
                <w:szCs w:val="17"/>
              </w:rPr>
            </w:rPrChange>
          </w:rPr>
          <w:t xml:space="preserve"> 70. </w:t>
        </w:r>
        <w:r w:rsidRPr="00454AE3">
          <w:rPr>
            <w:rFonts w:ascii="Consolas" w:hAnsi="Consolas" w:cs="Courier New"/>
            <w:color w:val="000000"/>
            <w:sz w:val="17"/>
            <w:szCs w:val="17"/>
            <w:lang w:val="en-US"/>
            <w:rPrChange w:id="1317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177" w:author="Prieto Bailo, León Enrique" w:date="2023-07-07T23:02:00Z">
              <w:rPr>
                <w:rFonts w:ascii="Consolas" w:hAnsi="Consolas" w:cs="Courier New"/>
                <w:color w:val="000088"/>
                <w:sz w:val="17"/>
                <w:szCs w:val="17"/>
              </w:rPr>
            </w:rPrChange>
          </w:rPr>
          <w:t>float</w:t>
        </w:r>
        <w:r w:rsidRPr="00454AE3">
          <w:rPr>
            <w:rFonts w:ascii="Consolas" w:hAnsi="Consolas" w:cs="Courier New"/>
            <w:color w:val="000000"/>
            <w:sz w:val="17"/>
            <w:szCs w:val="17"/>
            <w:lang w:val="en-US"/>
            <w:rPrChange w:id="1317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179" w:author="Prieto Bailo, León Enrique" w:date="2023-07-07T23:02:00Z">
              <w:rPr>
                <w:rFonts w:ascii="Consolas" w:hAnsi="Consolas" w:cs="Courier New"/>
                <w:color w:val="000000"/>
                <w:sz w:val="17"/>
                <w:szCs w:val="17"/>
              </w:rPr>
            </w:rPrChange>
          </w:rPr>
          <w:t>pid_i_gain_yaw_</w:t>
        </w:r>
        <w:proofErr w:type="gramStart"/>
        <w:r w:rsidRPr="00454AE3">
          <w:rPr>
            <w:rFonts w:ascii="Consolas" w:hAnsi="Consolas" w:cs="Courier New"/>
            <w:color w:val="000000"/>
            <w:sz w:val="17"/>
            <w:szCs w:val="17"/>
            <w:lang w:val="en-US"/>
            <w:rPrChange w:id="13180" w:author="Prieto Bailo, León Enrique" w:date="2023-07-07T23:02:00Z">
              <w:rPr>
                <w:rFonts w:ascii="Consolas" w:hAnsi="Consolas" w:cs="Courier New"/>
                <w:color w:val="000000"/>
                <w:sz w:val="17"/>
                <w:szCs w:val="17"/>
              </w:rPr>
            </w:rPrChange>
          </w:rPr>
          <w:t>in</w:t>
        </w:r>
        <w:proofErr w:type="spellEnd"/>
        <w:r w:rsidRPr="00454AE3">
          <w:rPr>
            <w:rFonts w:ascii="Consolas" w:hAnsi="Consolas" w:cs="Courier New"/>
            <w:color w:val="666600"/>
            <w:sz w:val="17"/>
            <w:szCs w:val="17"/>
            <w:lang w:val="en-US"/>
            <w:rPrChange w:id="13181" w:author="Prieto Bailo, León Enrique" w:date="2023-07-07T23:02:00Z">
              <w:rPr>
                <w:rFonts w:ascii="Consolas" w:hAnsi="Consolas" w:cs="Courier New"/>
                <w:color w:val="666600"/>
                <w:sz w:val="17"/>
                <w:szCs w:val="17"/>
              </w:rPr>
            </w:rPrChange>
          </w:rPr>
          <w:t>;</w:t>
        </w:r>
        <w:proofErr w:type="gramEnd"/>
      </w:ins>
    </w:p>
    <w:p w14:paraId="04DE951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82" w:author="León Prieto" w:date="2023-07-07T22:49:00Z"/>
          <w:rFonts w:ascii="Consolas" w:hAnsi="Consolas" w:cs="Courier New"/>
          <w:sz w:val="17"/>
          <w:szCs w:val="17"/>
          <w:lang w:val="en-US"/>
          <w:rPrChange w:id="13183" w:author="Prieto Bailo, León Enrique" w:date="2023-07-07T23:02:00Z">
            <w:rPr>
              <w:ins w:id="13184" w:author="León Prieto" w:date="2023-07-07T22:49:00Z"/>
              <w:rFonts w:ascii="Consolas" w:hAnsi="Consolas" w:cs="Courier New"/>
              <w:sz w:val="17"/>
              <w:szCs w:val="17"/>
            </w:rPr>
          </w:rPrChange>
        </w:rPr>
      </w:pPr>
      <w:ins w:id="13185" w:author="León Prieto" w:date="2023-07-07T22:49:00Z">
        <w:r w:rsidRPr="00454AE3">
          <w:rPr>
            <w:rFonts w:ascii="Consolas" w:hAnsi="Consolas" w:cs="Courier New"/>
            <w:sz w:val="17"/>
            <w:szCs w:val="17"/>
            <w:lang w:val="en-US"/>
            <w:rPrChange w:id="13186" w:author="Prieto Bailo, León Enrique" w:date="2023-07-07T23:02:00Z">
              <w:rPr>
                <w:rFonts w:ascii="Consolas" w:hAnsi="Consolas" w:cs="Courier New"/>
                <w:sz w:val="17"/>
                <w:szCs w:val="17"/>
              </w:rPr>
            </w:rPrChange>
          </w:rPr>
          <w:t xml:space="preserve"> 71. </w:t>
        </w:r>
        <w:r w:rsidRPr="00454AE3">
          <w:rPr>
            <w:rFonts w:ascii="Consolas" w:hAnsi="Consolas" w:cs="Courier New"/>
            <w:color w:val="000000"/>
            <w:sz w:val="17"/>
            <w:szCs w:val="17"/>
            <w:lang w:val="en-US"/>
            <w:rPrChange w:id="1318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188"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18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9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91" w:author="Prieto Bailo, León Enrique" w:date="2023-07-07T23:02:00Z">
              <w:rPr>
                <w:rFonts w:ascii="Consolas" w:hAnsi="Consolas" w:cs="Courier New"/>
                <w:color w:val="000000"/>
                <w:sz w:val="17"/>
                <w:szCs w:val="17"/>
              </w:rPr>
            </w:rPrChange>
          </w:rPr>
          <w:t xml:space="preserve">distance </w:t>
        </w:r>
        <w:r w:rsidRPr="00454AE3">
          <w:rPr>
            <w:rFonts w:ascii="Consolas" w:hAnsi="Consolas" w:cs="Courier New"/>
            <w:color w:val="666600"/>
            <w:sz w:val="17"/>
            <w:szCs w:val="17"/>
            <w:lang w:val="en-US"/>
            <w:rPrChange w:id="13192"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19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194" w:author="Prieto Bailo, León Enrique" w:date="2023-07-07T23:02:00Z">
              <w:rPr>
                <w:rFonts w:ascii="Consolas" w:hAnsi="Consolas" w:cs="Courier New"/>
                <w:color w:val="006666"/>
                <w:sz w:val="17"/>
                <w:szCs w:val="17"/>
              </w:rPr>
            </w:rPrChange>
          </w:rPr>
          <w:t>25</w:t>
        </w:r>
        <w:r w:rsidRPr="00454AE3">
          <w:rPr>
            <w:rFonts w:ascii="Consolas" w:hAnsi="Consolas" w:cs="Courier New"/>
            <w:color w:val="666600"/>
            <w:sz w:val="17"/>
            <w:szCs w:val="17"/>
            <w:lang w:val="en-US"/>
            <w:rPrChange w:id="1319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19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197" w:author="Prieto Bailo, León Enrique" w:date="2023-07-07T23:02:00Z">
              <w:rPr>
                <w:rFonts w:ascii="Consolas" w:hAnsi="Consolas" w:cs="Courier New"/>
                <w:color w:val="666600"/>
                <w:sz w:val="17"/>
                <w:szCs w:val="17"/>
              </w:rPr>
            </w:rPrChange>
          </w:rPr>
          <w:t>{</w:t>
        </w:r>
      </w:ins>
    </w:p>
    <w:p w14:paraId="6A0AFDA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198" w:author="León Prieto" w:date="2023-07-07T22:49:00Z"/>
          <w:rFonts w:ascii="Consolas" w:hAnsi="Consolas" w:cs="Courier New"/>
          <w:sz w:val="17"/>
          <w:szCs w:val="17"/>
          <w:lang w:val="en-US"/>
          <w:rPrChange w:id="13199" w:author="Prieto Bailo, León Enrique" w:date="2023-07-07T23:02:00Z">
            <w:rPr>
              <w:ins w:id="13200" w:author="León Prieto" w:date="2023-07-07T22:49:00Z"/>
              <w:rFonts w:ascii="Consolas" w:hAnsi="Consolas" w:cs="Courier New"/>
              <w:sz w:val="17"/>
              <w:szCs w:val="17"/>
            </w:rPr>
          </w:rPrChange>
        </w:rPr>
      </w:pPr>
      <w:ins w:id="13201" w:author="León Prieto" w:date="2023-07-07T22:49:00Z">
        <w:r w:rsidRPr="00454AE3">
          <w:rPr>
            <w:rFonts w:ascii="Consolas" w:hAnsi="Consolas" w:cs="Courier New"/>
            <w:sz w:val="17"/>
            <w:szCs w:val="17"/>
            <w:lang w:val="en-US"/>
            <w:rPrChange w:id="13202" w:author="Prieto Bailo, León Enrique" w:date="2023-07-07T23:02:00Z">
              <w:rPr>
                <w:rFonts w:ascii="Consolas" w:hAnsi="Consolas" w:cs="Courier New"/>
                <w:sz w:val="17"/>
                <w:szCs w:val="17"/>
              </w:rPr>
            </w:rPrChange>
          </w:rPr>
          <w:t xml:space="preserve"> 72. </w:t>
        </w:r>
        <w:r w:rsidRPr="00454AE3">
          <w:rPr>
            <w:rFonts w:ascii="Consolas" w:hAnsi="Consolas" w:cs="Courier New"/>
            <w:color w:val="000000"/>
            <w:sz w:val="17"/>
            <w:szCs w:val="17"/>
            <w:lang w:val="en-US"/>
            <w:rPrChange w:id="1320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04" w:author="Prieto Bailo, León Enrique" w:date="2023-07-07T23:02:00Z">
              <w:rPr>
                <w:rFonts w:ascii="Consolas" w:hAnsi="Consolas" w:cs="Courier New"/>
                <w:color w:val="000000"/>
                <w:sz w:val="17"/>
                <w:szCs w:val="17"/>
              </w:rPr>
            </w:rPrChange>
          </w:rPr>
          <w:t>pid_i_gain_yaw_in</w:t>
        </w:r>
        <w:proofErr w:type="spellEnd"/>
        <w:r w:rsidRPr="00454AE3">
          <w:rPr>
            <w:rFonts w:ascii="Consolas" w:hAnsi="Consolas" w:cs="Courier New"/>
            <w:color w:val="000000"/>
            <w:sz w:val="17"/>
            <w:szCs w:val="17"/>
            <w:lang w:val="en-US"/>
            <w:rPrChange w:id="1320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0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0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08" w:author="Prieto Bailo, León Enrique" w:date="2023-07-07T23:02:00Z">
              <w:rPr>
                <w:rFonts w:ascii="Consolas" w:hAnsi="Consolas" w:cs="Courier New"/>
                <w:color w:val="000000"/>
                <w:sz w:val="17"/>
                <w:szCs w:val="17"/>
              </w:rPr>
            </w:rPrChange>
          </w:rPr>
          <w:t>pid_i_gain_</w:t>
        </w:r>
        <w:proofErr w:type="gramStart"/>
        <w:r w:rsidRPr="00454AE3">
          <w:rPr>
            <w:rFonts w:ascii="Consolas" w:hAnsi="Consolas" w:cs="Courier New"/>
            <w:color w:val="000000"/>
            <w:sz w:val="17"/>
            <w:szCs w:val="17"/>
            <w:lang w:val="en-US"/>
            <w:rPrChange w:id="13209" w:author="Prieto Bailo, León Enrique" w:date="2023-07-07T23:02: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3210" w:author="Prieto Bailo, León Enrique" w:date="2023-07-07T23:02:00Z">
              <w:rPr>
                <w:rFonts w:ascii="Consolas" w:hAnsi="Consolas" w:cs="Courier New"/>
                <w:color w:val="666600"/>
                <w:sz w:val="17"/>
                <w:szCs w:val="17"/>
              </w:rPr>
            </w:rPrChange>
          </w:rPr>
          <w:t>;</w:t>
        </w:r>
        <w:proofErr w:type="gramEnd"/>
      </w:ins>
    </w:p>
    <w:p w14:paraId="42B1EF7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11" w:author="León Prieto" w:date="2023-07-07T22:49:00Z"/>
          <w:rFonts w:ascii="Consolas" w:hAnsi="Consolas" w:cs="Courier New"/>
          <w:sz w:val="17"/>
          <w:szCs w:val="17"/>
          <w:lang w:val="en-US"/>
          <w:rPrChange w:id="13212" w:author="Prieto Bailo, León Enrique" w:date="2023-07-07T23:02:00Z">
            <w:rPr>
              <w:ins w:id="13213" w:author="León Prieto" w:date="2023-07-07T22:49:00Z"/>
              <w:rFonts w:ascii="Consolas" w:hAnsi="Consolas" w:cs="Courier New"/>
              <w:sz w:val="17"/>
              <w:szCs w:val="17"/>
            </w:rPr>
          </w:rPrChange>
        </w:rPr>
      </w:pPr>
      <w:ins w:id="13214" w:author="León Prieto" w:date="2023-07-07T22:49:00Z">
        <w:r w:rsidRPr="00454AE3">
          <w:rPr>
            <w:rFonts w:ascii="Consolas" w:hAnsi="Consolas" w:cs="Courier New"/>
            <w:sz w:val="17"/>
            <w:szCs w:val="17"/>
            <w:lang w:val="en-US"/>
            <w:rPrChange w:id="13215" w:author="Prieto Bailo, León Enrique" w:date="2023-07-07T23:02:00Z">
              <w:rPr>
                <w:rFonts w:ascii="Consolas" w:hAnsi="Consolas" w:cs="Courier New"/>
                <w:sz w:val="17"/>
                <w:szCs w:val="17"/>
              </w:rPr>
            </w:rPrChange>
          </w:rPr>
          <w:t xml:space="preserve"> 73. </w:t>
        </w:r>
        <w:proofErr w:type="gramStart"/>
        <w:r w:rsidRPr="00454AE3">
          <w:rPr>
            <w:rFonts w:ascii="Consolas" w:hAnsi="Consolas" w:cs="Courier New"/>
            <w:color w:val="000000"/>
            <w:sz w:val="17"/>
            <w:szCs w:val="17"/>
            <w:lang w:val="en-US"/>
            <w:rPrChange w:id="1321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17"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321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219"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22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21" w:author="Prieto Bailo, León Enrique" w:date="2023-07-07T23:02:00Z">
              <w:rPr>
                <w:rFonts w:ascii="Consolas" w:hAnsi="Consolas" w:cs="Courier New"/>
                <w:color w:val="666600"/>
                <w:sz w:val="17"/>
                <w:szCs w:val="17"/>
              </w:rPr>
            </w:rPrChange>
          </w:rPr>
          <w:t>{</w:t>
        </w:r>
      </w:ins>
    </w:p>
    <w:p w14:paraId="3F3DB0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22" w:author="León Prieto" w:date="2023-07-07T22:49:00Z"/>
          <w:rFonts w:ascii="Consolas" w:hAnsi="Consolas" w:cs="Courier New"/>
          <w:sz w:val="17"/>
          <w:szCs w:val="17"/>
          <w:lang w:val="en-US"/>
          <w:rPrChange w:id="13223" w:author="Prieto Bailo, León Enrique" w:date="2023-07-07T23:02:00Z">
            <w:rPr>
              <w:ins w:id="13224" w:author="León Prieto" w:date="2023-07-07T22:49:00Z"/>
              <w:rFonts w:ascii="Consolas" w:hAnsi="Consolas" w:cs="Courier New"/>
              <w:sz w:val="17"/>
              <w:szCs w:val="17"/>
            </w:rPr>
          </w:rPrChange>
        </w:rPr>
      </w:pPr>
      <w:ins w:id="13225" w:author="León Prieto" w:date="2023-07-07T22:49:00Z">
        <w:r w:rsidRPr="00454AE3">
          <w:rPr>
            <w:rFonts w:ascii="Consolas" w:hAnsi="Consolas" w:cs="Courier New"/>
            <w:sz w:val="17"/>
            <w:szCs w:val="17"/>
            <w:lang w:val="en-US"/>
            <w:rPrChange w:id="13226" w:author="Prieto Bailo, León Enrique" w:date="2023-07-07T23:02:00Z">
              <w:rPr>
                <w:rFonts w:ascii="Consolas" w:hAnsi="Consolas" w:cs="Courier New"/>
                <w:sz w:val="17"/>
                <w:szCs w:val="17"/>
              </w:rPr>
            </w:rPrChange>
          </w:rPr>
          <w:t xml:space="preserve"> 74. </w:t>
        </w:r>
        <w:r w:rsidRPr="00454AE3">
          <w:rPr>
            <w:rFonts w:ascii="Consolas" w:hAnsi="Consolas" w:cs="Courier New"/>
            <w:color w:val="000000"/>
            <w:sz w:val="17"/>
            <w:szCs w:val="17"/>
            <w:lang w:val="en-US"/>
            <w:rPrChange w:id="1322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28" w:author="Prieto Bailo, León Enrique" w:date="2023-07-07T23:02:00Z">
              <w:rPr>
                <w:rFonts w:ascii="Consolas" w:hAnsi="Consolas" w:cs="Courier New"/>
                <w:color w:val="000000"/>
                <w:sz w:val="17"/>
                <w:szCs w:val="17"/>
              </w:rPr>
            </w:rPrChange>
          </w:rPr>
          <w:t>pid_i_gain_yaw_in</w:t>
        </w:r>
        <w:proofErr w:type="spellEnd"/>
        <w:r w:rsidRPr="00454AE3">
          <w:rPr>
            <w:rFonts w:ascii="Consolas" w:hAnsi="Consolas" w:cs="Courier New"/>
            <w:color w:val="000000"/>
            <w:sz w:val="17"/>
            <w:szCs w:val="17"/>
            <w:lang w:val="en-US"/>
            <w:rPrChange w:id="1322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3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31"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232" w:author="Prieto Bailo, León Enrique" w:date="2023-07-07T23:02: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3233" w:author="Prieto Bailo, León Enrique" w:date="2023-07-07T23:02:00Z">
              <w:rPr>
                <w:rFonts w:ascii="Consolas" w:hAnsi="Consolas" w:cs="Courier New"/>
                <w:color w:val="666600"/>
                <w:sz w:val="17"/>
                <w:szCs w:val="17"/>
              </w:rPr>
            </w:rPrChange>
          </w:rPr>
          <w:t>;</w:t>
        </w:r>
        <w:proofErr w:type="gramEnd"/>
      </w:ins>
    </w:p>
    <w:p w14:paraId="3CA274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34" w:author="León Prieto" w:date="2023-07-07T22:49:00Z"/>
          <w:rFonts w:ascii="Consolas" w:hAnsi="Consolas" w:cs="Courier New"/>
          <w:sz w:val="17"/>
          <w:szCs w:val="17"/>
          <w:lang w:val="en-US"/>
          <w:rPrChange w:id="13235" w:author="Prieto Bailo, León Enrique" w:date="2023-07-07T23:02:00Z">
            <w:rPr>
              <w:ins w:id="13236" w:author="León Prieto" w:date="2023-07-07T22:49:00Z"/>
              <w:rFonts w:ascii="Consolas" w:hAnsi="Consolas" w:cs="Courier New"/>
              <w:sz w:val="17"/>
              <w:szCs w:val="17"/>
            </w:rPr>
          </w:rPrChange>
        </w:rPr>
      </w:pPr>
      <w:ins w:id="13237" w:author="León Prieto" w:date="2023-07-07T22:49:00Z">
        <w:r w:rsidRPr="00454AE3">
          <w:rPr>
            <w:rFonts w:ascii="Consolas" w:hAnsi="Consolas" w:cs="Courier New"/>
            <w:sz w:val="17"/>
            <w:szCs w:val="17"/>
            <w:lang w:val="en-US"/>
            <w:rPrChange w:id="13238" w:author="Prieto Bailo, León Enrique" w:date="2023-07-07T23:02:00Z">
              <w:rPr>
                <w:rFonts w:ascii="Consolas" w:hAnsi="Consolas" w:cs="Courier New"/>
                <w:sz w:val="17"/>
                <w:szCs w:val="17"/>
              </w:rPr>
            </w:rPrChange>
          </w:rPr>
          <w:t xml:space="preserve"> 75. </w:t>
        </w:r>
        <w:r w:rsidRPr="00454AE3">
          <w:rPr>
            <w:rFonts w:ascii="Consolas" w:hAnsi="Consolas" w:cs="Courier New"/>
            <w:color w:val="000000"/>
            <w:sz w:val="17"/>
            <w:szCs w:val="17"/>
            <w:lang w:val="en-US"/>
            <w:rPrChange w:id="1323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40"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24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4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43"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244" w:author="Prieto Bailo, León Enrique" w:date="2023-07-07T23:02: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3245" w:author="Prieto Bailo, León Enrique" w:date="2023-07-07T23:02:00Z">
              <w:rPr>
                <w:rFonts w:ascii="Consolas" w:hAnsi="Consolas" w:cs="Courier New"/>
                <w:color w:val="666600"/>
                <w:sz w:val="17"/>
                <w:szCs w:val="17"/>
              </w:rPr>
            </w:rPrChange>
          </w:rPr>
          <w:t>;</w:t>
        </w:r>
        <w:proofErr w:type="gramEnd"/>
      </w:ins>
    </w:p>
    <w:p w14:paraId="3F5C91F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46" w:author="León Prieto" w:date="2023-07-07T22:49:00Z"/>
          <w:rFonts w:ascii="Consolas" w:hAnsi="Consolas" w:cs="Courier New"/>
          <w:sz w:val="17"/>
          <w:szCs w:val="17"/>
          <w:lang w:val="en-US"/>
          <w:rPrChange w:id="13247" w:author="Prieto Bailo, León Enrique" w:date="2023-07-07T23:02:00Z">
            <w:rPr>
              <w:ins w:id="13248" w:author="León Prieto" w:date="2023-07-07T22:49:00Z"/>
              <w:rFonts w:ascii="Consolas" w:hAnsi="Consolas" w:cs="Courier New"/>
              <w:sz w:val="17"/>
              <w:szCs w:val="17"/>
            </w:rPr>
          </w:rPrChange>
        </w:rPr>
      </w:pPr>
      <w:ins w:id="13249" w:author="León Prieto" w:date="2023-07-07T22:49:00Z">
        <w:r w:rsidRPr="00454AE3">
          <w:rPr>
            <w:rFonts w:ascii="Consolas" w:hAnsi="Consolas" w:cs="Courier New"/>
            <w:sz w:val="17"/>
            <w:szCs w:val="17"/>
            <w:lang w:val="en-US"/>
            <w:rPrChange w:id="13250" w:author="Prieto Bailo, León Enrique" w:date="2023-07-07T23:02:00Z">
              <w:rPr>
                <w:rFonts w:ascii="Consolas" w:hAnsi="Consolas" w:cs="Courier New"/>
                <w:sz w:val="17"/>
                <w:szCs w:val="17"/>
              </w:rPr>
            </w:rPrChange>
          </w:rPr>
          <w:t xml:space="preserve"> 76. </w:t>
        </w:r>
        <w:proofErr w:type="gramStart"/>
        <w:r w:rsidRPr="00454AE3">
          <w:rPr>
            <w:rFonts w:ascii="Consolas" w:hAnsi="Consolas" w:cs="Courier New"/>
            <w:color w:val="000000"/>
            <w:sz w:val="17"/>
            <w:szCs w:val="17"/>
            <w:lang w:val="en-US"/>
            <w:rPrChange w:id="132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52" w:author="Prieto Bailo, León Enrique" w:date="2023-07-07T23:02:00Z">
              <w:rPr>
                <w:rFonts w:ascii="Consolas" w:hAnsi="Consolas" w:cs="Courier New"/>
                <w:color w:val="666600"/>
                <w:sz w:val="17"/>
                <w:szCs w:val="17"/>
              </w:rPr>
            </w:rPrChange>
          </w:rPr>
          <w:t>}</w:t>
        </w:r>
        <w:proofErr w:type="gramEnd"/>
      </w:ins>
    </w:p>
    <w:p w14:paraId="5D57A7E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53" w:author="León Prieto" w:date="2023-07-07T22:49:00Z"/>
          <w:rFonts w:ascii="Consolas" w:hAnsi="Consolas" w:cs="Courier New"/>
          <w:sz w:val="17"/>
          <w:szCs w:val="17"/>
          <w:lang w:val="en-US"/>
          <w:rPrChange w:id="13254" w:author="Prieto Bailo, León Enrique" w:date="2023-07-07T23:02:00Z">
            <w:rPr>
              <w:ins w:id="13255" w:author="León Prieto" w:date="2023-07-07T22:49:00Z"/>
              <w:rFonts w:ascii="Consolas" w:hAnsi="Consolas" w:cs="Courier New"/>
              <w:sz w:val="17"/>
              <w:szCs w:val="17"/>
            </w:rPr>
          </w:rPrChange>
        </w:rPr>
      </w:pPr>
      <w:ins w:id="13256" w:author="León Prieto" w:date="2023-07-07T22:49:00Z">
        <w:r w:rsidRPr="00454AE3">
          <w:rPr>
            <w:rFonts w:ascii="Consolas" w:hAnsi="Consolas" w:cs="Courier New"/>
            <w:sz w:val="17"/>
            <w:szCs w:val="17"/>
            <w:lang w:val="en-US"/>
            <w:rPrChange w:id="13257" w:author="Prieto Bailo, León Enrique" w:date="2023-07-07T23:02:00Z">
              <w:rPr>
                <w:rFonts w:ascii="Consolas" w:hAnsi="Consolas" w:cs="Courier New"/>
                <w:sz w:val="17"/>
                <w:szCs w:val="17"/>
              </w:rPr>
            </w:rPrChange>
          </w:rPr>
          <w:t xml:space="preserve"> 77. </w:t>
        </w:r>
        <w:r w:rsidRPr="00454AE3">
          <w:rPr>
            <w:rFonts w:ascii="Consolas" w:hAnsi="Consolas" w:cs="Courier New"/>
            <w:color w:val="000000"/>
            <w:sz w:val="17"/>
            <w:szCs w:val="17"/>
            <w:lang w:val="en-US"/>
            <w:rPrChange w:id="1325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59"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26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6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6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63" w:author="Prieto Bailo, León Enrique" w:date="2023-07-07T23:02:00Z">
              <w:rPr>
                <w:rFonts w:ascii="Consolas" w:hAnsi="Consolas" w:cs="Courier New"/>
                <w:color w:val="000000"/>
                <w:sz w:val="17"/>
                <w:szCs w:val="17"/>
              </w:rPr>
            </w:rPrChange>
          </w:rPr>
          <w:t>gyro_yaw_input</w:t>
        </w:r>
        <w:proofErr w:type="spellEnd"/>
        <w:r w:rsidRPr="00454AE3">
          <w:rPr>
            <w:rFonts w:ascii="Consolas" w:hAnsi="Consolas" w:cs="Courier New"/>
            <w:color w:val="000000"/>
            <w:sz w:val="17"/>
            <w:szCs w:val="17"/>
            <w:lang w:val="en-US"/>
            <w:rPrChange w:id="1326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6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6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67" w:author="Prieto Bailo, León Enrique" w:date="2023-07-07T23:02:00Z">
              <w:rPr>
                <w:rFonts w:ascii="Consolas" w:hAnsi="Consolas" w:cs="Courier New"/>
                <w:color w:val="000000"/>
                <w:sz w:val="17"/>
                <w:szCs w:val="17"/>
              </w:rPr>
            </w:rPrChange>
          </w:rPr>
          <w:t>pid_yaw_</w:t>
        </w:r>
        <w:proofErr w:type="gramStart"/>
        <w:r w:rsidRPr="00454AE3">
          <w:rPr>
            <w:rFonts w:ascii="Consolas" w:hAnsi="Consolas" w:cs="Courier New"/>
            <w:color w:val="000000"/>
            <w:sz w:val="17"/>
            <w:szCs w:val="17"/>
            <w:lang w:val="en-US"/>
            <w:rPrChange w:id="13268" w:author="Prieto Bailo, León Enrique" w:date="2023-07-07T23:02:00Z">
              <w:rPr>
                <w:rFonts w:ascii="Consolas" w:hAnsi="Consolas" w:cs="Courier New"/>
                <w:color w:val="000000"/>
                <w:sz w:val="17"/>
                <w:szCs w:val="17"/>
              </w:rPr>
            </w:rPrChange>
          </w:rPr>
          <w:t>setpoint</w:t>
        </w:r>
        <w:proofErr w:type="spellEnd"/>
        <w:r w:rsidRPr="00454AE3">
          <w:rPr>
            <w:rFonts w:ascii="Consolas" w:hAnsi="Consolas" w:cs="Courier New"/>
            <w:color w:val="666600"/>
            <w:sz w:val="17"/>
            <w:szCs w:val="17"/>
            <w:lang w:val="en-US"/>
            <w:rPrChange w:id="13269" w:author="Prieto Bailo, León Enrique" w:date="2023-07-07T23:02:00Z">
              <w:rPr>
                <w:rFonts w:ascii="Consolas" w:hAnsi="Consolas" w:cs="Courier New"/>
                <w:color w:val="666600"/>
                <w:sz w:val="17"/>
                <w:szCs w:val="17"/>
              </w:rPr>
            </w:rPrChange>
          </w:rPr>
          <w:t>;</w:t>
        </w:r>
        <w:proofErr w:type="gramEnd"/>
      </w:ins>
    </w:p>
    <w:p w14:paraId="06D17BE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70" w:author="León Prieto" w:date="2023-07-07T22:49:00Z"/>
          <w:rFonts w:ascii="Consolas" w:hAnsi="Consolas" w:cs="Courier New"/>
          <w:sz w:val="17"/>
          <w:szCs w:val="17"/>
          <w:lang w:val="en-US"/>
          <w:rPrChange w:id="13271" w:author="Prieto Bailo, León Enrique" w:date="2023-07-07T23:02:00Z">
            <w:rPr>
              <w:ins w:id="13272" w:author="León Prieto" w:date="2023-07-07T22:49:00Z"/>
              <w:rFonts w:ascii="Consolas" w:hAnsi="Consolas" w:cs="Courier New"/>
              <w:sz w:val="17"/>
              <w:szCs w:val="17"/>
            </w:rPr>
          </w:rPrChange>
        </w:rPr>
      </w:pPr>
      <w:ins w:id="13273" w:author="León Prieto" w:date="2023-07-07T22:49:00Z">
        <w:r w:rsidRPr="00454AE3">
          <w:rPr>
            <w:rFonts w:ascii="Consolas" w:hAnsi="Consolas" w:cs="Courier New"/>
            <w:sz w:val="17"/>
            <w:szCs w:val="17"/>
            <w:lang w:val="en-US"/>
            <w:rPrChange w:id="13274" w:author="Prieto Bailo, León Enrique" w:date="2023-07-07T23:02:00Z">
              <w:rPr>
                <w:rFonts w:ascii="Consolas" w:hAnsi="Consolas" w:cs="Courier New"/>
                <w:sz w:val="17"/>
                <w:szCs w:val="17"/>
              </w:rPr>
            </w:rPrChange>
          </w:rPr>
          <w:t xml:space="preserve"> 78. </w:t>
        </w:r>
        <w:r w:rsidRPr="00454AE3">
          <w:rPr>
            <w:rFonts w:ascii="Consolas" w:hAnsi="Consolas" w:cs="Courier New"/>
            <w:color w:val="000000"/>
            <w:sz w:val="17"/>
            <w:szCs w:val="17"/>
            <w:lang w:val="en-US"/>
            <w:rPrChange w:id="1327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76"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27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7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7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80" w:author="Prieto Bailo, León Enrique" w:date="2023-07-07T23:02:00Z">
              <w:rPr>
                <w:rFonts w:ascii="Consolas" w:hAnsi="Consolas" w:cs="Courier New"/>
                <w:color w:val="000000"/>
                <w:sz w:val="17"/>
                <w:szCs w:val="17"/>
              </w:rPr>
            </w:rPrChange>
          </w:rPr>
          <w:t>pid_i_gain_yaw_in</w:t>
        </w:r>
        <w:proofErr w:type="spellEnd"/>
        <w:r w:rsidRPr="00454AE3">
          <w:rPr>
            <w:rFonts w:ascii="Consolas" w:hAnsi="Consolas" w:cs="Courier New"/>
            <w:color w:val="000000"/>
            <w:sz w:val="17"/>
            <w:szCs w:val="17"/>
            <w:lang w:val="en-US"/>
            <w:rPrChange w:id="1328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8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28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284"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3285"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3286" w:author="Prieto Bailo, León Enrique" w:date="2023-07-07T23:02:00Z">
              <w:rPr>
                <w:rFonts w:ascii="Consolas" w:hAnsi="Consolas" w:cs="Courier New"/>
                <w:color w:val="666600"/>
                <w:sz w:val="17"/>
                <w:szCs w:val="17"/>
              </w:rPr>
            </w:rPrChange>
          </w:rPr>
          <w:t>;</w:t>
        </w:r>
        <w:proofErr w:type="gramEnd"/>
      </w:ins>
    </w:p>
    <w:p w14:paraId="2D8BE44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287" w:author="León Prieto" w:date="2023-07-07T22:49:00Z"/>
          <w:rFonts w:ascii="Consolas" w:hAnsi="Consolas" w:cs="Courier New"/>
          <w:sz w:val="17"/>
          <w:szCs w:val="17"/>
          <w:lang w:val="en-US"/>
          <w:rPrChange w:id="13288" w:author="Prieto Bailo, León Enrique" w:date="2023-07-07T23:02:00Z">
            <w:rPr>
              <w:ins w:id="13289" w:author="León Prieto" w:date="2023-07-07T22:49:00Z"/>
              <w:rFonts w:ascii="Consolas" w:hAnsi="Consolas" w:cs="Courier New"/>
              <w:sz w:val="17"/>
              <w:szCs w:val="17"/>
            </w:rPr>
          </w:rPrChange>
        </w:rPr>
      </w:pPr>
      <w:ins w:id="13290" w:author="León Prieto" w:date="2023-07-07T22:49:00Z">
        <w:r w:rsidRPr="00454AE3">
          <w:rPr>
            <w:rFonts w:ascii="Consolas" w:hAnsi="Consolas" w:cs="Courier New"/>
            <w:sz w:val="17"/>
            <w:szCs w:val="17"/>
            <w:lang w:val="en-US"/>
            <w:rPrChange w:id="13291" w:author="Prieto Bailo, León Enrique" w:date="2023-07-07T23:02:00Z">
              <w:rPr>
                <w:rFonts w:ascii="Consolas" w:hAnsi="Consolas" w:cs="Courier New"/>
                <w:sz w:val="17"/>
                <w:szCs w:val="17"/>
              </w:rPr>
            </w:rPrChange>
          </w:rPr>
          <w:t xml:space="preserve"> 79. </w:t>
        </w:r>
        <w:r w:rsidRPr="00454AE3">
          <w:rPr>
            <w:rFonts w:ascii="Consolas" w:hAnsi="Consolas" w:cs="Courier New"/>
            <w:color w:val="000000"/>
            <w:sz w:val="17"/>
            <w:szCs w:val="17"/>
            <w:lang w:val="en-US"/>
            <w:rPrChange w:id="1329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293"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29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95"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296"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29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298"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29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00"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666600"/>
            <w:sz w:val="17"/>
            <w:szCs w:val="17"/>
            <w:lang w:val="en-US"/>
            <w:rPrChange w:id="1330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0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03"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30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0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0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07"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308" w:author="Prieto Bailo, León Enrique" w:date="2023-07-07T23:02: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3309" w:author="Prieto Bailo, León Enrique" w:date="2023-07-07T23:02:00Z">
              <w:rPr>
                <w:rFonts w:ascii="Consolas" w:hAnsi="Consolas" w:cs="Courier New"/>
                <w:color w:val="666600"/>
                <w:sz w:val="17"/>
                <w:szCs w:val="17"/>
              </w:rPr>
            </w:rPrChange>
          </w:rPr>
          <w:t>;</w:t>
        </w:r>
        <w:proofErr w:type="gramEnd"/>
      </w:ins>
    </w:p>
    <w:p w14:paraId="6AC04B1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310" w:author="León Prieto" w:date="2023-07-07T22:49:00Z"/>
          <w:rFonts w:ascii="Consolas" w:hAnsi="Consolas" w:cs="Courier New"/>
          <w:sz w:val="17"/>
          <w:szCs w:val="17"/>
          <w:lang w:val="en-US"/>
          <w:rPrChange w:id="13311" w:author="Prieto Bailo, León Enrique" w:date="2023-07-07T23:02:00Z">
            <w:rPr>
              <w:ins w:id="13312" w:author="León Prieto" w:date="2023-07-07T22:49:00Z"/>
              <w:rFonts w:ascii="Consolas" w:hAnsi="Consolas" w:cs="Courier New"/>
              <w:sz w:val="17"/>
              <w:szCs w:val="17"/>
            </w:rPr>
          </w:rPrChange>
        </w:rPr>
      </w:pPr>
      <w:ins w:id="13313" w:author="León Prieto" w:date="2023-07-07T22:49:00Z">
        <w:r w:rsidRPr="00454AE3">
          <w:rPr>
            <w:rFonts w:ascii="Consolas" w:hAnsi="Consolas" w:cs="Courier New"/>
            <w:sz w:val="17"/>
            <w:szCs w:val="17"/>
            <w:lang w:val="en-US"/>
            <w:rPrChange w:id="13314" w:author="Prieto Bailo, León Enrique" w:date="2023-07-07T23:02:00Z">
              <w:rPr>
                <w:rFonts w:ascii="Consolas" w:hAnsi="Consolas" w:cs="Courier New"/>
                <w:sz w:val="17"/>
                <w:szCs w:val="17"/>
              </w:rPr>
            </w:rPrChange>
          </w:rPr>
          <w:t xml:space="preserve"> 80. </w:t>
        </w:r>
        <w:r w:rsidRPr="00454AE3">
          <w:rPr>
            <w:rFonts w:ascii="Consolas" w:hAnsi="Consolas" w:cs="Courier New"/>
            <w:color w:val="000000"/>
            <w:sz w:val="17"/>
            <w:szCs w:val="17"/>
            <w:lang w:val="en-US"/>
            <w:rPrChange w:id="1331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316"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31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318"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31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20"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321"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32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23"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32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25"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000000"/>
            <w:sz w:val="17"/>
            <w:szCs w:val="17"/>
            <w:lang w:val="en-US"/>
            <w:rPrChange w:id="1332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2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2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29"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330"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33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3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33"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33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3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3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37"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000000"/>
            <w:sz w:val="17"/>
            <w:szCs w:val="17"/>
            <w:lang w:val="en-US"/>
            <w:rPrChange w:id="1333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3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40"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341"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342"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343" w:author="Prieto Bailo, León Enrique" w:date="2023-07-07T23:02:00Z">
              <w:rPr>
                <w:rFonts w:ascii="Consolas" w:hAnsi="Consolas" w:cs="Courier New"/>
                <w:color w:val="666600"/>
                <w:sz w:val="17"/>
                <w:szCs w:val="17"/>
              </w:rPr>
            </w:rPrChange>
          </w:rPr>
          <w:t>;</w:t>
        </w:r>
        <w:proofErr w:type="gramEnd"/>
      </w:ins>
    </w:p>
    <w:p w14:paraId="6E0D4AA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344" w:author="León Prieto" w:date="2023-07-07T22:49:00Z"/>
          <w:rFonts w:ascii="Consolas" w:hAnsi="Consolas" w:cs="Courier New"/>
          <w:sz w:val="17"/>
          <w:szCs w:val="17"/>
          <w:lang w:val="en-US"/>
          <w:rPrChange w:id="13345" w:author="Prieto Bailo, León Enrique" w:date="2023-07-07T23:02:00Z">
            <w:rPr>
              <w:ins w:id="13346" w:author="León Prieto" w:date="2023-07-07T22:49:00Z"/>
              <w:rFonts w:ascii="Consolas" w:hAnsi="Consolas" w:cs="Courier New"/>
              <w:sz w:val="17"/>
              <w:szCs w:val="17"/>
            </w:rPr>
          </w:rPrChange>
        </w:rPr>
      </w:pPr>
      <w:ins w:id="13347" w:author="León Prieto" w:date="2023-07-07T22:49:00Z">
        <w:r w:rsidRPr="00454AE3">
          <w:rPr>
            <w:rFonts w:ascii="Consolas" w:hAnsi="Consolas" w:cs="Courier New"/>
            <w:sz w:val="17"/>
            <w:szCs w:val="17"/>
            <w:lang w:val="en-US"/>
            <w:rPrChange w:id="13348" w:author="Prieto Bailo, León Enrique" w:date="2023-07-07T23:02:00Z">
              <w:rPr>
                <w:rFonts w:ascii="Consolas" w:hAnsi="Consolas" w:cs="Courier New"/>
                <w:sz w:val="17"/>
                <w:szCs w:val="17"/>
              </w:rPr>
            </w:rPrChange>
          </w:rPr>
          <w:t xml:space="preserve"> 81. </w:t>
        </w:r>
        <w:r w:rsidRPr="00454AE3">
          <w:rPr>
            <w:rFonts w:ascii="Consolas" w:hAnsi="Consolas" w:cs="Courier New"/>
            <w:color w:val="000000"/>
            <w:sz w:val="17"/>
            <w:szCs w:val="17"/>
            <w:lang w:val="en-US"/>
            <w:rPrChange w:id="13349" w:author="Prieto Bailo, León Enrique" w:date="2023-07-07T23:02:00Z">
              <w:rPr>
                <w:rFonts w:ascii="Consolas" w:hAnsi="Consolas" w:cs="Courier New"/>
                <w:color w:val="000000"/>
                <w:sz w:val="17"/>
                <w:szCs w:val="17"/>
              </w:rPr>
            </w:rPrChange>
          </w:rPr>
          <w:t> </w:t>
        </w:r>
      </w:ins>
    </w:p>
    <w:p w14:paraId="0EF6DE3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350" w:author="León Prieto" w:date="2023-07-07T22:49:00Z"/>
          <w:rFonts w:ascii="Consolas" w:hAnsi="Consolas" w:cs="Courier New"/>
          <w:sz w:val="17"/>
          <w:szCs w:val="17"/>
          <w:lang w:val="en-US"/>
          <w:rPrChange w:id="13351" w:author="Prieto Bailo, León Enrique" w:date="2023-07-07T23:02:00Z">
            <w:rPr>
              <w:ins w:id="13352" w:author="León Prieto" w:date="2023-07-07T22:49:00Z"/>
              <w:rFonts w:ascii="Consolas" w:hAnsi="Consolas" w:cs="Courier New"/>
              <w:sz w:val="17"/>
              <w:szCs w:val="17"/>
            </w:rPr>
          </w:rPrChange>
        </w:rPr>
      </w:pPr>
      <w:ins w:id="13353" w:author="León Prieto" w:date="2023-07-07T22:49:00Z">
        <w:r w:rsidRPr="00454AE3">
          <w:rPr>
            <w:rFonts w:ascii="Consolas" w:hAnsi="Consolas" w:cs="Courier New"/>
            <w:sz w:val="17"/>
            <w:szCs w:val="17"/>
            <w:lang w:val="en-US"/>
            <w:rPrChange w:id="13354" w:author="Prieto Bailo, León Enrique" w:date="2023-07-07T23:02:00Z">
              <w:rPr>
                <w:rFonts w:ascii="Consolas" w:hAnsi="Consolas" w:cs="Courier New"/>
                <w:sz w:val="17"/>
                <w:szCs w:val="17"/>
              </w:rPr>
            </w:rPrChange>
          </w:rPr>
          <w:t xml:space="preserve"> 82. </w:t>
        </w:r>
        <w:r w:rsidRPr="00454AE3">
          <w:rPr>
            <w:rFonts w:ascii="Consolas" w:hAnsi="Consolas" w:cs="Courier New"/>
            <w:color w:val="000000"/>
            <w:sz w:val="17"/>
            <w:szCs w:val="17"/>
            <w:lang w:val="en-US"/>
            <w:rPrChange w:id="1335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56" w:author="Prieto Bailo, León Enrique" w:date="2023-07-07T23:02:00Z">
              <w:rPr>
                <w:rFonts w:ascii="Consolas" w:hAnsi="Consolas" w:cs="Courier New"/>
                <w:color w:val="000000"/>
                <w:sz w:val="17"/>
                <w:szCs w:val="17"/>
              </w:rPr>
            </w:rPrChange>
          </w:rPr>
          <w:t>pid_output_yaw</w:t>
        </w:r>
        <w:proofErr w:type="spellEnd"/>
        <w:r w:rsidRPr="00454AE3">
          <w:rPr>
            <w:rFonts w:ascii="Consolas" w:hAnsi="Consolas" w:cs="Courier New"/>
            <w:color w:val="000000"/>
            <w:sz w:val="17"/>
            <w:szCs w:val="17"/>
            <w:lang w:val="en-US"/>
            <w:rPrChange w:id="1335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5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5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60" w:author="Prieto Bailo, León Enrique" w:date="2023-07-07T23:02:00Z">
              <w:rPr>
                <w:rFonts w:ascii="Consolas" w:hAnsi="Consolas" w:cs="Courier New"/>
                <w:color w:val="000000"/>
                <w:sz w:val="17"/>
                <w:szCs w:val="17"/>
              </w:rPr>
            </w:rPrChange>
          </w:rPr>
          <w:t>pid_p_gain_yaw</w:t>
        </w:r>
        <w:proofErr w:type="spellEnd"/>
        <w:r w:rsidRPr="00454AE3">
          <w:rPr>
            <w:rFonts w:ascii="Consolas" w:hAnsi="Consolas" w:cs="Courier New"/>
            <w:color w:val="000000"/>
            <w:sz w:val="17"/>
            <w:szCs w:val="17"/>
            <w:lang w:val="en-US"/>
            <w:rPrChange w:id="1336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6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6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64"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36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6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6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68" w:author="Prieto Bailo, León Enrique" w:date="2023-07-07T23:02:00Z">
              <w:rPr>
                <w:rFonts w:ascii="Consolas" w:hAnsi="Consolas" w:cs="Courier New"/>
                <w:color w:val="000000"/>
                <w:sz w:val="17"/>
                <w:szCs w:val="17"/>
              </w:rPr>
            </w:rPrChange>
          </w:rPr>
          <w:t>pid_i_mem_yaw</w:t>
        </w:r>
        <w:proofErr w:type="spellEnd"/>
        <w:r w:rsidRPr="00454AE3">
          <w:rPr>
            <w:rFonts w:ascii="Consolas" w:hAnsi="Consolas" w:cs="Courier New"/>
            <w:color w:val="000000"/>
            <w:sz w:val="17"/>
            <w:szCs w:val="17"/>
            <w:lang w:val="en-US"/>
            <w:rPrChange w:id="1336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7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7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72" w:author="Prieto Bailo, León Enrique" w:date="2023-07-07T23:02:00Z">
              <w:rPr>
                <w:rFonts w:ascii="Consolas" w:hAnsi="Consolas" w:cs="Courier New"/>
                <w:color w:val="000000"/>
                <w:sz w:val="17"/>
                <w:szCs w:val="17"/>
              </w:rPr>
            </w:rPrChange>
          </w:rPr>
          <w:t>pid_d_gain_yaw</w:t>
        </w:r>
        <w:proofErr w:type="spellEnd"/>
        <w:r w:rsidRPr="00454AE3">
          <w:rPr>
            <w:rFonts w:ascii="Consolas" w:hAnsi="Consolas" w:cs="Courier New"/>
            <w:color w:val="000000"/>
            <w:sz w:val="17"/>
            <w:szCs w:val="17"/>
            <w:lang w:val="en-US"/>
            <w:rPrChange w:id="1337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7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7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76"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377"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37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7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8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81" w:author="Prieto Bailo, León Enrique" w:date="2023-07-07T23:02:00Z">
              <w:rPr>
                <w:rFonts w:ascii="Consolas" w:hAnsi="Consolas" w:cs="Courier New"/>
                <w:color w:val="000000"/>
                <w:sz w:val="17"/>
                <w:szCs w:val="17"/>
              </w:rPr>
            </w:rPrChange>
          </w:rPr>
          <w:t>pid_last_yaw_d_error</w:t>
        </w:r>
        <w:proofErr w:type="spellEnd"/>
        <w:proofErr w:type="gramStart"/>
        <w:r w:rsidRPr="00454AE3">
          <w:rPr>
            <w:rFonts w:ascii="Consolas" w:hAnsi="Consolas" w:cs="Courier New"/>
            <w:color w:val="666600"/>
            <w:sz w:val="17"/>
            <w:szCs w:val="17"/>
            <w:lang w:val="en-US"/>
            <w:rPrChange w:id="13382" w:author="Prieto Bailo, León Enrique" w:date="2023-07-07T23:02:00Z">
              <w:rPr>
                <w:rFonts w:ascii="Consolas" w:hAnsi="Consolas" w:cs="Courier New"/>
                <w:color w:val="666600"/>
                <w:sz w:val="17"/>
                <w:szCs w:val="17"/>
              </w:rPr>
            </w:rPrChange>
          </w:rPr>
          <w:t>);</w:t>
        </w:r>
        <w:proofErr w:type="gramEnd"/>
      </w:ins>
    </w:p>
    <w:p w14:paraId="2FB69D5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383" w:author="León Prieto" w:date="2023-07-07T22:49:00Z"/>
          <w:rFonts w:ascii="Consolas" w:hAnsi="Consolas" w:cs="Courier New"/>
          <w:sz w:val="17"/>
          <w:szCs w:val="17"/>
          <w:lang w:val="en-US"/>
          <w:rPrChange w:id="13384" w:author="Prieto Bailo, León Enrique" w:date="2023-07-07T23:02:00Z">
            <w:rPr>
              <w:ins w:id="13385" w:author="León Prieto" w:date="2023-07-07T22:49:00Z"/>
              <w:rFonts w:ascii="Consolas" w:hAnsi="Consolas" w:cs="Courier New"/>
              <w:sz w:val="17"/>
              <w:szCs w:val="17"/>
            </w:rPr>
          </w:rPrChange>
        </w:rPr>
      </w:pPr>
      <w:ins w:id="13386" w:author="León Prieto" w:date="2023-07-07T22:49:00Z">
        <w:r w:rsidRPr="00454AE3">
          <w:rPr>
            <w:rFonts w:ascii="Consolas" w:hAnsi="Consolas" w:cs="Courier New"/>
            <w:sz w:val="17"/>
            <w:szCs w:val="17"/>
            <w:lang w:val="en-US"/>
            <w:rPrChange w:id="13387" w:author="Prieto Bailo, León Enrique" w:date="2023-07-07T23:02:00Z">
              <w:rPr>
                <w:rFonts w:ascii="Consolas" w:hAnsi="Consolas" w:cs="Courier New"/>
                <w:sz w:val="17"/>
                <w:szCs w:val="17"/>
              </w:rPr>
            </w:rPrChange>
          </w:rPr>
          <w:t xml:space="preserve"> 83. </w:t>
        </w:r>
        <w:r w:rsidRPr="00454AE3">
          <w:rPr>
            <w:rFonts w:ascii="Consolas" w:hAnsi="Consolas" w:cs="Courier New"/>
            <w:color w:val="000000"/>
            <w:sz w:val="17"/>
            <w:szCs w:val="17"/>
            <w:lang w:val="en-US"/>
            <w:rPrChange w:id="1338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389"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39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91"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392" w:author="Prieto Bailo, León Enrique" w:date="2023-07-07T23:02:00Z">
              <w:rPr>
                <w:rFonts w:ascii="Consolas" w:hAnsi="Consolas" w:cs="Courier New"/>
                <w:color w:val="000000"/>
                <w:sz w:val="17"/>
                <w:szCs w:val="17"/>
              </w:rPr>
            </w:rPrChange>
          </w:rPr>
          <w:t>pid_output_yaw</w:t>
        </w:r>
        <w:proofErr w:type="spellEnd"/>
        <w:r w:rsidRPr="00454AE3">
          <w:rPr>
            <w:rFonts w:ascii="Consolas" w:hAnsi="Consolas" w:cs="Courier New"/>
            <w:color w:val="000000"/>
            <w:sz w:val="17"/>
            <w:szCs w:val="17"/>
            <w:lang w:val="en-US"/>
            <w:rPrChange w:id="1339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394"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39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96"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666600"/>
            <w:sz w:val="17"/>
            <w:szCs w:val="17"/>
            <w:lang w:val="en-US"/>
            <w:rPrChange w:id="1339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39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399" w:author="Prieto Bailo, León Enrique" w:date="2023-07-07T23:02:00Z">
              <w:rPr>
                <w:rFonts w:ascii="Consolas" w:hAnsi="Consolas" w:cs="Courier New"/>
                <w:color w:val="000000"/>
                <w:sz w:val="17"/>
                <w:szCs w:val="17"/>
              </w:rPr>
            </w:rPrChange>
          </w:rPr>
          <w:t>pid_output_yaw</w:t>
        </w:r>
        <w:proofErr w:type="spellEnd"/>
        <w:r w:rsidRPr="00454AE3">
          <w:rPr>
            <w:rFonts w:ascii="Consolas" w:hAnsi="Consolas" w:cs="Courier New"/>
            <w:color w:val="000000"/>
            <w:sz w:val="17"/>
            <w:szCs w:val="17"/>
            <w:lang w:val="en-US"/>
            <w:rPrChange w:id="1340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0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0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03"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404" w:author="Prieto Bailo, León Enrique" w:date="2023-07-07T23:02: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3405" w:author="Prieto Bailo, León Enrique" w:date="2023-07-07T23:02:00Z">
              <w:rPr>
                <w:rFonts w:ascii="Consolas" w:hAnsi="Consolas" w:cs="Courier New"/>
                <w:color w:val="666600"/>
                <w:sz w:val="17"/>
                <w:szCs w:val="17"/>
              </w:rPr>
            </w:rPrChange>
          </w:rPr>
          <w:t>;</w:t>
        </w:r>
        <w:proofErr w:type="gramEnd"/>
      </w:ins>
    </w:p>
    <w:p w14:paraId="0BBF24D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06" w:author="León Prieto" w:date="2023-07-07T22:49:00Z"/>
          <w:rFonts w:ascii="Consolas" w:hAnsi="Consolas" w:cs="Courier New"/>
          <w:sz w:val="17"/>
          <w:szCs w:val="17"/>
          <w:lang w:val="en-US"/>
          <w:rPrChange w:id="13407" w:author="Prieto Bailo, León Enrique" w:date="2023-07-07T23:02:00Z">
            <w:rPr>
              <w:ins w:id="13408" w:author="León Prieto" w:date="2023-07-07T22:49:00Z"/>
              <w:rFonts w:ascii="Consolas" w:hAnsi="Consolas" w:cs="Courier New"/>
              <w:sz w:val="17"/>
              <w:szCs w:val="17"/>
            </w:rPr>
          </w:rPrChange>
        </w:rPr>
      </w:pPr>
      <w:ins w:id="13409" w:author="León Prieto" w:date="2023-07-07T22:49:00Z">
        <w:r w:rsidRPr="00454AE3">
          <w:rPr>
            <w:rFonts w:ascii="Consolas" w:hAnsi="Consolas" w:cs="Courier New"/>
            <w:sz w:val="17"/>
            <w:szCs w:val="17"/>
            <w:lang w:val="en-US"/>
            <w:rPrChange w:id="13410" w:author="Prieto Bailo, León Enrique" w:date="2023-07-07T23:02:00Z">
              <w:rPr>
                <w:rFonts w:ascii="Consolas" w:hAnsi="Consolas" w:cs="Courier New"/>
                <w:sz w:val="17"/>
                <w:szCs w:val="17"/>
              </w:rPr>
            </w:rPrChange>
          </w:rPr>
          <w:t xml:space="preserve"> 84. </w:t>
        </w:r>
        <w:r w:rsidRPr="00454AE3">
          <w:rPr>
            <w:rFonts w:ascii="Consolas" w:hAnsi="Consolas" w:cs="Courier New"/>
            <w:color w:val="000000"/>
            <w:sz w:val="17"/>
            <w:szCs w:val="17"/>
            <w:lang w:val="en-US"/>
            <w:rPrChange w:id="1341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412"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41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414"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41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16"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417" w:author="Prieto Bailo, León Enrique" w:date="2023-07-07T23:02:00Z">
              <w:rPr>
                <w:rFonts w:ascii="Consolas" w:hAnsi="Consolas" w:cs="Courier New"/>
                <w:color w:val="000000"/>
                <w:sz w:val="17"/>
                <w:szCs w:val="17"/>
              </w:rPr>
            </w:rPrChange>
          </w:rPr>
          <w:t>pid_output_yaw</w:t>
        </w:r>
        <w:proofErr w:type="spellEnd"/>
        <w:r w:rsidRPr="00454AE3">
          <w:rPr>
            <w:rFonts w:ascii="Consolas" w:hAnsi="Consolas" w:cs="Courier New"/>
            <w:color w:val="000000"/>
            <w:sz w:val="17"/>
            <w:szCs w:val="17"/>
            <w:lang w:val="en-US"/>
            <w:rPrChange w:id="1341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19"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42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21"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000000"/>
            <w:sz w:val="17"/>
            <w:szCs w:val="17"/>
            <w:lang w:val="en-US"/>
            <w:rPrChange w:id="1342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2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2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25"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426"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42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2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29" w:author="Prieto Bailo, León Enrique" w:date="2023-07-07T23:02:00Z">
              <w:rPr>
                <w:rFonts w:ascii="Consolas" w:hAnsi="Consolas" w:cs="Courier New"/>
                <w:color w:val="000000"/>
                <w:sz w:val="17"/>
                <w:szCs w:val="17"/>
              </w:rPr>
            </w:rPrChange>
          </w:rPr>
          <w:t>pid_output_yaw</w:t>
        </w:r>
        <w:proofErr w:type="spellEnd"/>
        <w:r w:rsidRPr="00454AE3">
          <w:rPr>
            <w:rFonts w:ascii="Consolas" w:hAnsi="Consolas" w:cs="Courier New"/>
            <w:color w:val="000000"/>
            <w:sz w:val="17"/>
            <w:szCs w:val="17"/>
            <w:lang w:val="en-US"/>
            <w:rPrChange w:id="1343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3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3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33" w:author="Prieto Bailo, León Enrique" w:date="2023-07-07T23:02:00Z">
              <w:rPr>
                <w:rFonts w:ascii="Consolas" w:hAnsi="Consolas" w:cs="Courier New"/>
                <w:color w:val="000000"/>
                <w:sz w:val="17"/>
                <w:szCs w:val="17"/>
              </w:rPr>
            </w:rPrChange>
          </w:rPr>
          <w:t>pid_max_yaw</w:t>
        </w:r>
        <w:proofErr w:type="spellEnd"/>
        <w:r w:rsidRPr="00454AE3">
          <w:rPr>
            <w:rFonts w:ascii="Consolas" w:hAnsi="Consolas" w:cs="Courier New"/>
            <w:color w:val="000000"/>
            <w:sz w:val="17"/>
            <w:szCs w:val="17"/>
            <w:lang w:val="en-US"/>
            <w:rPrChange w:id="1343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3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36"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437"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438"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439" w:author="Prieto Bailo, León Enrique" w:date="2023-07-07T23:02:00Z">
              <w:rPr>
                <w:rFonts w:ascii="Consolas" w:hAnsi="Consolas" w:cs="Courier New"/>
                <w:color w:val="666600"/>
                <w:sz w:val="17"/>
                <w:szCs w:val="17"/>
              </w:rPr>
            </w:rPrChange>
          </w:rPr>
          <w:t>;</w:t>
        </w:r>
        <w:proofErr w:type="gramEnd"/>
      </w:ins>
    </w:p>
    <w:p w14:paraId="3EF621B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40" w:author="León Prieto" w:date="2023-07-07T22:49:00Z"/>
          <w:rFonts w:ascii="Consolas" w:hAnsi="Consolas" w:cs="Courier New"/>
          <w:sz w:val="17"/>
          <w:szCs w:val="17"/>
          <w:lang w:val="en-US"/>
          <w:rPrChange w:id="13441" w:author="Prieto Bailo, León Enrique" w:date="2023-07-07T23:02:00Z">
            <w:rPr>
              <w:ins w:id="13442" w:author="León Prieto" w:date="2023-07-07T22:49:00Z"/>
              <w:rFonts w:ascii="Consolas" w:hAnsi="Consolas" w:cs="Courier New"/>
              <w:sz w:val="17"/>
              <w:szCs w:val="17"/>
            </w:rPr>
          </w:rPrChange>
        </w:rPr>
      </w:pPr>
      <w:ins w:id="13443" w:author="León Prieto" w:date="2023-07-07T22:49:00Z">
        <w:r w:rsidRPr="00454AE3">
          <w:rPr>
            <w:rFonts w:ascii="Consolas" w:hAnsi="Consolas" w:cs="Courier New"/>
            <w:sz w:val="17"/>
            <w:szCs w:val="17"/>
            <w:lang w:val="en-US"/>
            <w:rPrChange w:id="13444" w:author="Prieto Bailo, León Enrique" w:date="2023-07-07T23:02:00Z">
              <w:rPr>
                <w:rFonts w:ascii="Consolas" w:hAnsi="Consolas" w:cs="Courier New"/>
                <w:sz w:val="17"/>
                <w:szCs w:val="17"/>
              </w:rPr>
            </w:rPrChange>
          </w:rPr>
          <w:t xml:space="preserve"> 85. </w:t>
        </w:r>
        <w:r w:rsidRPr="00454AE3">
          <w:rPr>
            <w:rFonts w:ascii="Consolas" w:hAnsi="Consolas" w:cs="Courier New"/>
            <w:color w:val="000000"/>
            <w:sz w:val="17"/>
            <w:szCs w:val="17"/>
            <w:lang w:val="en-US"/>
            <w:rPrChange w:id="13445" w:author="Prieto Bailo, León Enrique" w:date="2023-07-07T23:02:00Z">
              <w:rPr>
                <w:rFonts w:ascii="Consolas" w:hAnsi="Consolas" w:cs="Courier New"/>
                <w:color w:val="000000"/>
                <w:sz w:val="17"/>
                <w:szCs w:val="17"/>
              </w:rPr>
            </w:rPrChange>
          </w:rPr>
          <w:t> </w:t>
        </w:r>
      </w:ins>
    </w:p>
    <w:p w14:paraId="0377D40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46" w:author="León Prieto" w:date="2023-07-07T22:49:00Z"/>
          <w:rFonts w:ascii="Consolas" w:hAnsi="Consolas" w:cs="Courier New"/>
          <w:sz w:val="17"/>
          <w:szCs w:val="17"/>
          <w:lang w:val="en-US"/>
          <w:rPrChange w:id="13447" w:author="Prieto Bailo, León Enrique" w:date="2023-07-07T23:02:00Z">
            <w:rPr>
              <w:ins w:id="13448" w:author="León Prieto" w:date="2023-07-07T22:49:00Z"/>
              <w:rFonts w:ascii="Consolas" w:hAnsi="Consolas" w:cs="Courier New"/>
              <w:sz w:val="17"/>
              <w:szCs w:val="17"/>
            </w:rPr>
          </w:rPrChange>
        </w:rPr>
      </w:pPr>
      <w:ins w:id="13449" w:author="León Prieto" w:date="2023-07-07T22:49:00Z">
        <w:r w:rsidRPr="00454AE3">
          <w:rPr>
            <w:rFonts w:ascii="Consolas" w:hAnsi="Consolas" w:cs="Courier New"/>
            <w:sz w:val="17"/>
            <w:szCs w:val="17"/>
            <w:lang w:val="en-US"/>
            <w:rPrChange w:id="13450" w:author="Prieto Bailo, León Enrique" w:date="2023-07-07T23:02:00Z">
              <w:rPr>
                <w:rFonts w:ascii="Consolas" w:hAnsi="Consolas" w:cs="Courier New"/>
                <w:sz w:val="17"/>
                <w:szCs w:val="17"/>
              </w:rPr>
            </w:rPrChange>
          </w:rPr>
          <w:t xml:space="preserve"> 86. </w:t>
        </w:r>
        <w:r w:rsidRPr="00454AE3">
          <w:rPr>
            <w:rFonts w:ascii="Consolas" w:hAnsi="Consolas" w:cs="Courier New"/>
            <w:color w:val="000000"/>
            <w:sz w:val="17"/>
            <w:szCs w:val="17"/>
            <w:lang w:val="en-US"/>
            <w:rPrChange w:id="1345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52" w:author="Prieto Bailo, León Enrique" w:date="2023-07-07T23:02:00Z">
              <w:rPr>
                <w:rFonts w:ascii="Consolas" w:hAnsi="Consolas" w:cs="Courier New"/>
                <w:color w:val="000000"/>
                <w:sz w:val="17"/>
                <w:szCs w:val="17"/>
              </w:rPr>
            </w:rPrChange>
          </w:rPr>
          <w:t>pid_last_yaw_d_error</w:t>
        </w:r>
        <w:proofErr w:type="spellEnd"/>
        <w:r w:rsidRPr="00454AE3">
          <w:rPr>
            <w:rFonts w:ascii="Consolas" w:hAnsi="Consolas" w:cs="Courier New"/>
            <w:color w:val="000000"/>
            <w:sz w:val="17"/>
            <w:szCs w:val="17"/>
            <w:lang w:val="en-US"/>
            <w:rPrChange w:id="1345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5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5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56"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3457"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3458" w:author="Prieto Bailo, León Enrique" w:date="2023-07-07T23:02:00Z">
              <w:rPr>
                <w:rFonts w:ascii="Consolas" w:hAnsi="Consolas" w:cs="Courier New"/>
                <w:color w:val="666600"/>
                <w:sz w:val="17"/>
                <w:szCs w:val="17"/>
              </w:rPr>
            </w:rPrChange>
          </w:rPr>
          <w:t>;</w:t>
        </w:r>
        <w:proofErr w:type="gramEnd"/>
      </w:ins>
    </w:p>
    <w:p w14:paraId="270ED28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59" w:author="León Prieto" w:date="2023-07-07T22:49:00Z"/>
          <w:rFonts w:ascii="Consolas" w:hAnsi="Consolas" w:cs="Courier New"/>
          <w:sz w:val="17"/>
          <w:szCs w:val="17"/>
          <w:lang w:val="en-US"/>
          <w:rPrChange w:id="13460" w:author="Prieto Bailo, León Enrique" w:date="2023-07-07T23:02:00Z">
            <w:rPr>
              <w:ins w:id="13461" w:author="León Prieto" w:date="2023-07-07T22:49:00Z"/>
              <w:rFonts w:ascii="Consolas" w:hAnsi="Consolas" w:cs="Courier New"/>
              <w:sz w:val="17"/>
              <w:szCs w:val="17"/>
            </w:rPr>
          </w:rPrChange>
        </w:rPr>
      </w:pPr>
      <w:ins w:id="13462" w:author="León Prieto" w:date="2023-07-07T22:49:00Z">
        <w:r w:rsidRPr="00454AE3">
          <w:rPr>
            <w:rFonts w:ascii="Consolas" w:hAnsi="Consolas" w:cs="Courier New"/>
            <w:sz w:val="17"/>
            <w:szCs w:val="17"/>
            <w:lang w:val="en-US"/>
            <w:rPrChange w:id="13463" w:author="Prieto Bailo, León Enrique" w:date="2023-07-07T23:02: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13464" w:author="Prieto Bailo, León Enrique" w:date="2023-07-07T23:02:00Z">
              <w:rPr>
                <w:rFonts w:ascii="Consolas" w:hAnsi="Consolas" w:cs="Courier New"/>
                <w:sz w:val="17"/>
                <w:szCs w:val="17"/>
              </w:rPr>
            </w:rPrChange>
          </w:rPr>
          <w:t xml:space="preserve">87. </w:t>
        </w:r>
        <w:r w:rsidRPr="00454AE3">
          <w:rPr>
            <w:rFonts w:ascii="Consolas" w:hAnsi="Consolas" w:cs="Courier New"/>
            <w:color w:val="666600"/>
            <w:sz w:val="17"/>
            <w:szCs w:val="17"/>
            <w:lang w:val="en-US"/>
            <w:rPrChange w:id="13465" w:author="Prieto Bailo, León Enrique" w:date="2023-07-07T23:02:00Z">
              <w:rPr>
                <w:rFonts w:ascii="Consolas" w:hAnsi="Consolas" w:cs="Courier New"/>
                <w:color w:val="666600"/>
                <w:sz w:val="17"/>
                <w:szCs w:val="17"/>
              </w:rPr>
            </w:rPrChange>
          </w:rPr>
          <w:t>}</w:t>
        </w:r>
        <w:proofErr w:type="gramEnd"/>
      </w:ins>
    </w:p>
    <w:p w14:paraId="7EAEB29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66" w:author="León Prieto" w:date="2023-07-07T22:49:00Z"/>
          <w:rFonts w:ascii="Consolas" w:hAnsi="Consolas" w:cs="Courier New"/>
          <w:sz w:val="17"/>
          <w:szCs w:val="17"/>
          <w:lang w:val="en-US"/>
          <w:rPrChange w:id="13467" w:author="Prieto Bailo, León Enrique" w:date="2023-07-07T23:02:00Z">
            <w:rPr>
              <w:ins w:id="13468" w:author="León Prieto" w:date="2023-07-07T22:49:00Z"/>
              <w:rFonts w:ascii="Consolas" w:hAnsi="Consolas" w:cs="Courier New"/>
              <w:sz w:val="17"/>
              <w:szCs w:val="17"/>
            </w:rPr>
          </w:rPrChange>
        </w:rPr>
      </w:pPr>
      <w:ins w:id="13469" w:author="León Prieto" w:date="2023-07-07T22:49:00Z">
        <w:r w:rsidRPr="00454AE3">
          <w:rPr>
            <w:rFonts w:ascii="Consolas" w:hAnsi="Consolas" w:cs="Courier New"/>
            <w:sz w:val="17"/>
            <w:szCs w:val="17"/>
            <w:lang w:val="en-US"/>
            <w:rPrChange w:id="13470" w:author="Prieto Bailo, León Enrique" w:date="2023-07-07T23:02:00Z">
              <w:rPr>
                <w:rFonts w:ascii="Consolas" w:hAnsi="Consolas" w:cs="Courier New"/>
                <w:sz w:val="17"/>
                <w:szCs w:val="17"/>
              </w:rPr>
            </w:rPrChange>
          </w:rPr>
          <w:t xml:space="preserve"> 88. </w:t>
        </w:r>
        <w:r w:rsidRPr="00454AE3">
          <w:rPr>
            <w:rFonts w:ascii="Consolas" w:hAnsi="Consolas" w:cs="Courier New"/>
            <w:color w:val="000000"/>
            <w:sz w:val="17"/>
            <w:szCs w:val="17"/>
            <w:lang w:val="en-US"/>
            <w:rPrChange w:id="13471" w:author="Prieto Bailo, León Enrique" w:date="2023-07-07T23:02:00Z">
              <w:rPr>
                <w:rFonts w:ascii="Consolas" w:hAnsi="Consolas" w:cs="Courier New"/>
                <w:color w:val="000000"/>
                <w:sz w:val="17"/>
                <w:szCs w:val="17"/>
              </w:rPr>
            </w:rPrChange>
          </w:rPr>
          <w:t> </w:t>
        </w:r>
      </w:ins>
    </w:p>
    <w:p w14:paraId="0F075F1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72" w:author="León Prieto" w:date="2023-07-07T22:49:00Z"/>
          <w:rFonts w:ascii="Consolas" w:hAnsi="Consolas" w:cs="Courier New"/>
          <w:sz w:val="17"/>
          <w:szCs w:val="17"/>
          <w:lang w:val="en-US"/>
          <w:rPrChange w:id="13473" w:author="Prieto Bailo, León Enrique" w:date="2023-07-07T23:02:00Z">
            <w:rPr>
              <w:ins w:id="13474" w:author="León Prieto" w:date="2023-07-07T22:49:00Z"/>
              <w:rFonts w:ascii="Consolas" w:hAnsi="Consolas" w:cs="Courier New"/>
              <w:sz w:val="17"/>
              <w:szCs w:val="17"/>
            </w:rPr>
          </w:rPrChange>
        </w:rPr>
      </w:pPr>
      <w:ins w:id="13475" w:author="León Prieto" w:date="2023-07-07T22:49:00Z">
        <w:r w:rsidRPr="00454AE3">
          <w:rPr>
            <w:rFonts w:ascii="Consolas" w:hAnsi="Consolas" w:cs="Courier New"/>
            <w:sz w:val="17"/>
            <w:szCs w:val="17"/>
            <w:lang w:val="en-US"/>
            <w:rPrChange w:id="13476" w:author="Prieto Bailo, León Enrique" w:date="2023-07-07T23:02:00Z">
              <w:rPr>
                <w:rFonts w:ascii="Consolas" w:hAnsi="Consolas" w:cs="Courier New"/>
                <w:sz w:val="17"/>
                <w:szCs w:val="17"/>
              </w:rPr>
            </w:rPrChange>
          </w:rPr>
          <w:t xml:space="preserve"> 89. </w:t>
        </w:r>
        <w:r w:rsidRPr="00454AE3">
          <w:rPr>
            <w:rFonts w:ascii="Consolas" w:hAnsi="Consolas" w:cs="Courier New"/>
            <w:color w:val="000088"/>
            <w:sz w:val="17"/>
            <w:szCs w:val="17"/>
            <w:lang w:val="en-US"/>
            <w:rPrChange w:id="13477" w:author="Prieto Bailo, León Enrique" w:date="2023-07-07T23:02: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347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479" w:author="Prieto Bailo, León Enrique" w:date="2023-07-07T23:02:00Z">
              <w:rPr>
                <w:rFonts w:ascii="Consolas" w:hAnsi="Consolas" w:cs="Courier New"/>
                <w:color w:val="000000"/>
                <w:sz w:val="17"/>
                <w:szCs w:val="17"/>
              </w:rPr>
            </w:rPrChange>
          </w:rPr>
          <w:t>cnt_altitude_</w:t>
        </w:r>
        <w:proofErr w:type="gramStart"/>
        <w:r w:rsidRPr="00454AE3">
          <w:rPr>
            <w:rFonts w:ascii="Consolas" w:hAnsi="Consolas" w:cs="Courier New"/>
            <w:color w:val="000000"/>
            <w:sz w:val="17"/>
            <w:szCs w:val="17"/>
            <w:lang w:val="en-US"/>
            <w:rPrChange w:id="13480" w:author="Prieto Bailo, León Enrique" w:date="2023-07-07T23:02:00Z">
              <w:rPr>
                <w:rFonts w:ascii="Consolas" w:hAnsi="Consolas" w:cs="Courier New"/>
                <w:color w:val="000000"/>
                <w:sz w:val="17"/>
                <w:szCs w:val="17"/>
              </w:rPr>
            </w:rPrChange>
          </w:rPr>
          <w:t>pid</w:t>
        </w:r>
        <w:proofErr w:type="spellEnd"/>
        <w:r w:rsidRPr="00454AE3">
          <w:rPr>
            <w:rFonts w:ascii="Consolas" w:hAnsi="Consolas" w:cs="Courier New"/>
            <w:color w:val="666600"/>
            <w:sz w:val="17"/>
            <w:szCs w:val="17"/>
            <w:lang w:val="en-US"/>
            <w:rPrChange w:id="13481"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348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48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84" w:author="Prieto Bailo, León Enrique" w:date="2023-07-07T23:02:00Z">
              <w:rPr>
                <w:rFonts w:ascii="Consolas" w:hAnsi="Consolas" w:cs="Courier New"/>
                <w:color w:val="666600"/>
                <w:sz w:val="17"/>
                <w:szCs w:val="17"/>
              </w:rPr>
            </w:rPrChange>
          </w:rPr>
          <w:t>{</w:t>
        </w:r>
      </w:ins>
    </w:p>
    <w:p w14:paraId="28D7F3C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85" w:author="León Prieto" w:date="2023-07-07T22:49:00Z"/>
          <w:rFonts w:ascii="Consolas" w:hAnsi="Consolas" w:cs="Courier New"/>
          <w:sz w:val="17"/>
          <w:szCs w:val="17"/>
          <w:lang w:val="en-US"/>
          <w:rPrChange w:id="13486" w:author="Prieto Bailo, León Enrique" w:date="2023-07-07T23:02:00Z">
            <w:rPr>
              <w:ins w:id="13487" w:author="León Prieto" w:date="2023-07-07T22:49:00Z"/>
              <w:rFonts w:ascii="Consolas" w:hAnsi="Consolas" w:cs="Courier New"/>
              <w:sz w:val="17"/>
              <w:szCs w:val="17"/>
            </w:rPr>
          </w:rPrChange>
        </w:rPr>
      </w:pPr>
      <w:ins w:id="13488" w:author="León Prieto" w:date="2023-07-07T22:49:00Z">
        <w:r w:rsidRPr="00454AE3">
          <w:rPr>
            <w:rFonts w:ascii="Consolas" w:hAnsi="Consolas" w:cs="Courier New"/>
            <w:sz w:val="17"/>
            <w:szCs w:val="17"/>
            <w:lang w:val="en-US"/>
            <w:rPrChange w:id="13489" w:author="Prieto Bailo, León Enrique" w:date="2023-07-07T23:02:00Z">
              <w:rPr>
                <w:rFonts w:ascii="Consolas" w:hAnsi="Consolas" w:cs="Courier New"/>
                <w:sz w:val="17"/>
                <w:szCs w:val="17"/>
              </w:rPr>
            </w:rPrChange>
          </w:rPr>
          <w:t xml:space="preserve"> 90. </w:t>
        </w:r>
        <w:r w:rsidRPr="00454AE3">
          <w:rPr>
            <w:rFonts w:ascii="Consolas" w:hAnsi="Consolas" w:cs="Courier New"/>
            <w:color w:val="000000"/>
            <w:sz w:val="17"/>
            <w:szCs w:val="17"/>
            <w:lang w:val="en-US"/>
            <w:rPrChange w:id="13490" w:author="Prieto Bailo, León Enrique" w:date="2023-07-07T23:02:00Z">
              <w:rPr>
                <w:rFonts w:ascii="Consolas" w:hAnsi="Consolas" w:cs="Courier New"/>
                <w:color w:val="000000"/>
                <w:sz w:val="17"/>
                <w:szCs w:val="17"/>
              </w:rPr>
            </w:rPrChange>
          </w:rPr>
          <w:t> </w:t>
        </w:r>
      </w:ins>
    </w:p>
    <w:p w14:paraId="7FAF43B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491" w:author="León Prieto" w:date="2023-07-07T22:49:00Z"/>
          <w:rFonts w:ascii="Consolas" w:hAnsi="Consolas" w:cs="Courier New"/>
          <w:sz w:val="17"/>
          <w:szCs w:val="17"/>
          <w:lang w:val="en-US"/>
          <w:rPrChange w:id="13492" w:author="Prieto Bailo, León Enrique" w:date="2023-07-07T23:02:00Z">
            <w:rPr>
              <w:ins w:id="13493" w:author="León Prieto" w:date="2023-07-07T22:49:00Z"/>
              <w:rFonts w:ascii="Consolas" w:hAnsi="Consolas" w:cs="Courier New"/>
              <w:sz w:val="17"/>
              <w:szCs w:val="17"/>
            </w:rPr>
          </w:rPrChange>
        </w:rPr>
      </w:pPr>
      <w:ins w:id="13494" w:author="León Prieto" w:date="2023-07-07T22:49:00Z">
        <w:r w:rsidRPr="00454AE3">
          <w:rPr>
            <w:rFonts w:ascii="Consolas" w:hAnsi="Consolas" w:cs="Courier New"/>
            <w:sz w:val="17"/>
            <w:szCs w:val="17"/>
            <w:lang w:val="en-US"/>
            <w:rPrChange w:id="13495" w:author="Prieto Bailo, León Enrique" w:date="2023-07-07T23:02:00Z">
              <w:rPr>
                <w:rFonts w:ascii="Consolas" w:hAnsi="Consolas" w:cs="Courier New"/>
                <w:sz w:val="17"/>
                <w:szCs w:val="17"/>
              </w:rPr>
            </w:rPrChange>
          </w:rPr>
          <w:t xml:space="preserve"> 91. </w:t>
        </w:r>
        <w:r w:rsidRPr="00454AE3">
          <w:rPr>
            <w:rFonts w:ascii="Consolas" w:hAnsi="Consolas" w:cs="Courier New"/>
            <w:color w:val="000000"/>
            <w:sz w:val="17"/>
            <w:szCs w:val="17"/>
            <w:lang w:val="en-US"/>
            <w:rPrChange w:id="1349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497"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49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499"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500" w:author="Prieto Bailo, León Enrique" w:date="2023-07-07T23:02:00Z">
              <w:rPr>
                <w:rFonts w:ascii="Consolas" w:hAnsi="Consolas" w:cs="Courier New"/>
                <w:color w:val="000000"/>
                <w:sz w:val="17"/>
                <w:szCs w:val="17"/>
              </w:rPr>
            </w:rPrChange>
          </w:rPr>
          <w:t>barometer_counter</w:t>
        </w:r>
        <w:proofErr w:type="spellEnd"/>
        <w:r w:rsidRPr="00454AE3">
          <w:rPr>
            <w:rFonts w:ascii="Consolas" w:hAnsi="Consolas" w:cs="Courier New"/>
            <w:color w:val="000000"/>
            <w:sz w:val="17"/>
            <w:szCs w:val="17"/>
            <w:lang w:val="en-US"/>
            <w:rPrChange w:id="1350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0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0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504"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50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0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07" w:author="Prieto Bailo, León Enrique" w:date="2023-07-07T23:02:00Z">
              <w:rPr>
                <w:rFonts w:ascii="Consolas" w:hAnsi="Consolas" w:cs="Courier New"/>
                <w:color w:val="666600"/>
                <w:sz w:val="17"/>
                <w:szCs w:val="17"/>
              </w:rPr>
            </w:rPrChange>
          </w:rPr>
          <w:t>{</w:t>
        </w:r>
      </w:ins>
    </w:p>
    <w:p w14:paraId="01C5FFC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08" w:author="León Prieto" w:date="2023-07-07T22:49:00Z"/>
          <w:rFonts w:ascii="Consolas" w:hAnsi="Consolas" w:cs="Courier New"/>
          <w:sz w:val="17"/>
          <w:szCs w:val="17"/>
          <w:lang w:val="en-US"/>
          <w:rPrChange w:id="13509" w:author="Prieto Bailo, León Enrique" w:date="2023-07-07T23:02:00Z">
            <w:rPr>
              <w:ins w:id="13510" w:author="León Prieto" w:date="2023-07-07T22:49:00Z"/>
              <w:rFonts w:ascii="Consolas" w:hAnsi="Consolas" w:cs="Courier New"/>
              <w:sz w:val="17"/>
              <w:szCs w:val="17"/>
            </w:rPr>
          </w:rPrChange>
        </w:rPr>
      </w:pPr>
      <w:ins w:id="13511" w:author="León Prieto" w:date="2023-07-07T22:49:00Z">
        <w:r w:rsidRPr="00454AE3">
          <w:rPr>
            <w:rFonts w:ascii="Consolas" w:hAnsi="Consolas" w:cs="Courier New"/>
            <w:sz w:val="17"/>
            <w:szCs w:val="17"/>
            <w:lang w:val="en-US"/>
            <w:rPrChange w:id="13512" w:author="Prieto Bailo, León Enrique" w:date="2023-07-07T23:02:00Z">
              <w:rPr>
                <w:rFonts w:ascii="Consolas" w:hAnsi="Consolas" w:cs="Courier New"/>
                <w:sz w:val="17"/>
                <w:szCs w:val="17"/>
              </w:rPr>
            </w:rPrChange>
          </w:rPr>
          <w:t xml:space="preserve"> 92. </w:t>
        </w:r>
        <w:r w:rsidRPr="00454AE3">
          <w:rPr>
            <w:rFonts w:ascii="Consolas" w:hAnsi="Consolas" w:cs="Courier New"/>
            <w:color w:val="000000"/>
            <w:sz w:val="17"/>
            <w:szCs w:val="17"/>
            <w:lang w:val="en-US"/>
            <w:rPrChange w:id="1351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14" w:author="Prieto Bailo, León Enrique" w:date="2023-07-07T23:02:00Z">
              <w:rPr>
                <w:rFonts w:ascii="Consolas" w:hAnsi="Consolas" w:cs="Courier New"/>
                <w:color w:val="000000"/>
                <w:sz w:val="17"/>
                <w:szCs w:val="17"/>
              </w:rPr>
            </w:rPrChange>
          </w:rPr>
          <w:t>pid_altitude_input</w:t>
        </w:r>
        <w:proofErr w:type="spellEnd"/>
        <w:r w:rsidRPr="00454AE3">
          <w:rPr>
            <w:rFonts w:ascii="Consolas" w:hAnsi="Consolas" w:cs="Courier New"/>
            <w:color w:val="000000"/>
            <w:sz w:val="17"/>
            <w:szCs w:val="17"/>
            <w:lang w:val="en-US"/>
            <w:rPrChange w:id="1351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1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1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18" w:author="Prieto Bailo, León Enrique" w:date="2023-07-07T23:02:00Z">
              <w:rPr>
                <w:rFonts w:ascii="Consolas" w:hAnsi="Consolas" w:cs="Courier New"/>
                <w:color w:val="000000"/>
                <w:sz w:val="17"/>
                <w:szCs w:val="17"/>
              </w:rPr>
            </w:rPrChange>
          </w:rPr>
          <w:t>actual_</w:t>
        </w:r>
        <w:proofErr w:type="gramStart"/>
        <w:r w:rsidRPr="00454AE3">
          <w:rPr>
            <w:rFonts w:ascii="Consolas" w:hAnsi="Consolas" w:cs="Courier New"/>
            <w:color w:val="000000"/>
            <w:sz w:val="17"/>
            <w:szCs w:val="17"/>
            <w:lang w:val="en-US"/>
            <w:rPrChange w:id="13519" w:author="Prieto Bailo, León Enrique" w:date="2023-07-07T23:02:00Z">
              <w:rPr>
                <w:rFonts w:ascii="Consolas" w:hAnsi="Consolas" w:cs="Courier New"/>
                <w:color w:val="000000"/>
                <w:sz w:val="17"/>
                <w:szCs w:val="17"/>
              </w:rPr>
            </w:rPrChange>
          </w:rPr>
          <w:t>pressure</w:t>
        </w:r>
        <w:proofErr w:type="spellEnd"/>
        <w:r w:rsidRPr="00454AE3">
          <w:rPr>
            <w:rFonts w:ascii="Consolas" w:hAnsi="Consolas" w:cs="Courier New"/>
            <w:color w:val="666600"/>
            <w:sz w:val="17"/>
            <w:szCs w:val="17"/>
            <w:lang w:val="en-US"/>
            <w:rPrChange w:id="13520" w:author="Prieto Bailo, León Enrique" w:date="2023-07-07T23:02:00Z">
              <w:rPr>
                <w:rFonts w:ascii="Consolas" w:hAnsi="Consolas" w:cs="Courier New"/>
                <w:color w:val="666600"/>
                <w:sz w:val="17"/>
                <w:szCs w:val="17"/>
              </w:rPr>
            </w:rPrChange>
          </w:rPr>
          <w:t>;</w:t>
        </w:r>
        <w:proofErr w:type="gramEnd"/>
      </w:ins>
    </w:p>
    <w:p w14:paraId="23F23A9B"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21" w:author="León Prieto" w:date="2023-07-07T22:49:00Z"/>
          <w:rFonts w:ascii="Consolas" w:hAnsi="Consolas" w:cs="Courier New"/>
          <w:sz w:val="17"/>
          <w:szCs w:val="17"/>
          <w:lang w:val="en-US"/>
          <w:rPrChange w:id="13522" w:author="Prieto Bailo, León Enrique" w:date="2023-07-07T23:02:00Z">
            <w:rPr>
              <w:ins w:id="13523" w:author="León Prieto" w:date="2023-07-07T22:49:00Z"/>
              <w:rFonts w:ascii="Consolas" w:hAnsi="Consolas" w:cs="Courier New"/>
              <w:sz w:val="17"/>
              <w:szCs w:val="17"/>
            </w:rPr>
          </w:rPrChange>
        </w:rPr>
      </w:pPr>
      <w:ins w:id="13524" w:author="León Prieto" w:date="2023-07-07T22:49:00Z">
        <w:r w:rsidRPr="00454AE3">
          <w:rPr>
            <w:rFonts w:ascii="Consolas" w:hAnsi="Consolas" w:cs="Courier New"/>
            <w:sz w:val="17"/>
            <w:szCs w:val="17"/>
            <w:lang w:val="en-US"/>
            <w:rPrChange w:id="13525" w:author="Prieto Bailo, León Enrique" w:date="2023-07-07T23:02:00Z">
              <w:rPr>
                <w:rFonts w:ascii="Consolas" w:hAnsi="Consolas" w:cs="Courier New"/>
                <w:sz w:val="17"/>
                <w:szCs w:val="17"/>
              </w:rPr>
            </w:rPrChange>
          </w:rPr>
          <w:t xml:space="preserve"> 93. </w:t>
        </w:r>
        <w:r w:rsidRPr="00454AE3">
          <w:rPr>
            <w:rFonts w:ascii="Consolas" w:hAnsi="Consolas" w:cs="Courier New"/>
            <w:color w:val="000000"/>
            <w:sz w:val="17"/>
            <w:szCs w:val="17"/>
            <w:lang w:val="en-US"/>
            <w:rPrChange w:id="1352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27"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52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2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3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31" w:author="Prieto Bailo, León Enrique" w:date="2023-07-07T23:02:00Z">
              <w:rPr>
                <w:rFonts w:ascii="Consolas" w:hAnsi="Consolas" w:cs="Courier New"/>
                <w:color w:val="000000"/>
                <w:sz w:val="17"/>
                <w:szCs w:val="17"/>
              </w:rPr>
            </w:rPrChange>
          </w:rPr>
          <w:t>pid_altitude_input</w:t>
        </w:r>
        <w:proofErr w:type="spellEnd"/>
        <w:r w:rsidRPr="00454AE3">
          <w:rPr>
            <w:rFonts w:ascii="Consolas" w:hAnsi="Consolas" w:cs="Courier New"/>
            <w:color w:val="000000"/>
            <w:sz w:val="17"/>
            <w:szCs w:val="17"/>
            <w:lang w:val="en-US"/>
            <w:rPrChange w:id="1353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3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3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35" w:author="Prieto Bailo, León Enrique" w:date="2023-07-07T23:02:00Z">
              <w:rPr>
                <w:rFonts w:ascii="Consolas" w:hAnsi="Consolas" w:cs="Courier New"/>
                <w:color w:val="000000"/>
                <w:sz w:val="17"/>
                <w:szCs w:val="17"/>
              </w:rPr>
            </w:rPrChange>
          </w:rPr>
          <w:t>pid_altitude_</w:t>
        </w:r>
        <w:proofErr w:type="gramStart"/>
        <w:r w:rsidRPr="00454AE3">
          <w:rPr>
            <w:rFonts w:ascii="Consolas" w:hAnsi="Consolas" w:cs="Courier New"/>
            <w:color w:val="000000"/>
            <w:sz w:val="17"/>
            <w:szCs w:val="17"/>
            <w:lang w:val="en-US"/>
            <w:rPrChange w:id="13536" w:author="Prieto Bailo, León Enrique" w:date="2023-07-07T23:02:00Z">
              <w:rPr>
                <w:rFonts w:ascii="Consolas" w:hAnsi="Consolas" w:cs="Courier New"/>
                <w:color w:val="000000"/>
                <w:sz w:val="17"/>
                <w:szCs w:val="17"/>
              </w:rPr>
            </w:rPrChange>
          </w:rPr>
          <w:t>setpoint</w:t>
        </w:r>
        <w:proofErr w:type="spellEnd"/>
        <w:r w:rsidRPr="00454AE3">
          <w:rPr>
            <w:rFonts w:ascii="Consolas" w:hAnsi="Consolas" w:cs="Courier New"/>
            <w:color w:val="666600"/>
            <w:sz w:val="17"/>
            <w:szCs w:val="17"/>
            <w:lang w:val="en-US"/>
            <w:rPrChange w:id="13537" w:author="Prieto Bailo, León Enrique" w:date="2023-07-07T23:02:00Z">
              <w:rPr>
                <w:rFonts w:ascii="Consolas" w:hAnsi="Consolas" w:cs="Courier New"/>
                <w:color w:val="666600"/>
                <w:sz w:val="17"/>
                <w:szCs w:val="17"/>
              </w:rPr>
            </w:rPrChange>
          </w:rPr>
          <w:t>;</w:t>
        </w:r>
        <w:proofErr w:type="gramEnd"/>
      </w:ins>
    </w:p>
    <w:p w14:paraId="1EBF007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38" w:author="León Prieto" w:date="2023-07-07T22:49:00Z"/>
          <w:rFonts w:ascii="Consolas" w:hAnsi="Consolas" w:cs="Courier New"/>
          <w:sz w:val="17"/>
          <w:szCs w:val="17"/>
          <w:lang w:val="en-US"/>
          <w:rPrChange w:id="13539" w:author="Prieto Bailo, León Enrique" w:date="2023-07-07T23:02:00Z">
            <w:rPr>
              <w:ins w:id="13540" w:author="León Prieto" w:date="2023-07-07T22:49:00Z"/>
              <w:rFonts w:ascii="Consolas" w:hAnsi="Consolas" w:cs="Courier New"/>
              <w:sz w:val="17"/>
              <w:szCs w:val="17"/>
            </w:rPr>
          </w:rPrChange>
        </w:rPr>
      </w:pPr>
      <w:ins w:id="13541" w:author="León Prieto" w:date="2023-07-07T22:49:00Z">
        <w:r w:rsidRPr="00454AE3">
          <w:rPr>
            <w:rFonts w:ascii="Consolas" w:hAnsi="Consolas" w:cs="Courier New"/>
            <w:sz w:val="17"/>
            <w:szCs w:val="17"/>
            <w:lang w:val="en-US"/>
            <w:rPrChange w:id="13542" w:author="Prieto Bailo, León Enrique" w:date="2023-07-07T23:02:00Z">
              <w:rPr>
                <w:rFonts w:ascii="Consolas" w:hAnsi="Consolas" w:cs="Courier New"/>
                <w:sz w:val="17"/>
                <w:szCs w:val="17"/>
              </w:rPr>
            </w:rPrChange>
          </w:rPr>
          <w:t xml:space="preserve"> 94. </w:t>
        </w:r>
        <w:r w:rsidRPr="00454AE3">
          <w:rPr>
            <w:rFonts w:ascii="Consolas" w:hAnsi="Consolas" w:cs="Courier New"/>
            <w:color w:val="000000"/>
            <w:sz w:val="17"/>
            <w:szCs w:val="17"/>
            <w:lang w:val="en-US"/>
            <w:rPrChange w:id="13543" w:author="Prieto Bailo, León Enrique" w:date="2023-07-07T23:02:00Z">
              <w:rPr>
                <w:rFonts w:ascii="Consolas" w:hAnsi="Consolas" w:cs="Courier New"/>
                <w:color w:val="000000"/>
                <w:sz w:val="17"/>
                <w:szCs w:val="17"/>
              </w:rPr>
            </w:rPrChange>
          </w:rPr>
          <w:t> </w:t>
        </w:r>
      </w:ins>
    </w:p>
    <w:p w14:paraId="2081898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44" w:author="León Prieto" w:date="2023-07-07T22:49:00Z"/>
          <w:rFonts w:ascii="Consolas" w:hAnsi="Consolas" w:cs="Courier New"/>
          <w:sz w:val="17"/>
          <w:szCs w:val="17"/>
          <w:lang w:val="en-US"/>
          <w:rPrChange w:id="13545" w:author="Prieto Bailo, León Enrique" w:date="2023-07-07T23:02:00Z">
            <w:rPr>
              <w:ins w:id="13546" w:author="León Prieto" w:date="2023-07-07T22:49:00Z"/>
              <w:rFonts w:ascii="Consolas" w:hAnsi="Consolas" w:cs="Courier New"/>
              <w:sz w:val="17"/>
              <w:szCs w:val="17"/>
            </w:rPr>
          </w:rPrChange>
        </w:rPr>
      </w:pPr>
      <w:ins w:id="13547" w:author="León Prieto" w:date="2023-07-07T22:49:00Z">
        <w:r w:rsidRPr="00454AE3">
          <w:rPr>
            <w:rFonts w:ascii="Consolas" w:hAnsi="Consolas" w:cs="Courier New"/>
            <w:sz w:val="17"/>
            <w:szCs w:val="17"/>
            <w:lang w:val="en-US"/>
            <w:rPrChange w:id="13548" w:author="Prieto Bailo, León Enrique" w:date="2023-07-07T23:02:00Z">
              <w:rPr>
                <w:rFonts w:ascii="Consolas" w:hAnsi="Consolas" w:cs="Courier New"/>
                <w:sz w:val="17"/>
                <w:szCs w:val="17"/>
              </w:rPr>
            </w:rPrChange>
          </w:rPr>
          <w:t xml:space="preserve"> 95. </w:t>
        </w:r>
        <w:r w:rsidRPr="00454AE3">
          <w:rPr>
            <w:rFonts w:ascii="Consolas" w:hAnsi="Consolas" w:cs="Courier New"/>
            <w:color w:val="000000"/>
            <w:sz w:val="17"/>
            <w:szCs w:val="17"/>
            <w:lang w:val="en-US"/>
            <w:rPrChange w:id="1354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50" w:author="Prieto Bailo, León Enrique" w:date="2023-07-07T23:02:00Z">
              <w:rPr>
                <w:rFonts w:ascii="Consolas" w:hAnsi="Consolas" w:cs="Courier New"/>
                <w:color w:val="000000"/>
                <w:sz w:val="17"/>
                <w:szCs w:val="17"/>
              </w:rPr>
            </w:rPrChange>
          </w:rPr>
          <w:t>pid_error_gain_altitude</w:t>
        </w:r>
        <w:proofErr w:type="spellEnd"/>
        <w:r w:rsidRPr="00454AE3">
          <w:rPr>
            <w:rFonts w:ascii="Consolas" w:hAnsi="Consolas" w:cs="Courier New"/>
            <w:color w:val="000000"/>
            <w:sz w:val="17"/>
            <w:szCs w:val="17"/>
            <w:lang w:val="en-US"/>
            <w:rPrChange w:id="135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5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53"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554" w:author="Prieto Bailo, León Enrique" w:date="2023-07-07T23:02:00Z">
              <w:rPr>
                <w:rFonts w:ascii="Consolas" w:hAnsi="Consolas" w:cs="Courier New"/>
                <w:color w:val="006666"/>
                <w:sz w:val="17"/>
                <w:szCs w:val="17"/>
              </w:rPr>
            </w:rPrChange>
          </w:rPr>
          <w:t>0</w:t>
        </w:r>
        <w:r w:rsidRPr="00454AE3">
          <w:rPr>
            <w:rFonts w:ascii="Consolas" w:hAnsi="Consolas" w:cs="Courier New"/>
            <w:color w:val="666600"/>
            <w:sz w:val="17"/>
            <w:szCs w:val="17"/>
            <w:lang w:val="en-US"/>
            <w:rPrChange w:id="13555" w:author="Prieto Bailo, León Enrique" w:date="2023-07-07T23:02:00Z">
              <w:rPr>
                <w:rFonts w:ascii="Consolas" w:hAnsi="Consolas" w:cs="Courier New"/>
                <w:color w:val="666600"/>
                <w:sz w:val="17"/>
                <w:szCs w:val="17"/>
              </w:rPr>
            </w:rPrChange>
          </w:rPr>
          <w:t>;</w:t>
        </w:r>
        <w:proofErr w:type="gramEnd"/>
      </w:ins>
    </w:p>
    <w:p w14:paraId="2485F80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56" w:author="León Prieto" w:date="2023-07-07T22:49:00Z"/>
          <w:rFonts w:ascii="Consolas" w:hAnsi="Consolas" w:cs="Courier New"/>
          <w:sz w:val="17"/>
          <w:szCs w:val="17"/>
          <w:lang w:val="en-US"/>
          <w:rPrChange w:id="13557" w:author="Prieto Bailo, León Enrique" w:date="2023-07-07T23:02:00Z">
            <w:rPr>
              <w:ins w:id="13558" w:author="León Prieto" w:date="2023-07-07T22:49:00Z"/>
              <w:rFonts w:ascii="Consolas" w:hAnsi="Consolas" w:cs="Courier New"/>
              <w:sz w:val="17"/>
              <w:szCs w:val="17"/>
            </w:rPr>
          </w:rPrChange>
        </w:rPr>
      </w:pPr>
      <w:ins w:id="13559" w:author="León Prieto" w:date="2023-07-07T22:49:00Z">
        <w:r w:rsidRPr="00454AE3">
          <w:rPr>
            <w:rFonts w:ascii="Consolas" w:hAnsi="Consolas" w:cs="Courier New"/>
            <w:sz w:val="17"/>
            <w:szCs w:val="17"/>
            <w:lang w:val="en-US"/>
            <w:rPrChange w:id="13560" w:author="Prieto Bailo, León Enrique" w:date="2023-07-07T23:02:00Z">
              <w:rPr>
                <w:rFonts w:ascii="Consolas" w:hAnsi="Consolas" w:cs="Courier New"/>
                <w:sz w:val="17"/>
                <w:szCs w:val="17"/>
              </w:rPr>
            </w:rPrChange>
          </w:rPr>
          <w:t xml:space="preserve"> 96. </w:t>
        </w:r>
        <w:r w:rsidRPr="00454AE3">
          <w:rPr>
            <w:rFonts w:ascii="Consolas" w:hAnsi="Consolas" w:cs="Courier New"/>
            <w:color w:val="000000"/>
            <w:sz w:val="17"/>
            <w:szCs w:val="17"/>
            <w:lang w:val="en-US"/>
            <w:rPrChange w:id="1356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562"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56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64"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565"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56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67"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56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569" w:author="Prieto Bailo, León Enrique" w:date="2023-07-07T23:02:00Z">
              <w:rPr>
                <w:rFonts w:ascii="Consolas" w:hAnsi="Consolas" w:cs="Courier New"/>
                <w:color w:val="006666"/>
                <w:sz w:val="17"/>
                <w:szCs w:val="17"/>
              </w:rPr>
            </w:rPrChange>
          </w:rPr>
          <w:t>10</w:t>
        </w:r>
        <w:r w:rsidRPr="00454AE3">
          <w:rPr>
            <w:rFonts w:ascii="Consolas" w:hAnsi="Consolas" w:cs="Courier New"/>
            <w:color w:val="000000"/>
            <w:sz w:val="17"/>
            <w:szCs w:val="17"/>
            <w:lang w:val="en-US"/>
            <w:rPrChange w:id="1357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7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7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73"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57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75"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57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77"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578" w:author="Prieto Bailo, León Enrique" w:date="2023-07-07T23:02: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357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8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81" w:author="Prieto Bailo, León Enrique" w:date="2023-07-07T23:02:00Z">
              <w:rPr>
                <w:rFonts w:ascii="Consolas" w:hAnsi="Consolas" w:cs="Courier New"/>
                <w:color w:val="666600"/>
                <w:sz w:val="17"/>
                <w:szCs w:val="17"/>
              </w:rPr>
            </w:rPrChange>
          </w:rPr>
          <w:t>{</w:t>
        </w:r>
      </w:ins>
    </w:p>
    <w:p w14:paraId="428810C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582" w:author="León Prieto" w:date="2023-07-07T22:49:00Z"/>
          <w:rFonts w:ascii="Consolas" w:hAnsi="Consolas" w:cs="Courier New"/>
          <w:sz w:val="17"/>
          <w:szCs w:val="17"/>
          <w:lang w:val="en-US"/>
          <w:rPrChange w:id="13583" w:author="Prieto Bailo, León Enrique" w:date="2023-07-07T23:02:00Z">
            <w:rPr>
              <w:ins w:id="13584" w:author="León Prieto" w:date="2023-07-07T22:49:00Z"/>
              <w:rFonts w:ascii="Consolas" w:hAnsi="Consolas" w:cs="Courier New"/>
              <w:sz w:val="17"/>
              <w:szCs w:val="17"/>
            </w:rPr>
          </w:rPrChange>
        </w:rPr>
      </w:pPr>
      <w:ins w:id="13585" w:author="León Prieto" w:date="2023-07-07T22:49:00Z">
        <w:r w:rsidRPr="00454AE3">
          <w:rPr>
            <w:rFonts w:ascii="Consolas" w:hAnsi="Consolas" w:cs="Courier New"/>
            <w:sz w:val="17"/>
            <w:szCs w:val="17"/>
            <w:lang w:val="en-US"/>
            <w:rPrChange w:id="13586" w:author="Prieto Bailo, León Enrique" w:date="2023-07-07T23:02:00Z">
              <w:rPr>
                <w:rFonts w:ascii="Consolas" w:hAnsi="Consolas" w:cs="Courier New"/>
                <w:sz w:val="17"/>
                <w:szCs w:val="17"/>
              </w:rPr>
            </w:rPrChange>
          </w:rPr>
          <w:t xml:space="preserve"> 97. </w:t>
        </w:r>
        <w:r w:rsidRPr="00454AE3">
          <w:rPr>
            <w:rFonts w:ascii="Consolas" w:hAnsi="Consolas" w:cs="Courier New"/>
            <w:color w:val="000000"/>
            <w:sz w:val="17"/>
            <w:szCs w:val="17"/>
            <w:lang w:val="en-US"/>
            <w:rPrChange w:id="1358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588" w:author="Prieto Bailo, León Enrique" w:date="2023-07-07T23:02:00Z">
              <w:rPr>
                <w:rFonts w:ascii="Consolas" w:hAnsi="Consolas" w:cs="Courier New"/>
                <w:color w:val="000000"/>
                <w:sz w:val="17"/>
                <w:szCs w:val="17"/>
              </w:rPr>
            </w:rPrChange>
          </w:rPr>
          <w:t>pid_error_gain_altitude</w:t>
        </w:r>
        <w:proofErr w:type="spellEnd"/>
        <w:r w:rsidRPr="00454AE3">
          <w:rPr>
            <w:rFonts w:ascii="Consolas" w:hAnsi="Consolas" w:cs="Courier New"/>
            <w:color w:val="000000"/>
            <w:sz w:val="17"/>
            <w:szCs w:val="17"/>
            <w:lang w:val="en-US"/>
            <w:rPrChange w:id="1358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9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9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9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93" w:author="Prieto Bailo, León Enrique" w:date="2023-07-07T23:02:00Z">
              <w:rPr>
                <w:rFonts w:ascii="Consolas" w:hAnsi="Consolas" w:cs="Courier New"/>
                <w:color w:val="000000"/>
                <w:sz w:val="17"/>
                <w:szCs w:val="17"/>
              </w:rPr>
            </w:rPrChange>
          </w:rPr>
          <w:t>abs</w:t>
        </w:r>
        <w:r w:rsidRPr="00454AE3">
          <w:rPr>
            <w:rFonts w:ascii="Consolas" w:hAnsi="Consolas" w:cs="Courier New"/>
            <w:color w:val="666600"/>
            <w:sz w:val="17"/>
            <w:szCs w:val="17"/>
            <w:lang w:val="en-US"/>
            <w:rPrChange w:id="13594"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595"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666600"/>
            <w:sz w:val="17"/>
            <w:szCs w:val="17"/>
            <w:lang w:val="en-US"/>
            <w:rPrChange w:id="13596"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9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59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59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600" w:author="Prieto Bailo, León Enrique" w:date="2023-07-07T23:02: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360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0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0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04"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605" w:author="Prieto Bailo, León Enrique" w:date="2023-07-07T23:02:00Z">
              <w:rPr>
                <w:rFonts w:ascii="Consolas" w:hAnsi="Consolas" w:cs="Courier New"/>
                <w:color w:val="006666"/>
                <w:sz w:val="17"/>
                <w:szCs w:val="17"/>
              </w:rPr>
            </w:rPrChange>
          </w:rPr>
          <w:t>20.0</w:t>
        </w:r>
        <w:r w:rsidRPr="00454AE3">
          <w:rPr>
            <w:rFonts w:ascii="Consolas" w:hAnsi="Consolas" w:cs="Courier New"/>
            <w:color w:val="666600"/>
            <w:sz w:val="17"/>
            <w:szCs w:val="17"/>
            <w:lang w:val="en-US"/>
            <w:rPrChange w:id="13606" w:author="Prieto Bailo, León Enrique" w:date="2023-07-07T23:02:00Z">
              <w:rPr>
                <w:rFonts w:ascii="Consolas" w:hAnsi="Consolas" w:cs="Courier New"/>
                <w:color w:val="666600"/>
                <w:sz w:val="17"/>
                <w:szCs w:val="17"/>
              </w:rPr>
            </w:rPrChange>
          </w:rPr>
          <w:t>;</w:t>
        </w:r>
        <w:proofErr w:type="gramEnd"/>
      </w:ins>
    </w:p>
    <w:p w14:paraId="78F8C15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07" w:author="León Prieto" w:date="2023-07-07T22:49:00Z"/>
          <w:rFonts w:ascii="Consolas" w:hAnsi="Consolas" w:cs="Courier New"/>
          <w:sz w:val="17"/>
          <w:szCs w:val="17"/>
          <w:lang w:val="en-US"/>
          <w:rPrChange w:id="13608" w:author="Prieto Bailo, León Enrique" w:date="2023-07-07T23:02:00Z">
            <w:rPr>
              <w:ins w:id="13609" w:author="León Prieto" w:date="2023-07-07T22:49:00Z"/>
              <w:rFonts w:ascii="Consolas" w:hAnsi="Consolas" w:cs="Courier New"/>
              <w:sz w:val="17"/>
              <w:szCs w:val="17"/>
            </w:rPr>
          </w:rPrChange>
        </w:rPr>
      </w:pPr>
      <w:ins w:id="13610" w:author="León Prieto" w:date="2023-07-07T22:49:00Z">
        <w:r w:rsidRPr="00454AE3">
          <w:rPr>
            <w:rFonts w:ascii="Consolas" w:hAnsi="Consolas" w:cs="Courier New"/>
            <w:sz w:val="17"/>
            <w:szCs w:val="17"/>
            <w:lang w:val="en-US"/>
            <w:rPrChange w:id="13611" w:author="Prieto Bailo, León Enrique" w:date="2023-07-07T23:02:00Z">
              <w:rPr>
                <w:rFonts w:ascii="Consolas" w:hAnsi="Consolas" w:cs="Courier New"/>
                <w:sz w:val="17"/>
                <w:szCs w:val="17"/>
              </w:rPr>
            </w:rPrChange>
          </w:rPr>
          <w:t xml:space="preserve"> 98. </w:t>
        </w:r>
        <w:r w:rsidRPr="00454AE3">
          <w:rPr>
            <w:rFonts w:ascii="Consolas" w:hAnsi="Consolas" w:cs="Courier New"/>
            <w:color w:val="000000"/>
            <w:sz w:val="17"/>
            <w:szCs w:val="17"/>
            <w:lang w:val="en-US"/>
            <w:rPrChange w:id="1361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613"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61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15"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616" w:author="Prieto Bailo, León Enrique" w:date="2023-07-07T23:02:00Z">
              <w:rPr>
                <w:rFonts w:ascii="Consolas" w:hAnsi="Consolas" w:cs="Courier New"/>
                <w:color w:val="000000"/>
                <w:sz w:val="17"/>
                <w:szCs w:val="17"/>
              </w:rPr>
            </w:rPrChange>
          </w:rPr>
          <w:t>pid_error_gain_altitude</w:t>
        </w:r>
        <w:proofErr w:type="spellEnd"/>
        <w:r w:rsidRPr="00454AE3">
          <w:rPr>
            <w:rFonts w:ascii="Consolas" w:hAnsi="Consolas" w:cs="Courier New"/>
            <w:color w:val="000000"/>
            <w:sz w:val="17"/>
            <w:szCs w:val="17"/>
            <w:lang w:val="en-US"/>
            <w:rPrChange w:id="1361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18"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61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620" w:author="Prieto Bailo, León Enrique" w:date="2023-07-07T23:02: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1362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2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23" w:author="Prieto Bailo, León Enrique" w:date="2023-07-07T23:02:00Z">
              <w:rPr>
                <w:rFonts w:ascii="Consolas" w:hAnsi="Consolas" w:cs="Courier New"/>
                <w:color w:val="000000"/>
                <w:sz w:val="17"/>
                <w:szCs w:val="17"/>
              </w:rPr>
            </w:rPrChange>
          </w:rPr>
          <w:t>pid_error_gain_altitude</w:t>
        </w:r>
        <w:proofErr w:type="spellEnd"/>
        <w:r w:rsidRPr="00454AE3">
          <w:rPr>
            <w:rFonts w:ascii="Consolas" w:hAnsi="Consolas" w:cs="Courier New"/>
            <w:color w:val="000000"/>
            <w:sz w:val="17"/>
            <w:szCs w:val="17"/>
            <w:lang w:val="en-US"/>
            <w:rPrChange w:id="1362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2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26"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627" w:author="Prieto Bailo, León Enrique" w:date="2023-07-07T23:02:00Z">
              <w:rPr>
                <w:rFonts w:ascii="Consolas" w:hAnsi="Consolas" w:cs="Courier New"/>
                <w:color w:val="006666"/>
                <w:sz w:val="17"/>
                <w:szCs w:val="17"/>
              </w:rPr>
            </w:rPrChange>
          </w:rPr>
          <w:t>3</w:t>
        </w:r>
        <w:r w:rsidRPr="00454AE3">
          <w:rPr>
            <w:rFonts w:ascii="Consolas" w:hAnsi="Consolas" w:cs="Courier New"/>
            <w:color w:val="666600"/>
            <w:sz w:val="17"/>
            <w:szCs w:val="17"/>
            <w:lang w:val="en-US"/>
            <w:rPrChange w:id="13628" w:author="Prieto Bailo, León Enrique" w:date="2023-07-07T23:02:00Z">
              <w:rPr>
                <w:rFonts w:ascii="Consolas" w:hAnsi="Consolas" w:cs="Courier New"/>
                <w:color w:val="666600"/>
                <w:sz w:val="17"/>
                <w:szCs w:val="17"/>
              </w:rPr>
            </w:rPrChange>
          </w:rPr>
          <w:t>;</w:t>
        </w:r>
        <w:proofErr w:type="gramEnd"/>
      </w:ins>
    </w:p>
    <w:p w14:paraId="7A1EFE8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29" w:author="León Prieto" w:date="2023-07-07T22:49:00Z"/>
          <w:rFonts w:ascii="Consolas" w:hAnsi="Consolas" w:cs="Courier New"/>
          <w:sz w:val="17"/>
          <w:szCs w:val="17"/>
          <w:lang w:val="en-US"/>
          <w:rPrChange w:id="13630" w:author="Prieto Bailo, León Enrique" w:date="2023-07-07T23:02:00Z">
            <w:rPr>
              <w:ins w:id="13631" w:author="León Prieto" w:date="2023-07-07T22:49:00Z"/>
              <w:rFonts w:ascii="Consolas" w:hAnsi="Consolas" w:cs="Courier New"/>
              <w:sz w:val="17"/>
              <w:szCs w:val="17"/>
            </w:rPr>
          </w:rPrChange>
        </w:rPr>
      </w:pPr>
      <w:ins w:id="13632" w:author="León Prieto" w:date="2023-07-07T22:49:00Z">
        <w:r w:rsidRPr="00454AE3">
          <w:rPr>
            <w:rFonts w:ascii="Consolas" w:hAnsi="Consolas" w:cs="Courier New"/>
            <w:sz w:val="17"/>
            <w:szCs w:val="17"/>
            <w:lang w:val="en-US"/>
            <w:rPrChange w:id="13633" w:author="Prieto Bailo, León Enrique" w:date="2023-07-07T23:02:00Z">
              <w:rPr>
                <w:rFonts w:ascii="Consolas" w:hAnsi="Consolas" w:cs="Courier New"/>
                <w:sz w:val="17"/>
                <w:szCs w:val="17"/>
              </w:rPr>
            </w:rPrChange>
          </w:rPr>
          <w:t xml:space="preserve"> 99. </w:t>
        </w:r>
        <w:proofErr w:type="gramStart"/>
        <w:r w:rsidRPr="00454AE3">
          <w:rPr>
            <w:rFonts w:ascii="Consolas" w:hAnsi="Consolas" w:cs="Courier New"/>
            <w:color w:val="000000"/>
            <w:sz w:val="17"/>
            <w:szCs w:val="17"/>
            <w:lang w:val="en-US"/>
            <w:rPrChange w:id="1363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35" w:author="Prieto Bailo, León Enrique" w:date="2023-07-07T23:02:00Z">
              <w:rPr>
                <w:rFonts w:ascii="Consolas" w:hAnsi="Consolas" w:cs="Courier New"/>
                <w:color w:val="666600"/>
                <w:sz w:val="17"/>
                <w:szCs w:val="17"/>
              </w:rPr>
            </w:rPrChange>
          </w:rPr>
          <w:t>}</w:t>
        </w:r>
        <w:proofErr w:type="gramEnd"/>
      </w:ins>
    </w:p>
    <w:p w14:paraId="121750B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36" w:author="León Prieto" w:date="2023-07-07T22:49:00Z"/>
          <w:rFonts w:ascii="Consolas" w:hAnsi="Consolas" w:cs="Courier New"/>
          <w:sz w:val="17"/>
          <w:szCs w:val="17"/>
          <w:lang w:val="en-US"/>
          <w:rPrChange w:id="13637" w:author="Prieto Bailo, León Enrique" w:date="2023-07-07T23:02:00Z">
            <w:rPr>
              <w:ins w:id="13638" w:author="León Prieto" w:date="2023-07-07T22:49:00Z"/>
              <w:rFonts w:ascii="Consolas" w:hAnsi="Consolas" w:cs="Courier New"/>
              <w:sz w:val="17"/>
              <w:szCs w:val="17"/>
            </w:rPr>
          </w:rPrChange>
        </w:rPr>
      </w:pPr>
      <w:ins w:id="13639" w:author="León Prieto" w:date="2023-07-07T22:49:00Z">
        <w:r w:rsidRPr="00454AE3">
          <w:rPr>
            <w:rFonts w:ascii="Consolas" w:hAnsi="Consolas" w:cs="Courier New"/>
            <w:sz w:val="17"/>
            <w:szCs w:val="17"/>
            <w:lang w:val="en-US"/>
            <w:rPrChange w:id="13640" w:author="Prieto Bailo, León Enrique" w:date="2023-07-07T23:02:00Z">
              <w:rPr>
                <w:rFonts w:ascii="Consolas" w:hAnsi="Consolas" w:cs="Courier New"/>
                <w:sz w:val="17"/>
                <w:szCs w:val="17"/>
              </w:rPr>
            </w:rPrChange>
          </w:rPr>
          <w:t xml:space="preserve">100. </w:t>
        </w:r>
        <w:r w:rsidRPr="00454AE3">
          <w:rPr>
            <w:rFonts w:ascii="Consolas" w:hAnsi="Consolas" w:cs="Courier New"/>
            <w:color w:val="000000"/>
            <w:sz w:val="17"/>
            <w:szCs w:val="17"/>
            <w:lang w:val="en-US"/>
            <w:rPrChange w:id="13641" w:author="Prieto Bailo, León Enrique" w:date="2023-07-07T23:02:00Z">
              <w:rPr>
                <w:rFonts w:ascii="Consolas" w:hAnsi="Consolas" w:cs="Courier New"/>
                <w:color w:val="000000"/>
                <w:sz w:val="17"/>
                <w:szCs w:val="17"/>
              </w:rPr>
            </w:rPrChange>
          </w:rPr>
          <w:t> </w:t>
        </w:r>
      </w:ins>
    </w:p>
    <w:p w14:paraId="237F7370"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42" w:author="León Prieto" w:date="2023-07-07T22:49:00Z"/>
          <w:rFonts w:ascii="Consolas" w:hAnsi="Consolas" w:cs="Courier New"/>
          <w:sz w:val="17"/>
          <w:szCs w:val="17"/>
          <w:lang w:val="en-US"/>
          <w:rPrChange w:id="13643" w:author="Prieto Bailo, León Enrique" w:date="2023-07-07T23:02:00Z">
            <w:rPr>
              <w:ins w:id="13644" w:author="León Prieto" w:date="2023-07-07T22:49:00Z"/>
              <w:rFonts w:ascii="Consolas" w:hAnsi="Consolas" w:cs="Courier New"/>
              <w:sz w:val="17"/>
              <w:szCs w:val="17"/>
            </w:rPr>
          </w:rPrChange>
        </w:rPr>
      </w:pPr>
      <w:ins w:id="13645" w:author="León Prieto" w:date="2023-07-07T22:49:00Z">
        <w:r w:rsidRPr="00454AE3">
          <w:rPr>
            <w:rFonts w:ascii="Consolas" w:hAnsi="Consolas" w:cs="Courier New"/>
            <w:sz w:val="17"/>
            <w:szCs w:val="17"/>
            <w:lang w:val="en-US"/>
            <w:rPrChange w:id="13646" w:author="Prieto Bailo, León Enrique" w:date="2023-07-07T23:02:00Z">
              <w:rPr>
                <w:rFonts w:ascii="Consolas" w:hAnsi="Consolas" w:cs="Courier New"/>
                <w:sz w:val="17"/>
                <w:szCs w:val="17"/>
              </w:rPr>
            </w:rPrChange>
          </w:rPr>
          <w:t xml:space="preserve">101. </w:t>
        </w:r>
        <w:r w:rsidRPr="00454AE3">
          <w:rPr>
            <w:rFonts w:ascii="Consolas" w:hAnsi="Consolas" w:cs="Courier New"/>
            <w:color w:val="000000"/>
            <w:sz w:val="17"/>
            <w:szCs w:val="17"/>
            <w:lang w:val="en-US"/>
            <w:rPrChange w:id="1364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48"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64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5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52"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653" w:author="Prieto Bailo, León Enrique" w:date="2023-07-07T23:02:00Z">
              <w:rPr>
                <w:rFonts w:ascii="Consolas" w:hAnsi="Consolas" w:cs="Courier New"/>
                <w:color w:val="000000"/>
                <w:sz w:val="17"/>
                <w:szCs w:val="17"/>
              </w:rPr>
            </w:rPrChange>
          </w:rPr>
          <w:t>pid_i_gain_altitude</w:t>
        </w:r>
        <w:proofErr w:type="spellEnd"/>
        <w:r w:rsidRPr="00454AE3">
          <w:rPr>
            <w:rFonts w:ascii="Consolas" w:hAnsi="Consolas" w:cs="Courier New"/>
            <w:color w:val="000000"/>
            <w:sz w:val="17"/>
            <w:szCs w:val="17"/>
            <w:lang w:val="en-US"/>
            <w:rPrChange w:id="1365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5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5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657" w:author="Prieto Bailo, León Enrique" w:date="2023-07-07T23:02:00Z">
              <w:rPr>
                <w:rFonts w:ascii="Consolas" w:hAnsi="Consolas" w:cs="Courier New"/>
                <w:color w:val="006666"/>
                <w:sz w:val="17"/>
                <w:szCs w:val="17"/>
              </w:rPr>
            </w:rPrChange>
          </w:rPr>
          <w:t>100.0</w:t>
        </w:r>
        <w:r w:rsidRPr="00454AE3">
          <w:rPr>
            <w:rFonts w:ascii="Consolas" w:hAnsi="Consolas" w:cs="Courier New"/>
            <w:color w:val="666600"/>
            <w:sz w:val="17"/>
            <w:szCs w:val="17"/>
            <w:lang w:val="en-US"/>
            <w:rPrChange w:id="1365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5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6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6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62" w:author="Prieto Bailo, León Enrique" w:date="2023-07-07T23:02:00Z">
              <w:rPr>
                <w:rFonts w:ascii="Consolas" w:hAnsi="Consolas" w:cs="Courier New"/>
                <w:color w:val="000000"/>
                <w:sz w:val="17"/>
                <w:szCs w:val="17"/>
              </w:rPr>
            </w:rPrChange>
          </w:rPr>
          <w:t>pid_error_</w:t>
        </w:r>
        <w:proofErr w:type="gramStart"/>
        <w:r w:rsidRPr="00454AE3">
          <w:rPr>
            <w:rFonts w:ascii="Consolas" w:hAnsi="Consolas" w:cs="Courier New"/>
            <w:color w:val="000000"/>
            <w:sz w:val="17"/>
            <w:szCs w:val="17"/>
            <w:lang w:val="en-US"/>
            <w:rPrChange w:id="13663" w:author="Prieto Bailo, León Enrique" w:date="2023-07-07T23:02:00Z">
              <w:rPr>
                <w:rFonts w:ascii="Consolas" w:hAnsi="Consolas" w:cs="Courier New"/>
                <w:color w:val="000000"/>
                <w:sz w:val="17"/>
                <w:szCs w:val="17"/>
              </w:rPr>
            </w:rPrChange>
          </w:rPr>
          <w:t>temp</w:t>
        </w:r>
        <w:proofErr w:type="spellEnd"/>
        <w:r w:rsidRPr="00454AE3">
          <w:rPr>
            <w:rFonts w:ascii="Consolas" w:hAnsi="Consolas" w:cs="Courier New"/>
            <w:color w:val="666600"/>
            <w:sz w:val="17"/>
            <w:szCs w:val="17"/>
            <w:lang w:val="en-US"/>
            <w:rPrChange w:id="13664" w:author="Prieto Bailo, León Enrique" w:date="2023-07-07T23:02:00Z">
              <w:rPr>
                <w:rFonts w:ascii="Consolas" w:hAnsi="Consolas" w:cs="Courier New"/>
                <w:color w:val="666600"/>
                <w:sz w:val="17"/>
                <w:szCs w:val="17"/>
              </w:rPr>
            </w:rPrChange>
          </w:rPr>
          <w:t>;</w:t>
        </w:r>
        <w:proofErr w:type="gramEnd"/>
      </w:ins>
    </w:p>
    <w:p w14:paraId="6B7C610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65" w:author="León Prieto" w:date="2023-07-07T22:49:00Z"/>
          <w:rFonts w:ascii="Consolas" w:hAnsi="Consolas" w:cs="Courier New"/>
          <w:sz w:val="17"/>
          <w:szCs w:val="17"/>
          <w:lang w:val="en-US"/>
          <w:rPrChange w:id="13666" w:author="Prieto Bailo, León Enrique" w:date="2023-07-07T23:02:00Z">
            <w:rPr>
              <w:ins w:id="13667" w:author="León Prieto" w:date="2023-07-07T22:49:00Z"/>
              <w:rFonts w:ascii="Consolas" w:hAnsi="Consolas" w:cs="Courier New"/>
              <w:sz w:val="17"/>
              <w:szCs w:val="17"/>
            </w:rPr>
          </w:rPrChange>
        </w:rPr>
      </w:pPr>
      <w:ins w:id="13668" w:author="León Prieto" w:date="2023-07-07T22:49:00Z">
        <w:r w:rsidRPr="00454AE3">
          <w:rPr>
            <w:rFonts w:ascii="Consolas" w:hAnsi="Consolas" w:cs="Courier New"/>
            <w:sz w:val="17"/>
            <w:szCs w:val="17"/>
            <w:lang w:val="en-US"/>
            <w:rPrChange w:id="13669" w:author="Prieto Bailo, León Enrique" w:date="2023-07-07T23:02:00Z">
              <w:rPr>
                <w:rFonts w:ascii="Consolas" w:hAnsi="Consolas" w:cs="Courier New"/>
                <w:sz w:val="17"/>
                <w:szCs w:val="17"/>
              </w:rPr>
            </w:rPrChange>
          </w:rPr>
          <w:t xml:space="preserve">102. </w:t>
        </w:r>
        <w:r w:rsidRPr="00454AE3">
          <w:rPr>
            <w:rFonts w:ascii="Consolas" w:hAnsi="Consolas" w:cs="Courier New"/>
            <w:color w:val="000000"/>
            <w:sz w:val="17"/>
            <w:szCs w:val="17"/>
            <w:lang w:val="en-US"/>
            <w:rPrChange w:id="1367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671"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67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73"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674"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67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76"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67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78"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666600"/>
            <w:sz w:val="17"/>
            <w:szCs w:val="17"/>
            <w:lang w:val="en-US"/>
            <w:rPrChange w:id="1367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8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81"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68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8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68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685"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686" w:author="Prieto Bailo, León Enrique" w:date="2023-07-07T23:02:00Z">
              <w:rPr>
                <w:rFonts w:ascii="Consolas" w:hAnsi="Consolas" w:cs="Courier New"/>
                <w:color w:val="000000"/>
                <w:sz w:val="17"/>
                <w:szCs w:val="17"/>
              </w:rPr>
            </w:rPrChange>
          </w:rPr>
          <w:t>altitude</w:t>
        </w:r>
        <w:proofErr w:type="spellEnd"/>
        <w:r w:rsidRPr="00454AE3">
          <w:rPr>
            <w:rFonts w:ascii="Consolas" w:hAnsi="Consolas" w:cs="Courier New"/>
            <w:color w:val="666600"/>
            <w:sz w:val="17"/>
            <w:szCs w:val="17"/>
            <w:lang w:val="en-US"/>
            <w:rPrChange w:id="13687" w:author="Prieto Bailo, León Enrique" w:date="2023-07-07T23:02:00Z">
              <w:rPr>
                <w:rFonts w:ascii="Consolas" w:hAnsi="Consolas" w:cs="Courier New"/>
                <w:color w:val="666600"/>
                <w:sz w:val="17"/>
                <w:szCs w:val="17"/>
              </w:rPr>
            </w:rPrChange>
          </w:rPr>
          <w:t>;</w:t>
        </w:r>
        <w:proofErr w:type="gramEnd"/>
      </w:ins>
    </w:p>
    <w:p w14:paraId="1DA4605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688" w:author="León Prieto" w:date="2023-07-07T22:49:00Z"/>
          <w:rFonts w:ascii="Consolas" w:hAnsi="Consolas" w:cs="Courier New"/>
          <w:sz w:val="17"/>
          <w:szCs w:val="17"/>
          <w:lang w:val="en-US"/>
          <w:rPrChange w:id="13689" w:author="Prieto Bailo, León Enrique" w:date="2023-07-07T23:02:00Z">
            <w:rPr>
              <w:ins w:id="13690" w:author="León Prieto" w:date="2023-07-07T22:49:00Z"/>
              <w:rFonts w:ascii="Consolas" w:hAnsi="Consolas" w:cs="Courier New"/>
              <w:sz w:val="17"/>
              <w:szCs w:val="17"/>
            </w:rPr>
          </w:rPrChange>
        </w:rPr>
      </w:pPr>
      <w:ins w:id="13691" w:author="León Prieto" w:date="2023-07-07T22:49:00Z">
        <w:r w:rsidRPr="00454AE3">
          <w:rPr>
            <w:rFonts w:ascii="Consolas" w:hAnsi="Consolas" w:cs="Courier New"/>
            <w:sz w:val="17"/>
            <w:szCs w:val="17"/>
            <w:lang w:val="en-US"/>
            <w:rPrChange w:id="13692" w:author="Prieto Bailo, León Enrique" w:date="2023-07-07T23:02:00Z">
              <w:rPr>
                <w:rFonts w:ascii="Consolas" w:hAnsi="Consolas" w:cs="Courier New"/>
                <w:sz w:val="17"/>
                <w:szCs w:val="17"/>
              </w:rPr>
            </w:rPrChange>
          </w:rPr>
          <w:t xml:space="preserve">103. </w:t>
        </w:r>
        <w:r w:rsidRPr="00454AE3">
          <w:rPr>
            <w:rFonts w:ascii="Consolas" w:hAnsi="Consolas" w:cs="Courier New"/>
            <w:color w:val="000000"/>
            <w:sz w:val="17"/>
            <w:szCs w:val="17"/>
            <w:lang w:val="en-US"/>
            <w:rPrChange w:id="1369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694"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69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696"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69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698"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699"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700"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01"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70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03"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000000"/>
            <w:sz w:val="17"/>
            <w:szCs w:val="17"/>
            <w:lang w:val="en-US"/>
            <w:rPrChange w:id="1370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0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0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07"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708"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70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10"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11"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71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1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1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15"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000000"/>
            <w:sz w:val="17"/>
            <w:szCs w:val="17"/>
            <w:lang w:val="en-US"/>
            <w:rPrChange w:id="1371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1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18"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719"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720"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721" w:author="Prieto Bailo, León Enrique" w:date="2023-07-07T23:02:00Z">
              <w:rPr>
                <w:rFonts w:ascii="Consolas" w:hAnsi="Consolas" w:cs="Courier New"/>
                <w:color w:val="666600"/>
                <w:sz w:val="17"/>
                <w:szCs w:val="17"/>
              </w:rPr>
            </w:rPrChange>
          </w:rPr>
          <w:t>;</w:t>
        </w:r>
        <w:proofErr w:type="gramEnd"/>
      </w:ins>
    </w:p>
    <w:p w14:paraId="4610554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722" w:author="León Prieto" w:date="2023-07-07T22:49:00Z"/>
          <w:rFonts w:ascii="Consolas" w:hAnsi="Consolas" w:cs="Courier New"/>
          <w:sz w:val="17"/>
          <w:szCs w:val="17"/>
          <w:lang w:val="en-US"/>
          <w:rPrChange w:id="13723" w:author="Prieto Bailo, León Enrique" w:date="2023-07-07T23:02:00Z">
            <w:rPr>
              <w:ins w:id="13724" w:author="León Prieto" w:date="2023-07-07T22:49:00Z"/>
              <w:rFonts w:ascii="Consolas" w:hAnsi="Consolas" w:cs="Courier New"/>
              <w:sz w:val="17"/>
              <w:szCs w:val="17"/>
            </w:rPr>
          </w:rPrChange>
        </w:rPr>
      </w:pPr>
      <w:ins w:id="13725" w:author="León Prieto" w:date="2023-07-07T22:49:00Z">
        <w:r w:rsidRPr="00454AE3">
          <w:rPr>
            <w:rFonts w:ascii="Consolas" w:hAnsi="Consolas" w:cs="Courier New"/>
            <w:sz w:val="17"/>
            <w:szCs w:val="17"/>
            <w:lang w:val="en-US"/>
            <w:rPrChange w:id="13726" w:author="Prieto Bailo, León Enrique" w:date="2023-07-07T23:02:00Z">
              <w:rPr>
                <w:rFonts w:ascii="Consolas" w:hAnsi="Consolas" w:cs="Courier New"/>
                <w:sz w:val="17"/>
                <w:szCs w:val="17"/>
              </w:rPr>
            </w:rPrChange>
          </w:rPr>
          <w:t xml:space="preserve">104. </w:t>
        </w:r>
        <w:r w:rsidRPr="00454AE3">
          <w:rPr>
            <w:rFonts w:ascii="Consolas" w:hAnsi="Consolas" w:cs="Courier New"/>
            <w:color w:val="000000"/>
            <w:sz w:val="17"/>
            <w:szCs w:val="17"/>
            <w:lang w:val="en-US"/>
            <w:rPrChange w:id="13727"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28" w:author="Prieto Bailo, León Enrique" w:date="2023-07-07T23:02:00Z">
              <w:rPr>
                <w:rFonts w:ascii="Consolas" w:hAnsi="Consolas" w:cs="Courier New"/>
                <w:color w:val="000000"/>
                <w:sz w:val="17"/>
                <w:szCs w:val="17"/>
              </w:rPr>
            </w:rPrChange>
          </w:rPr>
          <w:t>pid_output_altitude</w:t>
        </w:r>
        <w:proofErr w:type="spellEnd"/>
        <w:r w:rsidRPr="00454AE3">
          <w:rPr>
            <w:rFonts w:ascii="Consolas" w:hAnsi="Consolas" w:cs="Courier New"/>
            <w:color w:val="000000"/>
            <w:sz w:val="17"/>
            <w:szCs w:val="17"/>
            <w:lang w:val="en-US"/>
            <w:rPrChange w:id="1372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3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3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32"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733" w:author="Prieto Bailo, León Enrique" w:date="2023-07-07T23:02:00Z">
              <w:rPr>
                <w:rFonts w:ascii="Consolas" w:hAnsi="Consolas" w:cs="Courier New"/>
                <w:color w:val="000000"/>
                <w:sz w:val="17"/>
                <w:szCs w:val="17"/>
              </w:rPr>
            </w:rPrChange>
          </w:rPr>
          <w:t>pid_p_gain_altitude</w:t>
        </w:r>
        <w:proofErr w:type="spellEnd"/>
        <w:r w:rsidRPr="00454AE3">
          <w:rPr>
            <w:rFonts w:ascii="Consolas" w:hAnsi="Consolas" w:cs="Courier New"/>
            <w:color w:val="000000"/>
            <w:sz w:val="17"/>
            <w:szCs w:val="17"/>
            <w:lang w:val="en-US"/>
            <w:rPrChange w:id="1373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3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3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37" w:author="Prieto Bailo, León Enrique" w:date="2023-07-07T23:02:00Z">
              <w:rPr>
                <w:rFonts w:ascii="Consolas" w:hAnsi="Consolas" w:cs="Courier New"/>
                <w:color w:val="000000"/>
                <w:sz w:val="17"/>
                <w:szCs w:val="17"/>
              </w:rPr>
            </w:rPrChange>
          </w:rPr>
          <w:t>pid_error_gain_altitude</w:t>
        </w:r>
        <w:proofErr w:type="spellEnd"/>
        <w:r w:rsidRPr="00454AE3">
          <w:rPr>
            <w:rFonts w:ascii="Consolas" w:hAnsi="Consolas" w:cs="Courier New"/>
            <w:color w:val="666600"/>
            <w:sz w:val="17"/>
            <w:szCs w:val="17"/>
            <w:lang w:val="en-US"/>
            <w:rPrChange w:id="1373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3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4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41"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42" w:author="Prieto Bailo, León Enrique" w:date="2023-07-07T23:02:00Z">
              <w:rPr>
                <w:rFonts w:ascii="Consolas" w:hAnsi="Consolas" w:cs="Courier New"/>
                <w:color w:val="000000"/>
                <w:sz w:val="17"/>
                <w:szCs w:val="17"/>
              </w:rPr>
            </w:rPrChange>
          </w:rPr>
          <w:t>pid_error_temp</w:t>
        </w:r>
        <w:proofErr w:type="spellEnd"/>
        <w:r w:rsidRPr="00454AE3">
          <w:rPr>
            <w:rFonts w:ascii="Consolas" w:hAnsi="Consolas" w:cs="Courier New"/>
            <w:color w:val="000000"/>
            <w:sz w:val="17"/>
            <w:szCs w:val="17"/>
            <w:lang w:val="en-US"/>
            <w:rPrChange w:id="1374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44"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4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46" w:author="Prieto Bailo, León Enrique" w:date="2023-07-07T23:02:00Z">
              <w:rPr>
                <w:rFonts w:ascii="Consolas" w:hAnsi="Consolas" w:cs="Courier New"/>
                <w:color w:val="000000"/>
                <w:sz w:val="17"/>
                <w:szCs w:val="17"/>
              </w:rPr>
            </w:rPrChange>
          </w:rPr>
          <w:t>pid_i_mem_altitude</w:t>
        </w:r>
        <w:proofErr w:type="spellEnd"/>
        <w:r w:rsidRPr="00454AE3">
          <w:rPr>
            <w:rFonts w:ascii="Consolas" w:hAnsi="Consolas" w:cs="Courier New"/>
            <w:color w:val="000000"/>
            <w:sz w:val="17"/>
            <w:szCs w:val="17"/>
            <w:lang w:val="en-US"/>
            <w:rPrChange w:id="1374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48"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4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50" w:author="Prieto Bailo, León Enrique" w:date="2023-07-07T23:02:00Z">
              <w:rPr>
                <w:rFonts w:ascii="Consolas" w:hAnsi="Consolas" w:cs="Courier New"/>
                <w:color w:val="000000"/>
                <w:sz w:val="17"/>
                <w:szCs w:val="17"/>
              </w:rPr>
            </w:rPrChange>
          </w:rPr>
          <w:t>pid_d_gain_altitude</w:t>
        </w:r>
        <w:proofErr w:type="spellEnd"/>
        <w:r w:rsidRPr="00454AE3">
          <w:rPr>
            <w:rFonts w:ascii="Consolas" w:hAnsi="Consolas" w:cs="Courier New"/>
            <w:color w:val="000000"/>
            <w:sz w:val="17"/>
            <w:szCs w:val="17"/>
            <w:lang w:val="en-US"/>
            <w:rPrChange w:id="137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5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53"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54" w:author="Prieto Bailo, León Enrique" w:date="2023-07-07T23:02:00Z">
              <w:rPr>
                <w:rFonts w:ascii="Consolas" w:hAnsi="Consolas" w:cs="Courier New"/>
                <w:color w:val="000000"/>
                <w:sz w:val="17"/>
                <w:szCs w:val="17"/>
              </w:rPr>
            </w:rPrChange>
          </w:rPr>
          <w:t>parachute_</w:t>
        </w:r>
        <w:proofErr w:type="gramStart"/>
        <w:r w:rsidRPr="00454AE3">
          <w:rPr>
            <w:rFonts w:ascii="Consolas" w:hAnsi="Consolas" w:cs="Courier New"/>
            <w:color w:val="000000"/>
            <w:sz w:val="17"/>
            <w:szCs w:val="17"/>
            <w:lang w:val="en-US"/>
            <w:rPrChange w:id="13755" w:author="Prieto Bailo, León Enrique" w:date="2023-07-07T23:02:00Z">
              <w:rPr>
                <w:rFonts w:ascii="Consolas" w:hAnsi="Consolas" w:cs="Courier New"/>
                <w:color w:val="000000"/>
                <w:sz w:val="17"/>
                <w:szCs w:val="17"/>
              </w:rPr>
            </w:rPrChange>
          </w:rPr>
          <w:t>throttle</w:t>
        </w:r>
        <w:proofErr w:type="spellEnd"/>
        <w:r w:rsidRPr="00454AE3">
          <w:rPr>
            <w:rFonts w:ascii="Consolas" w:hAnsi="Consolas" w:cs="Courier New"/>
            <w:color w:val="666600"/>
            <w:sz w:val="17"/>
            <w:szCs w:val="17"/>
            <w:lang w:val="en-US"/>
            <w:rPrChange w:id="13756" w:author="Prieto Bailo, León Enrique" w:date="2023-07-07T23:02:00Z">
              <w:rPr>
                <w:rFonts w:ascii="Consolas" w:hAnsi="Consolas" w:cs="Courier New"/>
                <w:color w:val="666600"/>
                <w:sz w:val="17"/>
                <w:szCs w:val="17"/>
              </w:rPr>
            </w:rPrChange>
          </w:rPr>
          <w:t>;</w:t>
        </w:r>
        <w:proofErr w:type="gramEnd"/>
      </w:ins>
    </w:p>
    <w:p w14:paraId="7BA53C3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757" w:author="León Prieto" w:date="2023-07-07T22:49:00Z"/>
          <w:rFonts w:ascii="Consolas" w:hAnsi="Consolas" w:cs="Courier New"/>
          <w:sz w:val="17"/>
          <w:szCs w:val="17"/>
          <w:lang w:val="en-US"/>
          <w:rPrChange w:id="13758" w:author="Prieto Bailo, León Enrique" w:date="2023-07-07T23:02:00Z">
            <w:rPr>
              <w:ins w:id="13759" w:author="León Prieto" w:date="2023-07-07T22:49:00Z"/>
              <w:rFonts w:ascii="Consolas" w:hAnsi="Consolas" w:cs="Courier New"/>
              <w:sz w:val="17"/>
              <w:szCs w:val="17"/>
            </w:rPr>
          </w:rPrChange>
        </w:rPr>
      </w:pPr>
      <w:ins w:id="13760" w:author="León Prieto" w:date="2023-07-07T22:49:00Z">
        <w:r w:rsidRPr="00454AE3">
          <w:rPr>
            <w:rFonts w:ascii="Consolas" w:hAnsi="Consolas" w:cs="Courier New"/>
            <w:sz w:val="17"/>
            <w:szCs w:val="17"/>
            <w:lang w:val="en-US"/>
            <w:rPrChange w:id="13761" w:author="Prieto Bailo, León Enrique" w:date="2023-07-07T23:02:00Z">
              <w:rPr>
                <w:rFonts w:ascii="Consolas" w:hAnsi="Consolas" w:cs="Courier New"/>
                <w:sz w:val="17"/>
                <w:szCs w:val="17"/>
              </w:rPr>
            </w:rPrChange>
          </w:rPr>
          <w:t xml:space="preserve">105. </w:t>
        </w:r>
        <w:r w:rsidRPr="00454AE3">
          <w:rPr>
            <w:rFonts w:ascii="Consolas" w:hAnsi="Consolas" w:cs="Courier New"/>
            <w:color w:val="000000"/>
            <w:sz w:val="17"/>
            <w:szCs w:val="17"/>
            <w:lang w:val="en-US"/>
            <w:rPrChange w:id="1376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763"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76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65"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766" w:author="Prieto Bailo, León Enrique" w:date="2023-07-07T23:02:00Z">
              <w:rPr>
                <w:rFonts w:ascii="Consolas" w:hAnsi="Consolas" w:cs="Courier New"/>
                <w:color w:val="000000"/>
                <w:sz w:val="17"/>
                <w:szCs w:val="17"/>
              </w:rPr>
            </w:rPrChange>
          </w:rPr>
          <w:t>pid_output_altitude</w:t>
        </w:r>
        <w:proofErr w:type="spellEnd"/>
        <w:r w:rsidRPr="00454AE3">
          <w:rPr>
            <w:rFonts w:ascii="Consolas" w:hAnsi="Consolas" w:cs="Courier New"/>
            <w:color w:val="000000"/>
            <w:sz w:val="17"/>
            <w:szCs w:val="17"/>
            <w:lang w:val="en-US"/>
            <w:rPrChange w:id="1376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68" w:author="Prieto Bailo, León Enrique" w:date="2023-07-07T23:02: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76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70"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666600"/>
            <w:sz w:val="17"/>
            <w:szCs w:val="17"/>
            <w:lang w:val="en-US"/>
            <w:rPrChange w:id="1377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7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73" w:author="Prieto Bailo, León Enrique" w:date="2023-07-07T23:02:00Z">
              <w:rPr>
                <w:rFonts w:ascii="Consolas" w:hAnsi="Consolas" w:cs="Courier New"/>
                <w:color w:val="000000"/>
                <w:sz w:val="17"/>
                <w:szCs w:val="17"/>
              </w:rPr>
            </w:rPrChange>
          </w:rPr>
          <w:t>pid_output_altitude</w:t>
        </w:r>
        <w:proofErr w:type="spellEnd"/>
        <w:r w:rsidRPr="00454AE3">
          <w:rPr>
            <w:rFonts w:ascii="Consolas" w:hAnsi="Consolas" w:cs="Courier New"/>
            <w:color w:val="000000"/>
            <w:sz w:val="17"/>
            <w:szCs w:val="17"/>
            <w:lang w:val="en-US"/>
            <w:rPrChange w:id="1377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7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7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77" w:author="Prieto Bailo, León Enrique" w:date="2023-07-07T23:02:00Z">
              <w:rPr>
                <w:rFonts w:ascii="Consolas" w:hAnsi="Consolas" w:cs="Courier New"/>
                <w:color w:val="000000"/>
                <w:sz w:val="17"/>
                <w:szCs w:val="17"/>
              </w:rPr>
            </w:rPrChange>
          </w:rPr>
          <w:t>pid_max_</w:t>
        </w:r>
        <w:proofErr w:type="gramStart"/>
        <w:r w:rsidRPr="00454AE3">
          <w:rPr>
            <w:rFonts w:ascii="Consolas" w:hAnsi="Consolas" w:cs="Courier New"/>
            <w:color w:val="000000"/>
            <w:sz w:val="17"/>
            <w:szCs w:val="17"/>
            <w:lang w:val="en-US"/>
            <w:rPrChange w:id="13778" w:author="Prieto Bailo, León Enrique" w:date="2023-07-07T23:02:00Z">
              <w:rPr>
                <w:rFonts w:ascii="Consolas" w:hAnsi="Consolas" w:cs="Courier New"/>
                <w:color w:val="000000"/>
                <w:sz w:val="17"/>
                <w:szCs w:val="17"/>
              </w:rPr>
            </w:rPrChange>
          </w:rPr>
          <w:t>altitude</w:t>
        </w:r>
        <w:proofErr w:type="spellEnd"/>
        <w:r w:rsidRPr="00454AE3">
          <w:rPr>
            <w:rFonts w:ascii="Consolas" w:hAnsi="Consolas" w:cs="Courier New"/>
            <w:color w:val="666600"/>
            <w:sz w:val="17"/>
            <w:szCs w:val="17"/>
            <w:lang w:val="en-US"/>
            <w:rPrChange w:id="13779" w:author="Prieto Bailo, León Enrique" w:date="2023-07-07T23:02:00Z">
              <w:rPr>
                <w:rFonts w:ascii="Consolas" w:hAnsi="Consolas" w:cs="Courier New"/>
                <w:color w:val="666600"/>
                <w:sz w:val="17"/>
                <w:szCs w:val="17"/>
              </w:rPr>
            </w:rPrChange>
          </w:rPr>
          <w:t>;</w:t>
        </w:r>
        <w:proofErr w:type="gramEnd"/>
      </w:ins>
    </w:p>
    <w:p w14:paraId="0D03201C"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780" w:author="León Prieto" w:date="2023-07-07T22:49:00Z"/>
          <w:rFonts w:ascii="Consolas" w:hAnsi="Consolas" w:cs="Courier New"/>
          <w:sz w:val="17"/>
          <w:szCs w:val="17"/>
          <w:lang w:val="en-US"/>
          <w:rPrChange w:id="13781" w:author="Prieto Bailo, León Enrique" w:date="2023-07-07T23:02:00Z">
            <w:rPr>
              <w:ins w:id="13782" w:author="León Prieto" w:date="2023-07-07T22:49:00Z"/>
              <w:rFonts w:ascii="Consolas" w:hAnsi="Consolas" w:cs="Courier New"/>
              <w:sz w:val="17"/>
              <w:szCs w:val="17"/>
            </w:rPr>
          </w:rPrChange>
        </w:rPr>
      </w:pPr>
      <w:ins w:id="13783" w:author="León Prieto" w:date="2023-07-07T22:49:00Z">
        <w:r w:rsidRPr="00454AE3">
          <w:rPr>
            <w:rFonts w:ascii="Consolas" w:hAnsi="Consolas" w:cs="Courier New"/>
            <w:sz w:val="17"/>
            <w:szCs w:val="17"/>
            <w:lang w:val="en-US"/>
            <w:rPrChange w:id="13784" w:author="Prieto Bailo, León Enrique" w:date="2023-07-07T23:02:00Z">
              <w:rPr>
                <w:rFonts w:ascii="Consolas" w:hAnsi="Consolas" w:cs="Courier New"/>
                <w:sz w:val="17"/>
                <w:szCs w:val="17"/>
              </w:rPr>
            </w:rPrChange>
          </w:rPr>
          <w:t xml:space="preserve">106. </w:t>
        </w:r>
        <w:r w:rsidRPr="00454AE3">
          <w:rPr>
            <w:rFonts w:ascii="Consolas" w:hAnsi="Consolas" w:cs="Courier New"/>
            <w:color w:val="000000"/>
            <w:sz w:val="17"/>
            <w:szCs w:val="17"/>
            <w:lang w:val="en-US"/>
            <w:rPrChange w:id="13785"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786" w:author="Prieto Bailo, León Enrique" w:date="2023-07-07T23:02:00Z">
              <w:rPr>
                <w:rFonts w:ascii="Consolas" w:hAnsi="Consolas" w:cs="Courier New"/>
                <w:color w:val="000088"/>
                <w:sz w:val="17"/>
                <w:szCs w:val="17"/>
              </w:rPr>
            </w:rPrChange>
          </w:rPr>
          <w:t>else</w:t>
        </w:r>
        <w:r w:rsidRPr="00454AE3">
          <w:rPr>
            <w:rFonts w:ascii="Consolas" w:hAnsi="Consolas" w:cs="Courier New"/>
            <w:color w:val="000000"/>
            <w:sz w:val="17"/>
            <w:szCs w:val="17"/>
            <w:lang w:val="en-US"/>
            <w:rPrChange w:id="13787"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788"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78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90"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791" w:author="Prieto Bailo, León Enrique" w:date="2023-07-07T23:02:00Z">
              <w:rPr>
                <w:rFonts w:ascii="Consolas" w:hAnsi="Consolas" w:cs="Courier New"/>
                <w:color w:val="000000"/>
                <w:sz w:val="17"/>
                <w:szCs w:val="17"/>
              </w:rPr>
            </w:rPrChange>
          </w:rPr>
          <w:t>pid_output_altitude</w:t>
        </w:r>
        <w:proofErr w:type="spellEnd"/>
        <w:r w:rsidRPr="00454AE3">
          <w:rPr>
            <w:rFonts w:ascii="Consolas" w:hAnsi="Consolas" w:cs="Courier New"/>
            <w:color w:val="000000"/>
            <w:sz w:val="17"/>
            <w:szCs w:val="17"/>
            <w:lang w:val="en-US"/>
            <w:rPrChange w:id="13792"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93" w:author="Prieto Bailo, León Enrique" w:date="2023-07-07T23:02:00Z">
              <w:rPr>
                <w:rFonts w:ascii="Consolas" w:hAnsi="Consolas" w:cs="Courier New"/>
                <w:color w:val="666600"/>
                <w:sz w:val="17"/>
                <w:szCs w:val="17"/>
              </w:rPr>
            </w:rPrChange>
          </w:rPr>
          <w:t>&lt;</w:t>
        </w:r>
        <w:r w:rsidRPr="00454AE3">
          <w:rPr>
            <w:rFonts w:ascii="Consolas" w:hAnsi="Consolas" w:cs="Courier New"/>
            <w:color w:val="000000"/>
            <w:sz w:val="17"/>
            <w:szCs w:val="17"/>
            <w:lang w:val="en-US"/>
            <w:rPrChange w:id="13794"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795"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000000"/>
            <w:sz w:val="17"/>
            <w:szCs w:val="17"/>
            <w:lang w:val="en-US"/>
            <w:rPrChange w:id="1379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9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79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799"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800"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801"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802"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803" w:author="Prieto Bailo, León Enrique" w:date="2023-07-07T23:02:00Z">
              <w:rPr>
                <w:rFonts w:ascii="Consolas" w:hAnsi="Consolas" w:cs="Courier New"/>
                <w:color w:val="000000"/>
                <w:sz w:val="17"/>
                <w:szCs w:val="17"/>
              </w:rPr>
            </w:rPrChange>
          </w:rPr>
          <w:t>pid_output_altitude</w:t>
        </w:r>
        <w:proofErr w:type="spellEnd"/>
        <w:r w:rsidRPr="00454AE3">
          <w:rPr>
            <w:rFonts w:ascii="Consolas" w:hAnsi="Consolas" w:cs="Courier New"/>
            <w:color w:val="000000"/>
            <w:sz w:val="17"/>
            <w:szCs w:val="17"/>
            <w:lang w:val="en-US"/>
            <w:rPrChange w:id="1380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805"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806"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807" w:author="Prieto Bailo, León Enrique" w:date="2023-07-07T23:02:00Z">
              <w:rPr>
                <w:rFonts w:ascii="Consolas" w:hAnsi="Consolas" w:cs="Courier New"/>
                <w:color w:val="000000"/>
                <w:sz w:val="17"/>
                <w:szCs w:val="17"/>
              </w:rPr>
            </w:rPrChange>
          </w:rPr>
          <w:t>pid_max_altitude</w:t>
        </w:r>
        <w:proofErr w:type="spellEnd"/>
        <w:r w:rsidRPr="00454AE3">
          <w:rPr>
            <w:rFonts w:ascii="Consolas" w:hAnsi="Consolas" w:cs="Courier New"/>
            <w:color w:val="000000"/>
            <w:sz w:val="17"/>
            <w:szCs w:val="17"/>
            <w:lang w:val="en-US"/>
            <w:rPrChange w:id="13808"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809"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810" w:author="Prieto Bailo, León Enrique" w:date="2023-07-07T23:02:00Z">
              <w:rPr>
                <w:rFonts w:ascii="Consolas" w:hAnsi="Consolas" w:cs="Courier New"/>
                <w:color w:val="000000"/>
                <w:sz w:val="17"/>
                <w:szCs w:val="17"/>
              </w:rPr>
            </w:rPrChange>
          </w:rPr>
          <w:t xml:space="preserve"> </w:t>
        </w:r>
        <w:proofErr w:type="gramStart"/>
        <w:r w:rsidRPr="00454AE3">
          <w:rPr>
            <w:rFonts w:ascii="Consolas" w:hAnsi="Consolas" w:cs="Courier New"/>
            <w:color w:val="666600"/>
            <w:sz w:val="17"/>
            <w:szCs w:val="17"/>
            <w:lang w:val="en-US"/>
            <w:rPrChange w:id="13811" w:author="Prieto Bailo, León Enrique" w:date="2023-07-07T23:02:00Z">
              <w:rPr>
                <w:rFonts w:ascii="Consolas" w:hAnsi="Consolas" w:cs="Courier New"/>
                <w:color w:val="666600"/>
                <w:sz w:val="17"/>
                <w:szCs w:val="17"/>
              </w:rPr>
            </w:rPrChange>
          </w:rPr>
          <w:t>-</w:t>
        </w:r>
        <w:r w:rsidRPr="00454AE3">
          <w:rPr>
            <w:rFonts w:ascii="Consolas" w:hAnsi="Consolas" w:cs="Courier New"/>
            <w:color w:val="006666"/>
            <w:sz w:val="17"/>
            <w:szCs w:val="17"/>
            <w:lang w:val="en-US"/>
            <w:rPrChange w:id="13812" w:author="Prieto Bailo, León Enrique" w:date="2023-07-07T23:02:00Z">
              <w:rPr>
                <w:rFonts w:ascii="Consolas" w:hAnsi="Consolas" w:cs="Courier New"/>
                <w:color w:val="006666"/>
                <w:sz w:val="17"/>
                <w:szCs w:val="17"/>
              </w:rPr>
            </w:rPrChange>
          </w:rPr>
          <w:t>1</w:t>
        </w:r>
        <w:r w:rsidRPr="00454AE3">
          <w:rPr>
            <w:rFonts w:ascii="Consolas" w:hAnsi="Consolas" w:cs="Courier New"/>
            <w:color w:val="666600"/>
            <w:sz w:val="17"/>
            <w:szCs w:val="17"/>
            <w:lang w:val="en-US"/>
            <w:rPrChange w:id="13813" w:author="Prieto Bailo, León Enrique" w:date="2023-07-07T23:02:00Z">
              <w:rPr>
                <w:rFonts w:ascii="Consolas" w:hAnsi="Consolas" w:cs="Courier New"/>
                <w:color w:val="666600"/>
                <w:sz w:val="17"/>
                <w:szCs w:val="17"/>
              </w:rPr>
            </w:rPrChange>
          </w:rPr>
          <w:t>;</w:t>
        </w:r>
        <w:proofErr w:type="gramEnd"/>
      </w:ins>
    </w:p>
    <w:p w14:paraId="4BF392D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814" w:author="León Prieto" w:date="2023-07-07T22:49:00Z"/>
          <w:rFonts w:ascii="Consolas" w:hAnsi="Consolas" w:cs="Courier New"/>
          <w:sz w:val="17"/>
          <w:szCs w:val="17"/>
          <w:lang w:val="en-US"/>
          <w:rPrChange w:id="13815" w:author="Prieto Bailo, León Enrique" w:date="2023-07-07T23:02:00Z">
            <w:rPr>
              <w:ins w:id="13816" w:author="León Prieto" w:date="2023-07-07T22:49:00Z"/>
              <w:rFonts w:ascii="Consolas" w:hAnsi="Consolas" w:cs="Courier New"/>
              <w:sz w:val="17"/>
              <w:szCs w:val="17"/>
            </w:rPr>
          </w:rPrChange>
        </w:rPr>
      </w:pPr>
      <w:ins w:id="13817" w:author="León Prieto" w:date="2023-07-07T22:49:00Z">
        <w:r w:rsidRPr="00454AE3">
          <w:rPr>
            <w:rFonts w:ascii="Consolas" w:hAnsi="Consolas" w:cs="Courier New"/>
            <w:sz w:val="17"/>
            <w:szCs w:val="17"/>
            <w:lang w:val="en-US"/>
            <w:rPrChange w:id="13818" w:author="Prieto Bailo, León Enrique" w:date="2023-07-07T23:02:00Z">
              <w:rPr>
                <w:rFonts w:ascii="Consolas" w:hAnsi="Consolas" w:cs="Courier New"/>
                <w:sz w:val="17"/>
                <w:szCs w:val="17"/>
              </w:rPr>
            </w:rPrChange>
          </w:rPr>
          <w:t xml:space="preserve">107. </w:t>
        </w:r>
        <w:proofErr w:type="gramStart"/>
        <w:r w:rsidRPr="00454AE3">
          <w:rPr>
            <w:rFonts w:ascii="Consolas" w:hAnsi="Consolas" w:cs="Courier New"/>
            <w:color w:val="000000"/>
            <w:sz w:val="17"/>
            <w:szCs w:val="17"/>
            <w:lang w:val="en-US"/>
            <w:rPrChange w:id="13819"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820" w:author="Prieto Bailo, León Enrique" w:date="2023-07-07T23:02:00Z">
              <w:rPr>
                <w:rFonts w:ascii="Consolas" w:hAnsi="Consolas" w:cs="Courier New"/>
                <w:color w:val="666600"/>
                <w:sz w:val="17"/>
                <w:szCs w:val="17"/>
              </w:rPr>
            </w:rPrChange>
          </w:rPr>
          <w:t>}</w:t>
        </w:r>
        <w:proofErr w:type="gramEnd"/>
      </w:ins>
    </w:p>
    <w:p w14:paraId="5A54EC37"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821" w:author="León Prieto" w:date="2023-07-07T22:49:00Z"/>
          <w:rFonts w:ascii="Consolas" w:hAnsi="Consolas" w:cs="Courier New"/>
          <w:sz w:val="17"/>
          <w:szCs w:val="17"/>
          <w:lang w:val="en-US"/>
          <w:rPrChange w:id="13822" w:author="Prieto Bailo, León Enrique" w:date="2023-07-07T23:02:00Z">
            <w:rPr>
              <w:ins w:id="13823" w:author="León Prieto" w:date="2023-07-07T22:49:00Z"/>
              <w:rFonts w:ascii="Consolas" w:hAnsi="Consolas" w:cs="Courier New"/>
              <w:sz w:val="17"/>
              <w:szCs w:val="17"/>
            </w:rPr>
          </w:rPrChange>
        </w:rPr>
      </w:pPr>
      <w:proofErr w:type="gramStart"/>
      <w:ins w:id="13824" w:author="León Prieto" w:date="2023-07-07T22:49:00Z">
        <w:r w:rsidRPr="00454AE3">
          <w:rPr>
            <w:rFonts w:ascii="Consolas" w:hAnsi="Consolas" w:cs="Courier New"/>
            <w:sz w:val="17"/>
            <w:szCs w:val="17"/>
            <w:lang w:val="en-US"/>
            <w:rPrChange w:id="13825" w:author="Prieto Bailo, León Enrique" w:date="2023-07-07T23:02:00Z">
              <w:rPr>
                <w:rFonts w:ascii="Consolas" w:hAnsi="Consolas" w:cs="Courier New"/>
                <w:sz w:val="17"/>
                <w:szCs w:val="17"/>
              </w:rPr>
            </w:rPrChange>
          </w:rPr>
          <w:t xml:space="preserve">108. </w:t>
        </w:r>
        <w:r w:rsidRPr="00454AE3">
          <w:rPr>
            <w:rFonts w:ascii="Consolas" w:hAnsi="Consolas" w:cs="Courier New"/>
            <w:color w:val="666600"/>
            <w:sz w:val="17"/>
            <w:szCs w:val="17"/>
            <w:lang w:val="en-US"/>
            <w:rPrChange w:id="13826" w:author="Prieto Bailo, León Enrique" w:date="2023-07-07T23:02:00Z">
              <w:rPr>
                <w:rFonts w:ascii="Consolas" w:hAnsi="Consolas" w:cs="Courier New"/>
                <w:color w:val="666600"/>
                <w:sz w:val="17"/>
                <w:szCs w:val="17"/>
              </w:rPr>
            </w:rPrChange>
          </w:rPr>
          <w:t>}</w:t>
        </w:r>
        <w:proofErr w:type="gramEnd"/>
      </w:ins>
    </w:p>
    <w:p w14:paraId="06F6D6F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498374"/>
        <w:rPr>
          <w:ins w:id="13827" w:author="León Prieto" w:date="2023-07-07T22:49:00Z"/>
          <w:rFonts w:ascii="Consolas" w:hAnsi="Consolas" w:cs="Courier New"/>
          <w:sz w:val="17"/>
          <w:szCs w:val="17"/>
          <w:lang w:val="en-US"/>
          <w:rPrChange w:id="13828" w:author="Prieto Bailo, León Enrique" w:date="2023-07-07T23:02:00Z">
            <w:rPr>
              <w:ins w:id="13829" w:author="León Prieto" w:date="2023-07-07T22:49:00Z"/>
              <w:rFonts w:ascii="Consolas" w:hAnsi="Consolas" w:cs="Courier New"/>
              <w:sz w:val="17"/>
              <w:szCs w:val="17"/>
            </w:rPr>
          </w:rPrChange>
        </w:rPr>
      </w:pPr>
      <w:ins w:id="13830" w:author="León Prieto" w:date="2023-07-07T22:49:00Z">
        <w:r w:rsidRPr="00454AE3">
          <w:rPr>
            <w:rFonts w:ascii="Consolas" w:hAnsi="Consolas" w:cs="Courier New"/>
            <w:sz w:val="17"/>
            <w:szCs w:val="17"/>
            <w:lang w:val="en-US"/>
            <w:rPrChange w:id="13831" w:author="Prieto Bailo, León Enrique" w:date="2023-07-07T23:02:00Z">
              <w:rPr>
                <w:rFonts w:ascii="Consolas" w:hAnsi="Consolas" w:cs="Courier New"/>
                <w:sz w:val="17"/>
                <w:szCs w:val="17"/>
              </w:rPr>
            </w:rPrChange>
          </w:rPr>
          <w:t xml:space="preserve">109. </w:t>
        </w:r>
        <w:r w:rsidRPr="00454AE3">
          <w:rPr>
            <w:rFonts w:ascii="Consolas" w:hAnsi="Consolas" w:cs="Courier New"/>
            <w:color w:val="000000"/>
            <w:sz w:val="17"/>
            <w:szCs w:val="17"/>
            <w:lang w:val="en-US"/>
            <w:rPrChange w:id="13832" w:author="Prieto Bailo, León Enrique" w:date="2023-07-07T23:02:00Z">
              <w:rPr>
                <w:rFonts w:ascii="Consolas" w:hAnsi="Consolas" w:cs="Courier New"/>
                <w:color w:val="000000"/>
                <w:sz w:val="17"/>
                <w:szCs w:val="17"/>
              </w:rPr>
            </w:rPrChange>
          </w:rPr>
          <w:t> </w:t>
        </w:r>
      </w:ins>
    </w:p>
    <w:p w14:paraId="78553AC7" w14:textId="77777777" w:rsidR="007312CF" w:rsidRDefault="007312CF">
      <w:pPr>
        <w:spacing w:after="160"/>
        <w:jc w:val="left"/>
        <w:rPr>
          <w:ins w:id="13833" w:author="León Prieto" w:date="2023-07-07T22:49:00Z"/>
          <w:rFonts w:ascii="Courier New" w:hAnsi="Courier New" w:cs="Courier New"/>
          <w:b/>
          <w:bCs/>
          <w:lang w:val="en-US"/>
        </w:rPr>
      </w:pPr>
    </w:p>
    <w:p w14:paraId="14B3DB24" w14:textId="77777777" w:rsidR="007312CF" w:rsidRDefault="007312CF">
      <w:pPr>
        <w:spacing w:after="160"/>
        <w:jc w:val="left"/>
        <w:rPr>
          <w:ins w:id="13834" w:author="León Prieto" w:date="2023-07-07T22:49:00Z"/>
          <w:rFonts w:ascii="Courier New" w:hAnsi="Courier New" w:cs="Courier New"/>
          <w:b/>
          <w:bCs/>
          <w:lang w:val="en-US"/>
        </w:rPr>
      </w:pPr>
    </w:p>
    <w:p w14:paraId="52D74A5E" w14:textId="324824AD" w:rsidR="00FC3F69" w:rsidRPr="00A90367" w:rsidRDefault="00FC3F69">
      <w:pPr>
        <w:spacing w:after="160"/>
        <w:jc w:val="left"/>
        <w:rPr>
          <w:ins w:id="13835" w:author="León Prieto" w:date="2023-07-06T01:15:00Z"/>
          <w:rFonts w:ascii="Courier New" w:hAnsi="Courier New" w:cs="Courier New"/>
          <w:b/>
          <w:bCs/>
          <w:lang w:val="en-US"/>
          <w:rPrChange w:id="13836" w:author="ramon casanella" w:date="2023-07-06T07:19:00Z">
            <w:rPr>
              <w:ins w:id="13837" w:author="León Prieto" w:date="2023-07-06T01:15:00Z"/>
              <w:rFonts w:ascii="Courier New" w:hAnsi="Courier New" w:cs="Courier New"/>
              <w:b/>
              <w:bCs/>
            </w:rPr>
          </w:rPrChange>
        </w:rPr>
      </w:pPr>
      <w:ins w:id="13838" w:author="León Prieto" w:date="2023-07-06T01:15:00Z">
        <w:r w:rsidRPr="00A90367">
          <w:rPr>
            <w:rFonts w:ascii="Courier New" w:hAnsi="Courier New" w:cs="Courier New"/>
            <w:b/>
            <w:bCs/>
            <w:lang w:val="en-US"/>
            <w:rPrChange w:id="13839" w:author="ramon casanella" w:date="2023-07-06T07:19:00Z">
              <w:rPr>
                <w:rFonts w:ascii="Courier New" w:hAnsi="Courier New" w:cs="Courier New"/>
                <w:b/>
                <w:bCs/>
              </w:rPr>
            </w:rPrChange>
          </w:rPr>
          <w:br w:type="page"/>
        </w:r>
      </w:ins>
    </w:p>
    <w:p w14:paraId="5E8E1214" w14:textId="1115FC01" w:rsidR="000C1F62" w:rsidRPr="00752E66" w:rsidDel="00FC3F69" w:rsidRDefault="00FC3F69" w:rsidP="005B628D">
      <w:pPr>
        <w:jc w:val="left"/>
        <w:rPr>
          <w:del w:id="13840" w:author="León Prieto" w:date="2023-07-05T01:16:00Z"/>
          <w:rFonts w:ascii="Courier New" w:hAnsi="Courier New" w:cs="Courier New"/>
          <w:lang w:val="en-US"/>
          <w:rPrChange w:id="13841" w:author="Prieto Bailo, León Enrique" w:date="2023-07-07T20:25:00Z">
            <w:rPr>
              <w:del w:id="13842" w:author="León Prieto" w:date="2023-07-05T01:16:00Z"/>
              <w:rFonts w:ascii="Courier New" w:hAnsi="Courier New" w:cs="Courier New"/>
              <w:b/>
              <w:bCs/>
            </w:rPr>
          </w:rPrChange>
        </w:rPr>
      </w:pPr>
      <w:proofErr w:type="spellStart"/>
      <w:ins w:id="13843" w:author="León Prieto" w:date="2023-07-06T01:17:00Z">
        <w:r w:rsidRPr="00752E66">
          <w:rPr>
            <w:rFonts w:ascii="Courier New" w:hAnsi="Courier New" w:cs="Courier New"/>
            <w:lang w:val="en-US"/>
            <w:rPrChange w:id="13844" w:author="Prieto Bailo, León Enrique" w:date="2023-07-07T20:25:00Z">
              <w:rPr>
                <w:rFonts w:ascii="Courier New" w:hAnsi="Courier New" w:cs="Courier New"/>
                <w:b/>
                <w:bCs/>
              </w:rPr>
            </w:rPrChange>
          </w:rPr>
          <w:lastRenderedPageBreak/>
          <w:t>actuators.ino</w:t>
        </w:r>
      </w:ins>
      <w:proofErr w:type="spellEnd"/>
    </w:p>
    <w:p w14:paraId="2440DFCE" w14:textId="77777777" w:rsidR="00FC3F69" w:rsidRPr="00752E66" w:rsidDel="00752E66" w:rsidRDefault="00FC3F69" w:rsidP="005B628D">
      <w:pPr>
        <w:jc w:val="left"/>
        <w:rPr>
          <w:ins w:id="13845" w:author="León Prieto" w:date="2023-07-06T01:17:00Z"/>
          <w:del w:id="13846" w:author="Prieto Bailo, León Enrique" w:date="2023-07-07T20:25:00Z"/>
          <w:rFonts w:ascii="Courier New" w:hAnsi="Courier New" w:cs="Courier New"/>
          <w:lang w:val="en-US"/>
          <w:rPrChange w:id="13847" w:author="Prieto Bailo, León Enrique" w:date="2023-07-07T20:25:00Z">
            <w:rPr>
              <w:ins w:id="13848" w:author="León Prieto" w:date="2023-07-06T01:17:00Z"/>
              <w:del w:id="13849" w:author="Prieto Bailo, León Enrique" w:date="2023-07-07T20:25:00Z"/>
              <w:rFonts w:ascii="Courier New" w:hAnsi="Courier New" w:cs="Courier New"/>
              <w:b/>
              <w:bCs/>
            </w:rPr>
          </w:rPrChange>
        </w:rPr>
      </w:pPr>
    </w:p>
    <w:p w14:paraId="5E1942CD" w14:textId="77777777" w:rsidR="00FC3F69" w:rsidRPr="00A90367" w:rsidRDefault="00FC3F69">
      <w:pPr>
        <w:jc w:val="left"/>
        <w:rPr>
          <w:ins w:id="13850" w:author="León Prieto" w:date="2023-07-06T01:17:00Z"/>
          <w:rFonts w:ascii="Courier New" w:hAnsi="Courier New" w:cs="Courier New"/>
          <w:b/>
          <w:bCs/>
          <w:lang w:val="en-US"/>
          <w:rPrChange w:id="13851" w:author="ramon casanella" w:date="2023-07-06T07:19:00Z">
            <w:rPr>
              <w:ins w:id="13852" w:author="León Prieto" w:date="2023-07-06T01:17:00Z"/>
            </w:rPr>
          </w:rPrChange>
        </w:rPr>
        <w:pPrChange w:id="13853" w:author="León Prieto" w:date="2023-07-06T01:11:00Z">
          <w:pPr>
            <w:jc w:val="center"/>
          </w:pPr>
        </w:pPrChange>
      </w:pPr>
    </w:p>
    <w:p w14:paraId="2C6C0561" w14:textId="4258A2DB" w:rsidR="000C1F62" w:rsidRPr="00454AE3" w:rsidDel="002D6336" w:rsidRDefault="000C1F62">
      <w:pPr>
        <w:jc w:val="left"/>
        <w:rPr>
          <w:ins w:id="13854" w:author="Prieto Bailo, León Enrique" w:date="2023-07-04T01:51:00Z"/>
          <w:del w:id="13855" w:author="León Prieto" w:date="2023-07-05T01:16:00Z"/>
          <w:rFonts w:ascii="Courier New" w:hAnsi="Courier New" w:cs="Courier New"/>
          <w:b/>
          <w:bCs/>
          <w:lang w:val="en-US"/>
          <w:rPrChange w:id="13856" w:author="Prieto Bailo, León Enrique" w:date="2023-07-07T23:02:00Z">
            <w:rPr>
              <w:ins w:id="13857" w:author="Prieto Bailo, León Enrique" w:date="2023-07-04T01:51:00Z"/>
              <w:del w:id="13858" w:author="León Prieto" w:date="2023-07-05T01:16:00Z"/>
            </w:rPr>
          </w:rPrChange>
        </w:rPr>
        <w:pPrChange w:id="13859" w:author="León Prieto" w:date="2023-07-07T22:49:00Z">
          <w:pPr>
            <w:jc w:val="center"/>
          </w:pPr>
        </w:pPrChange>
      </w:pPr>
    </w:p>
    <w:p w14:paraId="5F328B54" w14:textId="59EB8A10" w:rsidR="007312CF" w:rsidRPr="00454AE3" w:rsidRDefault="000C1F62" w:rsidP="007312CF">
      <w:pPr>
        <w:jc w:val="left"/>
        <w:rPr>
          <w:ins w:id="13860" w:author="León Prieto" w:date="2023-07-07T22:50:00Z"/>
          <w:rFonts w:ascii="Courier New" w:hAnsi="Courier New" w:cs="Courier New"/>
          <w:b/>
          <w:bCs/>
          <w:lang w:val="en-US"/>
          <w:rPrChange w:id="13861" w:author="Prieto Bailo, León Enrique" w:date="2023-07-07T23:02:00Z">
            <w:rPr>
              <w:ins w:id="13862" w:author="León Prieto" w:date="2023-07-07T22:50:00Z"/>
              <w:rFonts w:ascii="Courier New" w:hAnsi="Courier New" w:cs="Courier New"/>
              <w:b/>
              <w:bCs/>
            </w:rPr>
          </w:rPrChange>
        </w:rPr>
      </w:pPr>
      <w:ins w:id="13863" w:author="Prieto Bailo, León Enrique" w:date="2023-07-04T01:50:00Z">
        <w:del w:id="13864" w:author="León Prieto" w:date="2023-07-05T01:16:00Z">
          <w:r w:rsidRPr="005B628D" w:rsidDel="002D6336">
            <w:rPr>
              <w:rFonts w:ascii="Courier New" w:hAnsi="Courier New" w:cs="Courier New"/>
              <w:b/>
              <w:bCs/>
              <w:rPrChange w:id="13865" w:author="León Prieto" w:date="2023-07-06T01:10:00Z">
                <w:rPr>
                  <w:rStyle w:val="CommentReference"/>
                </w:rPr>
              </w:rPrChange>
            </w:rPr>
            <w:commentReference w:id="12088"/>
          </w:r>
        </w:del>
      </w:ins>
    </w:p>
    <w:p w14:paraId="56F38DA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866" w:author="León Prieto" w:date="2023-07-07T22:50:00Z"/>
          <w:rFonts w:ascii="Consolas" w:hAnsi="Consolas" w:cs="Courier New"/>
          <w:sz w:val="17"/>
          <w:szCs w:val="17"/>
          <w:lang w:val="en-US"/>
          <w:rPrChange w:id="13867" w:author="León Prieto" w:date="2023-07-07T22:51:00Z">
            <w:rPr>
              <w:ins w:id="13868" w:author="León Prieto" w:date="2023-07-07T22:50:00Z"/>
              <w:rFonts w:ascii="Consolas" w:hAnsi="Consolas" w:cs="Courier New"/>
              <w:sz w:val="17"/>
              <w:szCs w:val="17"/>
            </w:rPr>
          </w:rPrChange>
        </w:rPr>
      </w:pPr>
      <w:ins w:id="13869" w:author="León Prieto" w:date="2023-07-07T22:50:00Z">
        <w:r w:rsidRPr="00454AE3">
          <w:rPr>
            <w:rFonts w:ascii="Consolas" w:hAnsi="Consolas" w:cs="Courier New"/>
            <w:sz w:val="17"/>
            <w:szCs w:val="17"/>
            <w:lang w:val="en-US"/>
            <w:rPrChange w:id="13870" w:author="Prieto Bailo, León Enrique" w:date="2023-07-07T23:02:00Z">
              <w:rPr>
                <w:rFonts w:ascii="Consolas" w:hAnsi="Consolas" w:cs="Courier New"/>
                <w:sz w:val="17"/>
                <w:szCs w:val="17"/>
              </w:rPr>
            </w:rPrChange>
          </w:rPr>
          <w:t xml:space="preserve"> </w:t>
        </w:r>
        <w:r w:rsidRPr="007312CF">
          <w:rPr>
            <w:rFonts w:ascii="Consolas" w:hAnsi="Consolas" w:cs="Courier New"/>
            <w:sz w:val="17"/>
            <w:szCs w:val="17"/>
            <w:lang w:val="en-US"/>
            <w:rPrChange w:id="13871" w:author="León Prieto" w:date="2023-07-07T22:51:00Z">
              <w:rPr>
                <w:rFonts w:ascii="Consolas" w:hAnsi="Consolas" w:cs="Courier New"/>
                <w:sz w:val="17"/>
                <w:szCs w:val="17"/>
              </w:rPr>
            </w:rPrChange>
          </w:rPr>
          <w:t xml:space="preserve">1. </w:t>
        </w:r>
        <w:r w:rsidRPr="007312CF">
          <w:rPr>
            <w:rFonts w:ascii="Consolas" w:hAnsi="Consolas" w:cs="Courier New"/>
            <w:color w:val="000088"/>
            <w:sz w:val="17"/>
            <w:szCs w:val="17"/>
            <w:lang w:val="en-US"/>
            <w:rPrChange w:id="13872" w:author="León Prieto" w:date="2023-07-07T22:51: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13873"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0000"/>
            <w:sz w:val="17"/>
            <w:szCs w:val="17"/>
            <w:lang w:val="en-US"/>
            <w:rPrChange w:id="13874" w:author="León Prieto" w:date="2023-07-07T22:51:00Z">
              <w:rPr>
                <w:rFonts w:ascii="Consolas" w:hAnsi="Consolas" w:cs="Courier New"/>
                <w:color w:val="000000"/>
                <w:sz w:val="17"/>
                <w:szCs w:val="17"/>
              </w:rPr>
            </w:rPrChange>
          </w:rPr>
          <w:t>actuators</w:t>
        </w:r>
        <w:r w:rsidRPr="007312CF">
          <w:rPr>
            <w:rFonts w:ascii="Consolas" w:hAnsi="Consolas" w:cs="Courier New"/>
            <w:color w:val="666600"/>
            <w:sz w:val="17"/>
            <w:szCs w:val="17"/>
            <w:lang w:val="en-US"/>
            <w:rPrChange w:id="13875"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387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387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3878" w:author="León Prieto" w:date="2023-07-07T22:51:00Z">
              <w:rPr>
                <w:rFonts w:ascii="Consolas" w:hAnsi="Consolas" w:cs="Courier New"/>
                <w:color w:val="666600"/>
                <w:sz w:val="17"/>
                <w:szCs w:val="17"/>
              </w:rPr>
            </w:rPrChange>
          </w:rPr>
          <w:t>{</w:t>
        </w:r>
      </w:ins>
    </w:p>
    <w:p w14:paraId="588D786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879" w:author="León Prieto" w:date="2023-07-07T22:50:00Z"/>
          <w:rFonts w:ascii="Consolas" w:hAnsi="Consolas" w:cs="Courier New"/>
          <w:sz w:val="17"/>
          <w:szCs w:val="17"/>
          <w:lang w:val="en-US"/>
          <w:rPrChange w:id="13880" w:author="León Prieto" w:date="2023-07-07T22:51:00Z">
            <w:rPr>
              <w:ins w:id="13881" w:author="León Prieto" w:date="2023-07-07T22:50:00Z"/>
              <w:rFonts w:ascii="Consolas" w:hAnsi="Consolas" w:cs="Courier New"/>
              <w:sz w:val="17"/>
              <w:szCs w:val="17"/>
            </w:rPr>
          </w:rPrChange>
        </w:rPr>
      </w:pPr>
      <w:ins w:id="13882" w:author="León Prieto" w:date="2023-07-07T22:50:00Z">
        <w:r w:rsidRPr="007312CF">
          <w:rPr>
            <w:rFonts w:ascii="Consolas" w:hAnsi="Consolas" w:cs="Courier New"/>
            <w:sz w:val="17"/>
            <w:szCs w:val="17"/>
            <w:lang w:val="en-US"/>
            <w:rPrChange w:id="13883" w:author="León Prieto" w:date="2023-07-07T22:51:00Z">
              <w:rPr>
                <w:rFonts w:ascii="Consolas" w:hAnsi="Consolas" w:cs="Courier New"/>
                <w:sz w:val="17"/>
                <w:szCs w:val="17"/>
              </w:rPr>
            </w:rPrChange>
          </w:rPr>
          <w:t xml:space="preserve"> 2. </w:t>
        </w:r>
        <w:r w:rsidRPr="007312CF">
          <w:rPr>
            <w:rFonts w:ascii="Consolas" w:hAnsi="Consolas" w:cs="Courier New"/>
            <w:color w:val="000000"/>
            <w:sz w:val="17"/>
            <w:szCs w:val="17"/>
            <w:lang w:val="en-US"/>
            <w:rPrChange w:id="13884"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3885" w:author="León Prieto" w:date="2023-07-07T22:51:00Z">
              <w:rPr>
                <w:rFonts w:ascii="Consolas" w:hAnsi="Consolas" w:cs="Courier New"/>
                <w:color w:val="000000"/>
                <w:sz w:val="17"/>
                <w:szCs w:val="17"/>
              </w:rPr>
            </w:rPrChange>
          </w:rPr>
          <w:t>act_esc_</w:t>
        </w:r>
        <w:proofErr w:type="gramStart"/>
        <w:r w:rsidRPr="007312CF">
          <w:rPr>
            <w:rFonts w:ascii="Consolas" w:hAnsi="Consolas" w:cs="Courier New"/>
            <w:color w:val="000000"/>
            <w:sz w:val="17"/>
            <w:szCs w:val="17"/>
            <w:lang w:val="en-US"/>
            <w:rPrChange w:id="13886" w:author="León Prieto" w:date="2023-07-07T22:51:00Z">
              <w:rPr>
                <w:rFonts w:ascii="Consolas" w:hAnsi="Consolas" w:cs="Courier New"/>
                <w:color w:val="000000"/>
                <w:sz w:val="17"/>
                <w:szCs w:val="17"/>
              </w:rPr>
            </w:rPrChange>
          </w:rPr>
          <w:t>outputs</w:t>
        </w:r>
        <w:proofErr w:type="spellEnd"/>
        <w:r w:rsidRPr="007312CF">
          <w:rPr>
            <w:rFonts w:ascii="Consolas" w:hAnsi="Consolas" w:cs="Courier New"/>
            <w:color w:val="666600"/>
            <w:sz w:val="17"/>
            <w:szCs w:val="17"/>
            <w:lang w:val="en-US"/>
            <w:rPrChange w:id="13887"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3888" w:author="León Prieto" w:date="2023-07-07T22:51:00Z">
              <w:rPr>
                <w:rFonts w:ascii="Consolas" w:hAnsi="Consolas" w:cs="Courier New"/>
                <w:color w:val="666600"/>
                <w:sz w:val="17"/>
                <w:szCs w:val="17"/>
              </w:rPr>
            </w:rPrChange>
          </w:rPr>
          <w:t>);</w:t>
        </w:r>
      </w:ins>
    </w:p>
    <w:p w14:paraId="465137F3"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889" w:author="León Prieto" w:date="2023-07-07T22:50:00Z"/>
          <w:rFonts w:ascii="Consolas" w:hAnsi="Consolas" w:cs="Courier New"/>
          <w:sz w:val="17"/>
          <w:szCs w:val="17"/>
          <w:lang w:val="en-US"/>
          <w:rPrChange w:id="13890" w:author="Prieto Bailo, León Enrique" w:date="2023-07-07T23:02:00Z">
            <w:rPr>
              <w:ins w:id="13891" w:author="León Prieto" w:date="2023-07-07T22:50:00Z"/>
              <w:rFonts w:ascii="Consolas" w:hAnsi="Consolas" w:cs="Courier New"/>
              <w:sz w:val="17"/>
              <w:szCs w:val="17"/>
            </w:rPr>
          </w:rPrChange>
        </w:rPr>
      </w:pPr>
      <w:ins w:id="13892" w:author="León Prieto" w:date="2023-07-07T22:50:00Z">
        <w:r w:rsidRPr="007312CF">
          <w:rPr>
            <w:rFonts w:ascii="Consolas" w:hAnsi="Consolas" w:cs="Courier New"/>
            <w:sz w:val="17"/>
            <w:szCs w:val="17"/>
            <w:lang w:val="en-US"/>
            <w:rPrChange w:id="13893" w:author="León Prieto" w:date="2023-07-07T22:51:00Z">
              <w:rPr>
                <w:rFonts w:ascii="Consolas" w:hAnsi="Consolas" w:cs="Courier New"/>
                <w:sz w:val="17"/>
                <w:szCs w:val="17"/>
              </w:rPr>
            </w:rPrChange>
          </w:rPr>
          <w:t xml:space="preserve"> </w:t>
        </w:r>
        <w:r w:rsidRPr="00454AE3">
          <w:rPr>
            <w:rFonts w:ascii="Consolas" w:hAnsi="Consolas" w:cs="Courier New"/>
            <w:sz w:val="17"/>
            <w:szCs w:val="17"/>
            <w:lang w:val="en-US"/>
            <w:rPrChange w:id="13894" w:author="Prieto Bailo, León Enrique" w:date="2023-07-07T23:02:00Z">
              <w:rPr>
                <w:rFonts w:ascii="Consolas" w:hAnsi="Consolas" w:cs="Courier New"/>
                <w:sz w:val="17"/>
                <w:szCs w:val="17"/>
              </w:rPr>
            </w:rPrChange>
          </w:rPr>
          <w:t xml:space="preserve">3. </w:t>
        </w:r>
        <w:r w:rsidRPr="00454AE3">
          <w:rPr>
            <w:rFonts w:ascii="Consolas" w:hAnsi="Consolas" w:cs="Courier New"/>
            <w:color w:val="000000"/>
            <w:sz w:val="17"/>
            <w:szCs w:val="17"/>
            <w:lang w:val="en-US"/>
            <w:rPrChange w:id="1389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896" w:author="Prieto Bailo, León Enrique" w:date="2023-07-07T23:02:00Z">
              <w:rPr>
                <w:rFonts w:ascii="Consolas" w:hAnsi="Consolas" w:cs="Courier New"/>
                <w:color w:val="000000"/>
                <w:sz w:val="17"/>
                <w:szCs w:val="17"/>
              </w:rPr>
            </w:rPrChange>
          </w:rPr>
          <w:t>act_esc_</w:t>
        </w:r>
        <w:proofErr w:type="gramStart"/>
        <w:r w:rsidRPr="00454AE3">
          <w:rPr>
            <w:rFonts w:ascii="Consolas" w:hAnsi="Consolas" w:cs="Courier New"/>
            <w:color w:val="000000"/>
            <w:sz w:val="17"/>
            <w:szCs w:val="17"/>
            <w:lang w:val="en-US"/>
            <w:rPrChange w:id="13897" w:author="Prieto Bailo, León Enrique" w:date="2023-07-07T23:02:00Z">
              <w:rPr>
                <w:rFonts w:ascii="Consolas" w:hAnsi="Consolas" w:cs="Courier New"/>
                <w:color w:val="000000"/>
                <w:sz w:val="17"/>
                <w:szCs w:val="17"/>
              </w:rPr>
            </w:rPrChange>
          </w:rPr>
          <w:t>PWM</w:t>
        </w:r>
        <w:proofErr w:type="spellEnd"/>
        <w:r w:rsidRPr="00454AE3">
          <w:rPr>
            <w:rFonts w:ascii="Consolas" w:hAnsi="Consolas" w:cs="Courier New"/>
            <w:color w:val="666600"/>
            <w:sz w:val="17"/>
            <w:szCs w:val="17"/>
            <w:lang w:val="en-US"/>
            <w:rPrChange w:id="13898"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3899" w:author="Prieto Bailo, León Enrique" w:date="2023-07-07T23:02:00Z">
              <w:rPr>
                <w:rFonts w:ascii="Consolas" w:hAnsi="Consolas" w:cs="Courier New"/>
                <w:color w:val="666600"/>
                <w:sz w:val="17"/>
                <w:szCs w:val="17"/>
              </w:rPr>
            </w:rPrChange>
          </w:rPr>
          <w:t>);</w:t>
        </w:r>
      </w:ins>
    </w:p>
    <w:p w14:paraId="34DC3D0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00" w:author="León Prieto" w:date="2023-07-07T22:50:00Z"/>
          <w:rFonts w:ascii="Consolas" w:hAnsi="Consolas" w:cs="Courier New"/>
          <w:sz w:val="17"/>
          <w:szCs w:val="17"/>
          <w:lang w:val="en-US"/>
          <w:rPrChange w:id="13901" w:author="Prieto Bailo, León Enrique" w:date="2023-07-07T23:02:00Z">
            <w:rPr>
              <w:ins w:id="13902" w:author="León Prieto" w:date="2023-07-07T22:50:00Z"/>
              <w:rFonts w:ascii="Consolas" w:hAnsi="Consolas" w:cs="Courier New"/>
              <w:sz w:val="17"/>
              <w:szCs w:val="17"/>
            </w:rPr>
          </w:rPrChange>
        </w:rPr>
      </w:pPr>
      <w:ins w:id="13903" w:author="León Prieto" w:date="2023-07-07T22:50:00Z">
        <w:r w:rsidRPr="00454AE3">
          <w:rPr>
            <w:rFonts w:ascii="Consolas" w:hAnsi="Consolas" w:cs="Courier New"/>
            <w:sz w:val="17"/>
            <w:szCs w:val="17"/>
            <w:lang w:val="en-US"/>
            <w:rPrChange w:id="13904" w:author="Prieto Bailo, León Enrique" w:date="2023-07-07T23:02:00Z">
              <w:rPr>
                <w:rFonts w:ascii="Consolas" w:hAnsi="Consolas" w:cs="Courier New"/>
                <w:sz w:val="17"/>
                <w:szCs w:val="17"/>
              </w:rPr>
            </w:rPrChange>
          </w:rPr>
          <w:t xml:space="preserve"> 4. </w:t>
        </w:r>
        <w:r w:rsidRPr="00454AE3">
          <w:rPr>
            <w:rFonts w:ascii="Consolas" w:hAnsi="Consolas" w:cs="Courier New"/>
            <w:color w:val="000000"/>
            <w:sz w:val="17"/>
            <w:szCs w:val="17"/>
            <w:lang w:val="en-US"/>
            <w:rPrChange w:id="13905"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06" w:author="Prieto Bailo, León Enrique" w:date="2023-07-07T23:02:00Z">
              <w:rPr>
                <w:rFonts w:ascii="Consolas" w:hAnsi="Consolas" w:cs="Courier New"/>
                <w:color w:val="000000"/>
                <w:sz w:val="17"/>
                <w:szCs w:val="17"/>
              </w:rPr>
            </w:rPrChange>
          </w:rPr>
          <w:t>act_us_</w:t>
        </w:r>
        <w:proofErr w:type="gramStart"/>
        <w:r w:rsidRPr="00454AE3">
          <w:rPr>
            <w:rFonts w:ascii="Consolas" w:hAnsi="Consolas" w:cs="Courier New"/>
            <w:color w:val="000000"/>
            <w:sz w:val="17"/>
            <w:szCs w:val="17"/>
            <w:lang w:val="en-US"/>
            <w:rPrChange w:id="13907" w:author="Prieto Bailo, León Enrique" w:date="2023-07-07T23:02:00Z">
              <w:rPr>
                <w:rFonts w:ascii="Consolas" w:hAnsi="Consolas" w:cs="Courier New"/>
                <w:color w:val="000000"/>
                <w:sz w:val="17"/>
                <w:szCs w:val="17"/>
              </w:rPr>
            </w:rPrChange>
          </w:rPr>
          <w:t>pulse</w:t>
        </w:r>
        <w:proofErr w:type="spellEnd"/>
        <w:r w:rsidRPr="00454AE3">
          <w:rPr>
            <w:rFonts w:ascii="Consolas" w:hAnsi="Consolas" w:cs="Courier New"/>
            <w:color w:val="666600"/>
            <w:sz w:val="17"/>
            <w:szCs w:val="17"/>
            <w:lang w:val="en-US"/>
            <w:rPrChange w:id="13908"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3909" w:author="Prieto Bailo, León Enrique" w:date="2023-07-07T23:02:00Z">
              <w:rPr>
                <w:rFonts w:ascii="Consolas" w:hAnsi="Consolas" w:cs="Courier New"/>
                <w:color w:val="666600"/>
                <w:sz w:val="17"/>
                <w:szCs w:val="17"/>
              </w:rPr>
            </w:rPrChange>
          </w:rPr>
          <w:t>);</w:t>
        </w:r>
      </w:ins>
    </w:p>
    <w:p w14:paraId="001DB7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10" w:author="León Prieto" w:date="2023-07-07T22:50:00Z"/>
          <w:rFonts w:ascii="Consolas" w:hAnsi="Consolas" w:cs="Courier New"/>
          <w:sz w:val="17"/>
          <w:szCs w:val="17"/>
          <w:lang w:val="en-US"/>
          <w:rPrChange w:id="13911" w:author="Prieto Bailo, León Enrique" w:date="2023-07-07T23:02:00Z">
            <w:rPr>
              <w:ins w:id="13912" w:author="León Prieto" w:date="2023-07-07T22:50:00Z"/>
              <w:rFonts w:ascii="Consolas" w:hAnsi="Consolas" w:cs="Courier New"/>
              <w:sz w:val="17"/>
              <w:szCs w:val="17"/>
            </w:rPr>
          </w:rPrChange>
        </w:rPr>
      </w:pPr>
      <w:ins w:id="13913" w:author="León Prieto" w:date="2023-07-07T22:50:00Z">
        <w:r w:rsidRPr="00454AE3">
          <w:rPr>
            <w:rFonts w:ascii="Consolas" w:hAnsi="Consolas" w:cs="Courier New"/>
            <w:sz w:val="17"/>
            <w:szCs w:val="17"/>
            <w:lang w:val="en-US"/>
            <w:rPrChange w:id="13914" w:author="Prieto Bailo, León Enrique" w:date="2023-07-07T23:02:00Z">
              <w:rPr>
                <w:rFonts w:ascii="Consolas" w:hAnsi="Consolas" w:cs="Courier New"/>
                <w:sz w:val="17"/>
                <w:szCs w:val="17"/>
              </w:rPr>
            </w:rPrChange>
          </w:rPr>
          <w:t xml:space="preserve"> </w:t>
        </w:r>
        <w:proofErr w:type="gramStart"/>
        <w:r w:rsidRPr="00454AE3">
          <w:rPr>
            <w:rFonts w:ascii="Consolas" w:hAnsi="Consolas" w:cs="Courier New"/>
            <w:sz w:val="17"/>
            <w:szCs w:val="17"/>
            <w:lang w:val="en-US"/>
            <w:rPrChange w:id="13915" w:author="Prieto Bailo, León Enrique" w:date="2023-07-07T23:02:00Z">
              <w:rPr>
                <w:rFonts w:ascii="Consolas" w:hAnsi="Consolas" w:cs="Courier New"/>
                <w:sz w:val="17"/>
                <w:szCs w:val="17"/>
              </w:rPr>
            </w:rPrChange>
          </w:rPr>
          <w:t xml:space="preserve">5. </w:t>
        </w:r>
        <w:r w:rsidRPr="00454AE3">
          <w:rPr>
            <w:rFonts w:ascii="Consolas" w:hAnsi="Consolas" w:cs="Courier New"/>
            <w:color w:val="666600"/>
            <w:sz w:val="17"/>
            <w:szCs w:val="17"/>
            <w:lang w:val="en-US"/>
            <w:rPrChange w:id="13916" w:author="Prieto Bailo, León Enrique" w:date="2023-07-07T23:02:00Z">
              <w:rPr>
                <w:rFonts w:ascii="Consolas" w:hAnsi="Consolas" w:cs="Courier New"/>
                <w:color w:val="666600"/>
                <w:sz w:val="17"/>
                <w:szCs w:val="17"/>
              </w:rPr>
            </w:rPrChange>
          </w:rPr>
          <w:t>}</w:t>
        </w:r>
        <w:proofErr w:type="gramEnd"/>
      </w:ins>
    </w:p>
    <w:p w14:paraId="0F09AC7E"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17" w:author="León Prieto" w:date="2023-07-07T22:50:00Z"/>
          <w:rFonts w:ascii="Consolas" w:hAnsi="Consolas" w:cs="Courier New"/>
          <w:sz w:val="17"/>
          <w:szCs w:val="17"/>
          <w:lang w:val="en-US"/>
          <w:rPrChange w:id="13918" w:author="Prieto Bailo, León Enrique" w:date="2023-07-07T23:02:00Z">
            <w:rPr>
              <w:ins w:id="13919" w:author="León Prieto" w:date="2023-07-07T22:50:00Z"/>
              <w:rFonts w:ascii="Consolas" w:hAnsi="Consolas" w:cs="Courier New"/>
              <w:sz w:val="17"/>
              <w:szCs w:val="17"/>
            </w:rPr>
          </w:rPrChange>
        </w:rPr>
      </w:pPr>
      <w:ins w:id="13920" w:author="León Prieto" w:date="2023-07-07T22:50:00Z">
        <w:r w:rsidRPr="00454AE3">
          <w:rPr>
            <w:rFonts w:ascii="Consolas" w:hAnsi="Consolas" w:cs="Courier New"/>
            <w:sz w:val="17"/>
            <w:szCs w:val="17"/>
            <w:lang w:val="en-US"/>
            <w:rPrChange w:id="13921" w:author="Prieto Bailo, León Enrique" w:date="2023-07-07T23:02:00Z">
              <w:rPr>
                <w:rFonts w:ascii="Consolas" w:hAnsi="Consolas" w:cs="Courier New"/>
                <w:sz w:val="17"/>
                <w:szCs w:val="17"/>
              </w:rPr>
            </w:rPrChange>
          </w:rPr>
          <w:t xml:space="preserve"> 6. </w:t>
        </w:r>
        <w:r w:rsidRPr="00454AE3">
          <w:rPr>
            <w:rFonts w:ascii="Consolas" w:hAnsi="Consolas" w:cs="Courier New"/>
            <w:color w:val="000000"/>
            <w:sz w:val="17"/>
            <w:szCs w:val="17"/>
            <w:lang w:val="en-US"/>
            <w:rPrChange w:id="13922" w:author="Prieto Bailo, León Enrique" w:date="2023-07-07T23:02:00Z">
              <w:rPr>
                <w:rFonts w:ascii="Consolas" w:hAnsi="Consolas" w:cs="Courier New"/>
                <w:color w:val="000000"/>
                <w:sz w:val="17"/>
                <w:szCs w:val="17"/>
              </w:rPr>
            </w:rPrChange>
          </w:rPr>
          <w:t> </w:t>
        </w:r>
      </w:ins>
    </w:p>
    <w:p w14:paraId="012B218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23" w:author="León Prieto" w:date="2023-07-07T22:50:00Z"/>
          <w:rFonts w:ascii="Consolas" w:hAnsi="Consolas" w:cs="Courier New"/>
          <w:sz w:val="17"/>
          <w:szCs w:val="17"/>
          <w:lang w:val="en-US"/>
          <w:rPrChange w:id="13924" w:author="Prieto Bailo, León Enrique" w:date="2023-07-07T23:02:00Z">
            <w:rPr>
              <w:ins w:id="13925" w:author="León Prieto" w:date="2023-07-07T22:50:00Z"/>
              <w:rFonts w:ascii="Consolas" w:hAnsi="Consolas" w:cs="Courier New"/>
              <w:sz w:val="17"/>
              <w:szCs w:val="17"/>
            </w:rPr>
          </w:rPrChange>
        </w:rPr>
      </w:pPr>
      <w:ins w:id="13926" w:author="León Prieto" w:date="2023-07-07T22:50:00Z">
        <w:r w:rsidRPr="00454AE3">
          <w:rPr>
            <w:rFonts w:ascii="Consolas" w:hAnsi="Consolas" w:cs="Courier New"/>
            <w:sz w:val="17"/>
            <w:szCs w:val="17"/>
            <w:lang w:val="en-US"/>
            <w:rPrChange w:id="13927" w:author="Prieto Bailo, León Enrique" w:date="2023-07-07T23:02:00Z">
              <w:rPr>
                <w:rFonts w:ascii="Consolas" w:hAnsi="Consolas" w:cs="Courier New"/>
                <w:sz w:val="17"/>
                <w:szCs w:val="17"/>
              </w:rPr>
            </w:rPrChange>
          </w:rPr>
          <w:t xml:space="preserve"> 7. </w:t>
        </w:r>
        <w:r w:rsidRPr="00454AE3">
          <w:rPr>
            <w:rFonts w:ascii="Consolas" w:hAnsi="Consolas" w:cs="Courier New"/>
            <w:color w:val="000088"/>
            <w:sz w:val="17"/>
            <w:szCs w:val="17"/>
            <w:lang w:val="en-US"/>
            <w:rPrChange w:id="13928" w:author="Prieto Bailo, León Enrique" w:date="2023-07-07T23:02: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3929"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30" w:author="Prieto Bailo, León Enrique" w:date="2023-07-07T23:02:00Z">
              <w:rPr>
                <w:rFonts w:ascii="Consolas" w:hAnsi="Consolas" w:cs="Courier New"/>
                <w:color w:val="000000"/>
                <w:sz w:val="17"/>
                <w:szCs w:val="17"/>
              </w:rPr>
            </w:rPrChange>
          </w:rPr>
          <w:t>act_esc_</w:t>
        </w:r>
        <w:proofErr w:type="gramStart"/>
        <w:r w:rsidRPr="00454AE3">
          <w:rPr>
            <w:rFonts w:ascii="Consolas" w:hAnsi="Consolas" w:cs="Courier New"/>
            <w:color w:val="000000"/>
            <w:sz w:val="17"/>
            <w:szCs w:val="17"/>
            <w:lang w:val="en-US"/>
            <w:rPrChange w:id="13931" w:author="Prieto Bailo, León Enrique" w:date="2023-07-07T23:02:00Z">
              <w:rPr>
                <w:rFonts w:ascii="Consolas" w:hAnsi="Consolas" w:cs="Courier New"/>
                <w:color w:val="000000"/>
                <w:sz w:val="17"/>
                <w:szCs w:val="17"/>
              </w:rPr>
            </w:rPrChange>
          </w:rPr>
          <w:t>outputs</w:t>
        </w:r>
        <w:proofErr w:type="spellEnd"/>
        <w:r w:rsidRPr="00454AE3">
          <w:rPr>
            <w:rFonts w:ascii="Consolas" w:hAnsi="Consolas" w:cs="Courier New"/>
            <w:color w:val="666600"/>
            <w:sz w:val="17"/>
            <w:szCs w:val="17"/>
            <w:lang w:val="en-US"/>
            <w:rPrChange w:id="13932" w:author="Prieto Bailo, León Enrique" w:date="2023-07-07T23:02: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3933"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34"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35" w:author="Prieto Bailo, León Enrique" w:date="2023-07-07T23:02:00Z">
              <w:rPr>
                <w:rFonts w:ascii="Consolas" w:hAnsi="Consolas" w:cs="Courier New"/>
                <w:color w:val="666600"/>
                <w:sz w:val="17"/>
                <w:szCs w:val="17"/>
              </w:rPr>
            </w:rPrChange>
          </w:rPr>
          <w:t>{</w:t>
        </w:r>
      </w:ins>
    </w:p>
    <w:p w14:paraId="6EB1683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36" w:author="León Prieto" w:date="2023-07-07T22:50:00Z"/>
          <w:rFonts w:ascii="Consolas" w:hAnsi="Consolas" w:cs="Courier New"/>
          <w:sz w:val="17"/>
          <w:szCs w:val="17"/>
          <w:lang w:val="en-US"/>
          <w:rPrChange w:id="13937" w:author="Prieto Bailo, León Enrique" w:date="2023-07-07T23:02:00Z">
            <w:rPr>
              <w:ins w:id="13938" w:author="León Prieto" w:date="2023-07-07T22:50:00Z"/>
              <w:rFonts w:ascii="Consolas" w:hAnsi="Consolas" w:cs="Courier New"/>
              <w:sz w:val="17"/>
              <w:szCs w:val="17"/>
            </w:rPr>
          </w:rPrChange>
        </w:rPr>
      </w:pPr>
      <w:ins w:id="13939" w:author="León Prieto" w:date="2023-07-07T22:50:00Z">
        <w:r w:rsidRPr="00454AE3">
          <w:rPr>
            <w:rFonts w:ascii="Consolas" w:hAnsi="Consolas" w:cs="Courier New"/>
            <w:sz w:val="17"/>
            <w:szCs w:val="17"/>
            <w:lang w:val="en-US"/>
            <w:rPrChange w:id="13940" w:author="Prieto Bailo, León Enrique" w:date="2023-07-07T23:02:00Z">
              <w:rPr>
                <w:rFonts w:ascii="Consolas" w:hAnsi="Consolas" w:cs="Courier New"/>
                <w:sz w:val="17"/>
                <w:szCs w:val="17"/>
              </w:rPr>
            </w:rPrChange>
          </w:rPr>
          <w:t xml:space="preserve"> 8. </w:t>
        </w:r>
        <w:r w:rsidRPr="00454AE3">
          <w:rPr>
            <w:rFonts w:ascii="Consolas" w:hAnsi="Consolas" w:cs="Courier New"/>
            <w:color w:val="000000"/>
            <w:sz w:val="17"/>
            <w:szCs w:val="17"/>
            <w:lang w:val="en-US"/>
            <w:rPrChange w:id="1394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942" w:author="Prieto Bailo, León Enrique" w:date="2023-07-07T23:02: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943"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44" w:author="Prieto Bailo, León Enrique" w:date="2023-07-07T23:02:00Z">
              <w:rPr>
                <w:rFonts w:ascii="Consolas" w:hAnsi="Consolas" w:cs="Courier New"/>
                <w:color w:val="666600"/>
                <w:sz w:val="17"/>
                <w:szCs w:val="17"/>
              </w:rPr>
            </w:rPrChange>
          </w:rPr>
          <w:t>(</w:t>
        </w:r>
        <w:proofErr w:type="spellStart"/>
        <w:r w:rsidRPr="00454AE3">
          <w:rPr>
            <w:rFonts w:ascii="Consolas" w:hAnsi="Consolas" w:cs="Courier New"/>
            <w:color w:val="000000"/>
            <w:sz w:val="17"/>
            <w:szCs w:val="17"/>
            <w:lang w:val="en-US"/>
            <w:rPrChange w:id="13945" w:author="Prieto Bailo, León Enrique" w:date="2023-07-07T23:02:00Z">
              <w:rPr>
                <w:rFonts w:ascii="Consolas" w:hAnsi="Consolas" w:cs="Courier New"/>
                <w:color w:val="000000"/>
                <w:sz w:val="17"/>
                <w:szCs w:val="17"/>
              </w:rPr>
            </w:rPrChange>
          </w:rPr>
          <w:t>fm</w:t>
        </w:r>
        <w:proofErr w:type="spellEnd"/>
        <w:r w:rsidRPr="00454AE3">
          <w:rPr>
            <w:rFonts w:ascii="Consolas" w:hAnsi="Consolas" w:cs="Courier New"/>
            <w:color w:val="000000"/>
            <w:sz w:val="17"/>
            <w:szCs w:val="17"/>
            <w:lang w:val="en-US"/>
            <w:rPrChange w:id="13946"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47"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48" w:author="Prieto Bailo, León Enrique" w:date="2023-07-07T23:02: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49" w:author="Prieto Bailo, León Enrique" w:date="2023-07-07T23:02:00Z">
              <w:rPr>
                <w:rFonts w:ascii="Consolas" w:hAnsi="Consolas" w:cs="Courier New"/>
                <w:color w:val="000000"/>
                <w:sz w:val="17"/>
                <w:szCs w:val="17"/>
              </w:rPr>
            </w:rPrChange>
          </w:rPr>
          <w:t>FM_stable</w:t>
        </w:r>
        <w:proofErr w:type="spellEnd"/>
        <w:r w:rsidRPr="00454AE3">
          <w:rPr>
            <w:rFonts w:ascii="Consolas" w:hAnsi="Consolas" w:cs="Courier New"/>
            <w:color w:val="666600"/>
            <w:sz w:val="17"/>
            <w:szCs w:val="17"/>
            <w:lang w:val="en-US"/>
            <w:rPrChange w:id="13950"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51" w:author="Prieto Bailo, León Enrique" w:date="2023-07-07T23:02: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52" w:author="Prieto Bailo, León Enrique" w:date="2023-07-07T23:02: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53" w:author="Prieto Bailo, León Enrique" w:date="2023-07-07T23:02:00Z">
              <w:rPr>
                <w:rFonts w:ascii="Consolas" w:hAnsi="Consolas" w:cs="Courier New"/>
                <w:color w:val="000000"/>
                <w:sz w:val="17"/>
                <w:szCs w:val="17"/>
              </w:rPr>
            </w:rPrChange>
          </w:rPr>
          <w:t xml:space="preserve">                                                      </w:t>
        </w:r>
      </w:ins>
    </w:p>
    <w:p w14:paraId="26F8499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54" w:author="León Prieto" w:date="2023-07-07T22:50:00Z"/>
          <w:rFonts w:ascii="Consolas" w:hAnsi="Consolas" w:cs="Courier New"/>
          <w:sz w:val="17"/>
          <w:szCs w:val="17"/>
          <w:lang w:val="en-US"/>
          <w:rPrChange w:id="13955" w:author="Prieto Bailo, León Enrique" w:date="2023-07-07T23:03:00Z">
            <w:rPr>
              <w:ins w:id="13956" w:author="León Prieto" w:date="2023-07-07T22:50:00Z"/>
              <w:rFonts w:ascii="Consolas" w:hAnsi="Consolas" w:cs="Courier New"/>
              <w:sz w:val="17"/>
              <w:szCs w:val="17"/>
            </w:rPr>
          </w:rPrChange>
        </w:rPr>
      </w:pPr>
      <w:ins w:id="13957" w:author="León Prieto" w:date="2023-07-07T22:50:00Z">
        <w:r w:rsidRPr="00454AE3">
          <w:rPr>
            <w:rFonts w:ascii="Consolas" w:hAnsi="Consolas" w:cs="Courier New"/>
            <w:sz w:val="17"/>
            <w:szCs w:val="17"/>
            <w:lang w:val="en-US"/>
            <w:rPrChange w:id="13958" w:author="Prieto Bailo, León Enrique" w:date="2023-07-07T23:02:00Z">
              <w:rPr>
                <w:rFonts w:ascii="Consolas" w:hAnsi="Consolas" w:cs="Courier New"/>
                <w:sz w:val="17"/>
                <w:szCs w:val="17"/>
              </w:rPr>
            </w:rPrChange>
          </w:rPr>
          <w:t xml:space="preserve"> </w:t>
        </w:r>
        <w:r w:rsidRPr="00454AE3">
          <w:rPr>
            <w:rFonts w:ascii="Consolas" w:hAnsi="Consolas" w:cs="Courier New"/>
            <w:sz w:val="17"/>
            <w:szCs w:val="17"/>
            <w:lang w:val="en-US"/>
            <w:rPrChange w:id="13959" w:author="Prieto Bailo, León Enrique" w:date="2023-07-07T23:03:00Z">
              <w:rPr>
                <w:rFonts w:ascii="Consolas" w:hAnsi="Consolas" w:cs="Courier New"/>
                <w:sz w:val="17"/>
                <w:szCs w:val="17"/>
              </w:rPr>
            </w:rPrChange>
          </w:rPr>
          <w:t xml:space="preserve">9. </w:t>
        </w:r>
        <w:r w:rsidRPr="00454AE3">
          <w:rPr>
            <w:rFonts w:ascii="Consolas" w:hAnsi="Consolas" w:cs="Courier New"/>
            <w:color w:val="000000"/>
            <w:sz w:val="17"/>
            <w:szCs w:val="17"/>
            <w:lang w:val="en-US"/>
            <w:rPrChange w:id="13960"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3961" w:author="Prieto Bailo, León Enrique" w:date="2023-07-07T23:03: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3962"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6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64" w:author="Prieto Bailo, León Enrique" w:date="2023-07-07T23:03:00Z">
              <w:rPr>
                <w:rFonts w:ascii="Consolas" w:hAnsi="Consolas" w:cs="Courier New"/>
                <w:color w:val="000000"/>
                <w:sz w:val="17"/>
                <w:szCs w:val="17"/>
              </w:rPr>
            </w:rPrChange>
          </w:rPr>
          <w:t xml:space="preserve">throttle </w:t>
        </w:r>
        <w:r w:rsidRPr="00454AE3">
          <w:rPr>
            <w:rFonts w:ascii="Consolas" w:hAnsi="Consolas" w:cs="Courier New"/>
            <w:color w:val="666600"/>
            <w:sz w:val="17"/>
            <w:szCs w:val="17"/>
            <w:lang w:val="en-US"/>
            <w:rPrChange w:id="13965" w:author="Prieto Bailo, León Enrique" w:date="2023-07-07T23:03: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3966"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3967" w:author="Prieto Bailo, León Enrique" w:date="2023-07-07T23:03:00Z">
              <w:rPr>
                <w:rFonts w:ascii="Consolas" w:hAnsi="Consolas" w:cs="Courier New"/>
                <w:color w:val="006666"/>
                <w:sz w:val="17"/>
                <w:szCs w:val="17"/>
              </w:rPr>
            </w:rPrChange>
          </w:rPr>
          <w:t>1800</w:t>
        </w:r>
        <w:r w:rsidRPr="00454AE3">
          <w:rPr>
            <w:rFonts w:ascii="Consolas" w:hAnsi="Consolas" w:cs="Courier New"/>
            <w:color w:val="666600"/>
            <w:sz w:val="17"/>
            <w:szCs w:val="17"/>
            <w:lang w:val="en-US"/>
            <w:rPrChange w:id="13968"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69" w:author="Prieto Bailo, León Enrique" w:date="2023-07-07T23:03:00Z">
              <w:rPr>
                <w:rFonts w:ascii="Consolas" w:hAnsi="Consolas" w:cs="Courier New"/>
                <w:color w:val="000000"/>
                <w:sz w:val="17"/>
                <w:szCs w:val="17"/>
              </w:rPr>
            </w:rPrChange>
          </w:rPr>
          <w:t xml:space="preserve"> throttle </w:t>
        </w:r>
        <w:r w:rsidRPr="00454AE3">
          <w:rPr>
            <w:rFonts w:ascii="Consolas" w:hAnsi="Consolas" w:cs="Courier New"/>
            <w:color w:val="666600"/>
            <w:sz w:val="17"/>
            <w:szCs w:val="17"/>
            <w:lang w:val="en-US"/>
            <w:rPrChange w:id="13970"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71" w:author="Prieto Bailo, León Enrique" w:date="2023-07-07T23:03:00Z">
              <w:rPr>
                <w:rFonts w:ascii="Consolas" w:hAnsi="Consolas" w:cs="Courier New"/>
                <w:color w:val="000000"/>
                <w:sz w:val="17"/>
                <w:szCs w:val="17"/>
              </w:rPr>
            </w:rPrChange>
          </w:rPr>
          <w:t xml:space="preserve"> </w:t>
        </w:r>
        <w:proofErr w:type="gramStart"/>
        <w:r w:rsidRPr="00454AE3">
          <w:rPr>
            <w:rFonts w:ascii="Consolas" w:hAnsi="Consolas" w:cs="Courier New"/>
            <w:color w:val="006666"/>
            <w:sz w:val="17"/>
            <w:szCs w:val="17"/>
            <w:lang w:val="en-US"/>
            <w:rPrChange w:id="13972" w:author="Prieto Bailo, León Enrique" w:date="2023-07-07T23:03:00Z">
              <w:rPr>
                <w:rFonts w:ascii="Consolas" w:hAnsi="Consolas" w:cs="Courier New"/>
                <w:color w:val="006666"/>
                <w:sz w:val="17"/>
                <w:szCs w:val="17"/>
              </w:rPr>
            </w:rPrChange>
          </w:rPr>
          <w:t>1800</w:t>
        </w:r>
        <w:r w:rsidRPr="00454AE3">
          <w:rPr>
            <w:rFonts w:ascii="Consolas" w:hAnsi="Consolas" w:cs="Courier New"/>
            <w:color w:val="666600"/>
            <w:sz w:val="17"/>
            <w:szCs w:val="17"/>
            <w:lang w:val="en-US"/>
            <w:rPrChange w:id="13973"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3974" w:author="Prieto Bailo, León Enrique" w:date="2023-07-07T23:03:00Z">
              <w:rPr>
                <w:rFonts w:ascii="Consolas" w:hAnsi="Consolas" w:cs="Courier New"/>
                <w:color w:val="000000"/>
                <w:sz w:val="17"/>
                <w:szCs w:val="17"/>
              </w:rPr>
            </w:rPrChange>
          </w:rPr>
          <w:t xml:space="preserve">                                  </w:t>
        </w:r>
      </w:ins>
    </w:p>
    <w:p w14:paraId="1E2C69F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75" w:author="León Prieto" w:date="2023-07-07T22:50:00Z"/>
          <w:rFonts w:ascii="Consolas" w:hAnsi="Consolas" w:cs="Courier New"/>
          <w:sz w:val="17"/>
          <w:szCs w:val="17"/>
          <w:lang w:val="en-US"/>
          <w:rPrChange w:id="13976" w:author="Prieto Bailo, León Enrique" w:date="2023-07-07T23:03:00Z">
            <w:rPr>
              <w:ins w:id="13977" w:author="León Prieto" w:date="2023-07-07T22:50:00Z"/>
              <w:rFonts w:ascii="Consolas" w:hAnsi="Consolas" w:cs="Courier New"/>
              <w:sz w:val="17"/>
              <w:szCs w:val="17"/>
            </w:rPr>
          </w:rPrChange>
        </w:rPr>
      </w:pPr>
      <w:ins w:id="13978" w:author="León Prieto" w:date="2023-07-07T22:50:00Z">
        <w:r w:rsidRPr="00454AE3">
          <w:rPr>
            <w:rFonts w:ascii="Consolas" w:hAnsi="Consolas" w:cs="Courier New"/>
            <w:sz w:val="17"/>
            <w:szCs w:val="17"/>
            <w:lang w:val="en-US"/>
            <w:rPrChange w:id="13979" w:author="Prieto Bailo, León Enrique" w:date="2023-07-07T23:03:00Z">
              <w:rPr>
                <w:rFonts w:ascii="Consolas" w:hAnsi="Consolas" w:cs="Courier New"/>
                <w:sz w:val="17"/>
                <w:szCs w:val="17"/>
              </w:rPr>
            </w:rPrChange>
          </w:rPr>
          <w:t xml:space="preserve">10. </w:t>
        </w:r>
        <w:r w:rsidRPr="00454AE3">
          <w:rPr>
            <w:rFonts w:ascii="Consolas" w:hAnsi="Consolas" w:cs="Courier New"/>
            <w:color w:val="000000"/>
            <w:sz w:val="17"/>
            <w:szCs w:val="17"/>
            <w:lang w:val="en-US"/>
            <w:rPrChange w:id="13980" w:author="Prieto Bailo, León Enrique" w:date="2023-07-07T23:03:00Z">
              <w:rPr>
                <w:rFonts w:ascii="Consolas" w:hAnsi="Consolas" w:cs="Courier New"/>
                <w:color w:val="000000"/>
                <w:sz w:val="17"/>
                <w:szCs w:val="17"/>
              </w:rPr>
            </w:rPrChange>
          </w:rPr>
          <w:t xml:space="preserve">    esc_1 </w:t>
        </w:r>
        <w:r w:rsidRPr="00454AE3">
          <w:rPr>
            <w:rFonts w:ascii="Consolas" w:hAnsi="Consolas" w:cs="Courier New"/>
            <w:color w:val="666600"/>
            <w:sz w:val="17"/>
            <w:szCs w:val="17"/>
            <w:lang w:val="en-US"/>
            <w:rPrChange w:id="13981"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82" w:author="Prieto Bailo, León Enrique" w:date="2023-07-07T23:03:00Z">
              <w:rPr>
                <w:rFonts w:ascii="Consolas" w:hAnsi="Consolas" w:cs="Courier New"/>
                <w:color w:val="000000"/>
                <w:sz w:val="17"/>
                <w:szCs w:val="17"/>
              </w:rPr>
            </w:rPrChange>
          </w:rPr>
          <w:t xml:space="preserve"> throttle </w:t>
        </w:r>
        <w:r w:rsidRPr="00454AE3">
          <w:rPr>
            <w:rFonts w:ascii="Consolas" w:hAnsi="Consolas" w:cs="Courier New"/>
            <w:color w:val="666600"/>
            <w:sz w:val="17"/>
            <w:szCs w:val="17"/>
            <w:lang w:val="en-US"/>
            <w:rPrChange w:id="1398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84"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85" w:author="Prieto Bailo, León Enrique" w:date="2023-07-07T23:03: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3986"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87"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88"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89" w:author="Prieto Bailo, León Enrique" w:date="2023-07-07T23:03: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3990"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3991"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3992"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3993" w:author="Prieto Bailo, León Enrique" w:date="2023-07-07T23:03:00Z">
              <w:rPr>
                <w:rFonts w:ascii="Consolas" w:hAnsi="Consolas" w:cs="Courier New"/>
                <w:color w:val="000000"/>
                <w:sz w:val="17"/>
                <w:szCs w:val="17"/>
              </w:rPr>
            </w:rPrChange>
          </w:rPr>
          <w:t>pid_output_</w:t>
        </w:r>
        <w:proofErr w:type="gramStart"/>
        <w:r w:rsidRPr="00454AE3">
          <w:rPr>
            <w:rFonts w:ascii="Consolas" w:hAnsi="Consolas" w:cs="Courier New"/>
            <w:color w:val="000000"/>
            <w:sz w:val="17"/>
            <w:szCs w:val="17"/>
            <w:lang w:val="en-US"/>
            <w:rPrChange w:id="13994" w:author="Prieto Bailo, León Enrique" w:date="2023-07-07T23:03: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3995" w:author="Prieto Bailo, León Enrique" w:date="2023-07-07T23:03:00Z">
              <w:rPr>
                <w:rFonts w:ascii="Consolas" w:hAnsi="Consolas" w:cs="Courier New"/>
                <w:color w:val="666600"/>
                <w:sz w:val="17"/>
                <w:szCs w:val="17"/>
              </w:rPr>
            </w:rPrChange>
          </w:rPr>
          <w:t>;</w:t>
        </w:r>
        <w:proofErr w:type="gramEnd"/>
      </w:ins>
    </w:p>
    <w:p w14:paraId="28E929F4"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3996" w:author="León Prieto" w:date="2023-07-07T22:50:00Z"/>
          <w:rFonts w:ascii="Consolas" w:hAnsi="Consolas" w:cs="Courier New"/>
          <w:sz w:val="17"/>
          <w:szCs w:val="17"/>
          <w:lang w:val="en-US"/>
          <w:rPrChange w:id="13997" w:author="Prieto Bailo, León Enrique" w:date="2023-07-07T23:03:00Z">
            <w:rPr>
              <w:ins w:id="13998" w:author="León Prieto" w:date="2023-07-07T22:50:00Z"/>
              <w:rFonts w:ascii="Consolas" w:hAnsi="Consolas" w:cs="Courier New"/>
              <w:sz w:val="17"/>
              <w:szCs w:val="17"/>
            </w:rPr>
          </w:rPrChange>
        </w:rPr>
      </w:pPr>
      <w:ins w:id="13999" w:author="León Prieto" w:date="2023-07-07T22:50:00Z">
        <w:r w:rsidRPr="00454AE3">
          <w:rPr>
            <w:rFonts w:ascii="Consolas" w:hAnsi="Consolas" w:cs="Courier New"/>
            <w:sz w:val="17"/>
            <w:szCs w:val="17"/>
            <w:lang w:val="en-US"/>
            <w:rPrChange w:id="14000" w:author="Prieto Bailo, León Enrique" w:date="2023-07-07T23:03:00Z">
              <w:rPr>
                <w:rFonts w:ascii="Consolas" w:hAnsi="Consolas" w:cs="Courier New"/>
                <w:sz w:val="17"/>
                <w:szCs w:val="17"/>
              </w:rPr>
            </w:rPrChange>
          </w:rPr>
          <w:t xml:space="preserve">11. </w:t>
        </w:r>
        <w:r w:rsidRPr="00454AE3">
          <w:rPr>
            <w:rFonts w:ascii="Consolas" w:hAnsi="Consolas" w:cs="Courier New"/>
            <w:color w:val="000000"/>
            <w:sz w:val="17"/>
            <w:szCs w:val="17"/>
            <w:lang w:val="en-US"/>
            <w:rPrChange w:id="14001" w:author="Prieto Bailo, León Enrique" w:date="2023-07-07T23:03:00Z">
              <w:rPr>
                <w:rFonts w:ascii="Consolas" w:hAnsi="Consolas" w:cs="Courier New"/>
                <w:color w:val="000000"/>
                <w:sz w:val="17"/>
                <w:szCs w:val="17"/>
              </w:rPr>
            </w:rPrChange>
          </w:rPr>
          <w:t xml:space="preserve">    esc_2 </w:t>
        </w:r>
        <w:r w:rsidRPr="00454AE3">
          <w:rPr>
            <w:rFonts w:ascii="Consolas" w:hAnsi="Consolas" w:cs="Courier New"/>
            <w:color w:val="666600"/>
            <w:sz w:val="17"/>
            <w:szCs w:val="17"/>
            <w:lang w:val="en-US"/>
            <w:rPrChange w:id="14002"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03" w:author="Prieto Bailo, León Enrique" w:date="2023-07-07T23:03:00Z">
              <w:rPr>
                <w:rFonts w:ascii="Consolas" w:hAnsi="Consolas" w:cs="Courier New"/>
                <w:color w:val="000000"/>
                <w:sz w:val="17"/>
                <w:szCs w:val="17"/>
              </w:rPr>
            </w:rPrChange>
          </w:rPr>
          <w:t xml:space="preserve"> throttle </w:t>
        </w:r>
        <w:r w:rsidRPr="00454AE3">
          <w:rPr>
            <w:rFonts w:ascii="Consolas" w:hAnsi="Consolas" w:cs="Courier New"/>
            <w:color w:val="666600"/>
            <w:sz w:val="17"/>
            <w:szCs w:val="17"/>
            <w:lang w:val="en-US"/>
            <w:rPrChange w:id="14004"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05"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06" w:author="Prieto Bailo, León Enrique" w:date="2023-07-07T23:03: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4007"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08"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09"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10" w:author="Prieto Bailo, León Enrique" w:date="2023-07-07T23:03: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4011"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12"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13"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14" w:author="Prieto Bailo, León Enrique" w:date="2023-07-07T23:03:00Z">
              <w:rPr>
                <w:rFonts w:ascii="Consolas" w:hAnsi="Consolas" w:cs="Courier New"/>
                <w:color w:val="000000"/>
                <w:sz w:val="17"/>
                <w:szCs w:val="17"/>
              </w:rPr>
            </w:rPrChange>
          </w:rPr>
          <w:t>pid_output_</w:t>
        </w:r>
        <w:proofErr w:type="gramStart"/>
        <w:r w:rsidRPr="00454AE3">
          <w:rPr>
            <w:rFonts w:ascii="Consolas" w:hAnsi="Consolas" w:cs="Courier New"/>
            <w:color w:val="000000"/>
            <w:sz w:val="17"/>
            <w:szCs w:val="17"/>
            <w:lang w:val="en-US"/>
            <w:rPrChange w:id="14015" w:author="Prieto Bailo, León Enrique" w:date="2023-07-07T23:03: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4016" w:author="Prieto Bailo, León Enrique" w:date="2023-07-07T23:03:00Z">
              <w:rPr>
                <w:rFonts w:ascii="Consolas" w:hAnsi="Consolas" w:cs="Courier New"/>
                <w:color w:val="666600"/>
                <w:sz w:val="17"/>
                <w:szCs w:val="17"/>
              </w:rPr>
            </w:rPrChange>
          </w:rPr>
          <w:t>;</w:t>
        </w:r>
        <w:proofErr w:type="gramEnd"/>
      </w:ins>
    </w:p>
    <w:p w14:paraId="13FB4298"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17" w:author="León Prieto" w:date="2023-07-07T22:50:00Z"/>
          <w:rFonts w:ascii="Consolas" w:hAnsi="Consolas" w:cs="Courier New"/>
          <w:sz w:val="17"/>
          <w:szCs w:val="17"/>
          <w:lang w:val="en-US"/>
          <w:rPrChange w:id="14018" w:author="Prieto Bailo, León Enrique" w:date="2023-07-07T23:03:00Z">
            <w:rPr>
              <w:ins w:id="14019" w:author="León Prieto" w:date="2023-07-07T22:50:00Z"/>
              <w:rFonts w:ascii="Consolas" w:hAnsi="Consolas" w:cs="Courier New"/>
              <w:sz w:val="17"/>
              <w:szCs w:val="17"/>
            </w:rPr>
          </w:rPrChange>
        </w:rPr>
      </w:pPr>
      <w:ins w:id="14020" w:author="León Prieto" w:date="2023-07-07T22:50:00Z">
        <w:r w:rsidRPr="00454AE3">
          <w:rPr>
            <w:rFonts w:ascii="Consolas" w:hAnsi="Consolas" w:cs="Courier New"/>
            <w:sz w:val="17"/>
            <w:szCs w:val="17"/>
            <w:lang w:val="en-US"/>
            <w:rPrChange w:id="14021" w:author="Prieto Bailo, León Enrique" w:date="2023-07-07T23:03:00Z">
              <w:rPr>
                <w:rFonts w:ascii="Consolas" w:hAnsi="Consolas" w:cs="Courier New"/>
                <w:sz w:val="17"/>
                <w:szCs w:val="17"/>
              </w:rPr>
            </w:rPrChange>
          </w:rPr>
          <w:t xml:space="preserve">12. </w:t>
        </w:r>
        <w:r w:rsidRPr="00454AE3">
          <w:rPr>
            <w:rFonts w:ascii="Consolas" w:hAnsi="Consolas" w:cs="Courier New"/>
            <w:color w:val="000000"/>
            <w:sz w:val="17"/>
            <w:szCs w:val="17"/>
            <w:lang w:val="en-US"/>
            <w:rPrChange w:id="14022" w:author="Prieto Bailo, León Enrique" w:date="2023-07-07T23:03:00Z">
              <w:rPr>
                <w:rFonts w:ascii="Consolas" w:hAnsi="Consolas" w:cs="Courier New"/>
                <w:color w:val="000000"/>
                <w:sz w:val="17"/>
                <w:szCs w:val="17"/>
              </w:rPr>
            </w:rPrChange>
          </w:rPr>
          <w:t xml:space="preserve">    esc_3 </w:t>
        </w:r>
        <w:r w:rsidRPr="00454AE3">
          <w:rPr>
            <w:rFonts w:ascii="Consolas" w:hAnsi="Consolas" w:cs="Courier New"/>
            <w:color w:val="666600"/>
            <w:sz w:val="17"/>
            <w:szCs w:val="17"/>
            <w:lang w:val="en-US"/>
            <w:rPrChange w:id="1402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24" w:author="Prieto Bailo, León Enrique" w:date="2023-07-07T23:03:00Z">
              <w:rPr>
                <w:rFonts w:ascii="Consolas" w:hAnsi="Consolas" w:cs="Courier New"/>
                <w:color w:val="000000"/>
                <w:sz w:val="17"/>
                <w:szCs w:val="17"/>
              </w:rPr>
            </w:rPrChange>
          </w:rPr>
          <w:t xml:space="preserve"> throttle </w:t>
        </w:r>
        <w:r w:rsidRPr="00454AE3">
          <w:rPr>
            <w:rFonts w:ascii="Consolas" w:hAnsi="Consolas" w:cs="Courier New"/>
            <w:color w:val="666600"/>
            <w:sz w:val="17"/>
            <w:szCs w:val="17"/>
            <w:lang w:val="en-US"/>
            <w:rPrChange w:id="14025"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26"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27" w:author="Prieto Bailo, León Enrique" w:date="2023-07-07T23:03: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4028"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29"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30"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31" w:author="Prieto Bailo, León Enrique" w:date="2023-07-07T23:03: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4032"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3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34"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35" w:author="Prieto Bailo, León Enrique" w:date="2023-07-07T23:03:00Z">
              <w:rPr>
                <w:rFonts w:ascii="Consolas" w:hAnsi="Consolas" w:cs="Courier New"/>
                <w:color w:val="000000"/>
                <w:sz w:val="17"/>
                <w:szCs w:val="17"/>
              </w:rPr>
            </w:rPrChange>
          </w:rPr>
          <w:t>pid_output_</w:t>
        </w:r>
        <w:proofErr w:type="gramStart"/>
        <w:r w:rsidRPr="00454AE3">
          <w:rPr>
            <w:rFonts w:ascii="Consolas" w:hAnsi="Consolas" w:cs="Courier New"/>
            <w:color w:val="000000"/>
            <w:sz w:val="17"/>
            <w:szCs w:val="17"/>
            <w:lang w:val="en-US"/>
            <w:rPrChange w:id="14036" w:author="Prieto Bailo, León Enrique" w:date="2023-07-07T23:03: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4037" w:author="Prieto Bailo, León Enrique" w:date="2023-07-07T23:03:00Z">
              <w:rPr>
                <w:rFonts w:ascii="Consolas" w:hAnsi="Consolas" w:cs="Courier New"/>
                <w:color w:val="666600"/>
                <w:sz w:val="17"/>
                <w:szCs w:val="17"/>
              </w:rPr>
            </w:rPrChange>
          </w:rPr>
          <w:t>;</w:t>
        </w:r>
        <w:proofErr w:type="gramEnd"/>
      </w:ins>
    </w:p>
    <w:p w14:paraId="2936899A"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38" w:author="León Prieto" w:date="2023-07-07T22:50:00Z"/>
          <w:rFonts w:ascii="Consolas" w:hAnsi="Consolas" w:cs="Courier New"/>
          <w:sz w:val="17"/>
          <w:szCs w:val="17"/>
          <w:lang w:val="en-US"/>
          <w:rPrChange w:id="14039" w:author="Prieto Bailo, León Enrique" w:date="2023-07-07T23:03:00Z">
            <w:rPr>
              <w:ins w:id="14040" w:author="León Prieto" w:date="2023-07-07T22:50:00Z"/>
              <w:rFonts w:ascii="Consolas" w:hAnsi="Consolas" w:cs="Courier New"/>
              <w:sz w:val="17"/>
              <w:szCs w:val="17"/>
            </w:rPr>
          </w:rPrChange>
        </w:rPr>
      </w:pPr>
      <w:ins w:id="14041" w:author="León Prieto" w:date="2023-07-07T22:50:00Z">
        <w:r w:rsidRPr="00454AE3">
          <w:rPr>
            <w:rFonts w:ascii="Consolas" w:hAnsi="Consolas" w:cs="Courier New"/>
            <w:sz w:val="17"/>
            <w:szCs w:val="17"/>
            <w:lang w:val="en-US"/>
            <w:rPrChange w:id="14042" w:author="Prieto Bailo, León Enrique" w:date="2023-07-07T23:03:00Z">
              <w:rPr>
                <w:rFonts w:ascii="Consolas" w:hAnsi="Consolas" w:cs="Courier New"/>
                <w:sz w:val="17"/>
                <w:szCs w:val="17"/>
              </w:rPr>
            </w:rPrChange>
          </w:rPr>
          <w:t xml:space="preserve">13. </w:t>
        </w:r>
        <w:r w:rsidRPr="00454AE3">
          <w:rPr>
            <w:rFonts w:ascii="Consolas" w:hAnsi="Consolas" w:cs="Courier New"/>
            <w:color w:val="000000"/>
            <w:sz w:val="17"/>
            <w:szCs w:val="17"/>
            <w:lang w:val="en-US"/>
            <w:rPrChange w:id="14043" w:author="Prieto Bailo, León Enrique" w:date="2023-07-07T23:03:00Z">
              <w:rPr>
                <w:rFonts w:ascii="Consolas" w:hAnsi="Consolas" w:cs="Courier New"/>
                <w:color w:val="000000"/>
                <w:sz w:val="17"/>
                <w:szCs w:val="17"/>
              </w:rPr>
            </w:rPrChange>
          </w:rPr>
          <w:t xml:space="preserve">    esc_4 </w:t>
        </w:r>
        <w:r w:rsidRPr="00454AE3">
          <w:rPr>
            <w:rFonts w:ascii="Consolas" w:hAnsi="Consolas" w:cs="Courier New"/>
            <w:color w:val="666600"/>
            <w:sz w:val="17"/>
            <w:szCs w:val="17"/>
            <w:lang w:val="en-US"/>
            <w:rPrChange w:id="14044"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45" w:author="Prieto Bailo, León Enrique" w:date="2023-07-07T23:03:00Z">
              <w:rPr>
                <w:rFonts w:ascii="Consolas" w:hAnsi="Consolas" w:cs="Courier New"/>
                <w:color w:val="000000"/>
                <w:sz w:val="17"/>
                <w:szCs w:val="17"/>
              </w:rPr>
            </w:rPrChange>
          </w:rPr>
          <w:t xml:space="preserve"> throttle </w:t>
        </w:r>
        <w:r w:rsidRPr="00454AE3">
          <w:rPr>
            <w:rFonts w:ascii="Consolas" w:hAnsi="Consolas" w:cs="Courier New"/>
            <w:color w:val="666600"/>
            <w:sz w:val="17"/>
            <w:szCs w:val="17"/>
            <w:lang w:val="en-US"/>
            <w:rPrChange w:id="14046"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47"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48" w:author="Prieto Bailo, León Enrique" w:date="2023-07-07T23:03:00Z">
              <w:rPr>
                <w:rFonts w:ascii="Consolas" w:hAnsi="Consolas" w:cs="Courier New"/>
                <w:color w:val="000000"/>
                <w:sz w:val="17"/>
                <w:szCs w:val="17"/>
              </w:rPr>
            </w:rPrChange>
          </w:rPr>
          <w:t>pid_output_pitch</w:t>
        </w:r>
        <w:proofErr w:type="spellEnd"/>
        <w:r w:rsidRPr="00454AE3">
          <w:rPr>
            <w:rFonts w:ascii="Consolas" w:hAnsi="Consolas" w:cs="Courier New"/>
            <w:color w:val="000000"/>
            <w:sz w:val="17"/>
            <w:szCs w:val="17"/>
            <w:lang w:val="en-US"/>
            <w:rPrChange w:id="14049"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50"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51"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52" w:author="Prieto Bailo, León Enrique" w:date="2023-07-07T23:03:00Z">
              <w:rPr>
                <w:rFonts w:ascii="Consolas" w:hAnsi="Consolas" w:cs="Courier New"/>
                <w:color w:val="000000"/>
                <w:sz w:val="17"/>
                <w:szCs w:val="17"/>
              </w:rPr>
            </w:rPrChange>
          </w:rPr>
          <w:t>pid_output_roll</w:t>
        </w:r>
        <w:proofErr w:type="spellEnd"/>
        <w:r w:rsidRPr="00454AE3">
          <w:rPr>
            <w:rFonts w:ascii="Consolas" w:hAnsi="Consolas" w:cs="Courier New"/>
            <w:color w:val="000000"/>
            <w:sz w:val="17"/>
            <w:szCs w:val="17"/>
            <w:lang w:val="en-US"/>
            <w:rPrChange w:id="14053"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54"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055"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056" w:author="Prieto Bailo, León Enrique" w:date="2023-07-07T23:03:00Z">
              <w:rPr>
                <w:rFonts w:ascii="Consolas" w:hAnsi="Consolas" w:cs="Courier New"/>
                <w:color w:val="000000"/>
                <w:sz w:val="17"/>
                <w:szCs w:val="17"/>
              </w:rPr>
            </w:rPrChange>
          </w:rPr>
          <w:t>pid_output_</w:t>
        </w:r>
        <w:proofErr w:type="gramStart"/>
        <w:r w:rsidRPr="00454AE3">
          <w:rPr>
            <w:rFonts w:ascii="Consolas" w:hAnsi="Consolas" w:cs="Courier New"/>
            <w:color w:val="000000"/>
            <w:sz w:val="17"/>
            <w:szCs w:val="17"/>
            <w:lang w:val="en-US"/>
            <w:rPrChange w:id="14057" w:author="Prieto Bailo, León Enrique" w:date="2023-07-07T23:03:00Z">
              <w:rPr>
                <w:rFonts w:ascii="Consolas" w:hAnsi="Consolas" w:cs="Courier New"/>
                <w:color w:val="000000"/>
                <w:sz w:val="17"/>
                <w:szCs w:val="17"/>
              </w:rPr>
            </w:rPrChange>
          </w:rPr>
          <w:t>yaw</w:t>
        </w:r>
        <w:proofErr w:type="spellEnd"/>
        <w:r w:rsidRPr="00454AE3">
          <w:rPr>
            <w:rFonts w:ascii="Consolas" w:hAnsi="Consolas" w:cs="Courier New"/>
            <w:color w:val="666600"/>
            <w:sz w:val="17"/>
            <w:szCs w:val="17"/>
            <w:lang w:val="en-US"/>
            <w:rPrChange w:id="14058" w:author="Prieto Bailo, León Enrique" w:date="2023-07-07T23:03:00Z">
              <w:rPr>
                <w:rFonts w:ascii="Consolas" w:hAnsi="Consolas" w:cs="Courier New"/>
                <w:color w:val="666600"/>
                <w:sz w:val="17"/>
                <w:szCs w:val="17"/>
              </w:rPr>
            </w:rPrChange>
          </w:rPr>
          <w:t>;</w:t>
        </w:r>
        <w:proofErr w:type="gramEnd"/>
      </w:ins>
    </w:p>
    <w:p w14:paraId="2C499E41"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59" w:author="León Prieto" w:date="2023-07-07T22:50:00Z"/>
          <w:rFonts w:ascii="Consolas" w:hAnsi="Consolas" w:cs="Courier New"/>
          <w:sz w:val="17"/>
          <w:szCs w:val="17"/>
          <w:lang w:val="en-US"/>
          <w:rPrChange w:id="14060" w:author="Prieto Bailo, León Enrique" w:date="2023-07-07T23:03:00Z">
            <w:rPr>
              <w:ins w:id="14061" w:author="León Prieto" w:date="2023-07-07T22:50:00Z"/>
              <w:rFonts w:ascii="Consolas" w:hAnsi="Consolas" w:cs="Courier New"/>
              <w:sz w:val="17"/>
              <w:szCs w:val="17"/>
            </w:rPr>
          </w:rPrChange>
        </w:rPr>
      </w:pPr>
      <w:ins w:id="14062" w:author="León Prieto" w:date="2023-07-07T22:50:00Z">
        <w:r w:rsidRPr="00454AE3">
          <w:rPr>
            <w:rFonts w:ascii="Consolas" w:hAnsi="Consolas" w:cs="Courier New"/>
            <w:sz w:val="17"/>
            <w:szCs w:val="17"/>
            <w:lang w:val="en-US"/>
            <w:rPrChange w:id="14063" w:author="Prieto Bailo, León Enrique" w:date="2023-07-07T23:03:00Z">
              <w:rPr>
                <w:rFonts w:ascii="Consolas" w:hAnsi="Consolas" w:cs="Courier New"/>
                <w:sz w:val="17"/>
                <w:szCs w:val="17"/>
              </w:rPr>
            </w:rPrChange>
          </w:rPr>
          <w:t xml:space="preserve">14. </w:t>
        </w:r>
        <w:proofErr w:type="gramStart"/>
        <w:r w:rsidRPr="00454AE3">
          <w:rPr>
            <w:rFonts w:ascii="Consolas" w:hAnsi="Consolas" w:cs="Courier New"/>
            <w:color w:val="000000"/>
            <w:sz w:val="17"/>
            <w:szCs w:val="17"/>
            <w:lang w:val="en-US"/>
            <w:rPrChange w:id="14064"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065" w:author="Prieto Bailo, León Enrique" w:date="2023-07-07T23:03:00Z">
              <w:rPr>
                <w:rFonts w:ascii="Consolas" w:hAnsi="Consolas" w:cs="Courier New"/>
                <w:color w:val="666600"/>
                <w:sz w:val="17"/>
                <w:szCs w:val="17"/>
              </w:rPr>
            </w:rPrChange>
          </w:rPr>
          <w:t>}</w:t>
        </w:r>
        <w:proofErr w:type="gramEnd"/>
      </w:ins>
    </w:p>
    <w:p w14:paraId="1F48FE2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66" w:author="León Prieto" w:date="2023-07-07T22:50:00Z"/>
          <w:rFonts w:ascii="Consolas" w:hAnsi="Consolas" w:cs="Courier New"/>
          <w:sz w:val="17"/>
          <w:szCs w:val="17"/>
          <w:lang w:val="en-US"/>
          <w:rPrChange w:id="14067" w:author="León Prieto" w:date="2023-07-07T22:51:00Z">
            <w:rPr>
              <w:ins w:id="14068" w:author="León Prieto" w:date="2023-07-07T22:50:00Z"/>
              <w:rFonts w:ascii="Consolas" w:hAnsi="Consolas" w:cs="Courier New"/>
              <w:sz w:val="17"/>
              <w:szCs w:val="17"/>
            </w:rPr>
          </w:rPrChange>
        </w:rPr>
      </w:pPr>
      <w:ins w:id="14069" w:author="León Prieto" w:date="2023-07-07T22:50:00Z">
        <w:r w:rsidRPr="007312CF">
          <w:rPr>
            <w:rFonts w:ascii="Consolas" w:hAnsi="Consolas" w:cs="Courier New"/>
            <w:sz w:val="17"/>
            <w:szCs w:val="17"/>
            <w:lang w:val="en-US"/>
            <w:rPrChange w:id="14070" w:author="León Prieto" w:date="2023-07-07T22:51:00Z">
              <w:rPr>
                <w:rFonts w:ascii="Consolas" w:hAnsi="Consolas" w:cs="Courier New"/>
                <w:sz w:val="17"/>
                <w:szCs w:val="17"/>
              </w:rPr>
            </w:rPrChange>
          </w:rPr>
          <w:t xml:space="preserve">15. </w:t>
        </w:r>
        <w:r w:rsidRPr="007312CF">
          <w:rPr>
            <w:rFonts w:ascii="Consolas" w:hAnsi="Consolas" w:cs="Courier New"/>
            <w:color w:val="000000"/>
            <w:sz w:val="17"/>
            <w:szCs w:val="17"/>
            <w:lang w:val="en-US"/>
            <w:rPrChange w:id="14071" w:author="León Prieto" w:date="2023-07-07T22:51:00Z">
              <w:rPr>
                <w:rFonts w:ascii="Consolas" w:hAnsi="Consolas" w:cs="Courier New"/>
                <w:color w:val="000000"/>
                <w:sz w:val="17"/>
                <w:szCs w:val="17"/>
              </w:rPr>
            </w:rPrChange>
          </w:rPr>
          <w:t> </w:t>
        </w:r>
      </w:ins>
    </w:p>
    <w:p w14:paraId="4E49FBA6"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72" w:author="León Prieto" w:date="2023-07-07T22:50:00Z"/>
          <w:rFonts w:ascii="Consolas" w:hAnsi="Consolas" w:cs="Courier New"/>
          <w:sz w:val="17"/>
          <w:szCs w:val="17"/>
          <w:lang w:val="en-US"/>
          <w:rPrChange w:id="14073" w:author="León Prieto" w:date="2023-07-07T22:51:00Z">
            <w:rPr>
              <w:ins w:id="14074" w:author="León Prieto" w:date="2023-07-07T22:50:00Z"/>
              <w:rFonts w:ascii="Consolas" w:hAnsi="Consolas" w:cs="Courier New"/>
              <w:sz w:val="17"/>
              <w:szCs w:val="17"/>
            </w:rPr>
          </w:rPrChange>
        </w:rPr>
      </w:pPr>
      <w:ins w:id="14075" w:author="León Prieto" w:date="2023-07-07T22:50:00Z">
        <w:r w:rsidRPr="007312CF">
          <w:rPr>
            <w:rFonts w:ascii="Consolas" w:hAnsi="Consolas" w:cs="Courier New"/>
            <w:sz w:val="17"/>
            <w:szCs w:val="17"/>
            <w:lang w:val="en-US"/>
            <w:rPrChange w:id="14076" w:author="León Prieto" w:date="2023-07-07T22:51:00Z">
              <w:rPr>
                <w:rFonts w:ascii="Consolas" w:hAnsi="Consolas" w:cs="Courier New"/>
                <w:sz w:val="17"/>
                <w:szCs w:val="17"/>
              </w:rPr>
            </w:rPrChange>
          </w:rPr>
          <w:t xml:space="preserve">16. </w:t>
        </w:r>
        <w:r w:rsidRPr="007312CF">
          <w:rPr>
            <w:rFonts w:ascii="Consolas" w:hAnsi="Consolas" w:cs="Courier New"/>
            <w:color w:val="000000"/>
            <w:sz w:val="17"/>
            <w:szCs w:val="17"/>
            <w:lang w:val="en-US"/>
            <w:rPrChange w:id="1407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078" w:author="León Prieto" w:date="2023-07-07T22:51:00Z">
              <w:rPr>
                <w:rFonts w:ascii="Consolas" w:hAnsi="Consolas" w:cs="Courier New"/>
                <w:color w:val="000088"/>
                <w:sz w:val="17"/>
                <w:szCs w:val="17"/>
              </w:rPr>
            </w:rPrChange>
          </w:rPr>
          <w:t>else</w:t>
        </w:r>
        <w:r w:rsidRPr="007312CF">
          <w:rPr>
            <w:rFonts w:ascii="Consolas" w:hAnsi="Consolas" w:cs="Courier New"/>
            <w:color w:val="000000"/>
            <w:sz w:val="17"/>
            <w:szCs w:val="17"/>
            <w:lang w:val="en-US"/>
            <w:rPrChange w:id="1407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080"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08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082" w:author="León Prieto" w:date="2023-07-07T22:51:00Z">
              <w:rPr>
                <w:rFonts w:ascii="Consolas" w:hAnsi="Consolas" w:cs="Courier New"/>
                <w:color w:val="666600"/>
                <w:sz w:val="17"/>
                <w:szCs w:val="17"/>
              </w:rPr>
            </w:rPrChange>
          </w:rPr>
          <w:t>(</w:t>
        </w:r>
        <w:proofErr w:type="spellStart"/>
        <w:r w:rsidRPr="007312CF">
          <w:rPr>
            <w:rFonts w:ascii="Consolas" w:hAnsi="Consolas" w:cs="Courier New"/>
            <w:color w:val="000000"/>
            <w:sz w:val="17"/>
            <w:szCs w:val="17"/>
            <w:lang w:val="en-US"/>
            <w:rPrChange w:id="14083" w:author="León Prieto" w:date="2023-07-07T22:51:00Z">
              <w:rPr>
                <w:rFonts w:ascii="Consolas" w:hAnsi="Consolas" w:cs="Courier New"/>
                <w:color w:val="000000"/>
                <w:sz w:val="17"/>
                <w:szCs w:val="17"/>
              </w:rPr>
            </w:rPrChange>
          </w:rPr>
          <w:t>fm</w:t>
        </w:r>
        <w:proofErr w:type="spellEnd"/>
        <w:r w:rsidRPr="007312CF">
          <w:rPr>
            <w:rFonts w:ascii="Consolas" w:hAnsi="Consolas" w:cs="Courier New"/>
            <w:color w:val="000000"/>
            <w:sz w:val="17"/>
            <w:szCs w:val="17"/>
            <w:lang w:val="en-US"/>
            <w:rPrChange w:id="14084"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08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086"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087" w:author="León Prieto" w:date="2023-07-07T22:51:00Z">
              <w:rPr>
                <w:rFonts w:ascii="Consolas" w:hAnsi="Consolas" w:cs="Courier New"/>
                <w:color w:val="000000"/>
                <w:sz w:val="17"/>
                <w:szCs w:val="17"/>
              </w:rPr>
            </w:rPrChange>
          </w:rPr>
          <w:t>FM_alt_</w:t>
        </w:r>
        <w:proofErr w:type="gramStart"/>
        <w:r w:rsidRPr="007312CF">
          <w:rPr>
            <w:rFonts w:ascii="Consolas" w:hAnsi="Consolas" w:cs="Courier New"/>
            <w:color w:val="000000"/>
            <w:sz w:val="17"/>
            <w:szCs w:val="17"/>
            <w:lang w:val="en-US"/>
            <w:rPrChange w:id="14088" w:author="León Prieto" w:date="2023-07-07T22:51:00Z">
              <w:rPr>
                <w:rFonts w:ascii="Consolas" w:hAnsi="Consolas" w:cs="Courier New"/>
                <w:color w:val="000000"/>
                <w:sz w:val="17"/>
                <w:szCs w:val="17"/>
              </w:rPr>
            </w:rPrChange>
          </w:rPr>
          <w:t>hold</w:t>
        </w:r>
        <w:proofErr w:type="spellEnd"/>
        <w:r w:rsidRPr="007312CF">
          <w:rPr>
            <w:rFonts w:ascii="Consolas" w:hAnsi="Consolas" w:cs="Courier New"/>
            <w:color w:val="666600"/>
            <w:sz w:val="17"/>
            <w:szCs w:val="17"/>
            <w:lang w:val="en-US"/>
            <w:rPrChange w:id="14089" w:author="León Prieto" w:date="2023-07-07T22:51:00Z">
              <w:rPr>
                <w:rFonts w:ascii="Consolas" w:hAnsi="Consolas" w:cs="Courier New"/>
                <w:color w:val="666600"/>
                <w:sz w:val="17"/>
                <w:szCs w:val="17"/>
              </w:rPr>
            </w:rPrChange>
          </w:rPr>
          <w:t>){</w:t>
        </w:r>
        <w:proofErr w:type="gramEnd"/>
      </w:ins>
    </w:p>
    <w:p w14:paraId="0747E9F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90" w:author="León Prieto" w:date="2023-07-07T22:50:00Z"/>
          <w:rFonts w:ascii="Consolas" w:hAnsi="Consolas" w:cs="Courier New"/>
          <w:sz w:val="17"/>
          <w:szCs w:val="17"/>
          <w:lang w:val="en-US"/>
          <w:rPrChange w:id="14091" w:author="León Prieto" w:date="2023-07-07T22:51:00Z">
            <w:rPr>
              <w:ins w:id="14092" w:author="León Prieto" w:date="2023-07-07T22:50:00Z"/>
              <w:rFonts w:ascii="Consolas" w:hAnsi="Consolas" w:cs="Courier New"/>
              <w:sz w:val="17"/>
              <w:szCs w:val="17"/>
            </w:rPr>
          </w:rPrChange>
        </w:rPr>
      </w:pPr>
      <w:ins w:id="14093" w:author="León Prieto" w:date="2023-07-07T22:50:00Z">
        <w:r w:rsidRPr="007312CF">
          <w:rPr>
            <w:rFonts w:ascii="Consolas" w:hAnsi="Consolas" w:cs="Courier New"/>
            <w:sz w:val="17"/>
            <w:szCs w:val="17"/>
            <w:lang w:val="en-US"/>
            <w:rPrChange w:id="14094" w:author="León Prieto" w:date="2023-07-07T22:51:00Z">
              <w:rPr>
                <w:rFonts w:ascii="Consolas" w:hAnsi="Consolas" w:cs="Courier New"/>
                <w:sz w:val="17"/>
                <w:szCs w:val="17"/>
              </w:rPr>
            </w:rPrChange>
          </w:rPr>
          <w:t xml:space="preserve">17. </w:t>
        </w:r>
        <w:r w:rsidRPr="007312CF">
          <w:rPr>
            <w:rFonts w:ascii="Consolas" w:hAnsi="Consolas" w:cs="Courier New"/>
            <w:color w:val="000000"/>
            <w:sz w:val="17"/>
            <w:szCs w:val="17"/>
            <w:lang w:val="en-US"/>
            <w:rPrChange w:id="14095" w:author="León Prieto" w:date="2023-07-07T22:51:00Z">
              <w:rPr>
                <w:rFonts w:ascii="Consolas" w:hAnsi="Consolas" w:cs="Courier New"/>
                <w:color w:val="000000"/>
                <w:sz w:val="17"/>
                <w:szCs w:val="17"/>
              </w:rPr>
            </w:rPrChange>
          </w:rPr>
          <w:t> </w:t>
        </w:r>
      </w:ins>
    </w:p>
    <w:p w14:paraId="6CE7A0B0"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096" w:author="León Prieto" w:date="2023-07-07T22:50:00Z"/>
          <w:rFonts w:ascii="Consolas" w:hAnsi="Consolas" w:cs="Courier New"/>
          <w:sz w:val="17"/>
          <w:szCs w:val="17"/>
          <w:lang w:val="en-US"/>
          <w:rPrChange w:id="14097" w:author="León Prieto" w:date="2023-07-07T22:51:00Z">
            <w:rPr>
              <w:ins w:id="14098" w:author="León Prieto" w:date="2023-07-07T22:50:00Z"/>
              <w:rFonts w:ascii="Consolas" w:hAnsi="Consolas" w:cs="Courier New"/>
              <w:sz w:val="17"/>
              <w:szCs w:val="17"/>
            </w:rPr>
          </w:rPrChange>
        </w:rPr>
      </w:pPr>
      <w:ins w:id="14099" w:author="León Prieto" w:date="2023-07-07T22:50:00Z">
        <w:r w:rsidRPr="007312CF">
          <w:rPr>
            <w:rFonts w:ascii="Consolas" w:hAnsi="Consolas" w:cs="Courier New"/>
            <w:sz w:val="17"/>
            <w:szCs w:val="17"/>
            <w:lang w:val="en-US"/>
            <w:rPrChange w:id="14100" w:author="León Prieto" w:date="2023-07-07T22:51:00Z">
              <w:rPr>
                <w:rFonts w:ascii="Consolas" w:hAnsi="Consolas" w:cs="Courier New"/>
                <w:sz w:val="17"/>
                <w:szCs w:val="17"/>
              </w:rPr>
            </w:rPrChange>
          </w:rPr>
          <w:t xml:space="preserve">18. </w:t>
        </w:r>
        <w:r w:rsidRPr="007312CF">
          <w:rPr>
            <w:rFonts w:ascii="Consolas" w:hAnsi="Consolas" w:cs="Courier New"/>
            <w:color w:val="000000"/>
            <w:sz w:val="17"/>
            <w:szCs w:val="17"/>
            <w:lang w:val="en-US"/>
            <w:rPrChange w:id="1410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102"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103"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04"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05" w:author="León Prieto" w:date="2023-07-07T22:51:00Z">
              <w:rPr>
                <w:rFonts w:ascii="Consolas" w:hAnsi="Consolas" w:cs="Courier New"/>
                <w:color w:val="000000"/>
                <w:sz w:val="17"/>
                <w:szCs w:val="17"/>
              </w:rPr>
            </w:rPrChange>
          </w:rPr>
          <w:t xml:space="preserve">throttle </w:t>
        </w:r>
        <w:r w:rsidRPr="007312CF">
          <w:rPr>
            <w:rFonts w:ascii="Consolas" w:hAnsi="Consolas" w:cs="Courier New"/>
            <w:color w:val="666600"/>
            <w:sz w:val="17"/>
            <w:szCs w:val="17"/>
            <w:lang w:val="en-US"/>
            <w:rPrChange w:id="14106" w:author="León Prieto" w:date="2023-07-07T22:51: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410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108" w:author="León Prieto" w:date="2023-07-07T22:51:00Z">
              <w:rPr>
                <w:rFonts w:ascii="Consolas" w:hAnsi="Consolas" w:cs="Courier New"/>
                <w:color w:val="006666"/>
                <w:sz w:val="17"/>
                <w:szCs w:val="17"/>
              </w:rPr>
            </w:rPrChange>
          </w:rPr>
          <w:t>1800</w:t>
        </w:r>
        <w:r w:rsidRPr="007312CF">
          <w:rPr>
            <w:rFonts w:ascii="Consolas" w:hAnsi="Consolas" w:cs="Courier New"/>
            <w:color w:val="666600"/>
            <w:sz w:val="17"/>
            <w:szCs w:val="17"/>
            <w:lang w:val="en-US"/>
            <w:rPrChange w:id="14109"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10" w:author="León Prieto" w:date="2023-07-07T22:51:00Z">
              <w:rPr>
                <w:rFonts w:ascii="Consolas" w:hAnsi="Consolas" w:cs="Courier New"/>
                <w:color w:val="000000"/>
                <w:sz w:val="17"/>
                <w:szCs w:val="17"/>
              </w:rPr>
            </w:rPrChange>
          </w:rPr>
          <w:t xml:space="preserve"> throttle </w:t>
        </w:r>
        <w:r w:rsidRPr="007312CF">
          <w:rPr>
            <w:rFonts w:ascii="Consolas" w:hAnsi="Consolas" w:cs="Courier New"/>
            <w:color w:val="666600"/>
            <w:sz w:val="17"/>
            <w:szCs w:val="17"/>
            <w:lang w:val="en-US"/>
            <w:rPrChange w:id="14111"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12"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113" w:author="León Prieto" w:date="2023-07-07T22:51:00Z">
              <w:rPr>
                <w:rFonts w:ascii="Consolas" w:hAnsi="Consolas" w:cs="Courier New"/>
                <w:color w:val="006666"/>
                <w:sz w:val="17"/>
                <w:szCs w:val="17"/>
              </w:rPr>
            </w:rPrChange>
          </w:rPr>
          <w:t>1800</w:t>
        </w:r>
        <w:r w:rsidRPr="007312CF">
          <w:rPr>
            <w:rFonts w:ascii="Consolas" w:hAnsi="Consolas" w:cs="Courier New"/>
            <w:color w:val="666600"/>
            <w:sz w:val="17"/>
            <w:szCs w:val="17"/>
            <w:lang w:val="en-US"/>
            <w:rPrChange w:id="14114" w:author="León Prieto" w:date="2023-07-07T22:51:00Z">
              <w:rPr>
                <w:rFonts w:ascii="Consolas" w:hAnsi="Consolas" w:cs="Courier New"/>
                <w:color w:val="666600"/>
                <w:sz w:val="17"/>
                <w:szCs w:val="17"/>
              </w:rPr>
            </w:rPrChange>
          </w:rPr>
          <w:t>;</w:t>
        </w:r>
        <w:proofErr w:type="gramEnd"/>
      </w:ins>
    </w:p>
    <w:p w14:paraId="0D0C78B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115" w:author="León Prieto" w:date="2023-07-07T22:50:00Z"/>
          <w:rFonts w:ascii="Consolas" w:hAnsi="Consolas" w:cs="Courier New"/>
          <w:sz w:val="17"/>
          <w:szCs w:val="17"/>
          <w:lang w:val="en-US"/>
          <w:rPrChange w:id="14116" w:author="León Prieto" w:date="2023-07-07T22:51:00Z">
            <w:rPr>
              <w:ins w:id="14117" w:author="León Prieto" w:date="2023-07-07T22:50:00Z"/>
              <w:rFonts w:ascii="Consolas" w:hAnsi="Consolas" w:cs="Courier New"/>
              <w:sz w:val="17"/>
              <w:szCs w:val="17"/>
            </w:rPr>
          </w:rPrChange>
        </w:rPr>
      </w:pPr>
      <w:ins w:id="14118" w:author="León Prieto" w:date="2023-07-07T22:50:00Z">
        <w:r w:rsidRPr="007312CF">
          <w:rPr>
            <w:rFonts w:ascii="Consolas" w:hAnsi="Consolas" w:cs="Courier New"/>
            <w:sz w:val="17"/>
            <w:szCs w:val="17"/>
            <w:lang w:val="en-US"/>
            <w:rPrChange w:id="14119" w:author="León Prieto" w:date="2023-07-07T22:51:00Z">
              <w:rPr>
                <w:rFonts w:ascii="Consolas" w:hAnsi="Consolas" w:cs="Courier New"/>
                <w:sz w:val="17"/>
                <w:szCs w:val="17"/>
              </w:rPr>
            </w:rPrChange>
          </w:rPr>
          <w:t xml:space="preserve">19. </w:t>
        </w:r>
        <w:r w:rsidRPr="007312CF">
          <w:rPr>
            <w:rFonts w:ascii="Consolas" w:hAnsi="Consolas" w:cs="Courier New"/>
            <w:color w:val="000000"/>
            <w:sz w:val="17"/>
            <w:szCs w:val="17"/>
            <w:lang w:val="en-US"/>
            <w:rPrChange w:id="14120" w:author="León Prieto" w:date="2023-07-07T22:51:00Z">
              <w:rPr>
                <w:rFonts w:ascii="Consolas" w:hAnsi="Consolas" w:cs="Courier New"/>
                <w:color w:val="000000"/>
                <w:sz w:val="17"/>
                <w:szCs w:val="17"/>
              </w:rPr>
            </w:rPrChange>
          </w:rPr>
          <w:t xml:space="preserve">    esc_1 </w:t>
        </w:r>
        <w:r w:rsidRPr="007312CF">
          <w:rPr>
            <w:rFonts w:ascii="Consolas" w:hAnsi="Consolas" w:cs="Courier New"/>
            <w:color w:val="666600"/>
            <w:sz w:val="17"/>
            <w:szCs w:val="17"/>
            <w:lang w:val="en-US"/>
            <w:rPrChange w:id="14121"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22" w:author="León Prieto" w:date="2023-07-07T22:51:00Z">
              <w:rPr>
                <w:rFonts w:ascii="Consolas" w:hAnsi="Consolas" w:cs="Courier New"/>
                <w:color w:val="000000"/>
                <w:sz w:val="17"/>
                <w:szCs w:val="17"/>
              </w:rPr>
            </w:rPrChange>
          </w:rPr>
          <w:t xml:space="preserve"> throttle </w:t>
        </w:r>
        <w:r w:rsidRPr="007312CF">
          <w:rPr>
            <w:rFonts w:ascii="Consolas" w:hAnsi="Consolas" w:cs="Courier New"/>
            <w:color w:val="666600"/>
            <w:sz w:val="17"/>
            <w:szCs w:val="17"/>
            <w:lang w:val="en-US"/>
            <w:rPrChange w:id="1412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24"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25" w:author="León Prieto" w:date="2023-07-07T22:51:00Z">
              <w:rPr>
                <w:rFonts w:ascii="Consolas" w:hAnsi="Consolas" w:cs="Courier New"/>
                <w:color w:val="000000"/>
                <w:sz w:val="17"/>
                <w:szCs w:val="17"/>
              </w:rPr>
            </w:rPrChange>
          </w:rPr>
          <w:t>pid_output_altitude</w:t>
        </w:r>
        <w:proofErr w:type="spellEnd"/>
        <w:r w:rsidRPr="007312CF">
          <w:rPr>
            <w:rFonts w:ascii="Consolas" w:hAnsi="Consolas" w:cs="Courier New"/>
            <w:color w:val="000000"/>
            <w:sz w:val="17"/>
            <w:szCs w:val="17"/>
            <w:lang w:val="en-US"/>
            <w:rPrChange w:id="14126"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2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28"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29" w:author="León Prieto" w:date="2023-07-07T22:51:00Z">
              <w:rPr>
                <w:rFonts w:ascii="Consolas" w:hAnsi="Consolas" w:cs="Courier New"/>
                <w:color w:val="000000"/>
                <w:sz w:val="17"/>
                <w:szCs w:val="17"/>
              </w:rPr>
            </w:rPrChange>
          </w:rPr>
          <w:t>pid_output_pitch</w:t>
        </w:r>
        <w:proofErr w:type="spellEnd"/>
        <w:r w:rsidRPr="007312CF">
          <w:rPr>
            <w:rFonts w:ascii="Consolas" w:hAnsi="Consolas" w:cs="Courier New"/>
            <w:color w:val="000000"/>
            <w:sz w:val="17"/>
            <w:szCs w:val="17"/>
            <w:lang w:val="en-US"/>
            <w:rPrChange w:id="14130"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31"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32"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33" w:author="León Prieto" w:date="2023-07-07T22:51:00Z">
              <w:rPr>
                <w:rFonts w:ascii="Consolas" w:hAnsi="Consolas" w:cs="Courier New"/>
                <w:color w:val="000000"/>
                <w:sz w:val="17"/>
                <w:szCs w:val="17"/>
              </w:rPr>
            </w:rPrChange>
          </w:rPr>
          <w:t>pid_output_roll</w:t>
        </w:r>
        <w:proofErr w:type="spellEnd"/>
        <w:r w:rsidRPr="007312CF">
          <w:rPr>
            <w:rFonts w:ascii="Consolas" w:hAnsi="Consolas" w:cs="Courier New"/>
            <w:color w:val="000000"/>
            <w:sz w:val="17"/>
            <w:szCs w:val="17"/>
            <w:lang w:val="en-US"/>
            <w:rPrChange w:id="14134"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3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36"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37" w:author="León Prieto" w:date="2023-07-07T22:51:00Z">
              <w:rPr>
                <w:rFonts w:ascii="Consolas" w:hAnsi="Consolas" w:cs="Courier New"/>
                <w:color w:val="000000"/>
                <w:sz w:val="17"/>
                <w:szCs w:val="17"/>
              </w:rPr>
            </w:rPrChange>
          </w:rPr>
          <w:t>pid_output_</w:t>
        </w:r>
        <w:proofErr w:type="gramStart"/>
        <w:r w:rsidRPr="007312CF">
          <w:rPr>
            <w:rFonts w:ascii="Consolas" w:hAnsi="Consolas" w:cs="Courier New"/>
            <w:color w:val="000000"/>
            <w:sz w:val="17"/>
            <w:szCs w:val="17"/>
            <w:lang w:val="en-US"/>
            <w:rPrChange w:id="14138" w:author="León Prieto" w:date="2023-07-07T22:51:00Z">
              <w:rPr>
                <w:rFonts w:ascii="Consolas" w:hAnsi="Consolas" w:cs="Courier New"/>
                <w:color w:val="000000"/>
                <w:sz w:val="17"/>
                <w:szCs w:val="17"/>
              </w:rPr>
            </w:rPrChange>
          </w:rPr>
          <w:t>yaw</w:t>
        </w:r>
        <w:proofErr w:type="spellEnd"/>
        <w:r w:rsidRPr="007312CF">
          <w:rPr>
            <w:rFonts w:ascii="Consolas" w:hAnsi="Consolas" w:cs="Courier New"/>
            <w:color w:val="666600"/>
            <w:sz w:val="17"/>
            <w:szCs w:val="17"/>
            <w:lang w:val="en-US"/>
            <w:rPrChange w:id="14139" w:author="León Prieto" w:date="2023-07-07T22:51:00Z">
              <w:rPr>
                <w:rFonts w:ascii="Consolas" w:hAnsi="Consolas" w:cs="Courier New"/>
                <w:color w:val="666600"/>
                <w:sz w:val="17"/>
                <w:szCs w:val="17"/>
              </w:rPr>
            </w:rPrChange>
          </w:rPr>
          <w:t>;</w:t>
        </w:r>
        <w:proofErr w:type="gramEnd"/>
      </w:ins>
    </w:p>
    <w:p w14:paraId="3280238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140" w:author="León Prieto" w:date="2023-07-07T22:50:00Z"/>
          <w:rFonts w:ascii="Consolas" w:hAnsi="Consolas" w:cs="Courier New"/>
          <w:sz w:val="17"/>
          <w:szCs w:val="17"/>
          <w:lang w:val="en-US"/>
          <w:rPrChange w:id="14141" w:author="León Prieto" w:date="2023-07-07T22:51:00Z">
            <w:rPr>
              <w:ins w:id="14142" w:author="León Prieto" w:date="2023-07-07T22:50:00Z"/>
              <w:rFonts w:ascii="Consolas" w:hAnsi="Consolas" w:cs="Courier New"/>
              <w:sz w:val="17"/>
              <w:szCs w:val="17"/>
            </w:rPr>
          </w:rPrChange>
        </w:rPr>
      </w:pPr>
      <w:ins w:id="14143" w:author="León Prieto" w:date="2023-07-07T22:50:00Z">
        <w:r w:rsidRPr="007312CF">
          <w:rPr>
            <w:rFonts w:ascii="Consolas" w:hAnsi="Consolas" w:cs="Courier New"/>
            <w:sz w:val="17"/>
            <w:szCs w:val="17"/>
            <w:lang w:val="en-US"/>
            <w:rPrChange w:id="14144" w:author="León Prieto" w:date="2023-07-07T22:51:00Z">
              <w:rPr>
                <w:rFonts w:ascii="Consolas" w:hAnsi="Consolas" w:cs="Courier New"/>
                <w:sz w:val="17"/>
                <w:szCs w:val="17"/>
              </w:rPr>
            </w:rPrChange>
          </w:rPr>
          <w:t xml:space="preserve">20. </w:t>
        </w:r>
        <w:r w:rsidRPr="007312CF">
          <w:rPr>
            <w:rFonts w:ascii="Consolas" w:hAnsi="Consolas" w:cs="Courier New"/>
            <w:color w:val="000000"/>
            <w:sz w:val="17"/>
            <w:szCs w:val="17"/>
            <w:lang w:val="en-US"/>
            <w:rPrChange w:id="14145" w:author="León Prieto" w:date="2023-07-07T22:51:00Z">
              <w:rPr>
                <w:rFonts w:ascii="Consolas" w:hAnsi="Consolas" w:cs="Courier New"/>
                <w:color w:val="000000"/>
                <w:sz w:val="17"/>
                <w:szCs w:val="17"/>
              </w:rPr>
            </w:rPrChange>
          </w:rPr>
          <w:t xml:space="preserve">    esc_2 </w:t>
        </w:r>
        <w:r w:rsidRPr="007312CF">
          <w:rPr>
            <w:rFonts w:ascii="Consolas" w:hAnsi="Consolas" w:cs="Courier New"/>
            <w:color w:val="666600"/>
            <w:sz w:val="17"/>
            <w:szCs w:val="17"/>
            <w:lang w:val="en-US"/>
            <w:rPrChange w:id="1414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47" w:author="León Prieto" w:date="2023-07-07T22:51:00Z">
              <w:rPr>
                <w:rFonts w:ascii="Consolas" w:hAnsi="Consolas" w:cs="Courier New"/>
                <w:color w:val="000000"/>
                <w:sz w:val="17"/>
                <w:szCs w:val="17"/>
              </w:rPr>
            </w:rPrChange>
          </w:rPr>
          <w:t xml:space="preserve"> throttle </w:t>
        </w:r>
        <w:r w:rsidRPr="007312CF">
          <w:rPr>
            <w:rFonts w:ascii="Consolas" w:hAnsi="Consolas" w:cs="Courier New"/>
            <w:color w:val="666600"/>
            <w:sz w:val="17"/>
            <w:szCs w:val="17"/>
            <w:lang w:val="en-US"/>
            <w:rPrChange w:id="1414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49"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50" w:author="León Prieto" w:date="2023-07-07T22:51:00Z">
              <w:rPr>
                <w:rFonts w:ascii="Consolas" w:hAnsi="Consolas" w:cs="Courier New"/>
                <w:color w:val="000000"/>
                <w:sz w:val="17"/>
                <w:szCs w:val="17"/>
              </w:rPr>
            </w:rPrChange>
          </w:rPr>
          <w:t>pid_output_altitude</w:t>
        </w:r>
        <w:proofErr w:type="spellEnd"/>
        <w:r w:rsidRPr="007312CF">
          <w:rPr>
            <w:rFonts w:ascii="Consolas" w:hAnsi="Consolas" w:cs="Courier New"/>
            <w:color w:val="000000"/>
            <w:sz w:val="17"/>
            <w:szCs w:val="17"/>
            <w:lang w:val="en-US"/>
            <w:rPrChange w:id="1415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5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53"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54" w:author="León Prieto" w:date="2023-07-07T22:51:00Z">
              <w:rPr>
                <w:rFonts w:ascii="Consolas" w:hAnsi="Consolas" w:cs="Courier New"/>
                <w:color w:val="000000"/>
                <w:sz w:val="17"/>
                <w:szCs w:val="17"/>
              </w:rPr>
            </w:rPrChange>
          </w:rPr>
          <w:t>pid_output_pitch</w:t>
        </w:r>
        <w:proofErr w:type="spellEnd"/>
        <w:r w:rsidRPr="007312CF">
          <w:rPr>
            <w:rFonts w:ascii="Consolas" w:hAnsi="Consolas" w:cs="Courier New"/>
            <w:color w:val="000000"/>
            <w:sz w:val="17"/>
            <w:szCs w:val="17"/>
            <w:lang w:val="en-US"/>
            <w:rPrChange w:id="1415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5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57"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58" w:author="León Prieto" w:date="2023-07-07T22:51:00Z">
              <w:rPr>
                <w:rFonts w:ascii="Consolas" w:hAnsi="Consolas" w:cs="Courier New"/>
                <w:color w:val="000000"/>
                <w:sz w:val="17"/>
                <w:szCs w:val="17"/>
              </w:rPr>
            </w:rPrChange>
          </w:rPr>
          <w:t>pid_output_roll</w:t>
        </w:r>
        <w:proofErr w:type="spellEnd"/>
        <w:r w:rsidRPr="007312CF">
          <w:rPr>
            <w:rFonts w:ascii="Consolas" w:hAnsi="Consolas" w:cs="Courier New"/>
            <w:color w:val="000000"/>
            <w:sz w:val="17"/>
            <w:szCs w:val="17"/>
            <w:lang w:val="en-US"/>
            <w:rPrChange w:id="1415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60"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61"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62" w:author="León Prieto" w:date="2023-07-07T22:51:00Z">
              <w:rPr>
                <w:rFonts w:ascii="Consolas" w:hAnsi="Consolas" w:cs="Courier New"/>
                <w:color w:val="000000"/>
                <w:sz w:val="17"/>
                <w:szCs w:val="17"/>
              </w:rPr>
            </w:rPrChange>
          </w:rPr>
          <w:t>pid_output_</w:t>
        </w:r>
        <w:proofErr w:type="gramStart"/>
        <w:r w:rsidRPr="007312CF">
          <w:rPr>
            <w:rFonts w:ascii="Consolas" w:hAnsi="Consolas" w:cs="Courier New"/>
            <w:color w:val="000000"/>
            <w:sz w:val="17"/>
            <w:szCs w:val="17"/>
            <w:lang w:val="en-US"/>
            <w:rPrChange w:id="14163" w:author="León Prieto" w:date="2023-07-07T22:51:00Z">
              <w:rPr>
                <w:rFonts w:ascii="Consolas" w:hAnsi="Consolas" w:cs="Courier New"/>
                <w:color w:val="000000"/>
                <w:sz w:val="17"/>
                <w:szCs w:val="17"/>
              </w:rPr>
            </w:rPrChange>
          </w:rPr>
          <w:t>yaw</w:t>
        </w:r>
        <w:proofErr w:type="spellEnd"/>
        <w:r w:rsidRPr="007312CF">
          <w:rPr>
            <w:rFonts w:ascii="Consolas" w:hAnsi="Consolas" w:cs="Courier New"/>
            <w:color w:val="666600"/>
            <w:sz w:val="17"/>
            <w:szCs w:val="17"/>
            <w:lang w:val="en-US"/>
            <w:rPrChange w:id="14164" w:author="León Prieto" w:date="2023-07-07T22:51:00Z">
              <w:rPr>
                <w:rFonts w:ascii="Consolas" w:hAnsi="Consolas" w:cs="Courier New"/>
                <w:color w:val="666600"/>
                <w:sz w:val="17"/>
                <w:szCs w:val="17"/>
              </w:rPr>
            </w:rPrChange>
          </w:rPr>
          <w:t>;</w:t>
        </w:r>
        <w:proofErr w:type="gramEnd"/>
      </w:ins>
    </w:p>
    <w:p w14:paraId="78E0C9F6"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165" w:author="León Prieto" w:date="2023-07-07T22:50:00Z"/>
          <w:rFonts w:ascii="Consolas" w:hAnsi="Consolas" w:cs="Courier New"/>
          <w:sz w:val="17"/>
          <w:szCs w:val="17"/>
          <w:lang w:val="en-US"/>
          <w:rPrChange w:id="14166" w:author="León Prieto" w:date="2023-07-07T22:51:00Z">
            <w:rPr>
              <w:ins w:id="14167" w:author="León Prieto" w:date="2023-07-07T22:50:00Z"/>
              <w:rFonts w:ascii="Consolas" w:hAnsi="Consolas" w:cs="Courier New"/>
              <w:sz w:val="17"/>
              <w:szCs w:val="17"/>
            </w:rPr>
          </w:rPrChange>
        </w:rPr>
      </w:pPr>
      <w:ins w:id="14168" w:author="León Prieto" w:date="2023-07-07T22:50:00Z">
        <w:r w:rsidRPr="007312CF">
          <w:rPr>
            <w:rFonts w:ascii="Consolas" w:hAnsi="Consolas" w:cs="Courier New"/>
            <w:sz w:val="17"/>
            <w:szCs w:val="17"/>
            <w:lang w:val="en-US"/>
            <w:rPrChange w:id="14169" w:author="León Prieto" w:date="2023-07-07T22:51:00Z">
              <w:rPr>
                <w:rFonts w:ascii="Consolas" w:hAnsi="Consolas" w:cs="Courier New"/>
                <w:sz w:val="17"/>
                <w:szCs w:val="17"/>
              </w:rPr>
            </w:rPrChange>
          </w:rPr>
          <w:t xml:space="preserve">21. </w:t>
        </w:r>
        <w:r w:rsidRPr="007312CF">
          <w:rPr>
            <w:rFonts w:ascii="Consolas" w:hAnsi="Consolas" w:cs="Courier New"/>
            <w:color w:val="000000"/>
            <w:sz w:val="17"/>
            <w:szCs w:val="17"/>
            <w:lang w:val="en-US"/>
            <w:rPrChange w:id="14170" w:author="León Prieto" w:date="2023-07-07T22:51:00Z">
              <w:rPr>
                <w:rFonts w:ascii="Consolas" w:hAnsi="Consolas" w:cs="Courier New"/>
                <w:color w:val="000000"/>
                <w:sz w:val="17"/>
                <w:szCs w:val="17"/>
              </w:rPr>
            </w:rPrChange>
          </w:rPr>
          <w:t xml:space="preserve">    esc_3 </w:t>
        </w:r>
        <w:r w:rsidRPr="007312CF">
          <w:rPr>
            <w:rFonts w:ascii="Consolas" w:hAnsi="Consolas" w:cs="Courier New"/>
            <w:color w:val="666600"/>
            <w:sz w:val="17"/>
            <w:szCs w:val="17"/>
            <w:lang w:val="en-US"/>
            <w:rPrChange w:id="14171"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72" w:author="León Prieto" w:date="2023-07-07T22:51:00Z">
              <w:rPr>
                <w:rFonts w:ascii="Consolas" w:hAnsi="Consolas" w:cs="Courier New"/>
                <w:color w:val="000000"/>
                <w:sz w:val="17"/>
                <w:szCs w:val="17"/>
              </w:rPr>
            </w:rPrChange>
          </w:rPr>
          <w:t xml:space="preserve"> throttle </w:t>
        </w:r>
        <w:r w:rsidRPr="007312CF">
          <w:rPr>
            <w:rFonts w:ascii="Consolas" w:hAnsi="Consolas" w:cs="Courier New"/>
            <w:color w:val="666600"/>
            <w:sz w:val="17"/>
            <w:szCs w:val="17"/>
            <w:lang w:val="en-US"/>
            <w:rPrChange w:id="1417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74"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75" w:author="León Prieto" w:date="2023-07-07T22:51:00Z">
              <w:rPr>
                <w:rFonts w:ascii="Consolas" w:hAnsi="Consolas" w:cs="Courier New"/>
                <w:color w:val="000000"/>
                <w:sz w:val="17"/>
                <w:szCs w:val="17"/>
              </w:rPr>
            </w:rPrChange>
          </w:rPr>
          <w:t>pid_output_altitude</w:t>
        </w:r>
        <w:proofErr w:type="spellEnd"/>
        <w:r w:rsidRPr="007312CF">
          <w:rPr>
            <w:rFonts w:ascii="Consolas" w:hAnsi="Consolas" w:cs="Courier New"/>
            <w:color w:val="000000"/>
            <w:sz w:val="17"/>
            <w:szCs w:val="17"/>
            <w:lang w:val="en-US"/>
            <w:rPrChange w:id="14176"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7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78"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79" w:author="León Prieto" w:date="2023-07-07T22:51:00Z">
              <w:rPr>
                <w:rFonts w:ascii="Consolas" w:hAnsi="Consolas" w:cs="Courier New"/>
                <w:color w:val="000000"/>
                <w:sz w:val="17"/>
                <w:szCs w:val="17"/>
              </w:rPr>
            </w:rPrChange>
          </w:rPr>
          <w:t>pid_output_pitch</w:t>
        </w:r>
        <w:proofErr w:type="spellEnd"/>
        <w:r w:rsidRPr="007312CF">
          <w:rPr>
            <w:rFonts w:ascii="Consolas" w:hAnsi="Consolas" w:cs="Courier New"/>
            <w:color w:val="000000"/>
            <w:sz w:val="17"/>
            <w:szCs w:val="17"/>
            <w:lang w:val="en-US"/>
            <w:rPrChange w:id="14180"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81"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82"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83" w:author="León Prieto" w:date="2023-07-07T22:51:00Z">
              <w:rPr>
                <w:rFonts w:ascii="Consolas" w:hAnsi="Consolas" w:cs="Courier New"/>
                <w:color w:val="000000"/>
                <w:sz w:val="17"/>
                <w:szCs w:val="17"/>
              </w:rPr>
            </w:rPrChange>
          </w:rPr>
          <w:t>pid_output_roll</w:t>
        </w:r>
        <w:proofErr w:type="spellEnd"/>
        <w:r w:rsidRPr="007312CF">
          <w:rPr>
            <w:rFonts w:ascii="Consolas" w:hAnsi="Consolas" w:cs="Courier New"/>
            <w:color w:val="000000"/>
            <w:sz w:val="17"/>
            <w:szCs w:val="17"/>
            <w:lang w:val="en-US"/>
            <w:rPrChange w:id="14184"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18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86"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187" w:author="León Prieto" w:date="2023-07-07T22:51:00Z">
              <w:rPr>
                <w:rFonts w:ascii="Consolas" w:hAnsi="Consolas" w:cs="Courier New"/>
                <w:color w:val="000000"/>
                <w:sz w:val="17"/>
                <w:szCs w:val="17"/>
              </w:rPr>
            </w:rPrChange>
          </w:rPr>
          <w:t>pid_output_</w:t>
        </w:r>
        <w:proofErr w:type="gramStart"/>
        <w:r w:rsidRPr="007312CF">
          <w:rPr>
            <w:rFonts w:ascii="Consolas" w:hAnsi="Consolas" w:cs="Courier New"/>
            <w:color w:val="000000"/>
            <w:sz w:val="17"/>
            <w:szCs w:val="17"/>
            <w:lang w:val="en-US"/>
            <w:rPrChange w:id="14188" w:author="León Prieto" w:date="2023-07-07T22:51:00Z">
              <w:rPr>
                <w:rFonts w:ascii="Consolas" w:hAnsi="Consolas" w:cs="Courier New"/>
                <w:color w:val="000000"/>
                <w:sz w:val="17"/>
                <w:szCs w:val="17"/>
              </w:rPr>
            </w:rPrChange>
          </w:rPr>
          <w:t>yaw</w:t>
        </w:r>
        <w:proofErr w:type="spellEnd"/>
        <w:r w:rsidRPr="007312CF">
          <w:rPr>
            <w:rFonts w:ascii="Consolas" w:hAnsi="Consolas" w:cs="Courier New"/>
            <w:color w:val="666600"/>
            <w:sz w:val="17"/>
            <w:szCs w:val="17"/>
            <w:lang w:val="en-US"/>
            <w:rPrChange w:id="14189" w:author="León Prieto" w:date="2023-07-07T22:51:00Z">
              <w:rPr>
                <w:rFonts w:ascii="Consolas" w:hAnsi="Consolas" w:cs="Courier New"/>
                <w:color w:val="666600"/>
                <w:sz w:val="17"/>
                <w:szCs w:val="17"/>
              </w:rPr>
            </w:rPrChange>
          </w:rPr>
          <w:t>;</w:t>
        </w:r>
        <w:proofErr w:type="gramEnd"/>
      </w:ins>
    </w:p>
    <w:p w14:paraId="62B0D83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190" w:author="León Prieto" w:date="2023-07-07T22:50:00Z"/>
          <w:rFonts w:ascii="Consolas" w:hAnsi="Consolas" w:cs="Courier New"/>
          <w:sz w:val="17"/>
          <w:szCs w:val="17"/>
          <w:lang w:val="en-US"/>
          <w:rPrChange w:id="14191" w:author="León Prieto" w:date="2023-07-07T22:51:00Z">
            <w:rPr>
              <w:ins w:id="14192" w:author="León Prieto" w:date="2023-07-07T22:50:00Z"/>
              <w:rFonts w:ascii="Consolas" w:hAnsi="Consolas" w:cs="Courier New"/>
              <w:sz w:val="17"/>
              <w:szCs w:val="17"/>
            </w:rPr>
          </w:rPrChange>
        </w:rPr>
      </w:pPr>
      <w:ins w:id="14193" w:author="León Prieto" w:date="2023-07-07T22:50:00Z">
        <w:r w:rsidRPr="007312CF">
          <w:rPr>
            <w:rFonts w:ascii="Consolas" w:hAnsi="Consolas" w:cs="Courier New"/>
            <w:sz w:val="17"/>
            <w:szCs w:val="17"/>
            <w:lang w:val="en-US"/>
            <w:rPrChange w:id="14194" w:author="León Prieto" w:date="2023-07-07T22:51:00Z">
              <w:rPr>
                <w:rFonts w:ascii="Consolas" w:hAnsi="Consolas" w:cs="Courier New"/>
                <w:sz w:val="17"/>
                <w:szCs w:val="17"/>
              </w:rPr>
            </w:rPrChange>
          </w:rPr>
          <w:t xml:space="preserve">22. </w:t>
        </w:r>
        <w:r w:rsidRPr="007312CF">
          <w:rPr>
            <w:rFonts w:ascii="Consolas" w:hAnsi="Consolas" w:cs="Courier New"/>
            <w:color w:val="000000"/>
            <w:sz w:val="17"/>
            <w:szCs w:val="17"/>
            <w:lang w:val="en-US"/>
            <w:rPrChange w:id="14195" w:author="León Prieto" w:date="2023-07-07T22:51:00Z">
              <w:rPr>
                <w:rFonts w:ascii="Consolas" w:hAnsi="Consolas" w:cs="Courier New"/>
                <w:color w:val="000000"/>
                <w:sz w:val="17"/>
                <w:szCs w:val="17"/>
              </w:rPr>
            </w:rPrChange>
          </w:rPr>
          <w:t xml:space="preserve">    esc_4 </w:t>
        </w:r>
        <w:r w:rsidRPr="007312CF">
          <w:rPr>
            <w:rFonts w:ascii="Consolas" w:hAnsi="Consolas" w:cs="Courier New"/>
            <w:color w:val="666600"/>
            <w:sz w:val="17"/>
            <w:szCs w:val="17"/>
            <w:lang w:val="en-US"/>
            <w:rPrChange w:id="1419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97" w:author="León Prieto" w:date="2023-07-07T22:51:00Z">
              <w:rPr>
                <w:rFonts w:ascii="Consolas" w:hAnsi="Consolas" w:cs="Courier New"/>
                <w:color w:val="000000"/>
                <w:sz w:val="17"/>
                <w:szCs w:val="17"/>
              </w:rPr>
            </w:rPrChange>
          </w:rPr>
          <w:t xml:space="preserve"> throttle </w:t>
        </w:r>
        <w:r w:rsidRPr="007312CF">
          <w:rPr>
            <w:rFonts w:ascii="Consolas" w:hAnsi="Consolas" w:cs="Courier New"/>
            <w:color w:val="666600"/>
            <w:sz w:val="17"/>
            <w:szCs w:val="17"/>
            <w:lang w:val="en-US"/>
            <w:rPrChange w:id="1419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199"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200" w:author="León Prieto" w:date="2023-07-07T22:51:00Z">
              <w:rPr>
                <w:rFonts w:ascii="Consolas" w:hAnsi="Consolas" w:cs="Courier New"/>
                <w:color w:val="000000"/>
                <w:sz w:val="17"/>
                <w:szCs w:val="17"/>
              </w:rPr>
            </w:rPrChange>
          </w:rPr>
          <w:t>pid_output_altitude</w:t>
        </w:r>
        <w:proofErr w:type="spellEnd"/>
        <w:r w:rsidRPr="007312CF">
          <w:rPr>
            <w:rFonts w:ascii="Consolas" w:hAnsi="Consolas" w:cs="Courier New"/>
            <w:color w:val="000000"/>
            <w:sz w:val="17"/>
            <w:szCs w:val="17"/>
            <w:lang w:val="en-US"/>
            <w:rPrChange w:id="1420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0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03"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204" w:author="León Prieto" w:date="2023-07-07T22:51:00Z">
              <w:rPr>
                <w:rFonts w:ascii="Consolas" w:hAnsi="Consolas" w:cs="Courier New"/>
                <w:color w:val="000000"/>
                <w:sz w:val="17"/>
                <w:szCs w:val="17"/>
              </w:rPr>
            </w:rPrChange>
          </w:rPr>
          <w:t>pid_output_pitch</w:t>
        </w:r>
        <w:proofErr w:type="spellEnd"/>
        <w:r w:rsidRPr="007312CF">
          <w:rPr>
            <w:rFonts w:ascii="Consolas" w:hAnsi="Consolas" w:cs="Courier New"/>
            <w:color w:val="000000"/>
            <w:sz w:val="17"/>
            <w:szCs w:val="17"/>
            <w:lang w:val="en-US"/>
            <w:rPrChange w:id="1420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0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07"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208" w:author="León Prieto" w:date="2023-07-07T22:51:00Z">
              <w:rPr>
                <w:rFonts w:ascii="Consolas" w:hAnsi="Consolas" w:cs="Courier New"/>
                <w:color w:val="000000"/>
                <w:sz w:val="17"/>
                <w:szCs w:val="17"/>
              </w:rPr>
            </w:rPrChange>
          </w:rPr>
          <w:t>pid_output_roll</w:t>
        </w:r>
        <w:proofErr w:type="spellEnd"/>
        <w:r w:rsidRPr="007312CF">
          <w:rPr>
            <w:rFonts w:ascii="Consolas" w:hAnsi="Consolas" w:cs="Courier New"/>
            <w:color w:val="000000"/>
            <w:sz w:val="17"/>
            <w:szCs w:val="17"/>
            <w:lang w:val="en-US"/>
            <w:rPrChange w:id="1420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10"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11"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212" w:author="León Prieto" w:date="2023-07-07T22:51:00Z">
              <w:rPr>
                <w:rFonts w:ascii="Consolas" w:hAnsi="Consolas" w:cs="Courier New"/>
                <w:color w:val="000000"/>
                <w:sz w:val="17"/>
                <w:szCs w:val="17"/>
              </w:rPr>
            </w:rPrChange>
          </w:rPr>
          <w:t>pid_output_</w:t>
        </w:r>
        <w:proofErr w:type="gramStart"/>
        <w:r w:rsidRPr="007312CF">
          <w:rPr>
            <w:rFonts w:ascii="Consolas" w:hAnsi="Consolas" w:cs="Courier New"/>
            <w:color w:val="000000"/>
            <w:sz w:val="17"/>
            <w:szCs w:val="17"/>
            <w:lang w:val="en-US"/>
            <w:rPrChange w:id="14213" w:author="León Prieto" w:date="2023-07-07T22:51:00Z">
              <w:rPr>
                <w:rFonts w:ascii="Consolas" w:hAnsi="Consolas" w:cs="Courier New"/>
                <w:color w:val="000000"/>
                <w:sz w:val="17"/>
                <w:szCs w:val="17"/>
              </w:rPr>
            </w:rPrChange>
          </w:rPr>
          <w:t>yaw</w:t>
        </w:r>
        <w:proofErr w:type="spellEnd"/>
        <w:r w:rsidRPr="007312CF">
          <w:rPr>
            <w:rFonts w:ascii="Consolas" w:hAnsi="Consolas" w:cs="Courier New"/>
            <w:color w:val="666600"/>
            <w:sz w:val="17"/>
            <w:szCs w:val="17"/>
            <w:lang w:val="en-US"/>
            <w:rPrChange w:id="14214" w:author="León Prieto" w:date="2023-07-07T22:51:00Z">
              <w:rPr>
                <w:rFonts w:ascii="Consolas" w:hAnsi="Consolas" w:cs="Courier New"/>
                <w:color w:val="666600"/>
                <w:sz w:val="17"/>
                <w:szCs w:val="17"/>
              </w:rPr>
            </w:rPrChange>
          </w:rPr>
          <w:t>;</w:t>
        </w:r>
        <w:proofErr w:type="gramEnd"/>
      </w:ins>
    </w:p>
    <w:p w14:paraId="35641EA2"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15" w:author="León Prieto" w:date="2023-07-07T22:50:00Z"/>
          <w:rFonts w:ascii="Consolas" w:hAnsi="Consolas" w:cs="Courier New"/>
          <w:sz w:val="17"/>
          <w:szCs w:val="17"/>
          <w:lang w:val="en-US"/>
          <w:rPrChange w:id="14216" w:author="León Prieto" w:date="2023-07-07T22:51:00Z">
            <w:rPr>
              <w:ins w:id="14217" w:author="León Prieto" w:date="2023-07-07T22:50:00Z"/>
              <w:rFonts w:ascii="Consolas" w:hAnsi="Consolas" w:cs="Courier New"/>
              <w:sz w:val="17"/>
              <w:szCs w:val="17"/>
            </w:rPr>
          </w:rPrChange>
        </w:rPr>
      </w:pPr>
      <w:ins w:id="14218" w:author="León Prieto" w:date="2023-07-07T22:50:00Z">
        <w:r w:rsidRPr="007312CF">
          <w:rPr>
            <w:rFonts w:ascii="Consolas" w:hAnsi="Consolas" w:cs="Courier New"/>
            <w:sz w:val="17"/>
            <w:szCs w:val="17"/>
            <w:lang w:val="en-US"/>
            <w:rPrChange w:id="14219" w:author="León Prieto" w:date="2023-07-07T22:51:00Z">
              <w:rPr>
                <w:rFonts w:ascii="Consolas" w:hAnsi="Consolas" w:cs="Courier New"/>
                <w:sz w:val="17"/>
                <w:szCs w:val="17"/>
              </w:rPr>
            </w:rPrChange>
          </w:rPr>
          <w:t xml:space="preserve">23. </w:t>
        </w:r>
        <w:proofErr w:type="gramStart"/>
        <w:r w:rsidRPr="007312CF">
          <w:rPr>
            <w:rFonts w:ascii="Consolas" w:hAnsi="Consolas" w:cs="Courier New"/>
            <w:color w:val="000000"/>
            <w:sz w:val="17"/>
            <w:szCs w:val="17"/>
            <w:lang w:val="en-US"/>
            <w:rPrChange w:id="14220"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21" w:author="León Prieto" w:date="2023-07-07T22:51:00Z">
              <w:rPr>
                <w:rFonts w:ascii="Consolas" w:hAnsi="Consolas" w:cs="Courier New"/>
                <w:color w:val="666600"/>
                <w:sz w:val="17"/>
                <w:szCs w:val="17"/>
              </w:rPr>
            </w:rPrChange>
          </w:rPr>
          <w:t>}</w:t>
        </w:r>
        <w:proofErr w:type="gramEnd"/>
      </w:ins>
    </w:p>
    <w:p w14:paraId="5CF8067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22" w:author="León Prieto" w:date="2023-07-07T22:50:00Z"/>
          <w:rFonts w:ascii="Consolas" w:hAnsi="Consolas" w:cs="Courier New"/>
          <w:sz w:val="17"/>
          <w:szCs w:val="17"/>
          <w:lang w:val="en-US"/>
          <w:rPrChange w:id="14223" w:author="León Prieto" w:date="2023-07-07T22:51:00Z">
            <w:rPr>
              <w:ins w:id="14224" w:author="León Prieto" w:date="2023-07-07T22:50:00Z"/>
              <w:rFonts w:ascii="Consolas" w:hAnsi="Consolas" w:cs="Courier New"/>
              <w:sz w:val="17"/>
              <w:szCs w:val="17"/>
            </w:rPr>
          </w:rPrChange>
        </w:rPr>
      </w:pPr>
      <w:ins w:id="14225" w:author="León Prieto" w:date="2023-07-07T22:50:00Z">
        <w:r w:rsidRPr="007312CF">
          <w:rPr>
            <w:rFonts w:ascii="Consolas" w:hAnsi="Consolas" w:cs="Courier New"/>
            <w:sz w:val="17"/>
            <w:szCs w:val="17"/>
            <w:lang w:val="en-US"/>
            <w:rPrChange w:id="14226" w:author="León Prieto" w:date="2023-07-07T22:51:00Z">
              <w:rPr>
                <w:rFonts w:ascii="Consolas" w:hAnsi="Consolas" w:cs="Courier New"/>
                <w:sz w:val="17"/>
                <w:szCs w:val="17"/>
              </w:rPr>
            </w:rPrChange>
          </w:rPr>
          <w:t xml:space="preserve">24. </w:t>
        </w:r>
        <w:r w:rsidRPr="007312CF">
          <w:rPr>
            <w:rFonts w:ascii="Consolas" w:hAnsi="Consolas" w:cs="Courier New"/>
            <w:color w:val="000000"/>
            <w:sz w:val="17"/>
            <w:szCs w:val="17"/>
            <w:lang w:val="en-US"/>
            <w:rPrChange w:id="14227" w:author="León Prieto" w:date="2023-07-07T22:51:00Z">
              <w:rPr>
                <w:rFonts w:ascii="Consolas" w:hAnsi="Consolas" w:cs="Courier New"/>
                <w:color w:val="000000"/>
                <w:sz w:val="17"/>
                <w:szCs w:val="17"/>
              </w:rPr>
            </w:rPrChange>
          </w:rPr>
          <w:t> </w:t>
        </w:r>
      </w:ins>
    </w:p>
    <w:p w14:paraId="321CE65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28" w:author="León Prieto" w:date="2023-07-07T22:50:00Z"/>
          <w:rFonts w:ascii="Consolas" w:hAnsi="Consolas" w:cs="Courier New"/>
          <w:sz w:val="17"/>
          <w:szCs w:val="17"/>
          <w:lang w:val="en-US"/>
          <w:rPrChange w:id="14229" w:author="León Prieto" w:date="2023-07-07T22:51:00Z">
            <w:rPr>
              <w:ins w:id="14230" w:author="León Prieto" w:date="2023-07-07T22:50:00Z"/>
              <w:rFonts w:ascii="Consolas" w:hAnsi="Consolas" w:cs="Courier New"/>
              <w:sz w:val="17"/>
              <w:szCs w:val="17"/>
            </w:rPr>
          </w:rPrChange>
        </w:rPr>
      </w:pPr>
      <w:ins w:id="14231" w:author="León Prieto" w:date="2023-07-07T22:50:00Z">
        <w:r w:rsidRPr="007312CF">
          <w:rPr>
            <w:rFonts w:ascii="Consolas" w:hAnsi="Consolas" w:cs="Courier New"/>
            <w:sz w:val="17"/>
            <w:szCs w:val="17"/>
            <w:lang w:val="en-US"/>
            <w:rPrChange w:id="14232" w:author="León Prieto" w:date="2023-07-07T22:51:00Z">
              <w:rPr>
                <w:rFonts w:ascii="Consolas" w:hAnsi="Consolas" w:cs="Courier New"/>
                <w:sz w:val="17"/>
                <w:szCs w:val="17"/>
              </w:rPr>
            </w:rPrChange>
          </w:rPr>
          <w:t xml:space="preserve">25. </w:t>
        </w:r>
        <w:r w:rsidRPr="007312CF">
          <w:rPr>
            <w:rFonts w:ascii="Consolas" w:hAnsi="Consolas" w:cs="Courier New"/>
            <w:color w:val="000000"/>
            <w:sz w:val="17"/>
            <w:szCs w:val="17"/>
            <w:lang w:val="en-US"/>
            <w:rPrChange w:id="14233"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234" w:author="León Prieto" w:date="2023-07-07T22:51:00Z">
              <w:rPr>
                <w:rFonts w:ascii="Consolas" w:hAnsi="Consolas" w:cs="Courier New"/>
                <w:color w:val="000088"/>
                <w:sz w:val="17"/>
                <w:szCs w:val="17"/>
              </w:rPr>
            </w:rPrChange>
          </w:rPr>
          <w:t>else</w:t>
        </w:r>
        <w:r w:rsidRPr="007312CF">
          <w:rPr>
            <w:rFonts w:ascii="Consolas" w:hAnsi="Consolas" w:cs="Courier New"/>
            <w:color w:val="000000"/>
            <w:sz w:val="17"/>
            <w:szCs w:val="17"/>
            <w:lang w:val="en-US"/>
            <w:rPrChange w:id="1423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36" w:author="León Prieto" w:date="2023-07-07T22:51:00Z">
              <w:rPr>
                <w:rFonts w:ascii="Consolas" w:hAnsi="Consolas" w:cs="Courier New"/>
                <w:color w:val="666600"/>
                <w:sz w:val="17"/>
                <w:szCs w:val="17"/>
              </w:rPr>
            </w:rPrChange>
          </w:rPr>
          <w:t>{</w:t>
        </w:r>
      </w:ins>
    </w:p>
    <w:p w14:paraId="19BE3D2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37" w:author="León Prieto" w:date="2023-07-07T22:50:00Z"/>
          <w:rFonts w:ascii="Consolas" w:hAnsi="Consolas" w:cs="Courier New"/>
          <w:sz w:val="17"/>
          <w:szCs w:val="17"/>
          <w:lang w:val="en-US"/>
          <w:rPrChange w:id="14238" w:author="León Prieto" w:date="2023-07-07T22:51:00Z">
            <w:rPr>
              <w:ins w:id="14239" w:author="León Prieto" w:date="2023-07-07T22:50:00Z"/>
              <w:rFonts w:ascii="Consolas" w:hAnsi="Consolas" w:cs="Courier New"/>
              <w:sz w:val="17"/>
              <w:szCs w:val="17"/>
            </w:rPr>
          </w:rPrChange>
        </w:rPr>
      </w:pPr>
      <w:ins w:id="14240" w:author="León Prieto" w:date="2023-07-07T22:50:00Z">
        <w:r w:rsidRPr="007312CF">
          <w:rPr>
            <w:rFonts w:ascii="Consolas" w:hAnsi="Consolas" w:cs="Courier New"/>
            <w:sz w:val="17"/>
            <w:szCs w:val="17"/>
            <w:lang w:val="en-US"/>
            <w:rPrChange w:id="14241" w:author="León Prieto" w:date="2023-07-07T22:51:00Z">
              <w:rPr>
                <w:rFonts w:ascii="Consolas" w:hAnsi="Consolas" w:cs="Courier New"/>
                <w:sz w:val="17"/>
                <w:szCs w:val="17"/>
              </w:rPr>
            </w:rPrChange>
          </w:rPr>
          <w:t xml:space="preserve">26. </w:t>
        </w:r>
        <w:r w:rsidRPr="007312CF">
          <w:rPr>
            <w:rFonts w:ascii="Consolas" w:hAnsi="Consolas" w:cs="Courier New"/>
            <w:color w:val="000000"/>
            <w:sz w:val="17"/>
            <w:szCs w:val="17"/>
            <w:lang w:val="en-US"/>
            <w:rPrChange w:id="14242" w:author="León Prieto" w:date="2023-07-07T22:51:00Z">
              <w:rPr>
                <w:rFonts w:ascii="Consolas" w:hAnsi="Consolas" w:cs="Courier New"/>
                <w:color w:val="000000"/>
                <w:sz w:val="17"/>
                <w:szCs w:val="17"/>
              </w:rPr>
            </w:rPrChange>
          </w:rPr>
          <w:t xml:space="preserve">    esc_1 </w:t>
        </w:r>
        <w:r w:rsidRPr="007312CF">
          <w:rPr>
            <w:rFonts w:ascii="Consolas" w:hAnsi="Consolas" w:cs="Courier New"/>
            <w:color w:val="666600"/>
            <w:sz w:val="17"/>
            <w:szCs w:val="17"/>
            <w:lang w:val="en-US"/>
            <w:rPrChange w:id="1424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44"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245"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246"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247" w:author="León Prieto" w:date="2023-07-07T22:51:00Z">
              <w:rPr>
                <w:rFonts w:ascii="Consolas" w:hAnsi="Consolas" w:cs="Courier New"/>
                <w:color w:val="000000"/>
                <w:sz w:val="17"/>
                <w:szCs w:val="17"/>
              </w:rPr>
            </w:rPrChange>
          </w:rPr>
          <w:t xml:space="preserve">  </w:t>
        </w:r>
      </w:ins>
    </w:p>
    <w:p w14:paraId="323DB473"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48" w:author="León Prieto" w:date="2023-07-07T22:50:00Z"/>
          <w:rFonts w:ascii="Consolas" w:hAnsi="Consolas" w:cs="Courier New"/>
          <w:sz w:val="17"/>
          <w:szCs w:val="17"/>
          <w:lang w:val="en-US"/>
          <w:rPrChange w:id="14249" w:author="León Prieto" w:date="2023-07-07T22:51:00Z">
            <w:rPr>
              <w:ins w:id="14250" w:author="León Prieto" w:date="2023-07-07T22:50:00Z"/>
              <w:rFonts w:ascii="Consolas" w:hAnsi="Consolas" w:cs="Courier New"/>
              <w:sz w:val="17"/>
              <w:szCs w:val="17"/>
            </w:rPr>
          </w:rPrChange>
        </w:rPr>
      </w:pPr>
      <w:ins w:id="14251" w:author="León Prieto" w:date="2023-07-07T22:50:00Z">
        <w:r w:rsidRPr="007312CF">
          <w:rPr>
            <w:rFonts w:ascii="Consolas" w:hAnsi="Consolas" w:cs="Courier New"/>
            <w:sz w:val="17"/>
            <w:szCs w:val="17"/>
            <w:lang w:val="en-US"/>
            <w:rPrChange w:id="14252" w:author="León Prieto" w:date="2023-07-07T22:51:00Z">
              <w:rPr>
                <w:rFonts w:ascii="Consolas" w:hAnsi="Consolas" w:cs="Courier New"/>
                <w:sz w:val="17"/>
                <w:szCs w:val="17"/>
              </w:rPr>
            </w:rPrChange>
          </w:rPr>
          <w:t xml:space="preserve">27. </w:t>
        </w:r>
        <w:r w:rsidRPr="007312CF">
          <w:rPr>
            <w:rFonts w:ascii="Consolas" w:hAnsi="Consolas" w:cs="Courier New"/>
            <w:color w:val="000000"/>
            <w:sz w:val="17"/>
            <w:szCs w:val="17"/>
            <w:lang w:val="en-US"/>
            <w:rPrChange w:id="14253" w:author="León Prieto" w:date="2023-07-07T22:51:00Z">
              <w:rPr>
                <w:rFonts w:ascii="Consolas" w:hAnsi="Consolas" w:cs="Courier New"/>
                <w:color w:val="000000"/>
                <w:sz w:val="17"/>
                <w:szCs w:val="17"/>
              </w:rPr>
            </w:rPrChange>
          </w:rPr>
          <w:t xml:space="preserve">    esc_2 </w:t>
        </w:r>
        <w:r w:rsidRPr="007312CF">
          <w:rPr>
            <w:rFonts w:ascii="Consolas" w:hAnsi="Consolas" w:cs="Courier New"/>
            <w:color w:val="666600"/>
            <w:sz w:val="17"/>
            <w:szCs w:val="17"/>
            <w:lang w:val="en-US"/>
            <w:rPrChange w:id="14254"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55"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256"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257"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258" w:author="León Prieto" w:date="2023-07-07T22:51:00Z">
              <w:rPr>
                <w:rFonts w:ascii="Consolas" w:hAnsi="Consolas" w:cs="Courier New"/>
                <w:color w:val="000000"/>
                <w:sz w:val="17"/>
                <w:szCs w:val="17"/>
              </w:rPr>
            </w:rPrChange>
          </w:rPr>
          <w:t xml:space="preserve"> </w:t>
        </w:r>
      </w:ins>
    </w:p>
    <w:p w14:paraId="0440761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59" w:author="León Prieto" w:date="2023-07-07T22:50:00Z"/>
          <w:rFonts w:ascii="Consolas" w:hAnsi="Consolas" w:cs="Courier New"/>
          <w:sz w:val="17"/>
          <w:szCs w:val="17"/>
          <w:lang w:val="en-US"/>
          <w:rPrChange w:id="14260" w:author="León Prieto" w:date="2023-07-07T22:51:00Z">
            <w:rPr>
              <w:ins w:id="14261" w:author="León Prieto" w:date="2023-07-07T22:50:00Z"/>
              <w:rFonts w:ascii="Consolas" w:hAnsi="Consolas" w:cs="Courier New"/>
              <w:sz w:val="17"/>
              <w:szCs w:val="17"/>
            </w:rPr>
          </w:rPrChange>
        </w:rPr>
      </w:pPr>
      <w:ins w:id="14262" w:author="León Prieto" w:date="2023-07-07T22:50:00Z">
        <w:r w:rsidRPr="007312CF">
          <w:rPr>
            <w:rFonts w:ascii="Consolas" w:hAnsi="Consolas" w:cs="Courier New"/>
            <w:sz w:val="17"/>
            <w:szCs w:val="17"/>
            <w:lang w:val="en-US"/>
            <w:rPrChange w:id="14263" w:author="León Prieto" w:date="2023-07-07T22:51:00Z">
              <w:rPr>
                <w:rFonts w:ascii="Consolas" w:hAnsi="Consolas" w:cs="Courier New"/>
                <w:sz w:val="17"/>
                <w:szCs w:val="17"/>
              </w:rPr>
            </w:rPrChange>
          </w:rPr>
          <w:t xml:space="preserve">28. </w:t>
        </w:r>
        <w:r w:rsidRPr="007312CF">
          <w:rPr>
            <w:rFonts w:ascii="Consolas" w:hAnsi="Consolas" w:cs="Courier New"/>
            <w:color w:val="000000"/>
            <w:sz w:val="17"/>
            <w:szCs w:val="17"/>
            <w:lang w:val="en-US"/>
            <w:rPrChange w:id="14264" w:author="León Prieto" w:date="2023-07-07T22:51:00Z">
              <w:rPr>
                <w:rFonts w:ascii="Consolas" w:hAnsi="Consolas" w:cs="Courier New"/>
                <w:color w:val="000000"/>
                <w:sz w:val="17"/>
                <w:szCs w:val="17"/>
              </w:rPr>
            </w:rPrChange>
          </w:rPr>
          <w:t xml:space="preserve">    esc_3 </w:t>
        </w:r>
        <w:r w:rsidRPr="007312CF">
          <w:rPr>
            <w:rFonts w:ascii="Consolas" w:hAnsi="Consolas" w:cs="Courier New"/>
            <w:color w:val="666600"/>
            <w:sz w:val="17"/>
            <w:szCs w:val="17"/>
            <w:lang w:val="en-US"/>
            <w:rPrChange w:id="1426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66"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267"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268"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269" w:author="León Prieto" w:date="2023-07-07T22:51:00Z">
              <w:rPr>
                <w:rFonts w:ascii="Consolas" w:hAnsi="Consolas" w:cs="Courier New"/>
                <w:color w:val="000000"/>
                <w:sz w:val="17"/>
                <w:szCs w:val="17"/>
              </w:rPr>
            </w:rPrChange>
          </w:rPr>
          <w:t xml:space="preserve"> </w:t>
        </w:r>
      </w:ins>
    </w:p>
    <w:p w14:paraId="37FF5A26"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70" w:author="León Prieto" w:date="2023-07-07T22:50:00Z"/>
          <w:rFonts w:ascii="Consolas" w:hAnsi="Consolas" w:cs="Courier New"/>
          <w:sz w:val="17"/>
          <w:szCs w:val="17"/>
          <w:lang w:val="en-US"/>
          <w:rPrChange w:id="14271" w:author="León Prieto" w:date="2023-07-07T22:51:00Z">
            <w:rPr>
              <w:ins w:id="14272" w:author="León Prieto" w:date="2023-07-07T22:50:00Z"/>
              <w:rFonts w:ascii="Consolas" w:hAnsi="Consolas" w:cs="Courier New"/>
              <w:sz w:val="17"/>
              <w:szCs w:val="17"/>
            </w:rPr>
          </w:rPrChange>
        </w:rPr>
      </w:pPr>
      <w:ins w:id="14273" w:author="León Prieto" w:date="2023-07-07T22:50:00Z">
        <w:r w:rsidRPr="007312CF">
          <w:rPr>
            <w:rFonts w:ascii="Consolas" w:hAnsi="Consolas" w:cs="Courier New"/>
            <w:sz w:val="17"/>
            <w:szCs w:val="17"/>
            <w:lang w:val="en-US"/>
            <w:rPrChange w:id="14274" w:author="León Prieto" w:date="2023-07-07T22:51:00Z">
              <w:rPr>
                <w:rFonts w:ascii="Consolas" w:hAnsi="Consolas" w:cs="Courier New"/>
                <w:sz w:val="17"/>
                <w:szCs w:val="17"/>
              </w:rPr>
            </w:rPrChange>
          </w:rPr>
          <w:t xml:space="preserve">29. </w:t>
        </w:r>
        <w:r w:rsidRPr="007312CF">
          <w:rPr>
            <w:rFonts w:ascii="Consolas" w:hAnsi="Consolas" w:cs="Courier New"/>
            <w:color w:val="000000"/>
            <w:sz w:val="17"/>
            <w:szCs w:val="17"/>
            <w:lang w:val="en-US"/>
            <w:rPrChange w:id="14275" w:author="León Prieto" w:date="2023-07-07T22:51:00Z">
              <w:rPr>
                <w:rFonts w:ascii="Consolas" w:hAnsi="Consolas" w:cs="Courier New"/>
                <w:color w:val="000000"/>
                <w:sz w:val="17"/>
                <w:szCs w:val="17"/>
              </w:rPr>
            </w:rPrChange>
          </w:rPr>
          <w:t xml:space="preserve">    esc_4 </w:t>
        </w:r>
        <w:r w:rsidRPr="007312CF">
          <w:rPr>
            <w:rFonts w:ascii="Consolas" w:hAnsi="Consolas" w:cs="Courier New"/>
            <w:color w:val="666600"/>
            <w:sz w:val="17"/>
            <w:szCs w:val="17"/>
            <w:lang w:val="en-US"/>
            <w:rPrChange w:id="14276"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277"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278"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279"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280" w:author="León Prieto" w:date="2023-07-07T22:51:00Z">
              <w:rPr>
                <w:rFonts w:ascii="Consolas" w:hAnsi="Consolas" w:cs="Courier New"/>
                <w:color w:val="000000"/>
                <w:sz w:val="17"/>
                <w:szCs w:val="17"/>
              </w:rPr>
            </w:rPrChange>
          </w:rPr>
          <w:t xml:space="preserve"> </w:t>
        </w:r>
      </w:ins>
    </w:p>
    <w:p w14:paraId="5A323F1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81" w:author="León Prieto" w:date="2023-07-07T22:50:00Z"/>
          <w:rFonts w:ascii="Consolas" w:hAnsi="Consolas" w:cs="Courier New"/>
          <w:sz w:val="17"/>
          <w:szCs w:val="17"/>
          <w:lang w:val="en-US"/>
          <w:rPrChange w:id="14282" w:author="León Prieto" w:date="2023-07-07T22:51:00Z">
            <w:rPr>
              <w:ins w:id="14283" w:author="León Prieto" w:date="2023-07-07T22:50:00Z"/>
              <w:rFonts w:ascii="Consolas" w:hAnsi="Consolas" w:cs="Courier New"/>
              <w:sz w:val="17"/>
              <w:szCs w:val="17"/>
            </w:rPr>
          </w:rPrChange>
        </w:rPr>
      </w:pPr>
      <w:ins w:id="14284" w:author="León Prieto" w:date="2023-07-07T22:50:00Z">
        <w:r w:rsidRPr="007312CF">
          <w:rPr>
            <w:rFonts w:ascii="Consolas" w:hAnsi="Consolas" w:cs="Courier New"/>
            <w:sz w:val="17"/>
            <w:szCs w:val="17"/>
            <w:lang w:val="en-US"/>
            <w:rPrChange w:id="14285" w:author="León Prieto" w:date="2023-07-07T22:51:00Z">
              <w:rPr>
                <w:rFonts w:ascii="Consolas" w:hAnsi="Consolas" w:cs="Courier New"/>
                <w:sz w:val="17"/>
                <w:szCs w:val="17"/>
              </w:rPr>
            </w:rPrChange>
          </w:rPr>
          <w:t xml:space="preserve">30. </w:t>
        </w:r>
        <w:proofErr w:type="gramStart"/>
        <w:r w:rsidRPr="007312CF">
          <w:rPr>
            <w:rFonts w:ascii="Consolas" w:hAnsi="Consolas" w:cs="Courier New"/>
            <w:color w:val="000000"/>
            <w:sz w:val="17"/>
            <w:szCs w:val="17"/>
            <w:lang w:val="en-US"/>
            <w:rPrChange w:id="14286"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287" w:author="León Prieto" w:date="2023-07-07T22:51:00Z">
              <w:rPr>
                <w:rFonts w:ascii="Consolas" w:hAnsi="Consolas" w:cs="Courier New"/>
                <w:color w:val="666600"/>
                <w:sz w:val="17"/>
                <w:szCs w:val="17"/>
              </w:rPr>
            </w:rPrChange>
          </w:rPr>
          <w:t>}</w:t>
        </w:r>
        <w:proofErr w:type="gramEnd"/>
      </w:ins>
    </w:p>
    <w:p w14:paraId="54AA522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88" w:author="León Prieto" w:date="2023-07-07T22:50:00Z"/>
          <w:rFonts w:ascii="Consolas" w:hAnsi="Consolas" w:cs="Courier New"/>
          <w:sz w:val="17"/>
          <w:szCs w:val="17"/>
          <w:lang w:val="en-US"/>
          <w:rPrChange w:id="14289" w:author="León Prieto" w:date="2023-07-07T22:51:00Z">
            <w:rPr>
              <w:ins w:id="14290" w:author="León Prieto" w:date="2023-07-07T22:50:00Z"/>
              <w:rFonts w:ascii="Consolas" w:hAnsi="Consolas" w:cs="Courier New"/>
              <w:sz w:val="17"/>
              <w:szCs w:val="17"/>
            </w:rPr>
          </w:rPrChange>
        </w:rPr>
      </w:pPr>
      <w:ins w:id="14291" w:author="León Prieto" w:date="2023-07-07T22:50:00Z">
        <w:r w:rsidRPr="007312CF">
          <w:rPr>
            <w:rFonts w:ascii="Consolas" w:hAnsi="Consolas" w:cs="Courier New"/>
            <w:sz w:val="17"/>
            <w:szCs w:val="17"/>
            <w:lang w:val="en-US"/>
            <w:rPrChange w:id="14292" w:author="León Prieto" w:date="2023-07-07T22:51:00Z">
              <w:rPr>
                <w:rFonts w:ascii="Consolas" w:hAnsi="Consolas" w:cs="Courier New"/>
                <w:sz w:val="17"/>
                <w:szCs w:val="17"/>
              </w:rPr>
            </w:rPrChange>
          </w:rPr>
          <w:t xml:space="preserve">31. </w:t>
        </w:r>
        <w:r w:rsidRPr="007312CF">
          <w:rPr>
            <w:rFonts w:ascii="Consolas" w:hAnsi="Consolas" w:cs="Courier New"/>
            <w:color w:val="000000"/>
            <w:sz w:val="17"/>
            <w:szCs w:val="17"/>
            <w:lang w:val="en-US"/>
            <w:rPrChange w:id="14293" w:author="León Prieto" w:date="2023-07-07T22:51:00Z">
              <w:rPr>
                <w:rFonts w:ascii="Consolas" w:hAnsi="Consolas" w:cs="Courier New"/>
                <w:color w:val="000000"/>
                <w:sz w:val="17"/>
                <w:szCs w:val="17"/>
              </w:rPr>
            </w:rPrChange>
          </w:rPr>
          <w:t> </w:t>
        </w:r>
      </w:ins>
    </w:p>
    <w:p w14:paraId="251EA059"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294" w:author="León Prieto" w:date="2023-07-07T22:50:00Z"/>
          <w:rFonts w:ascii="Consolas" w:hAnsi="Consolas" w:cs="Courier New"/>
          <w:sz w:val="17"/>
          <w:szCs w:val="17"/>
          <w:lang w:val="en-US"/>
          <w:rPrChange w:id="14295" w:author="León Prieto" w:date="2023-07-07T22:51:00Z">
            <w:rPr>
              <w:ins w:id="14296" w:author="León Prieto" w:date="2023-07-07T22:50:00Z"/>
              <w:rFonts w:ascii="Consolas" w:hAnsi="Consolas" w:cs="Courier New"/>
              <w:sz w:val="17"/>
              <w:szCs w:val="17"/>
            </w:rPr>
          </w:rPrChange>
        </w:rPr>
      </w:pPr>
      <w:ins w:id="14297" w:author="León Prieto" w:date="2023-07-07T22:50:00Z">
        <w:r w:rsidRPr="007312CF">
          <w:rPr>
            <w:rFonts w:ascii="Consolas" w:hAnsi="Consolas" w:cs="Courier New"/>
            <w:sz w:val="17"/>
            <w:szCs w:val="17"/>
            <w:lang w:val="en-US"/>
            <w:rPrChange w:id="14298" w:author="León Prieto" w:date="2023-07-07T22:51:00Z">
              <w:rPr>
                <w:rFonts w:ascii="Consolas" w:hAnsi="Consolas" w:cs="Courier New"/>
                <w:sz w:val="17"/>
                <w:szCs w:val="17"/>
              </w:rPr>
            </w:rPrChange>
          </w:rPr>
          <w:t xml:space="preserve">32. </w:t>
        </w:r>
        <w:r w:rsidRPr="007312CF">
          <w:rPr>
            <w:rFonts w:ascii="Consolas" w:hAnsi="Consolas" w:cs="Courier New"/>
            <w:color w:val="000000"/>
            <w:sz w:val="17"/>
            <w:szCs w:val="17"/>
            <w:lang w:val="en-US"/>
            <w:rPrChange w:id="1429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300"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30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30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03" w:author="León Prieto" w:date="2023-07-07T22:51:00Z">
              <w:rPr>
                <w:rFonts w:ascii="Consolas" w:hAnsi="Consolas" w:cs="Courier New"/>
                <w:color w:val="000000"/>
                <w:sz w:val="17"/>
                <w:szCs w:val="17"/>
              </w:rPr>
            </w:rPrChange>
          </w:rPr>
          <w:t xml:space="preserve">esc_1 </w:t>
        </w:r>
        <w:r w:rsidRPr="007312CF">
          <w:rPr>
            <w:rFonts w:ascii="Consolas" w:hAnsi="Consolas" w:cs="Courier New"/>
            <w:color w:val="666600"/>
            <w:sz w:val="17"/>
            <w:szCs w:val="17"/>
            <w:lang w:val="en-US"/>
            <w:rPrChange w:id="14304" w:author="León Prieto" w:date="2023-07-07T22:51: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1430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306"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30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08" w:author="León Prieto" w:date="2023-07-07T22:51:00Z">
              <w:rPr>
                <w:rFonts w:ascii="Consolas" w:hAnsi="Consolas" w:cs="Courier New"/>
                <w:color w:val="000000"/>
                <w:sz w:val="17"/>
                <w:szCs w:val="17"/>
              </w:rPr>
            </w:rPrChange>
          </w:rPr>
          <w:t xml:space="preserve"> esc_1 </w:t>
        </w:r>
        <w:r w:rsidRPr="007312CF">
          <w:rPr>
            <w:rFonts w:ascii="Consolas" w:hAnsi="Consolas" w:cs="Courier New"/>
            <w:color w:val="666600"/>
            <w:sz w:val="17"/>
            <w:szCs w:val="17"/>
            <w:lang w:val="en-US"/>
            <w:rPrChange w:id="14309"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10"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311" w:author="León Prieto" w:date="2023-07-07T22:51:00Z">
              <w:rPr>
                <w:rFonts w:ascii="Consolas" w:hAnsi="Consolas" w:cs="Courier New"/>
                <w:color w:val="006666"/>
                <w:sz w:val="17"/>
                <w:szCs w:val="17"/>
              </w:rPr>
            </w:rPrChange>
          </w:rPr>
          <w:t>950</w:t>
        </w:r>
        <w:r w:rsidRPr="007312CF">
          <w:rPr>
            <w:rFonts w:ascii="Consolas" w:hAnsi="Consolas" w:cs="Courier New"/>
            <w:color w:val="666600"/>
            <w:sz w:val="17"/>
            <w:szCs w:val="17"/>
            <w:lang w:val="en-US"/>
            <w:rPrChange w:id="14312"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313" w:author="León Prieto" w:date="2023-07-07T22:51:00Z">
              <w:rPr>
                <w:rFonts w:ascii="Consolas" w:hAnsi="Consolas" w:cs="Courier New"/>
                <w:color w:val="000000"/>
                <w:sz w:val="17"/>
                <w:szCs w:val="17"/>
              </w:rPr>
            </w:rPrChange>
          </w:rPr>
          <w:t xml:space="preserve">  </w:t>
        </w:r>
      </w:ins>
    </w:p>
    <w:p w14:paraId="22FA4BA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314" w:author="León Prieto" w:date="2023-07-07T22:50:00Z"/>
          <w:rFonts w:ascii="Consolas" w:hAnsi="Consolas" w:cs="Courier New"/>
          <w:sz w:val="17"/>
          <w:szCs w:val="17"/>
          <w:lang w:val="en-US"/>
          <w:rPrChange w:id="14315" w:author="León Prieto" w:date="2023-07-07T22:51:00Z">
            <w:rPr>
              <w:ins w:id="14316" w:author="León Prieto" w:date="2023-07-07T22:50:00Z"/>
              <w:rFonts w:ascii="Consolas" w:hAnsi="Consolas" w:cs="Courier New"/>
              <w:sz w:val="17"/>
              <w:szCs w:val="17"/>
            </w:rPr>
          </w:rPrChange>
        </w:rPr>
      </w:pPr>
      <w:ins w:id="14317" w:author="León Prieto" w:date="2023-07-07T22:50:00Z">
        <w:r w:rsidRPr="007312CF">
          <w:rPr>
            <w:rFonts w:ascii="Consolas" w:hAnsi="Consolas" w:cs="Courier New"/>
            <w:sz w:val="17"/>
            <w:szCs w:val="17"/>
            <w:lang w:val="en-US"/>
            <w:rPrChange w:id="14318" w:author="León Prieto" w:date="2023-07-07T22:51:00Z">
              <w:rPr>
                <w:rFonts w:ascii="Consolas" w:hAnsi="Consolas" w:cs="Courier New"/>
                <w:sz w:val="17"/>
                <w:szCs w:val="17"/>
              </w:rPr>
            </w:rPrChange>
          </w:rPr>
          <w:t xml:space="preserve">33. </w:t>
        </w:r>
        <w:r w:rsidRPr="007312CF">
          <w:rPr>
            <w:rFonts w:ascii="Consolas" w:hAnsi="Consolas" w:cs="Courier New"/>
            <w:color w:val="000000"/>
            <w:sz w:val="17"/>
            <w:szCs w:val="17"/>
            <w:lang w:val="en-US"/>
            <w:rPrChange w:id="1431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320"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32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32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23" w:author="León Prieto" w:date="2023-07-07T22:51:00Z">
              <w:rPr>
                <w:rFonts w:ascii="Consolas" w:hAnsi="Consolas" w:cs="Courier New"/>
                <w:color w:val="000000"/>
                <w:sz w:val="17"/>
                <w:szCs w:val="17"/>
              </w:rPr>
            </w:rPrChange>
          </w:rPr>
          <w:t xml:space="preserve">esc_2 </w:t>
        </w:r>
        <w:r w:rsidRPr="007312CF">
          <w:rPr>
            <w:rFonts w:ascii="Consolas" w:hAnsi="Consolas" w:cs="Courier New"/>
            <w:color w:val="666600"/>
            <w:sz w:val="17"/>
            <w:szCs w:val="17"/>
            <w:lang w:val="en-US"/>
            <w:rPrChange w:id="14324" w:author="León Prieto" w:date="2023-07-07T22:51: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1432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326"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32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28" w:author="León Prieto" w:date="2023-07-07T22:51:00Z">
              <w:rPr>
                <w:rFonts w:ascii="Consolas" w:hAnsi="Consolas" w:cs="Courier New"/>
                <w:color w:val="000000"/>
                <w:sz w:val="17"/>
                <w:szCs w:val="17"/>
              </w:rPr>
            </w:rPrChange>
          </w:rPr>
          <w:t xml:space="preserve"> esc_2 </w:t>
        </w:r>
        <w:r w:rsidRPr="007312CF">
          <w:rPr>
            <w:rFonts w:ascii="Consolas" w:hAnsi="Consolas" w:cs="Courier New"/>
            <w:color w:val="666600"/>
            <w:sz w:val="17"/>
            <w:szCs w:val="17"/>
            <w:lang w:val="en-US"/>
            <w:rPrChange w:id="14329"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30"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331" w:author="León Prieto" w:date="2023-07-07T22:51:00Z">
              <w:rPr>
                <w:rFonts w:ascii="Consolas" w:hAnsi="Consolas" w:cs="Courier New"/>
                <w:color w:val="006666"/>
                <w:sz w:val="17"/>
                <w:szCs w:val="17"/>
              </w:rPr>
            </w:rPrChange>
          </w:rPr>
          <w:t>950</w:t>
        </w:r>
        <w:r w:rsidRPr="007312CF">
          <w:rPr>
            <w:rFonts w:ascii="Consolas" w:hAnsi="Consolas" w:cs="Courier New"/>
            <w:color w:val="666600"/>
            <w:sz w:val="17"/>
            <w:szCs w:val="17"/>
            <w:lang w:val="en-US"/>
            <w:rPrChange w:id="14332"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333" w:author="León Prieto" w:date="2023-07-07T22:51:00Z">
              <w:rPr>
                <w:rFonts w:ascii="Consolas" w:hAnsi="Consolas" w:cs="Courier New"/>
                <w:color w:val="000000"/>
                <w:sz w:val="17"/>
                <w:szCs w:val="17"/>
              </w:rPr>
            </w:rPrChange>
          </w:rPr>
          <w:t xml:space="preserve">  </w:t>
        </w:r>
      </w:ins>
    </w:p>
    <w:p w14:paraId="7736016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334" w:author="León Prieto" w:date="2023-07-07T22:50:00Z"/>
          <w:rFonts w:ascii="Consolas" w:hAnsi="Consolas" w:cs="Courier New"/>
          <w:sz w:val="17"/>
          <w:szCs w:val="17"/>
          <w:lang w:val="en-US"/>
          <w:rPrChange w:id="14335" w:author="León Prieto" w:date="2023-07-07T22:51:00Z">
            <w:rPr>
              <w:ins w:id="14336" w:author="León Prieto" w:date="2023-07-07T22:50:00Z"/>
              <w:rFonts w:ascii="Consolas" w:hAnsi="Consolas" w:cs="Courier New"/>
              <w:sz w:val="17"/>
              <w:szCs w:val="17"/>
            </w:rPr>
          </w:rPrChange>
        </w:rPr>
      </w:pPr>
      <w:ins w:id="14337" w:author="León Prieto" w:date="2023-07-07T22:50:00Z">
        <w:r w:rsidRPr="007312CF">
          <w:rPr>
            <w:rFonts w:ascii="Consolas" w:hAnsi="Consolas" w:cs="Courier New"/>
            <w:sz w:val="17"/>
            <w:szCs w:val="17"/>
            <w:lang w:val="en-US"/>
            <w:rPrChange w:id="14338" w:author="León Prieto" w:date="2023-07-07T22:51:00Z">
              <w:rPr>
                <w:rFonts w:ascii="Consolas" w:hAnsi="Consolas" w:cs="Courier New"/>
                <w:sz w:val="17"/>
                <w:szCs w:val="17"/>
              </w:rPr>
            </w:rPrChange>
          </w:rPr>
          <w:t xml:space="preserve">34. </w:t>
        </w:r>
        <w:r w:rsidRPr="007312CF">
          <w:rPr>
            <w:rFonts w:ascii="Consolas" w:hAnsi="Consolas" w:cs="Courier New"/>
            <w:color w:val="000000"/>
            <w:sz w:val="17"/>
            <w:szCs w:val="17"/>
            <w:lang w:val="en-US"/>
            <w:rPrChange w:id="1433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340"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34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34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43" w:author="León Prieto" w:date="2023-07-07T22:51:00Z">
              <w:rPr>
                <w:rFonts w:ascii="Consolas" w:hAnsi="Consolas" w:cs="Courier New"/>
                <w:color w:val="000000"/>
                <w:sz w:val="17"/>
                <w:szCs w:val="17"/>
              </w:rPr>
            </w:rPrChange>
          </w:rPr>
          <w:t xml:space="preserve">esc_3 </w:t>
        </w:r>
        <w:r w:rsidRPr="007312CF">
          <w:rPr>
            <w:rFonts w:ascii="Consolas" w:hAnsi="Consolas" w:cs="Courier New"/>
            <w:color w:val="666600"/>
            <w:sz w:val="17"/>
            <w:szCs w:val="17"/>
            <w:lang w:val="en-US"/>
            <w:rPrChange w:id="14344" w:author="León Prieto" w:date="2023-07-07T22:51: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1434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346"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34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48" w:author="León Prieto" w:date="2023-07-07T22:51:00Z">
              <w:rPr>
                <w:rFonts w:ascii="Consolas" w:hAnsi="Consolas" w:cs="Courier New"/>
                <w:color w:val="000000"/>
                <w:sz w:val="17"/>
                <w:szCs w:val="17"/>
              </w:rPr>
            </w:rPrChange>
          </w:rPr>
          <w:t xml:space="preserve"> esc_3 </w:t>
        </w:r>
        <w:r w:rsidRPr="007312CF">
          <w:rPr>
            <w:rFonts w:ascii="Consolas" w:hAnsi="Consolas" w:cs="Courier New"/>
            <w:color w:val="666600"/>
            <w:sz w:val="17"/>
            <w:szCs w:val="17"/>
            <w:lang w:val="en-US"/>
            <w:rPrChange w:id="14349"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50"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351" w:author="León Prieto" w:date="2023-07-07T22:51:00Z">
              <w:rPr>
                <w:rFonts w:ascii="Consolas" w:hAnsi="Consolas" w:cs="Courier New"/>
                <w:color w:val="006666"/>
                <w:sz w:val="17"/>
                <w:szCs w:val="17"/>
              </w:rPr>
            </w:rPrChange>
          </w:rPr>
          <w:t>950</w:t>
        </w:r>
        <w:r w:rsidRPr="007312CF">
          <w:rPr>
            <w:rFonts w:ascii="Consolas" w:hAnsi="Consolas" w:cs="Courier New"/>
            <w:color w:val="666600"/>
            <w:sz w:val="17"/>
            <w:szCs w:val="17"/>
            <w:lang w:val="en-US"/>
            <w:rPrChange w:id="14352"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353" w:author="León Prieto" w:date="2023-07-07T22:51:00Z">
              <w:rPr>
                <w:rFonts w:ascii="Consolas" w:hAnsi="Consolas" w:cs="Courier New"/>
                <w:color w:val="000000"/>
                <w:sz w:val="17"/>
                <w:szCs w:val="17"/>
              </w:rPr>
            </w:rPrChange>
          </w:rPr>
          <w:t xml:space="preserve"> </w:t>
        </w:r>
      </w:ins>
    </w:p>
    <w:p w14:paraId="6DE129FA"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354" w:author="León Prieto" w:date="2023-07-07T22:50:00Z"/>
          <w:rFonts w:ascii="Consolas" w:hAnsi="Consolas" w:cs="Courier New"/>
          <w:sz w:val="17"/>
          <w:szCs w:val="17"/>
          <w:lang w:val="en-US"/>
          <w:rPrChange w:id="14355" w:author="León Prieto" w:date="2023-07-07T22:51:00Z">
            <w:rPr>
              <w:ins w:id="14356" w:author="León Prieto" w:date="2023-07-07T22:50:00Z"/>
              <w:rFonts w:ascii="Consolas" w:hAnsi="Consolas" w:cs="Courier New"/>
              <w:sz w:val="17"/>
              <w:szCs w:val="17"/>
            </w:rPr>
          </w:rPrChange>
        </w:rPr>
      </w:pPr>
      <w:ins w:id="14357" w:author="León Prieto" w:date="2023-07-07T22:50:00Z">
        <w:r w:rsidRPr="007312CF">
          <w:rPr>
            <w:rFonts w:ascii="Consolas" w:hAnsi="Consolas" w:cs="Courier New"/>
            <w:sz w:val="17"/>
            <w:szCs w:val="17"/>
            <w:lang w:val="en-US"/>
            <w:rPrChange w:id="14358" w:author="León Prieto" w:date="2023-07-07T22:51:00Z">
              <w:rPr>
                <w:rFonts w:ascii="Consolas" w:hAnsi="Consolas" w:cs="Courier New"/>
                <w:sz w:val="17"/>
                <w:szCs w:val="17"/>
              </w:rPr>
            </w:rPrChange>
          </w:rPr>
          <w:t xml:space="preserve">35. </w:t>
        </w:r>
        <w:r w:rsidRPr="007312CF">
          <w:rPr>
            <w:rFonts w:ascii="Consolas" w:hAnsi="Consolas" w:cs="Courier New"/>
            <w:color w:val="000000"/>
            <w:sz w:val="17"/>
            <w:szCs w:val="17"/>
            <w:lang w:val="en-US"/>
            <w:rPrChange w:id="14359"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360"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36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362"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63" w:author="León Prieto" w:date="2023-07-07T22:51:00Z">
              <w:rPr>
                <w:rFonts w:ascii="Consolas" w:hAnsi="Consolas" w:cs="Courier New"/>
                <w:color w:val="000000"/>
                <w:sz w:val="17"/>
                <w:szCs w:val="17"/>
              </w:rPr>
            </w:rPrChange>
          </w:rPr>
          <w:t xml:space="preserve">esc_4 </w:t>
        </w:r>
        <w:r w:rsidRPr="007312CF">
          <w:rPr>
            <w:rFonts w:ascii="Consolas" w:hAnsi="Consolas" w:cs="Courier New"/>
            <w:color w:val="666600"/>
            <w:sz w:val="17"/>
            <w:szCs w:val="17"/>
            <w:lang w:val="en-US"/>
            <w:rPrChange w:id="14364" w:author="León Prieto" w:date="2023-07-07T22:51:00Z">
              <w:rPr>
                <w:rFonts w:ascii="Consolas" w:hAnsi="Consolas" w:cs="Courier New"/>
                <w:color w:val="666600"/>
                <w:sz w:val="17"/>
                <w:szCs w:val="17"/>
              </w:rPr>
            </w:rPrChange>
          </w:rPr>
          <w:t>&lt;</w:t>
        </w:r>
        <w:r w:rsidRPr="007312CF">
          <w:rPr>
            <w:rFonts w:ascii="Consolas" w:hAnsi="Consolas" w:cs="Courier New"/>
            <w:color w:val="000000"/>
            <w:sz w:val="17"/>
            <w:szCs w:val="17"/>
            <w:lang w:val="en-US"/>
            <w:rPrChange w:id="1436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366" w:author="León Prieto" w:date="2023-07-07T22:51:00Z">
              <w:rPr>
                <w:rFonts w:ascii="Consolas" w:hAnsi="Consolas" w:cs="Courier New"/>
                <w:color w:val="006666"/>
                <w:sz w:val="17"/>
                <w:szCs w:val="17"/>
              </w:rPr>
            </w:rPrChange>
          </w:rPr>
          <w:t>1000</w:t>
        </w:r>
        <w:r w:rsidRPr="007312CF">
          <w:rPr>
            <w:rFonts w:ascii="Consolas" w:hAnsi="Consolas" w:cs="Courier New"/>
            <w:color w:val="666600"/>
            <w:sz w:val="17"/>
            <w:szCs w:val="17"/>
            <w:lang w:val="en-US"/>
            <w:rPrChange w:id="14367"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68" w:author="León Prieto" w:date="2023-07-07T22:51:00Z">
              <w:rPr>
                <w:rFonts w:ascii="Consolas" w:hAnsi="Consolas" w:cs="Courier New"/>
                <w:color w:val="000000"/>
                <w:sz w:val="17"/>
                <w:szCs w:val="17"/>
              </w:rPr>
            </w:rPrChange>
          </w:rPr>
          <w:t xml:space="preserve"> esc_4 </w:t>
        </w:r>
        <w:r w:rsidRPr="007312CF">
          <w:rPr>
            <w:rFonts w:ascii="Consolas" w:hAnsi="Consolas" w:cs="Courier New"/>
            <w:color w:val="666600"/>
            <w:sz w:val="17"/>
            <w:szCs w:val="17"/>
            <w:lang w:val="en-US"/>
            <w:rPrChange w:id="14369"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70"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371" w:author="León Prieto" w:date="2023-07-07T22:51:00Z">
              <w:rPr>
                <w:rFonts w:ascii="Consolas" w:hAnsi="Consolas" w:cs="Courier New"/>
                <w:color w:val="006666"/>
                <w:sz w:val="17"/>
                <w:szCs w:val="17"/>
              </w:rPr>
            </w:rPrChange>
          </w:rPr>
          <w:t>950</w:t>
        </w:r>
        <w:r w:rsidRPr="007312CF">
          <w:rPr>
            <w:rFonts w:ascii="Consolas" w:hAnsi="Consolas" w:cs="Courier New"/>
            <w:color w:val="666600"/>
            <w:sz w:val="17"/>
            <w:szCs w:val="17"/>
            <w:lang w:val="en-US"/>
            <w:rPrChange w:id="14372"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373" w:author="León Prieto" w:date="2023-07-07T22:51:00Z">
              <w:rPr>
                <w:rFonts w:ascii="Consolas" w:hAnsi="Consolas" w:cs="Courier New"/>
                <w:color w:val="000000"/>
                <w:sz w:val="17"/>
                <w:szCs w:val="17"/>
              </w:rPr>
            </w:rPrChange>
          </w:rPr>
          <w:t xml:space="preserve"> </w:t>
        </w:r>
      </w:ins>
    </w:p>
    <w:p w14:paraId="7214605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374" w:author="León Prieto" w:date="2023-07-07T22:50:00Z"/>
          <w:rFonts w:ascii="Consolas" w:hAnsi="Consolas" w:cs="Courier New"/>
          <w:sz w:val="17"/>
          <w:szCs w:val="17"/>
          <w:lang w:val="en-US"/>
          <w:rPrChange w:id="14375" w:author="León Prieto" w:date="2023-07-07T22:51:00Z">
            <w:rPr>
              <w:ins w:id="14376" w:author="León Prieto" w:date="2023-07-07T22:50:00Z"/>
              <w:rFonts w:ascii="Consolas" w:hAnsi="Consolas" w:cs="Courier New"/>
              <w:sz w:val="17"/>
              <w:szCs w:val="17"/>
            </w:rPr>
          </w:rPrChange>
        </w:rPr>
      </w:pPr>
      <w:ins w:id="14377" w:author="León Prieto" w:date="2023-07-07T22:50:00Z">
        <w:r w:rsidRPr="007312CF">
          <w:rPr>
            <w:rFonts w:ascii="Consolas" w:hAnsi="Consolas" w:cs="Courier New"/>
            <w:sz w:val="17"/>
            <w:szCs w:val="17"/>
            <w:lang w:val="en-US"/>
            <w:rPrChange w:id="14378" w:author="León Prieto" w:date="2023-07-07T22:51:00Z">
              <w:rPr>
                <w:rFonts w:ascii="Consolas" w:hAnsi="Consolas" w:cs="Courier New"/>
                <w:sz w:val="17"/>
                <w:szCs w:val="17"/>
              </w:rPr>
            </w:rPrChange>
          </w:rPr>
          <w:t xml:space="preserve">36. </w:t>
        </w:r>
        <w:r w:rsidRPr="007312CF">
          <w:rPr>
            <w:rFonts w:ascii="Consolas" w:hAnsi="Consolas" w:cs="Courier New"/>
            <w:color w:val="000000"/>
            <w:sz w:val="17"/>
            <w:szCs w:val="17"/>
            <w:lang w:val="en-US"/>
            <w:rPrChange w:id="14379" w:author="León Prieto" w:date="2023-07-07T22:51:00Z">
              <w:rPr>
                <w:rFonts w:ascii="Consolas" w:hAnsi="Consolas" w:cs="Courier New"/>
                <w:color w:val="000000"/>
                <w:sz w:val="17"/>
                <w:szCs w:val="17"/>
              </w:rPr>
            </w:rPrChange>
          </w:rPr>
          <w:t> </w:t>
        </w:r>
      </w:ins>
    </w:p>
    <w:p w14:paraId="12C1DC6E"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380" w:author="León Prieto" w:date="2023-07-07T22:50:00Z"/>
          <w:rFonts w:ascii="Consolas" w:hAnsi="Consolas" w:cs="Courier New"/>
          <w:sz w:val="17"/>
          <w:szCs w:val="17"/>
          <w:lang w:val="en-US"/>
          <w:rPrChange w:id="14381" w:author="León Prieto" w:date="2023-07-07T22:51:00Z">
            <w:rPr>
              <w:ins w:id="14382" w:author="León Prieto" w:date="2023-07-07T22:50:00Z"/>
              <w:rFonts w:ascii="Consolas" w:hAnsi="Consolas" w:cs="Courier New"/>
              <w:sz w:val="17"/>
              <w:szCs w:val="17"/>
            </w:rPr>
          </w:rPrChange>
        </w:rPr>
      </w:pPr>
      <w:ins w:id="14383" w:author="León Prieto" w:date="2023-07-07T22:50:00Z">
        <w:r w:rsidRPr="007312CF">
          <w:rPr>
            <w:rFonts w:ascii="Consolas" w:hAnsi="Consolas" w:cs="Courier New"/>
            <w:sz w:val="17"/>
            <w:szCs w:val="17"/>
            <w:lang w:val="en-US"/>
            <w:rPrChange w:id="14384" w:author="León Prieto" w:date="2023-07-07T22:51:00Z">
              <w:rPr>
                <w:rFonts w:ascii="Consolas" w:hAnsi="Consolas" w:cs="Courier New"/>
                <w:sz w:val="17"/>
                <w:szCs w:val="17"/>
              </w:rPr>
            </w:rPrChange>
          </w:rPr>
          <w:t xml:space="preserve">37. </w:t>
        </w:r>
        <w:r w:rsidRPr="007312CF">
          <w:rPr>
            <w:rFonts w:ascii="Consolas" w:hAnsi="Consolas" w:cs="Courier New"/>
            <w:color w:val="000000"/>
            <w:sz w:val="17"/>
            <w:szCs w:val="17"/>
            <w:lang w:val="en-US"/>
            <w:rPrChange w:id="1438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386"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38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38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89" w:author="León Prieto" w:date="2023-07-07T22:51:00Z">
              <w:rPr>
                <w:rFonts w:ascii="Consolas" w:hAnsi="Consolas" w:cs="Courier New"/>
                <w:color w:val="000000"/>
                <w:sz w:val="17"/>
                <w:szCs w:val="17"/>
              </w:rPr>
            </w:rPrChange>
          </w:rPr>
          <w:t xml:space="preserve">esc_1 </w:t>
        </w:r>
        <w:r w:rsidRPr="007312CF">
          <w:rPr>
            <w:rFonts w:ascii="Consolas" w:hAnsi="Consolas" w:cs="Courier New"/>
            <w:color w:val="666600"/>
            <w:sz w:val="17"/>
            <w:szCs w:val="17"/>
            <w:lang w:val="en-US"/>
            <w:rPrChange w:id="14390" w:author="León Prieto" w:date="2023-07-07T22:51: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439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392"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39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94" w:author="León Prieto" w:date="2023-07-07T22:51:00Z">
              <w:rPr>
                <w:rFonts w:ascii="Consolas" w:hAnsi="Consolas" w:cs="Courier New"/>
                <w:color w:val="000000"/>
                <w:sz w:val="17"/>
                <w:szCs w:val="17"/>
              </w:rPr>
            </w:rPrChange>
          </w:rPr>
          <w:t xml:space="preserve"> esc_1 </w:t>
        </w:r>
        <w:r w:rsidRPr="007312CF">
          <w:rPr>
            <w:rFonts w:ascii="Consolas" w:hAnsi="Consolas" w:cs="Courier New"/>
            <w:color w:val="666600"/>
            <w:sz w:val="17"/>
            <w:szCs w:val="17"/>
            <w:lang w:val="en-US"/>
            <w:rPrChange w:id="1439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396"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397"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398"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399" w:author="León Prieto" w:date="2023-07-07T22:51:00Z">
              <w:rPr>
                <w:rFonts w:ascii="Consolas" w:hAnsi="Consolas" w:cs="Courier New"/>
                <w:color w:val="000000"/>
                <w:sz w:val="17"/>
                <w:szCs w:val="17"/>
              </w:rPr>
            </w:rPrChange>
          </w:rPr>
          <w:t xml:space="preserve"> </w:t>
        </w:r>
      </w:ins>
    </w:p>
    <w:p w14:paraId="3232193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00" w:author="León Prieto" w:date="2023-07-07T22:50:00Z"/>
          <w:rFonts w:ascii="Consolas" w:hAnsi="Consolas" w:cs="Courier New"/>
          <w:sz w:val="17"/>
          <w:szCs w:val="17"/>
          <w:u w:val="single"/>
          <w:lang w:val="en-US"/>
          <w:rPrChange w:id="14401" w:author="León Prieto" w:date="2023-07-07T22:51:00Z">
            <w:rPr>
              <w:ins w:id="14402" w:author="León Prieto" w:date="2023-07-07T22:50:00Z"/>
              <w:rFonts w:ascii="Consolas" w:hAnsi="Consolas" w:cs="Courier New"/>
              <w:sz w:val="17"/>
              <w:szCs w:val="17"/>
            </w:rPr>
          </w:rPrChange>
        </w:rPr>
      </w:pPr>
      <w:ins w:id="14403" w:author="León Prieto" w:date="2023-07-07T22:50:00Z">
        <w:r w:rsidRPr="007312CF">
          <w:rPr>
            <w:rFonts w:ascii="Consolas" w:hAnsi="Consolas" w:cs="Courier New"/>
            <w:sz w:val="17"/>
            <w:szCs w:val="17"/>
            <w:lang w:val="en-US"/>
            <w:rPrChange w:id="14404" w:author="León Prieto" w:date="2023-07-07T22:51:00Z">
              <w:rPr>
                <w:rFonts w:ascii="Consolas" w:hAnsi="Consolas" w:cs="Courier New"/>
                <w:sz w:val="17"/>
                <w:szCs w:val="17"/>
              </w:rPr>
            </w:rPrChange>
          </w:rPr>
          <w:t xml:space="preserve">38. </w:t>
        </w:r>
        <w:r w:rsidRPr="007312CF">
          <w:rPr>
            <w:rFonts w:ascii="Consolas" w:hAnsi="Consolas" w:cs="Courier New"/>
            <w:color w:val="000000"/>
            <w:sz w:val="17"/>
            <w:szCs w:val="17"/>
            <w:lang w:val="en-US"/>
            <w:rPrChange w:id="1440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406"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40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40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09" w:author="León Prieto" w:date="2023-07-07T22:51:00Z">
              <w:rPr>
                <w:rFonts w:ascii="Consolas" w:hAnsi="Consolas" w:cs="Courier New"/>
                <w:color w:val="000000"/>
                <w:sz w:val="17"/>
                <w:szCs w:val="17"/>
              </w:rPr>
            </w:rPrChange>
          </w:rPr>
          <w:t xml:space="preserve">esc_2 </w:t>
        </w:r>
        <w:r w:rsidRPr="007312CF">
          <w:rPr>
            <w:rFonts w:ascii="Consolas" w:hAnsi="Consolas" w:cs="Courier New"/>
            <w:color w:val="666600"/>
            <w:sz w:val="17"/>
            <w:szCs w:val="17"/>
            <w:lang w:val="en-US"/>
            <w:rPrChange w:id="14410" w:author="León Prieto" w:date="2023-07-07T22:51: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441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412"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1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14" w:author="León Prieto" w:date="2023-07-07T22:51:00Z">
              <w:rPr>
                <w:rFonts w:ascii="Consolas" w:hAnsi="Consolas" w:cs="Courier New"/>
                <w:color w:val="000000"/>
                <w:sz w:val="17"/>
                <w:szCs w:val="17"/>
              </w:rPr>
            </w:rPrChange>
          </w:rPr>
          <w:t xml:space="preserve"> esc_2 </w:t>
        </w:r>
        <w:r w:rsidRPr="007312CF">
          <w:rPr>
            <w:rFonts w:ascii="Consolas" w:hAnsi="Consolas" w:cs="Courier New"/>
            <w:color w:val="666600"/>
            <w:sz w:val="17"/>
            <w:szCs w:val="17"/>
            <w:lang w:val="en-US"/>
            <w:rPrChange w:id="1441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16"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417"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18"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419" w:author="León Prieto" w:date="2023-07-07T22:51:00Z">
              <w:rPr>
                <w:rFonts w:ascii="Consolas" w:hAnsi="Consolas" w:cs="Courier New"/>
                <w:color w:val="000000"/>
                <w:sz w:val="17"/>
                <w:szCs w:val="17"/>
              </w:rPr>
            </w:rPrChange>
          </w:rPr>
          <w:t xml:space="preserve">  </w:t>
        </w:r>
      </w:ins>
    </w:p>
    <w:p w14:paraId="46FD2D3D"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20" w:author="León Prieto" w:date="2023-07-07T22:50:00Z"/>
          <w:rFonts w:ascii="Consolas" w:hAnsi="Consolas" w:cs="Courier New"/>
          <w:sz w:val="17"/>
          <w:szCs w:val="17"/>
          <w:lang w:val="en-US"/>
          <w:rPrChange w:id="14421" w:author="León Prieto" w:date="2023-07-07T22:51:00Z">
            <w:rPr>
              <w:ins w:id="14422" w:author="León Prieto" w:date="2023-07-07T22:50:00Z"/>
              <w:rFonts w:ascii="Consolas" w:hAnsi="Consolas" w:cs="Courier New"/>
              <w:sz w:val="17"/>
              <w:szCs w:val="17"/>
            </w:rPr>
          </w:rPrChange>
        </w:rPr>
      </w:pPr>
      <w:ins w:id="14423" w:author="León Prieto" w:date="2023-07-07T22:50:00Z">
        <w:r w:rsidRPr="007312CF">
          <w:rPr>
            <w:rFonts w:ascii="Consolas" w:hAnsi="Consolas" w:cs="Courier New"/>
            <w:sz w:val="17"/>
            <w:szCs w:val="17"/>
            <w:lang w:val="en-US"/>
            <w:rPrChange w:id="14424" w:author="León Prieto" w:date="2023-07-07T22:51:00Z">
              <w:rPr>
                <w:rFonts w:ascii="Consolas" w:hAnsi="Consolas" w:cs="Courier New"/>
                <w:sz w:val="17"/>
                <w:szCs w:val="17"/>
              </w:rPr>
            </w:rPrChange>
          </w:rPr>
          <w:t xml:space="preserve">39. </w:t>
        </w:r>
        <w:r w:rsidRPr="007312CF">
          <w:rPr>
            <w:rFonts w:ascii="Consolas" w:hAnsi="Consolas" w:cs="Courier New"/>
            <w:color w:val="000000"/>
            <w:sz w:val="17"/>
            <w:szCs w:val="17"/>
            <w:lang w:val="en-US"/>
            <w:rPrChange w:id="1442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426"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42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42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29" w:author="León Prieto" w:date="2023-07-07T22:51:00Z">
              <w:rPr>
                <w:rFonts w:ascii="Consolas" w:hAnsi="Consolas" w:cs="Courier New"/>
                <w:color w:val="000000"/>
                <w:sz w:val="17"/>
                <w:szCs w:val="17"/>
              </w:rPr>
            </w:rPrChange>
          </w:rPr>
          <w:t xml:space="preserve">esc_3 </w:t>
        </w:r>
        <w:r w:rsidRPr="007312CF">
          <w:rPr>
            <w:rFonts w:ascii="Consolas" w:hAnsi="Consolas" w:cs="Courier New"/>
            <w:color w:val="666600"/>
            <w:sz w:val="17"/>
            <w:szCs w:val="17"/>
            <w:lang w:val="en-US"/>
            <w:rPrChange w:id="14430" w:author="León Prieto" w:date="2023-07-07T22:51: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443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432"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3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34" w:author="León Prieto" w:date="2023-07-07T22:51:00Z">
              <w:rPr>
                <w:rFonts w:ascii="Consolas" w:hAnsi="Consolas" w:cs="Courier New"/>
                <w:color w:val="000000"/>
                <w:sz w:val="17"/>
                <w:szCs w:val="17"/>
              </w:rPr>
            </w:rPrChange>
          </w:rPr>
          <w:t xml:space="preserve"> esc_3 </w:t>
        </w:r>
        <w:r w:rsidRPr="007312CF">
          <w:rPr>
            <w:rFonts w:ascii="Consolas" w:hAnsi="Consolas" w:cs="Courier New"/>
            <w:color w:val="666600"/>
            <w:sz w:val="17"/>
            <w:szCs w:val="17"/>
            <w:lang w:val="en-US"/>
            <w:rPrChange w:id="1443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36"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437"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38"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439" w:author="León Prieto" w:date="2023-07-07T22:51:00Z">
              <w:rPr>
                <w:rFonts w:ascii="Consolas" w:hAnsi="Consolas" w:cs="Courier New"/>
                <w:color w:val="000000"/>
                <w:sz w:val="17"/>
                <w:szCs w:val="17"/>
              </w:rPr>
            </w:rPrChange>
          </w:rPr>
          <w:t xml:space="preserve">  </w:t>
        </w:r>
      </w:ins>
    </w:p>
    <w:p w14:paraId="79BD5F17"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40" w:author="León Prieto" w:date="2023-07-07T22:50:00Z"/>
          <w:rFonts w:ascii="Consolas" w:hAnsi="Consolas" w:cs="Courier New"/>
          <w:sz w:val="17"/>
          <w:szCs w:val="17"/>
          <w:lang w:val="en-US"/>
          <w:rPrChange w:id="14441" w:author="León Prieto" w:date="2023-07-07T22:51:00Z">
            <w:rPr>
              <w:ins w:id="14442" w:author="León Prieto" w:date="2023-07-07T22:50:00Z"/>
              <w:rFonts w:ascii="Consolas" w:hAnsi="Consolas" w:cs="Courier New"/>
              <w:sz w:val="17"/>
              <w:szCs w:val="17"/>
            </w:rPr>
          </w:rPrChange>
        </w:rPr>
      </w:pPr>
      <w:ins w:id="14443" w:author="León Prieto" w:date="2023-07-07T22:50:00Z">
        <w:r w:rsidRPr="007312CF">
          <w:rPr>
            <w:rFonts w:ascii="Consolas" w:hAnsi="Consolas" w:cs="Courier New"/>
            <w:sz w:val="17"/>
            <w:szCs w:val="17"/>
            <w:lang w:val="en-US"/>
            <w:rPrChange w:id="14444" w:author="León Prieto" w:date="2023-07-07T22:51:00Z">
              <w:rPr>
                <w:rFonts w:ascii="Consolas" w:hAnsi="Consolas" w:cs="Courier New"/>
                <w:sz w:val="17"/>
                <w:szCs w:val="17"/>
              </w:rPr>
            </w:rPrChange>
          </w:rPr>
          <w:t xml:space="preserve">40. </w:t>
        </w:r>
        <w:r w:rsidRPr="007312CF">
          <w:rPr>
            <w:rFonts w:ascii="Consolas" w:hAnsi="Consolas" w:cs="Courier New"/>
            <w:color w:val="000000"/>
            <w:sz w:val="17"/>
            <w:szCs w:val="17"/>
            <w:lang w:val="en-US"/>
            <w:rPrChange w:id="14445"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0088"/>
            <w:sz w:val="17"/>
            <w:szCs w:val="17"/>
            <w:lang w:val="en-US"/>
            <w:rPrChange w:id="14446" w:author="León Prieto" w:date="2023-07-07T22:51:00Z">
              <w:rPr>
                <w:rFonts w:ascii="Consolas" w:hAnsi="Consolas" w:cs="Courier New"/>
                <w:color w:val="000088"/>
                <w:sz w:val="17"/>
                <w:szCs w:val="17"/>
              </w:rPr>
            </w:rPrChange>
          </w:rPr>
          <w:t>if</w:t>
        </w:r>
        <w:r w:rsidRPr="007312CF">
          <w:rPr>
            <w:rFonts w:ascii="Consolas" w:hAnsi="Consolas" w:cs="Courier New"/>
            <w:color w:val="000000"/>
            <w:sz w:val="17"/>
            <w:szCs w:val="17"/>
            <w:lang w:val="en-US"/>
            <w:rPrChange w:id="14447" w:author="León Prieto" w:date="2023-07-07T22:51:00Z">
              <w:rPr>
                <w:rFonts w:ascii="Consolas" w:hAnsi="Consolas" w:cs="Courier New"/>
                <w:color w:val="000000"/>
                <w:sz w:val="17"/>
                <w:szCs w:val="17"/>
              </w:rPr>
            </w:rPrChange>
          </w:rPr>
          <w:t xml:space="preserve"> </w:t>
        </w:r>
        <w:r w:rsidRPr="007312CF">
          <w:rPr>
            <w:rFonts w:ascii="Consolas" w:hAnsi="Consolas" w:cs="Courier New"/>
            <w:color w:val="666600"/>
            <w:sz w:val="17"/>
            <w:szCs w:val="17"/>
            <w:lang w:val="en-US"/>
            <w:rPrChange w:id="14448"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49" w:author="León Prieto" w:date="2023-07-07T22:51:00Z">
              <w:rPr>
                <w:rFonts w:ascii="Consolas" w:hAnsi="Consolas" w:cs="Courier New"/>
                <w:color w:val="000000"/>
                <w:sz w:val="17"/>
                <w:szCs w:val="17"/>
              </w:rPr>
            </w:rPrChange>
          </w:rPr>
          <w:t xml:space="preserve">esc_4 </w:t>
        </w:r>
        <w:r w:rsidRPr="007312CF">
          <w:rPr>
            <w:rFonts w:ascii="Consolas" w:hAnsi="Consolas" w:cs="Courier New"/>
            <w:color w:val="666600"/>
            <w:sz w:val="17"/>
            <w:szCs w:val="17"/>
            <w:lang w:val="en-US"/>
            <w:rPrChange w:id="14450" w:author="León Prieto" w:date="2023-07-07T22:51:00Z">
              <w:rPr>
                <w:rFonts w:ascii="Consolas" w:hAnsi="Consolas" w:cs="Courier New"/>
                <w:color w:val="666600"/>
                <w:sz w:val="17"/>
                <w:szCs w:val="17"/>
              </w:rPr>
            </w:rPrChange>
          </w:rPr>
          <w:t>&gt;</w:t>
        </w:r>
        <w:r w:rsidRPr="007312CF">
          <w:rPr>
            <w:rFonts w:ascii="Consolas" w:hAnsi="Consolas" w:cs="Courier New"/>
            <w:color w:val="000000"/>
            <w:sz w:val="17"/>
            <w:szCs w:val="17"/>
            <w:lang w:val="en-US"/>
            <w:rPrChange w:id="14451" w:author="León Prieto" w:date="2023-07-07T22:51:00Z">
              <w:rPr>
                <w:rFonts w:ascii="Consolas" w:hAnsi="Consolas" w:cs="Courier New"/>
                <w:color w:val="000000"/>
                <w:sz w:val="17"/>
                <w:szCs w:val="17"/>
              </w:rPr>
            </w:rPrChange>
          </w:rPr>
          <w:t xml:space="preserve"> </w:t>
        </w:r>
        <w:r w:rsidRPr="007312CF">
          <w:rPr>
            <w:rFonts w:ascii="Consolas" w:hAnsi="Consolas" w:cs="Courier New"/>
            <w:color w:val="006666"/>
            <w:sz w:val="17"/>
            <w:szCs w:val="17"/>
            <w:lang w:val="en-US"/>
            <w:rPrChange w:id="14452"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5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54" w:author="León Prieto" w:date="2023-07-07T22:51:00Z">
              <w:rPr>
                <w:rFonts w:ascii="Consolas" w:hAnsi="Consolas" w:cs="Courier New"/>
                <w:color w:val="000000"/>
                <w:sz w:val="17"/>
                <w:szCs w:val="17"/>
              </w:rPr>
            </w:rPrChange>
          </w:rPr>
          <w:t xml:space="preserve"> esc_4 </w:t>
        </w:r>
        <w:r w:rsidRPr="007312CF">
          <w:rPr>
            <w:rFonts w:ascii="Consolas" w:hAnsi="Consolas" w:cs="Courier New"/>
            <w:color w:val="666600"/>
            <w:sz w:val="17"/>
            <w:szCs w:val="17"/>
            <w:lang w:val="en-US"/>
            <w:rPrChange w:id="1445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56" w:author="León Prieto" w:date="2023-07-07T22:51:00Z">
              <w:rPr>
                <w:rFonts w:ascii="Consolas" w:hAnsi="Consolas" w:cs="Courier New"/>
                <w:color w:val="000000"/>
                <w:sz w:val="17"/>
                <w:szCs w:val="17"/>
              </w:rPr>
            </w:rPrChange>
          </w:rPr>
          <w:t xml:space="preserve"> </w:t>
        </w:r>
        <w:proofErr w:type="gramStart"/>
        <w:r w:rsidRPr="007312CF">
          <w:rPr>
            <w:rFonts w:ascii="Consolas" w:hAnsi="Consolas" w:cs="Courier New"/>
            <w:color w:val="006666"/>
            <w:sz w:val="17"/>
            <w:szCs w:val="17"/>
            <w:lang w:val="en-US"/>
            <w:rPrChange w:id="14457" w:author="León Prieto" w:date="2023-07-07T22:51:00Z">
              <w:rPr>
                <w:rFonts w:ascii="Consolas" w:hAnsi="Consolas" w:cs="Courier New"/>
                <w:color w:val="006666"/>
                <w:sz w:val="17"/>
                <w:szCs w:val="17"/>
              </w:rPr>
            </w:rPrChange>
          </w:rPr>
          <w:t>2000</w:t>
        </w:r>
        <w:r w:rsidRPr="007312CF">
          <w:rPr>
            <w:rFonts w:ascii="Consolas" w:hAnsi="Consolas" w:cs="Courier New"/>
            <w:color w:val="666600"/>
            <w:sz w:val="17"/>
            <w:szCs w:val="17"/>
            <w:lang w:val="en-US"/>
            <w:rPrChange w:id="14458"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459" w:author="León Prieto" w:date="2023-07-07T22:51:00Z">
              <w:rPr>
                <w:rFonts w:ascii="Consolas" w:hAnsi="Consolas" w:cs="Courier New"/>
                <w:color w:val="000000"/>
                <w:sz w:val="17"/>
                <w:szCs w:val="17"/>
              </w:rPr>
            </w:rPrChange>
          </w:rPr>
          <w:t xml:space="preserve"> </w:t>
        </w:r>
      </w:ins>
    </w:p>
    <w:p w14:paraId="70F5DEB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60" w:author="León Prieto" w:date="2023-07-07T22:50:00Z"/>
          <w:rFonts w:ascii="Consolas" w:hAnsi="Consolas" w:cs="Courier New"/>
          <w:sz w:val="17"/>
          <w:szCs w:val="17"/>
          <w:lang w:val="en-US"/>
          <w:rPrChange w:id="14461" w:author="León Prieto" w:date="2023-07-07T22:51:00Z">
            <w:rPr>
              <w:ins w:id="14462" w:author="León Prieto" w:date="2023-07-07T22:50:00Z"/>
              <w:rFonts w:ascii="Consolas" w:hAnsi="Consolas" w:cs="Courier New"/>
              <w:sz w:val="17"/>
              <w:szCs w:val="17"/>
            </w:rPr>
          </w:rPrChange>
        </w:rPr>
      </w:pPr>
      <w:proofErr w:type="gramStart"/>
      <w:ins w:id="14463" w:author="León Prieto" w:date="2023-07-07T22:50:00Z">
        <w:r w:rsidRPr="007312CF">
          <w:rPr>
            <w:rFonts w:ascii="Consolas" w:hAnsi="Consolas" w:cs="Courier New"/>
            <w:sz w:val="17"/>
            <w:szCs w:val="17"/>
            <w:lang w:val="en-US"/>
            <w:rPrChange w:id="14464" w:author="León Prieto" w:date="2023-07-07T22:51:00Z">
              <w:rPr>
                <w:rFonts w:ascii="Consolas" w:hAnsi="Consolas" w:cs="Courier New"/>
                <w:sz w:val="17"/>
                <w:szCs w:val="17"/>
              </w:rPr>
            </w:rPrChange>
          </w:rPr>
          <w:t xml:space="preserve">41. </w:t>
        </w:r>
        <w:r w:rsidRPr="007312CF">
          <w:rPr>
            <w:rFonts w:ascii="Consolas" w:hAnsi="Consolas" w:cs="Courier New"/>
            <w:color w:val="666600"/>
            <w:sz w:val="17"/>
            <w:szCs w:val="17"/>
            <w:lang w:val="en-US"/>
            <w:rPrChange w:id="14465" w:author="León Prieto" w:date="2023-07-07T22:51:00Z">
              <w:rPr>
                <w:rFonts w:ascii="Consolas" w:hAnsi="Consolas" w:cs="Courier New"/>
                <w:color w:val="666600"/>
                <w:sz w:val="17"/>
                <w:szCs w:val="17"/>
              </w:rPr>
            </w:rPrChange>
          </w:rPr>
          <w:t>}</w:t>
        </w:r>
        <w:proofErr w:type="gramEnd"/>
      </w:ins>
    </w:p>
    <w:p w14:paraId="236D8838"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66" w:author="León Prieto" w:date="2023-07-07T22:50:00Z"/>
          <w:rFonts w:ascii="Consolas" w:hAnsi="Consolas" w:cs="Courier New"/>
          <w:sz w:val="17"/>
          <w:szCs w:val="17"/>
          <w:lang w:val="en-US"/>
          <w:rPrChange w:id="14467" w:author="León Prieto" w:date="2023-07-07T22:51:00Z">
            <w:rPr>
              <w:ins w:id="14468" w:author="León Prieto" w:date="2023-07-07T22:50:00Z"/>
              <w:rFonts w:ascii="Consolas" w:hAnsi="Consolas" w:cs="Courier New"/>
              <w:sz w:val="17"/>
              <w:szCs w:val="17"/>
            </w:rPr>
          </w:rPrChange>
        </w:rPr>
      </w:pPr>
      <w:ins w:id="14469" w:author="León Prieto" w:date="2023-07-07T22:50:00Z">
        <w:r w:rsidRPr="007312CF">
          <w:rPr>
            <w:rFonts w:ascii="Consolas" w:hAnsi="Consolas" w:cs="Courier New"/>
            <w:sz w:val="17"/>
            <w:szCs w:val="17"/>
            <w:lang w:val="en-US"/>
            <w:rPrChange w:id="14470" w:author="León Prieto" w:date="2023-07-07T22:51:00Z">
              <w:rPr>
                <w:rFonts w:ascii="Consolas" w:hAnsi="Consolas" w:cs="Courier New"/>
                <w:sz w:val="17"/>
                <w:szCs w:val="17"/>
              </w:rPr>
            </w:rPrChange>
          </w:rPr>
          <w:t xml:space="preserve">42. </w:t>
        </w:r>
        <w:r w:rsidRPr="007312CF">
          <w:rPr>
            <w:rFonts w:ascii="Consolas" w:hAnsi="Consolas" w:cs="Courier New"/>
            <w:color w:val="000000"/>
            <w:sz w:val="17"/>
            <w:szCs w:val="17"/>
            <w:lang w:val="en-US"/>
            <w:rPrChange w:id="14471" w:author="León Prieto" w:date="2023-07-07T22:51:00Z">
              <w:rPr>
                <w:rFonts w:ascii="Consolas" w:hAnsi="Consolas" w:cs="Courier New"/>
                <w:color w:val="000000"/>
                <w:sz w:val="17"/>
                <w:szCs w:val="17"/>
              </w:rPr>
            </w:rPrChange>
          </w:rPr>
          <w:t> </w:t>
        </w:r>
      </w:ins>
    </w:p>
    <w:p w14:paraId="3C0F8451"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72" w:author="León Prieto" w:date="2023-07-07T22:50:00Z"/>
          <w:rFonts w:ascii="Consolas" w:hAnsi="Consolas" w:cs="Courier New"/>
          <w:sz w:val="17"/>
          <w:szCs w:val="17"/>
          <w:lang w:val="en-US"/>
          <w:rPrChange w:id="14473" w:author="León Prieto" w:date="2023-07-07T22:51:00Z">
            <w:rPr>
              <w:ins w:id="14474" w:author="León Prieto" w:date="2023-07-07T22:50:00Z"/>
              <w:rFonts w:ascii="Consolas" w:hAnsi="Consolas" w:cs="Courier New"/>
              <w:sz w:val="17"/>
              <w:szCs w:val="17"/>
            </w:rPr>
          </w:rPrChange>
        </w:rPr>
      </w:pPr>
      <w:ins w:id="14475" w:author="León Prieto" w:date="2023-07-07T22:50:00Z">
        <w:r w:rsidRPr="007312CF">
          <w:rPr>
            <w:rFonts w:ascii="Consolas" w:hAnsi="Consolas" w:cs="Courier New"/>
            <w:sz w:val="17"/>
            <w:szCs w:val="17"/>
            <w:lang w:val="en-US"/>
            <w:rPrChange w:id="14476" w:author="León Prieto" w:date="2023-07-07T22:51:00Z">
              <w:rPr>
                <w:rFonts w:ascii="Consolas" w:hAnsi="Consolas" w:cs="Courier New"/>
                <w:sz w:val="17"/>
                <w:szCs w:val="17"/>
              </w:rPr>
            </w:rPrChange>
          </w:rPr>
          <w:t xml:space="preserve">43. </w:t>
        </w:r>
        <w:r w:rsidRPr="007312CF">
          <w:rPr>
            <w:rFonts w:ascii="Consolas" w:hAnsi="Consolas" w:cs="Courier New"/>
            <w:color w:val="000088"/>
            <w:sz w:val="17"/>
            <w:szCs w:val="17"/>
            <w:lang w:val="en-US"/>
            <w:rPrChange w:id="14477" w:author="León Prieto" w:date="2023-07-07T22:51:00Z">
              <w:rPr>
                <w:rFonts w:ascii="Consolas" w:hAnsi="Consolas" w:cs="Courier New"/>
                <w:color w:val="000088"/>
                <w:sz w:val="17"/>
                <w:szCs w:val="17"/>
              </w:rPr>
            </w:rPrChange>
          </w:rPr>
          <w:t>void</w:t>
        </w:r>
        <w:r w:rsidRPr="007312CF">
          <w:rPr>
            <w:rFonts w:ascii="Consolas" w:hAnsi="Consolas" w:cs="Courier New"/>
            <w:color w:val="000000"/>
            <w:sz w:val="17"/>
            <w:szCs w:val="17"/>
            <w:lang w:val="en-US"/>
            <w:rPrChange w:id="14478" w:author="León Prieto" w:date="2023-07-07T22:51:00Z">
              <w:rPr>
                <w:rFonts w:ascii="Consolas" w:hAnsi="Consolas" w:cs="Courier New"/>
                <w:color w:val="000000"/>
                <w:sz w:val="17"/>
                <w:szCs w:val="17"/>
              </w:rPr>
            </w:rPrChange>
          </w:rPr>
          <w:t xml:space="preserve"> </w:t>
        </w:r>
        <w:proofErr w:type="spellStart"/>
        <w:r w:rsidRPr="007312CF">
          <w:rPr>
            <w:rFonts w:ascii="Consolas" w:hAnsi="Consolas" w:cs="Courier New"/>
            <w:color w:val="000000"/>
            <w:sz w:val="17"/>
            <w:szCs w:val="17"/>
            <w:lang w:val="en-US"/>
            <w:rPrChange w:id="14479" w:author="León Prieto" w:date="2023-07-07T22:51:00Z">
              <w:rPr>
                <w:rFonts w:ascii="Consolas" w:hAnsi="Consolas" w:cs="Courier New"/>
                <w:color w:val="000000"/>
                <w:sz w:val="17"/>
                <w:szCs w:val="17"/>
              </w:rPr>
            </w:rPrChange>
          </w:rPr>
          <w:t>act_esc_</w:t>
        </w:r>
        <w:proofErr w:type="gramStart"/>
        <w:r w:rsidRPr="007312CF">
          <w:rPr>
            <w:rFonts w:ascii="Consolas" w:hAnsi="Consolas" w:cs="Courier New"/>
            <w:color w:val="000000"/>
            <w:sz w:val="17"/>
            <w:szCs w:val="17"/>
            <w:lang w:val="en-US"/>
            <w:rPrChange w:id="14480" w:author="León Prieto" w:date="2023-07-07T22:51:00Z">
              <w:rPr>
                <w:rFonts w:ascii="Consolas" w:hAnsi="Consolas" w:cs="Courier New"/>
                <w:color w:val="000000"/>
                <w:sz w:val="17"/>
                <w:szCs w:val="17"/>
              </w:rPr>
            </w:rPrChange>
          </w:rPr>
          <w:t>PWM</w:t>
        </w:r>
        <w:proofErr w:type="spellEnd"/>
        <w:r w:rsidRPr="007312CF">
          <w:rPr>
            <w:rFonts w:ascii="Consolas" w:hAnsi="Consolas" w:cs="Courier New"/>
            <w:color w:val="666600"/>
            <w:sz w:val="17"/>
            <w:szCs w:val="17"/>
            <w:lang w:val="en-US"/>
            <w:rPrChange w:id="14481"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666600"/>
            <w:sz w:val="17"/>
            <w:szCs w:val="17"/>
            <w:lang w:val="en-US"/>
            <w:rPrChange w:id="14482" w:author="León Prieto" w:date="2023-07-07T22:51:00Z">
              <w:rPr>
                <w:rFonts w:ascii="Consolas" w:hAnsi="Consolas" w:cs="Courier New"/>
                <w:color w:val="666600"/>
                <w:sz w:val="17"/>
                <w:szCs w:val="17"/>
              </w:rPr>
            </w:rPrChange>
          </w:rPr>
          <w:t>){</w:t>
        </w:r>
      </w:ins>
    </w:p>
    <w:p w14:paraId="3A53E534" w14:textId="77777777" w:rsidR="007312CF" w:rsidRP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83" w:author="León Prieto" w:date="2023-07-07T22:50:00Z"/>
          <w:rFonts w:ascii="Consolas" w:hAnsi="Consolas" w:cs="Courier New"/>
          <w:sz w:val="17"/>
          <w:szCs w:val="17"/>
          <w:lang w:val="en-US"/>
          <w:rPrChange w:id="14484" w:author="León Prieto" w:date="2023-07-07T22:51:00Z">
            <w:rPr>
              <w:ins w:id="14485" w:author="León Prieto" w:date="2023-07-07T22:50:00Z"/>
              <w:rFonts w:ascii="Consolas" w:hAnsi="Consolas" w:cs="Courier New"/>
              <w:sz w:val="17"/>
              <w:szCs w:val="17"/>
            </w:rPr>
          </w:rPrChange>
        </w:rPr>
      </w:pPr>
      <w:ins w:id="14486" w:author="León Prieto" w:date="2023-07-07T22:50:00Z">
        <w:r w:rsidRPr="007312CF">
          <w:rPr>
            <w:rFonts w:ascii="Consolas" w:hAnsi="Consolas" w:cs="Courier New"/>
            <w:sz w:val="17"/>
            <w:szCs w:val="17"/>
            <w:lang w:val="en-US"/>
            <w:rPrChange w:id="14487" w:author="León Prieto" w:date="2023-07-07T22:51:00Z">
              <w:rPr>
                <w:rFonts w:ascii="Consolas" w:hAnsi="Consolas" w:cs="Courier New"/>
                <w:sz w:val="17"/>
                <w:szCs w:val="17"/>
              </w:rPr>
            </w:rPrChange>
          </w:rPr>
          <w:t xml:space="preserve">44. </w:t>
        </w:r>
        <w:r w:rsidRPr="007312CF">
          <w:rPr>
            <w:rFonts w:ascii="Consolas" w:hAnsi="Consolas" w:cs="Courier New"/>
            <w:color w:val="000000"/>
            <w:sz w:val="17"/>
            <w:szCs w:val="17"/>
            <w:lang w:val="en-US"/>
            <w:rPrChange w:id="14488" w:author="León Prieto" w:date="2023-07-07T22:51:00Z">
              <w:rPr>
                <w:rFonts w:ascii="Consolas" w:hAnsi="Consolas" w:cs="Courier New"/>
                <w:color w:val="000000"/>
                <w:sz w:val="17"/>
                <w:szCs w:val="17"/>
              </w:rPr>
            </w:rPrChange>
          </w:rPr>
          <w:t xml:space="preserve">  TIM_M1_M2</w:t>
        </w:r>
        <w:r w:rsidRPr="007312CF">
          <w:rPr>
            <w:rFonts w:ascii="Consolas" w:hAnsi="Consolas" w:cs="Courier New"/>
            <w:color w:val="666600"/>
            <w:sz w:val="17"/>
            <w:szCs w:val="17"/>
            <w:lang w:val="en-US"/>
            <w:rPrChange w:id="14489" w:author="León Prieto" w:date="2023-07-07T22:51:00Z">
              <w:rPr>
                <w:rFonts w:ascii="Consolas" w:hAnsi="Consolas" w:cs="Courier New"/>
                <w:color w:val="666600"/>
                <w:sz w:val="17"/>
                <w:szCs w:val="17"/>
              </w:rPr>
            </w:rPrChange>
          </w:rPr>
          <w:t>-&gt;</w:t>
        </w:r>
        <w:proofErr w:type="spellStart"/>
        <w:proofErr w:type="gramStart"/>
        <w:r w:rsidRPr="007312CF">
          <w:rPr>
            <w:rFonts w:ascii="Consolas" w:hAnsi="Consolas" w:cs="Courier New"/>
            <w:color w:val="000000"/>
            <w:sz w:val="17"/>
            <w:szCs w:val="17"/>
            <w:lang w:val="en-US"/>
            <w:rPrChange w:id="14490" w:author="León Prieto" w:date="2023-07-07T22:51:00Z">
              <w:rPr>
                <w:rFonts w:ascii="Consolas" w:hAnsi="Consolas" w:cs="Courier New"/>
                <w:color w:val="000000"/>
                <w:sz w:val="17"/>
                <w:szCs w:val="17"/>
              </w:rPr>
            </w:rPrChange>
          </w:rPr>
          <w:t>setCaptureCompare</w:t>
        </w:r>
        <w:proofErr w:type="spellEnd"/>
        <w:r w:rsidRPr="007312CF">
          <w:rPr>
            <w:rFonts w:ascii="Consolas" w:hAnsi="Consolas" w:cs="Courier New"/>
            <w:color w:val="666600"/>
            <w:sz w:val="17"/>
            <w:szCs w:val="17"/>
            <w:lang w:val="en-US"/>
            <w:rPrChange w:id="14491" w:author="León Prieto" w:date="2023-07-07T22:51:00Z">
              <w:rPr>
                <w:rFonts w:ascii="Consolas" w:hAnsi="Consolas" w:cs="Courier New"/>
                <w:color w:val="666600"/>
                <w:sz w:val="17"/>
                <w:szCs w:val="17"/>
              </w:rPr>
            </w:rPrChange>
          </w:rPr>
          <w:t>(</w:t>
        </w:r>
        <w:proofErr w:type="gramEnd"/>
        <w:r w:rsidRPr="007312CF">
          <w:rPr>
            <w:rFonts w:ascii="Consolas" w:hAnsi="Consolas" w:cs="Courier New"/>
            <w:color w:val="000000"/>
            <w:sz w:val="17"/>
            <w:szCs w:val="17"/>
            <w:lang w:val="en-US"/>
            <w:rPrChange w:id="14492" w:author="León Prieto" w:date="2023-07-07T22:51:00Z">
              <w:rPr>
                <w:rFonts w:ascii="Consolas" w:hAnsi="Consolas" w:cs="Courier New"/>
                <w:color w:val="000000"/>
                <w:sz w:val="17"/>
                <w:szCs w:val="17"/>
              </w:rPr>
            </w:rPrChange>
          </w:rPr>
          <w:t>channel_motor1</w:t>
        </w:r>
        <w:r w:rsidRPr="007312CF">
          <w:rPr>
            <w:rFonts w:ascii="Consolas" w:hAnsi="Consolas" w:cs="Courier New"/>
            <w:color w:val="666600"/>
            <w:sz w:val="17"/>
            <w:szCs w:val="17"/>
            <w:lang w:val="en-US"/>
            <w:rPrChange w:id="14493"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94" w:author="León Prieto" w:date="2023-07-07T22:51:00Z">
              <w:rPr>
                <w:rFonts w:ascii="Consolas" w:hAnsi="Consolas" w:cs="Courier New"/>
                <w:color w:val="000000"/>
                <w:sz w:val="17"/>
                <w:szCs w:val="17"/>
              </w:rPr>
            </w:rPrChange>
          </w:rPr>
          <w:t xml:space="preserve"> esc_1</w:t>
        </w:r>
        <w:r w:rsidRPr="007312CF">
          <w:rPr>
            <w:rFonts w:ascii="Consolas" w:hAnsi="Consolas" w:cs="Courier New"/>
            <w:color w:val="666600"/>
            <w:sz w:val="17"/>
            <w:szCs w:val="17"/>
            <w:lang w:val="en-US"/>
            <w:rPrChange w:id="14495" w:author="León Prieto" w:date="2023-07-07T22:51:00Z">
              <w:rPr>
                <w:rFonts w:ascii="Consolas" w:hAnsi="Consolas" w:cs="Courier New"/>
                <w:color w:val="666600"/>
                <w:sz w:val="17"/>
                <w:szCs w:val="17"/>
              </w:rPr>
            </w:rPrChange>
          </w:rPr>
          <w:t>,</w:t>
        </w:r>
        <w:r w:rsidRPr="007312CF">
          <w:rPr>
            <w:rFonts w:ascii="Consolas" w:hAnsi="Consolas" w:cs="Courier New"/>
            <w:color w:val="000000"/>
            <w:sz w:val="17"/>
            <w:szCs w:val="17"/>
            <w:lang w:val="en-US"/>
            <w:rPrChange w:id="14496" w:author="León Prieto" w:date="2023-07-07T22:51:00Z">
              <w:rPr>
                <w:rFonts w:ascii="Consolas" w:hAnsi="Consolas" w:cs="Courier New"/>
                <w:color w:val="000000"/>
                <w:sz w:val="17"/>
                <w:szCs w:val="17"/>
              </w:rPr>
            </w:rPrChange>
          </w:rPr>
          <w:t xml:space="preserve"> MICROSEC_COMPARE_FORMAT</w:t>
        </w:r>
        <w:r w:rsidRPr="007312CF">
          <w:rPr>
            <w:rFonts w:ascii="Consolas" w:hAnsi="Consolas" w:cs="Courier New"/>
            <w:color w:val="666600"/>
            <w:sz w:val="17"/>
            <w:szCs w:val="17"/>
            <w:lang w:val="en-US"/>
            <w:rPrChange w:id="14497" w:author="León Prieto" w:date="2023-07-07T22:51:00Z">
              <w:rPr>
                <w:rFonts w:ascii="Consolas" w:hAnsi="Consolas" w:cs="Courier New"/>
                <w:color w:val="666600"/>
                <w:sz w:val="17"/>
                <w:szCs w:val="17"/>
              </w:rPr>
            </w:rPrChange>
          </w:rPr>
          <w:t>);</w:t>
        </w:r>
      </w:ins>
    </w:p>
    <w:p w14:paraId="3F8CC432"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498" w:author="León Prieto" w:date="2023-07-07T22:50:00Z"/>
          <w:rFonts w:ascii="Consolas" w:hAnsi="Consolas" w:cs="Courier New"/>
          <w:sz w:val="17"/>
          <w:szCs w:val="17"/>
          <w:lang w:val="en-US"/>
          <w:rPrChange w:id="14499" w:author="Prieto Bailo, León Enrique" w:date="2023-07-07T23:03:00Z">
            <w:rPr>
              <w:ins w:id="14500" w:author="León Prieto" w:date="2023-07-07T22:50:00Z"/>
              <w:rFonts w:ascii="Consolas" w:hAnsi="Consolas" w:cs="Courier New"/>
              <w:sz w:val="17"/>
              <w:szCs w:val="17"/>
            </w:rPr>
          </w:rPrChange>
        </w:rPr>
      </w:pPr>
      <w:ins w:id="14501" w:author="León Prieto" w:date="2023-07-07T22:50:00Z">
        <w:r w:rsidRPr="00454AE3">
          <w:rPr>
            <w:rFonts w:ascii="Consolas" w:hAnsi="Consolas" w:cs="Courier New"/>
            <w:sz w:val="17"/>
            <w:szCs w:val="17"/>
            <w:lang w:val="en-US"/>
            <w:rPrChange w:id="14502" w:author="Prieto Bailo, León Enrique" w:date="2023-07-07T23:03:00Z">
              <w:rPr>
                <w:rFonts w:ascii="Consolas" w:hAnsi="Consolas" w:cs="Courier New"/>
                <w:sz w:val="17"/>
                <w:szCs w:val="17"/>
              </w:rPr>
            </w:rPrChange>
          </w:rPr>
          <w:t xml:space="preserve">45. </w:t>
        </w:r>
        <w:r w:rsidRPr="00454AE3">
          <w:rPr>
            <w:rFonts w:ascii="Consolas" w:hAnsi="Consolas" w:cs="Courier New"/>
            <w:color w:val="000000"/>
            <w:sz w:val="17"/>
            <w:szCs w:val="17"/>
            <w:lang w:val="en-US"/>
            <w:rPrChange w:id="14503" w:author="Prieto Bailo, León Enrique" w:date="2023-07-07T23:03:00Z">
              <w:rPr>
                <w:rFonts w:ascii="Consolas" w:hAnsi="Consolas" w:cs="Courier New"/>
                <w:color w:val="000000"/>
                <w:sz w:val="17"/>
                <w:szCs w:val="17"/>
              </w:rPr>
            </w:rPrChange>
          </w:rPr>
          <w:t xml:space="preserve">  TIM_M1_M2</w:t>
        </w:r>
        <w:r w:rsidRPr="00454AE3">
          <w:rPr>
            <w:rFonts w:ascii="Consolas" w:hAnsi="Consolas" w:cs="Courier New"/>
            <w:color w:val="666600"/>
            <w:sz w:val="17"/>
            <w:szCs w:val="17"/>
            <w:lang w:val="en-US"/>
            <w:rPrChange w:id="14504" w:author="Prieto Bailo, León Enrique" w:date="2023-07-07T23:03: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14505" w:author="Prieto Bailo, León Enrique" w:date="2023-07-07T23:03:00Z">
              <w:rPr>
                <w:rFonts w:ascii="Consolas" w:hAnsi="Consolas" w:cs="Courier New"/>
                <w:color w:val="000000"/>
                <w:sz w:val="17"/>
                <w:szCs w:val="17"/>
              </w:rPr>
            </w:rPrChange>
          </w:rPr>
          <w:t>setCaptureCompare</w:t>
        </w:r>
        <w:proofErr w:type="spellEnd"/>
        <w:r w:rsidRPr="00454AE3">
          <w:rPr>
            <w:rFonts w:ascii="Consolas" w:hAnsi="Consolas" w:cs="Courier New"/>
            <w:color w:val="666600"/>
            <w:sz w:val="17"/>
            <w:szCs w:val="17"/>
            <w:lang w:val="en-US"/>
            <w:rPrChange w:id="14506"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4507" w:author="Prieto Bailo, León Enrique" w:date="2023-07-07T23:03:00Z">
              <w:rPr>
                <w:rFonts w:ascii="Consolas" w:hAnsi="Consolas" w:cs="Courier New"/>
                <w:color w:val="000000"/>
                <w:sz w:val="17"/>
                <w:szCs w:val="17"/>
              </w:rPr>
            </w:rPrChange>
          </w:rPr>
          <w:t>channel_motor2</w:t>
        </w:r>
        <w:r w:rsidRPr="00454AE3">
          <w:rPr>
            <w:rFonts w:ascii="Consolas" w:hAnsi="Consolas" w:cs="Courier New"/>
            <w:color w:val="666600"/>
            <w:sz w:val="17"/>
            <w:szCs w:val="17"/>
            <w:lang w:val="en-US"/>
            <w:rPrChange w:id="14508"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09" w:author="Prieto Bailo, León Enrique" w:date="2023-07-07T23:03:00Z">
              <w:rPr>
                <w:rFonts w:ascii="Consolas" w:hAnsi="Consolas" w:cs="Courier New"/>
                <w:color w:val="000000"/>
                <w:sz w:val="17"/>
                <w:szCs w:val="17"/>
              </w:rPr>
            </w:rPrChange>
          </w:rPr>
          <w:t xml:space="preserve"> esc_2</w:t>
        </w:r>
        <w:r w:rsidRPr="00454AE3">
          <w:rPr>
            <w:rFonts w:ascii="Consolas" w:hAnsi="Consolas" w:cs="Courier New"/>
            <w:color w:val="666600"/>
            <w:sz w:val="17"/>
            <w:szCs w:val="17"/>
            <w:lang w:val="en-US"/>
            <w:rPrChange w:id="14510"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11" w:author="Prieto Bailo, León Enrique" w:date="2023-07-07T23:03:00Z">
              <w:rPr>
                <w:rFonts w:ascii="Consolas" w:hAnsi="Consolas" w:cs="Courier New"/>
                <w:color w:val="000000"/>
                <w:sz w:val="17"/>
                <w:szCs w:val="17"/>
              </w:rPr>
            </w:rPrChange>
          </w:rPr>
          <w:t xml:space="preserve"> MICROSEC_COMPARE_FORMAT</w:t>
        </w:r>
        <w:r w:rsidRPr="00454AE3">
          <w:rPr>
            <w:rFonts w:ascii="Consolas" w:hAnsi="Consolas" w:cs="Courier New"/>
            <w:color w:val="666600"/>
            <w:sz w:val="17"/>
            <w:szCs w:val="17"/>
            <w:lang w:val="en-US"/>
            <w:rPrChange w:id="14512" w:author="Prieto Bailo, León Enrique" w:date="2023-07-07T23:03:00Z">
              <w:rPr>
                <w:rFonts w:ascii="Consolas" w:hAnsi="Consolas" w:cs="Courier New"/>
                <w:color w:val="666600"/>
                <w:sz w:val="17"/>
                <w:szCs w:val="17"/>
              </w:rPr>
            </w:rPrChange>
          </w:rPr>
          <w:t>);</w:t>
        </w:r>
      </w:ins>
    </w:p>
    <w:p w14:paraId="164F96D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13" w:author="León Prieto" w:date="2023-07-07T22:50:00Z"/>
          <w:rFonts w:ascii="Consolas" w:hAnsi="Consolas" w:cs="Courier New"/>
          <w:sz w:val="17"/>
          <w:szCs w:val="17"/>
          <w:lang w:val="en-US"/>
          <w:rPrChange w:id="14514" w:author="Prieto Bailo, León Enrique" w:date="2023-07-07T23:03:00Z">
            <w:rPr>
              <w:ins w:id="14515" w:author="León Prieto" w:date="2023-07-07T22:50:00Z"/>
              <w:rFonts w:ascii="Consolas" w:hAnsi="Consolas" w:cs="Courier New"/>
              <w:sz w:val="17"/>
              <w:szCs w:val="17"/>
            </w:rPr>
          </w:rPrChange>
        </w:rPr>
      </w:pPr>
      <w:ins w:id="14516" w:author="León Prieto" w:date="2023-07-07T22:50:00Z">
        <w:r w:rsidRPr="00454AE3">
          <w:rPr>
            <w:rFonts w:ascii="Consolas" w:hAnsi="Consolas" w:cs="Courier New"/>
            <w:sz w:val="17"/>
            <w:szCs w:val="17"/>
            <w:lang w:val="en-US"/>
            <w:rPrChange w:id="14517" w:author="Prieto Bailo, León Enrique" w:date="2023-07-07T23:03:00Z">
              <w:rPr>
                <w:rFonts w:ascii="Consolas" w:hAnsi="Consolas" w:cs="Courier New"/>
                <w:sz w:val="17"/>
                <w:szCs w:val="17"/>
              </w:rPr>
            </w:rPrChange>
          </w:rPr>
          <w:t xml:space="preserve">46. </w:t>
        </w:r>
        <w:r w:rsidRPr="00454AE3">
          <w:rPr>
            <w:rFonts w:ascii="Consolas" w:hAnsi="Consolas" w:cs="Courier New"/>
            <w:color w:val="000000"/>
            <w:sz w:val="17"/>
            <w:szCs w:val="17"/>
            <w:lang w:val="en-US"/>
            <w:rPrChange w:id="14518" w:author="Prieto Bailo, León Enrique" w:date="2023-07-07T23:03:00Z">
              <w:rPr>
                <w:rFonts w:ascii="Consolas" w:hAnsi="Consolas" w:cs="Courier New"/>
                <w:color w:val="000000"/>
                <w:sz w:val="17"/>
                <w:szCs w:val="17"/>
              </w:rPr>
            </w:rPrChange>
          </w:rPr>
          <w:t xml:space="preserve">  TIM_M3_M4</w:t>
        </w:r>
        <w:r w:rsidRPr="00454AE3">
          <w:rPr>
            <w:rFonts w:ascii="Consolas" w:hAnsi="Consolas" w:cs="Courier New"/>
            <w:color w:val="666600"/>
            <w:sz w:val="17"/>
            <w:szCs w:val="17"/>
            <w:lang w:val="en-US"/>
            <w:rPrChange w:id="14519" w:author="Prieto Bailo, León Enrique" w:date="2023-07-07T23:03: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14520" w:author="Prieto Bailo, León Enrique" w:date="2023-07-07T23:03:00Z">
              <w:rPr>
                <w:rFonts w:ascii="Consolas" w:hAnsi="Consolas" w:cs="Courier New"/>
                <w:color w:val="000000"/>
                <w:sz w:val="17"/>
                <w:szCs w:val="17"/>
              </w:rPr>
            </w:rPrChange>
          </w:rPr>
          <w:t>setCaptureCompare</w:t>
        </w:r>
        <w:proofErr w:type="spellEnd"/>
        <w:r w:rsidRPr="00454AE3">
          <w:rPr>
            <w:rFonts w:ascii="Consolas" w:hAnsi="Consolas" w:cs="Courier New"/>
            <w:color w:val="666600"/>
            <w:sz w:val="17"/>
            <w:szCs w:val="17"/>
            <w:lang w:val="en-US"/>
            <w:rPrChange w:id="14521"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4522" w:author="Prieto Bailo, León Enrique" w:date="2023-07-07T23:03:00Z">
              <w:rPr>
                <w:rFonts w:ascii="Consolas" w:hAnsi="Consolas" w:cs="Courier New"/>
                <w:color w:val="000000"/>
                <w:sz w:val="17"/>
                <w:szCs w:val="17"/>
              </w:rPr>
            </w:rPrChange>
          </w:rPr>
          <w:t>channel_motor3</w:t>
        </w:r>
        <w:r w:rsidRPr="00454AE3">
          <w:rPr>
            <w:rFonts w:ascii="Consolas" w:hAnsi="Consolas" w:cs="Courier New"/>
            <w:color w:val="666600"/>
            <w:sz w:val="17"/>
            <w:szCs w:val="17"/>
            <w:lang w:val="en-US"/>
            <w:rPrChange w:id="1452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24" w:author="Prieto Bailo, León Enrique" w:date="2023-07-07T23:03:00Z">
              <w:rPr>
                <w:rFonts w:ascii="Consolas" w:hAnsi="Consolas" w:cs="Courier New"/>
                <w:color w:val="000000"/>
                <w:sz w:val="17"/>
                <w:szCs w:val="17"/>
              </w:rPr>
            </w:rPrChange>
          </w:rPr>
          <w:t xml:space="preserve"> esc_3</w:t>
        </w:r>
        <w:r w:rsidRPr="00454AE3">
          <w:rPr>
            <w:rFonts w:ascii="Consolas" w:hAnsi="Consolas" w:cs="Courier New"/>
            <w:color w:val="666600"/>
            <w:sz w:val="17"/>
            <w:szCs w:val="17"/>
            <w:lang w:val="en-US"/>
            <w:rPrChange w:id="14525"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26" w:author="Prieto Bailo, León Enrique" w:date="2023-07-07T23:03:00Z">
              <w:rPr>
                <w:rFonts w:ascii="Consolas" w:hAnsi="Consolas" w:cs="Courier New"/>
                <w:color w:val="000000"/>
                <w:sz w:val="17"/>
                <w:szCs w:val="17"/>
              </w:rPr>
            </w:rPrChange>
          </w:rPr>
          <w:t xml:space="preserve"> MICROSEC_COMPARE_FORMAT</w:t>
        </w:r>
        <w:r w:rsidRPr="00454AE3">
          <w:rPr>
            <w:rFonts w:ascii="Consolas" w:hAnsi="Consolas" w:cs="Courier New"/>
            <w:color w:val="666600"/>
            <w:sz w:val="17"/>
            <w:szCs w:val="17"/>
            <w:lang w:val="en-US"/>
            <w:rPrChange w:id="14527" w:author="Prieto Bailo, León Enrique" w:date="2023-07-07T23:03:00Z">
              <w:rPr>
                <w:rFonts w:ascii="Consolas" w:hAnsi="Consolas" w:cs="Courier New"/>
                <w:color w:val="666600"/>
                <w:sz w:val="17"/>
                <w:szCs w:val="17"/>
              </w:rPr>
            </w:rPrChange>
          </w:rPr>
          <w:t>);</w:t>
        </w:r>
      </w:ins>
    </w:p>
    <w:p w14:paraId="065BA14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28" w:author="León Prieto" w:date="2023-07-07T22:50:00Z"/>
          <w:rFonts w:ascii="Consolas" w:hAnsi="Consolas" w:cs="Courier New"/>
          <w:sz w:val="17"/>
          <w:szCs w:val="17"/>
          <w:lang w:val="en-US"/>
          <w:rPrChange w:id="14529" w:author="Prieto Bailo, León Enrique" w:date="2023-07-07T23:03:00Z">
            <w:rPr>
              <w:ins w:id="14530" w:author="León Prieto" w:date="2023-07-07T22:50:00Z"/>
              <w:rFonts w:ascii="Consolas" w:hAnsi="Consolas" w:cs="Courier New"/>
              <w:sz w:val="17"/>
              <w:szCs w:val="17"/>
            </w:rPr>
          </w:rPrChange>
        </w:rPr>
      </w:pPr>
      <w:ins w:id="14531" w:author="León Prieto" w:date="2023-07-07T22:50:00Z">
        <w:r w:rsidRPr="00454AE3">
          <w:rPr>
            <w:rFonts w:ascii="Consolas" w:hAnsi="Consolas" w:cs="Courier New"/>
            <w:sz w:val="17"/>
            <w:szCs w:val="17"/>
            <w:lang w:val="en-US"/>
            <w:rPrChange w:id="14532" w:author="Prieto Bailo, León Enrique" w:date="2023-07-07T23:03:00Z">
              <w:rPr>
                <w:rFonts w:ascii="Consolas" w:hAnsi="Consolas" w:cs="Courier New"/>
                <w:sz w:val="17"/>
                <w:szCs w:val="17"/>
              </w:rPr>
            </w:rPrChange>
          </w:rPr>
          <w:t xml:space="preserve">47. </w:t>
        </w:r>
        <w:r w:rsidRPr="00454AE3">
          <w:rPr>
            <w:rFonts w:ascii="Consolas" w:hAnsi="Consolas" w:cs="Courier New"/>
            <w:color w:val="000000"/>
            <w:sz w:val="17"/>
            <w:szCs w:val="17"/>
            <w:lang w:val="en-US"/>
            <w:rPrChange w:id="14533" w:author="Prieto Bailo, León Enrique" w:date="2023-07-07T23:03:00Z">
              <w:rPr>
                <w:rFonts w:ascii="Consolas" w:hAnsi="Consolas" w:cs="Courier New"/>
                <w:color w:val="000000"/>
                <w:sz w:val="17"/>
                <w:szCs w:val="17"/>
              </w:rPr>
            </w:rPrChange>
          </w:rPr>
          <w:t xml:space="preserve">  TIM_M3_M4</w:t>
        </w:r>
        <w:r w:rsidRPr="00454AE3">
          <w:rPr>
            <w:rFonts w:ascii="Consolas" w:hAnsi="Consolas" w:cs="Courier New"/>
            <w:color w:val="666600"/>
            <w:sz w:val="17"/>
            <w:szCs w:val="17"/>
            <w:lang w:val="en-US"/>
            <w:rPrChange w:id="14534" w:author="Prieto Bailo, León Enrique" w:date="2023-07-07T23:03:00Z">
              <w:rPr>
                <w:rFonts w:ascii="Consolas" w:hAnsi="Consolas" w:cs="Courier New"/>
                <w:color w:val="666600"/>
                <w:sz w:val="17"/>
                <w:szCs w:val="17"/>
              </w:rPr>
            </w:rPrChange>
          </w:rPr>
          <w:t>-&gt;</w:t>
        </w:r>
        <w:proofErr w:type="spellStart"/>
        <w:proofErr w:type="gramStart"/>
        <w:r w:rsidRPr="00454AE3">
          <w:rPr>
            <w:rFonts w:ascii="Consolas" w:hAnsi="Consolas" w:cs="Courier New"/>
            <w:color w:val="000000"/>
            <w:sz w:val="17"/>
            <w:szCs w:val="17"/>
            <w:lang w:val="en-US"/>
            <w:rPrChange w:id="14535" w:author="Prieto Bailo, León Enrique" w:date="2023-07-07T23:03:00Z">
              <w:rPr>
                <w:rFonts w:ascii="Consolas" w:hAnsi="Consolas" w:cs="Courier New"/>
                <w:color w:val="000000"/>
                <w:sz w:val="17"/>
                <w:szCs w:val="17"/>
              </w:rPr>
            </w:rPrChange>
          </w:rPr>
          <w:t>setCaptureCompare</w:t>
        </w:r>
        <w:proofErr w:type="spellEnd"/>
        <w:r w:rsidRPr="00454AE3">
          <w:rPr>
            <w:rFonts w:ascii="Consolas" w:hAnsi="Consolas" w:cs="Courier New"/>
            <w:color w:val="666600"/>
            <w:sz w:val="17"/>
            <w:szCs w:val="17"/>
            <w:lang w:val="en-US"/>
            <w:rPrChange w:id="14536"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000000"/>
            <w:sz w:val="17"/>
            <w:szCs w:val="17"/>
            <w:lang w:val="en-US"/>
            <w:rPrChange w:id="14537" w:author="Prieto Bailo, León Enrique" w:date="2023-07-07T23:03:00Z">
              <w:rPr>
                <w:rFonts w:ascii="Consolas" w:hAnsi="Consolas" w:cs="Courier New"/>
                <w:color w:val="000000"/>
                <w:sz w:val="17"/>
                <w:szCs w:val="17"/>
              </w:rPr>
            </w:rPrChange>
          </w:rPr>
          <w:t>channel_motor4</w:t>
        </w:r>
        <w:r w:rsidRPr="00454AE3">
          <w:rPr>
            <w:rFonts w:ascii="Consolas" w:hAnsi="Consolas" w:cs="Courier New"/>
            <w:color w:val="666600"/>
            <w:sz w:val="17"/>
            <w:szCs w:val="17"/>
            <w:lang w:val="en-US"/>
            <w:rPrChange w:id="14538"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39" w:author="Prieto Bailo, León Enrique" w:date="2023-07-07T23:03:00Z">
              <w:rPr>
                <w:rFonts w:ascii="Consolas" w:hAnsi="Consolas" w:cs="Courier New"/>
                <w:color w:val="000000"/>
                <w:sz w:val="17"/>
                <w:szCs w:val="17"/>
              </w:rPr>
            </w:rPrChange>
          </w:rPr>
          <w:t xml:space="preserve"> esc_4</w:t>
        </w:r>
        <w:r w:rsidRPr="00454AE3">
          <w:rPr>
            <w:rFonts w:ascii="Consolas" w:hAnsi="Consolas" w:cs="Courier New"/>
            <w:color w:val="666600"/>
            <w:sz w:val="17"/>
            <w:szCs w:val="17"/>
            <w:lang w:val="en-US"/>
            <w:rPrChange w:id="14540"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41" w:author="Prieto Bailo, León Enrique" w:date="2023-07-07T23:03:00Z">
              <w:rPr>
                <w:rFonts w:ascii="Consolas" w:hAnsi="Consolas" w:cs="Courier New"/>
                <w:color w:val="000000"/>
                <w:sz w:val="17"/>
                <w:szCs w:val="17"/>
              </w:rPr>
            </w:rPrChange>
          </w:rPr>
          <w:t xml:space="preserve"> MICROSEC_COMPARE_FORMAT</w:t>
        </w:r>
        <w:r w:rsidRPr="00454AE3">
          <w:rPr>
            <w:rFonts w:ascii="Consolas" w:hAnsi="Consolas" w:cs="Courier New"/>
            <w:color w:val="666600"/>
            <w:sz w:val="17"/>
            <w:szCs w:val="17"/>
            <w:lang w:val="en-US"/>
            <w:rPrChange w:id="14542" w:author="Prieto Bailo, León Enrique" w:date="2023-07-07T23:03:00Z">
              <w:rPr>
                <w:rFonts w:ascii="Consolas" w:hAnsi="Consolas" w:cs="Courier New"/>
                <w:color w:val="666600"/>
                <w:sz w:val="17"/>
                <w:szCs w:val="17"/>
              </w:rPr>
            </w:rPrChange>
          </w:rPr>
          <w:t>);</w:t>
        </w:r>
      </w:ins>
    </w:p>
    <w:p w14:paraId="044730CF"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43" w:author="León Prieto" w:date="2023-07-07T22:50:00Z"/>
          <w:rFonts w:ascii="Consolas" w:hAnsi="Consolas" w:cs="Courier New"/>
          <w:sz w:val="17"/>
          <w:szCs w:val="17"/>
          <w:lang w:val="en-US"/>
          <w:rPrChange w:id="14544" w:author="Prieto Bailo, León Enrique" w:date="2023-07-07T23:03:00Z">
            <w:rPr>
              <w:ins w:id="14545" w:author="León Prieto" w:date="2023-07-07T22:50:00Z"/>
              <w:rFonts w:ascii="Consolas" w:hAnsi="Consolas" w:cs="Courier New"/>
              <w:sz w:val="17"/>
              <w:szCs w:val="17"/>
            </w:rPr>
          </w:rPrChange>
        </w:rPr>
      </w:pPr>
      <w:proofErr w:type="gramStart"/>
      <w:ins w:id="14546" w:author="León Prieto" w:date="2023-07-07T22:50:00Z">
        <w:r w:rsidRPr="00454AE3">
          <w:rPr>
            <w:rFonts w:ascii="Consolas" w:hAnsi="Consolas" w:cs="Courier New"/>
            <w:sz w:val="17"/>
            <w:szCs w:val="17"/>
            <w:lang w:val="en-US"/>
            <w:rPrChange w:id="14547" w:author="Prieto Bailo, León Enrique" w:date="2023-07-07T23:03:00Z">
              <w:rPr>
                <w:rFonts w:ascii="Consolas" w:hAnsi="Consolas" w:cs="Courier New"/>
                <w:sz w:val="17"/>
                <w:szCs w:val="17"/>
              </w:rPr>
            </w:rPrChange>
          </w:rPr>
          <w:t xml:space="preserve">48. </w:t>
        </w:r>
        <w:r w:rsidRPr="00454AE3">
          <w:rPr>
            <w:rFonts w:ascii="Consolas" w:hAnsi="Consolas" w:cs="Courier New"/>
            <w:color w:val="666600"/>
            <w:sz w:val="17"/>
            <w:szCs w:val="17"/>
            <w:lang w:val="en-US"/>
            <w:rPrChange w:id="14548" w:author="Prieto Bailo, León Enrique" w:date="2023-07-07T23:03:00Z">
              <w:rPr>
                <w:rFonts w:ascii="Consolas" w:hAnsi="Consolas" w:cs="Courier New"/>
                <w:color w:val="666600"/>
                <w:sz w:val="17"/>
                <w:szCs w:val="17"/>
              </w:rPr>
            </w:rPrChange>
          </w:rPr>
          <w:t>}</w:t>
        </w:r>
        <w:proofErr w:type="gramEnd"/>
      </w:ins>
    </w:p>
    <w:p w14:paraId="3A282D0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49" w:author="León Prieto" w:date="2023-07-07T22:50:00Z"/>
          <w:rFonts w:ascii="Consolas" w:hAnsi="Consolas" w:cs="Courier New"/>
          <w:sz w:val="17"/>
          <w:szCs w:val="17"/>
          <w:lang w:val="en-US"/>
          <w:rPrChange w:id="14550" w:author="Prieto Bailo, León Enrique" w:date="2023-07-07T23:03:00Z">
            <w:rPr>
              <w:ins w:id="14551" w:author="León Prieto" w:date="2023-07-07T22:50:00Z"/>
              <w:rFonts w:ascii="Consolas" w:hAnsi="Consolas" w:cs="Courier New"/>
              <w:sz w:val="17"/>
              <w:szCs w:val="17"/>
            </w:rPr>
          </w:rPrChange>
        </w:rPr>
      </w:pPr>
      <w:ins w:id="14552" w:author="León Prieto" w:date="2023-07-07T22:50:00Z">
        <w:r w:rsidRPr="00454AE3">
          <w:rPr>
            <w:rFonts w:ascii="Consolas" w:hAnsi="Consolas" w:cs="Courier New"/>
            <w:sz w:val="17"/>
            <w:szCs w:val="17"/>
            <w:lang w:val="en-US"/>
            <w:rPrChange w:id="14553" w:author="Prieto Bailo, León Enrique" w:date="2023-07-07T23:03:00Z">
              <w:rPr>
                <w:rFonts w:ascii="Consolas" w:hAnsi="Consolas" w:cs="Courier New"/>
                <w:sz w:val="17"/>
                <w:szCs w:val="17"/>
              </w:rPr>
            </w:rPrChange>
          </w:rPr>
          <w:t xml:space="preserve">49. </w:t>
        </w:r>
        <w:r w:rsidRPr="00454AE3">
          <w:rPr>
            <w:rFonts w:ascii="Consolas" w:hAnsi="Consolas" w:cs="Courier New"/>
            <w:color w:val="000000"/>
            <w:sz w:val="17"/>
            <w:szCs w:val="17"/>
            <w:lang w:val="en-US"/>
            <w:rPrChange w:id="14554" w:author="Prieto Bailo, León Enrique" w:date="2023-07-07T23:03:00Z">
              <w:rPr>
                <w:rFonts w:ascii="Consolas" w:hAnsi="Consolas" w:cs="Courier New"/>
                <w:color w:val="000000"/>
                <w:sz w:val="17"/>
                <w:szCs w:val="17"/>
              </w:rPr>
            </w:rPrChange>
          </w:rPr>
          <w:t> </w:t>
        </w:r>
      </w:ins>
    </w:p>
    <w:p w14:paraId="3253FF05"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55" w:author="León Prieto" w:date="2023-07-07T22:50:00Z"/>
          <w:rFonts w:ascii="Consolas" w:hAnsi="Consolas" w:cs="Courier New"/>
          <w:sz w:val="17"/>
          <w:szCs w:val="17"/>
          <w:lang w:val="en-US"/>
          <w:rPrChange w:id="14556" w:author="Prieto Bailo, León Enrique" w:date="2023-07-07T23:03:00Z">
            <w:rPr>
              <w:ins w:id="14557" w:author="León Prieto" w:date="2023-07-07T22:50:00Z"/>
              <w:rFonts w:ascii="Consolas" w:hAnsi="Consolas" w:cs="Courier New"/>
              <w:sz w:val="17"/>
              <w:szCs w:val="17"/>
            </w:rPr>
          </w:rPrChange>
        </w:rPr>
      </w:pPr>
      <w:ins w:id="14558" w:author="León Prieto" w:date="2023-07-07T22:50:00Z">
        <w:r w:rsidRPr="00454AE3">
          <w:rPr>
            <w:rFonts w:ascii="Consolas" w:hAnsi="Consolas" w:cs="Courier New"/>
            <w:sz w:val="17"/>
            <w:szCs w:val="17"/>
            <w:lang w:val="en-US"/>
            <w:rPrChange w:id="14559" w:author="Prieto Bailo, León Enrique" w:date="2023-07-07T23:03:00Z">
              <w:rPr>
                <w:rFonts w:ascii="Consolas" w:hAnsi="Consolas" w:cs="Courier New"/>
                <w:sz w:val="17"/>
                <w:szCs w:val="17"/>
              </w:rPr>
            </w:rPrChange>
          </w:rPr>
          <w:t xml:space="preserve">50. </w:t>
        </w:r>
        <w:r w:rsidRPr="00454AE3">
          <w:rPr>
            <w:rFonts w:ascii="Consolas" w:hAnsi="Consolas" w:cs="Courier New"/>
            <w:color w:val="000088"/>
            <w:sz w:val="17"/>
            <w:szCs w:val="17"/>
            <w:lang w:val="en-US"/>
            <w:rPrChange w:id="14560" w:author="Prieto Bailo, León Enrique" w:date="2023-07-07T23:03:00Z">
              <w:rPr>
                <w:rFonts w:ascii="Consolas" w:hAnsi="Consolas" w:cs="Courier New"/>
                <w:color w:val="000088"/>
                <w:sz w:val="17"/>
                <w:szCs w:val="17"/>
              </w:rPr>
            </w:rPrChange>
          </w:rPr>
          <w:t>void</w:t>
        </w:r>
        <w:r w:rsidRPr="00454AE3">
          <w:rPr>
            <w:rFonts w:ascii="Consolas" w:hAnsi="Consolas" w:cs="Courier New"/>
            <w:color w:val="000000"/>
            <w:sz w:val="17"/>
            <w:szCs w:val="17"/>
            <w:lang w:val="en-US"/>
            <w:rPrChange w:id="14561"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562" w:author="Prieto Bailo, León Enrique" w:date="2023-07-07T23:03:00Z">
              <w:rPr>
                <w:rFonts w:ascii="Consolas" w:hAnsi="Consolas" w:cs="Courier New"/>
                <w:color w:val="000000"/>
                <w:sz w:val="17"/>
                <w:szCs w:val="17"/>
              </w:rPr>
            </w:rPrChange>
          </w:rPr>
          <w:t>act_us_</w:t>
        </w:r>
        <w:proofErr w:type="gramStart"/>
        <w:r w:rsidRPr="00454AE3">
          <w:rPr>
            <w:rFonts w:ascii="Consolas" w:hAnsi="Consolas" w:cs="Courier New"/>
            <w:color w:val="000000"/>
            <w:sz w:val="17"/>
            <w:szCs w:val="17"/>
            <w:lang w:val="en-US"/>
            <w:rPrChange w:id="14563" w:author="Prieto Bailo, León Enrique" w:date="2023-07-07T23:03:00Z">
              <w:rPr>
                <w:rFonts w:ascii="Consolas" w:hAnsi="Consolas" w:cs="Courier New"/>
                <w:color w:val="000000"/>
                <w:sz w:val="17"/>
                <w:szCs w:val="17"/>
              </w:rPr>
            </w:rPrChange>
          </w:rPr>
          <w:t>pulse</w:t>
        </w:r>
        <w:proofErr w:type="spellEnd"/>
        <w:r w:rsidRPr="00454AE3">
          <w:rPr>
            <w:rFonts w:ascii="Consolas" w:hAnsi="Consolas" w:cs="Courier New"/>
            <w:color w:val="666600"/>
            <w:sz w:val="17"/>
            <w:szCs w:val="17"/>
            <w:lang w:val="en-US"/>
            <w:rPrChange w:id="14564"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4565"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66"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67" w:author="Prieto Bailo, León Enrique" w:date="2023-07-07T23:03:00Z">
              <w:rPr>
                <w:rFonts w:ascii="Consolas" w:hAnsi="Consolas" w:cs="Courier New"/>
                <w:color w:val="666600"/>
                <w:sz w:val="17"/>
                <w:szCs w:val="17"/>
              </w:rPr>
            </w:rPrChange>
          </w:rPr>
          <w:t>{</w:t>
        </w:r>
      </w:ins>
    </w:p>
    <w:p w14:paraId="5B6B335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68" w:author="León Prieto" w:date="2023-07-07T22:50:00Z"/>
          <w:rFonts w:ascii="Consolas" w:hAnsi="Consolas" w:cs="Courier New"/>
          <w:sz w:val="17"/>
          <w:szCs w:val="17"/>
          <w:lang w:val="en-US"/>
          <w:rPrChange w:id="14569" w:author="Prieto Bailo, León Enrique" w:date="2023-07-07T23:03:00Z">
            <w:rPr>
              <w:ins w:id="14570" w:author="León Prieto" w:date="2023-07-07T22:50:00Z"/>
              <w:rFonts w:ascii="Consolas" w:hAnsi="Consolas" w:cs="Courier New"/>
              <w:sz w:val="17"/>
              <w:szCs w:val="17"/>
            </w:rPr>
          </w:rPrChange>
        </w:rPr>
      </w:pPr>
      <w:ins w:id="14571" w:author="León Prieto" w:date="2023-07-07T22:50:00Z">
        <w:r w:rsidRPr="00454AE3">
          <w:rPr>
            <w:rFonts w:ascii="Consolas" w:hAnsi="Consolas" w:cs="Courier New"/>
            <w:sz w:val="17"/>
            <w:szCs w:val="17"/>
            <w:lang w:val="en-US"/>
            <w:rPrChange w:id="14572" w:author="Prieto Bailo, León Enrique" w:date="2023-07-07T23:03:00Z">
              <w:rPr>
                <w:rFonts w:ascii="Consolas" w:hAnsi="Consolas" w:cs="Courier New"/>
                <w:sz w:val="17"/>
                <w:szCs w:val="17"/>
              </w:rPr>
            </w:rPrChange>
          </w:rPr>
          <w:t xml:space="preserve">51. </w:t>
        </w:r>
        <w:r w:rsidRPr="00454AE3">
          <w:rPr>
            <w:rFonts w:ascii="Consolas" w:hAnsi="Consolas" w:cs="Courier New"/>
            <w:color w:val="000000"/>
            <w:sz w:val="17"/>
            <w:szCs w:val="17"/>
            <w:lang w:val="en-US"/>
            <w:rPrChange w:id="14573"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000088"/>
            <w:sz w:val="17"/>
            <w:szCs w:val="17"/>
            <w:lang w:val="en-US"/>
            <w:rPrChange w:id="14574" w:author="Prieto Bailo, León Enrique" w:date="2023-07-07T23:03:00Z">
              <w:rPr>
                <w:rFonts w:ascii="Consolas" w:hAnsi="Consolas" w:cs="Courier New"/>
                <w:color w:val="000088"/>
                <w:sz w:val="17"/>
                <w:szCs w:val="17"/>
              </w:rPr>
            </w:rPrChange>
          </w:rPr>
          <w:t>if</w:t>
        </w:r>
        <w:r w:rsidRPr="00454AE3">
          <w:rPr>
            <w:rFonts w:ascii="Consolas" w:hAnsi="Consolas" w:cs="Courier New"/>
            <w:color w:val="000000"/>
            <w:sz w:val="17"/>
            <w:szCs w:val="17"/>
            <w:lang w:val="en-US"/>
            <w:rPrChange w:id="14575"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76" w:author="Prieto Bailo, León Enrique" w:date="2023-07-07T23:03:00Z">
              <w:rPr>
                <w:rFonts w:ascii="Consolas" w:hAnsi="Consolas" w:cs="Courier New"/>
                <w:color w:val="666600"/>
                <w:sz w:val="17"/>
                <w:szCs w:val="17"/>
              </w:rPr>
            </w:rPrChange>
          </w:rPr>
          <w:t>(</w:t>
        </w:r>
        <w:proofErr w:type="gramStart"/>
        <w:r w:rsidRPr="00454AE3">
          <w:rPr>
            <w:rFonts w:ascii="Consolas" w:hAnsi="Consolas" w:cs="Courier New"/>
            <w:color w:val="000000"/>
            <w:sz w:val="17"/>
            <w:szCs w:val="17"/>
            <w:lang w:val="en-US"/>
            <w:rPrChange w:id="14577" w:author="Prieto Bailo, León Enrique" w:date="2023-07-07T23:03: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4578"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4579"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80"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81"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82"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583" w:author="Prieto Bailo, León Enrique" w:date="2023-07-07T23:03:00Z">
              <w:rPr>
                <w:rFonts w:ascii="Consolas" w:hAnsi="Consolas" w:cs="Courier New"/>
                <w:color w:val="000000"/>
                <w:sz w:val="17"/>
                <w:szCs w:val="17"/>
              </w:rPr>
            </w:rPrChange>
          </w:rPr>
          <w:t>sent_last_pulse</w:t>
        </w:r>
        <w:proofErr w:type="spellEnd"/>
        <w:r w:rsidRPr="00454AE3">
          <w:rPr>
            <w:rFonts w:ascii="Consolas" w:hAnsi="Consolas" w:cs="Courier New"/>
            <w:color w:val="000000"/>
            <w:sz w:val="17"/>
            <w:szCs w:val="17"/>
            <w:lang w:val="en-US"/>
            <w:rPrChange w:id="14584"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85" w:author="Prieto Bailo, León Enrique" w:date="2023-07-07T23:03:00Z">
              <w:rPr>
                <w:rFonts w:ascii="Consolas" w:hAnsi="Consolas" w:cs="Courier New"/>
                <w:color w:val="666600"/>
                <w:sz w:val="17"/>
                <w:szCs w:val="17"/>
              </w:rPr>
            </w:rPrChange>
          </w:rPr>
          <w:t>&gt;</w:t>
        </w:r>
        <w:r w:rsidRPr="00454AE3">
          <w:rPr>
            <w:rFonts w:ascii="Consolas" w:hAnsi="Consolas" w:cs="Courier New"/>
            <w:color w:val="000000"/>
            <w:sz w:val="17"/>
            <w:szCs w:val="17"/>
            <w:lang w:val="en-US"/>
            <w:rPrChange w:id="14586"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006666"/>
            <w:sz w:val="17"/>
            <w:szCs w:val="17"/>
            <w:lang w:val="en-US"/>
            <w:rPrChange w:id="14587" w:author="Prieto Bailo, León Enrique" w:date="2023-07-07T23:03:00Z">
              <w:rPr>
                <w:rFonts w:ascii="Consolas" w:hAnsi="Consolas" w:cs="Courier New"/>
                <w:color w:val="006666"/>
                <w:sz w:val="17"/>
                <w:szCs w:val="17"/>
              </w:rPr>
            </w:rPrChange>
          </w:rPr>
          <w:t>7500</w:t>
        </w:r>
        <w:r w:rsidRPr="00454AE3">
          <w:rPr>
            <w:rFonts w:ascii="Consolas" w:hAnsi="Consolas" w:cs="Courier New"/>
            <w:color w:val="666600"/>
            <w:sz w:val="17"/>
            <w:szCs w:val="17"/>
            <w:lang w:val="en-US"/>
            <w:rPrChange w:id="14588"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589"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90" w:author="Prieto Bailo, León Enrique" w:date="2023-07-07T23:03:00Z">
              <w:rPr>
                <w:rFonts w:ascii="Consolas" w:hAnsi="Consolas" w:cs="Courier New"/>
                <w:color w:val="666600"/>
                <w:sz w:val="17"/>
                <w:szCs w:val="17"/>
              </w:rPr>
            </w:rPrChange>
          </w:rPr>
          <w:t>{</w:t>
        </w:r>
      </w:ins>
    </w:p>
    <w:p w14:paraId="3A9E5AB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591" w:author="León Prieto" w:date="2023-07-07T22:50:00Z"/>
          <w:rFonts w:ascii="Consolas" w:hAnsi="Consolas" w:cs="Courier New"/>
          <w:sz w:val="17"/>
          <w:szCs w:val="17"/>
          <w:lang w:val="en-US"/>
          <w:rPrChange w:id="14592" w:author="Prieto Bailo, León Enrique" w:date="2023-07-07T23:03:00Z">
            <w:rPr>
              <w:ins w:id="14593" w:author="León Prieto" w:date="2023-07-07T22:50:00Z"/>
              <w:rFonts w:ascii="Consolas" w:hAnsi="Consolas" w:cs="Courier New"/>
              <w:sz w:val="17"/>
              <w:szCs w:val="17"/>
            </w:rPr>
          </w:rPrChange>
        </w:rPr>
      </w:pPr>
      <w:ins w:id="14594" w:author="León Prieto" w:date="2023-07-07T22:50:00Z">
        <w:r w:rsidRPr="00454AE3">
          <w:rPr>
            <w:rFonts w:ascii="Consolas" w:hAnsi="Consolas" w:cs="Courier New"/>
            <w:sz w:val="17"/>
            <w:szCs w:val="17"/>
            <w:lang w:val="en-US"/>
            <w:rPrChange w:id="14595" w:author="Prieto Bailo, León Enrique" w:date="2023-07-07T23:03:00Z">
              <w:rPr>
                <w:rFonts w:ascii="Consolas" w:hAnsi="Consolas" w:cs="Courier New"/>
                <w:sz w:val="17"/>
                <w:szCs w:val="17"/>
              </w:rPr>
            </w:rPrChange>
          </w:rPr>
          <w:t xml:space="preserve">52. </w:t>
        </w:r>
        <w:r w:rsidRPr="00454AE3">
          <w:rPr>
            <w:rFonts w:ascii="Consolas" w:hAnsi="Consolas" w:cs="Courier New"/>
            <w:color w:val="000000"/>
            <w:sz w:val="17"/>
            <w:szCs w:val="17"/>
            <w:lang w:val="en-US"/>
            <w:rPrChange w:id="14596" w:author="Prieto Bailo, León Enrique" w:date="2023-07-07T23:03:00Z">
              <w:rPr>
                <w:rFonts w:ascii="Consolas" w:hAnsi="Consolas" w:cs="Courier New"/>
                <w:color w:val="000000"/>
                <w:sz w:val="17"/>
                <w:szCs w:val="17"/>
              </w:rPr>
            </w:rPrChange>
          </w:rPr>
          <w:t xml:space="preserve">    </w:t>
        </w:r>
        <w:proofErr w:type="spellStart"/>
        <w:r w:rsidRPr="00454AE3">
          <w:rPr>
            <w:rFonts w:ascii="Consolas" w:hAnsi="Consolas" w:cs="Courier New"/>
            <w:color w:val="000000"/>
            <w:sz w:val="17"/>
            <w:szCs w:val="17"/>
            <w:lang w:val="en-US"/>
            <w:rPrChange w:id="14597" w:author="Prieto Bailo, León Enrique" w:date="2023-07-07T23:03:00Z">
              <w:rPr>
                <w:rFonts w:ascii="Consolas" w:hAnsi="Consolas" w:cs="Courier New"/>
                <w:color w:val="000000"/>
                <w:sz w:val="17"/>
                <w:szCs w:val="17"/>
              </w:rPr>
            </w:rPrChange>
          </w:rPr>
          <w:t>sent_last_pulse</w:t>
        </w:r>
        <w:proofErr w:type="spellEnd"/>
        <w:r w:rsidRPr="00454AE3">
          <w:rPr>
            <w:rFonts w:ascii="Consolas" w:hAnsi="Consolas" w:cs="Courier New"/>
            <w:color w:val="000000"/>
            <w:sz w:val="17"/>
            <w:szCs w:val="17"/>
            <w:lang w:val="en-US"/>
            <w:rPrChange w:id="14598" w:author="Prieto Bailo, León Enrique" w:date="2023-07-07T23:03:00Z">
              <w:rPr>
                <w:rFonts w:ascii="Consolas" w:hAnsi="Consolas" w:cs="Courier New"/>
                <w:color w:val="000000"/>
                <w:sz w:val="17"/>
                <w:szCs w:val="17"/>
              </w:rPr>
            </w:rPrChange>
          </w:rPr>
          <w:t xml:space="preserve"> </w:t>
        </w:r>
        <w:r w:rsidRPr="00454AE3">
          <w:rPr>
            <w:rFonts w:ascii="Consolas" w:hAnsi="Consolas" w:cs="Courier New"/>
            <w:color w:val="666600"/>
            <w:sz w:val="17"/>
            <w:szCs w:val="17"/>
            <w:lang w:val="en-US"/>
            <w:rPrChange w:id="14599"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600" w:author="Prieto Bailo, León Enrique" w:date="2023-07-07T23:03:00Z">
              <w:rPr>
                <w:rFonts w:ascii="Consolas" w:hAnsi="Consolas" w:cs="Courier New"/>
                <w:color w:val="000000"/>
                <w:sz w:val="17"/>
                <w:szCs w:val="17"/>
              </w:rPr>
            </w:rPrChange>
          </w:rPr>
          <w:t xml:space="preserve"> </w:t>
        </w:r>
        <w:proofErr w:type="gramStart"/>
        <w:r w:rsidRPr="00454AE3">
          <w:rPr>
            <w:rFonts w:ascii="Consolas" w:hAnsi="Consolas" w:cs="Courier New"/>
            <w:color w:val="000000"/>
            <w:sz w:val="17"/>
            <w:szCs w:val="17"/>
            <w:lang w:val="en-US"/>
            <w:rPrChange w:id="14601" w:author="Prieto Bailo, León Enrique" w:date="2023-07-07T23:03:00Z">
              <w:rPr>
                <w:rFonts w:ascii="Consolas" w:hAnsi="Consolas" w:cs="Courier New"/>
                <w:color w:val="000000"/>
                <w:sz w:val="17"/>
                <w:szCs w:val="17"/>
              </w:rPr>
            </w:rPrChange>
          </w:rPr>
          <w:t>micros</w:t>
        </w:r>
        <w:r w:rsidRPr="00454AE3">
          <w:rPr>
            <w:rFonts w:ascii="Consolas" w:hAnsi="Consolas" w:cs="Courier New"/>
            <w:color w:val="666600"/>
            <w:sz w:val="17"/>
            <w:szCs w:val="17"/>
            <w:lang w:val="en-US"/>
            <w:rPrChange w:id="14602"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666600"/>
            <w:sz w:val="17"/>
            <w:szCs w:val="17"/>
            <w:lang w:val="en-US"/>
            <w:rPrChange w:id="14603" w:author="Prieto Bailo, León Enrique" w:date="2023-07-07T23:03:00Z">
              <w:rPr>
                <w:rFonts w:ascii="Consolas" w:hAnsi="Consolas" w:cs="Courier New"/>
                <w:color w:val="666600"/>
                <w:sz w:val="17"/>
                <w:szCs w:val="17"/>
              </w:rPr>
            </w:rPrChange>
          </w:rPr>
          <w:t>);</w:t>
        </w:r>
      </w:ins>
    </w:p>
    <w:p w14:paraId="680BEA56"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04" w:author="León Prieto" w:date="2023-07-07T22:50:00Z"/>
          <w:rFonts w:ascii="Consolas" w:hAnsi="Consolas" w:cs="Courier New"/>
          <w:sz w:val="17"/>
          <w:szCs w:val="17"/>
          <w:lang w:val="en-US"/>
          <w:rPrChange w:id="14605" w:author="Prieto Bailo, León Enrique" w:date="2023-07-07T23:03:00Z">
            <w:rPr>
              <w:ins w:id="14606" w:author="León Prieto" w:date="2023-07-07T22:50:00Z"/>
              <w:rFonts w:ascii="Consolas" w:hAnsi="Consolas" w:cs="Courier New"/>
              <w:sz w:val="17"/>
              <w:szCs w:val="17"/>
            </w:rPr>
          </w:rPrChange>
        </w:rPr>
      </w:pPr>
      <w:ins w:id="14607" w:author="León Prieto" w:date="2023-07-07T22:50:00Z">
        <w:r w:rsidRPr="00454AE3">
          <w:rPr>
            <w:rFonts w:ascii="Consolas" w:hAnsi="Consolas" w:cs="Courier New"/>
            <w:sz w:val="17"/>
            <w:szCs w:val="17"/>
            <w:lang w:val="en-US"/>
            <w:rPrChange w:id="14608" w:author="Prieto Bailo, León Enrique" w:date="2023-07-07T23:03:00Z">
              <w:rPr>
                <w:rFonts w:ascii="Consolas" w:hAnsi="Consolas" w:cs="Courier New"/>
                <w:sz w:val="17"/>
                <w:szCs w:val="17"/>
              </w:rPr>
            </w:rPrChange>
          </w:rPr>
          <w:t xml:space="preserve">53. </w:t>
        </w:r>
        <w:r w:rsidRPr="00454AE3">
          <w:rPr>
            <w:rFonts w:ascii="Consolas" w:hAnsi="Consolas" w:cs="Courier New"/>
            <w:color w:val="000000"/>
            <w:sz w:val="17"/>
            <w:szCs w:val="17"/>
            <w:lang w:val="en-US"/>
            <w:rPrChange w:id="14609" w:author="Prieto Bailo, León Enrique" w:date="2023-07-07T23:03: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14610" w:author="Prieto Bailo, León Enrique" w:date="2023-07-07T23:03:00Z">
              <w:rPr>
                <w:rFonts w:ascii="Consolas" w:hAnsi="Consolas" w:cs="Courier New"/>
                <w:color w:val="000000"/>
                <w:sz w:val="17"/>
                <w:szCs w:val="17"/>
              </w:rPr>
            </w:rPrChange>
          </w:rPr>
          <w:t>digitalWrite</w:t>
        </w:r>
        <w:proofErr w:type="spellEnd"/>
        <w:r w:rsidRPr="00454AE3">
          <w:rPr>
            <w:rFonts w:ascii="Consolas" w:hAnsi="Consolas" w:cs="Courier New"/>
            <w:color w:val="666600"/>
            <w:sz w:val="17"/>
            <w:szCs w:val="17"/>
            <w:lang w:val="en-US"/>
            <w:rPrChange w:id="14611" w:author="Prieto Bailo, León Enrique" w:date="2023-07-07T23:03: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14612" w:author="Prieto Bailo, León Enrique" w:date="2023-07-07T23:03:00Z">
              <w:rPr>
                <w:rFonts w:ascii="Consolas" w:hAnsi="Consolas" w:cs="Courier New"/>
                <w:color w:val="000000"/>
                <w:sz w:val="17"/>
                <w:szCs w:val="17"/>
              </w:rPr>
            </w:rPrChange>
          </w:rPr>
          <w:t>trigger_pin</w:t>
        </w:r>
        <w:proofErr w:type="spellEnd"/>
        <w:r w:rsidRPr="00454AE3">
          <w:rPr>
            <w:rFonts w:ascii="Consolas" w:hAnsi="Consolas" w:cs="Courier New"/>
            <w:color w:val="666600"/>
            <w:sz w:val="17"/>
            <w:szCs w:val="17"/>
            <w:lang w:val="en-US"/>
            <w:rPrChange w:id="14613"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614" w:author="Prieto Bailo, León Enrique" w:date="2023-07-07T23:03:00Z">
              <w:rPr>
                <w:rFonts w:ascii="Consolas" w:hAnsi="Consolas" w:cs="Courier New"/>
                <w:color w:val="000000"/>
                <w:sz w:val="17"/>
                <w:szCs w:val="17"/>
              </w:rPr>
            </w:rPrChange>
          </w:rPr>
          <w:t xml:space="preserve"> HIGH</w:t>
        </w:r>
        <w:r w:rsidRPr="00454AE3">
          <w:rPr>
            <w:rFonts w:ascii="Consolas" w:hAnsi="Consolas" w:cs="Courier New"/>
            <w:color w:val="666600"/>
            <w:sz w:val="17"/>
            <w:szCs w:val="17"/>
            <w:lang w:val="en-US"/>
            <w:rPrChange w:id="14615" w:author="Prieto Bailo, León Enrique" w:date="2023-07-07T23:03:00Z">
              <w:rPr>
                <w:rFonts w:ascii="Consolas" w:hAnsi="Consolas" w:cs="Courier New"/>
                <w:color w:val="666600"/>
                <w:sz w:val="17"/>
                <w:szCs w:val="17"/>
              </w:rPr>
            </w:rPrChange>
          </w:rPr>
          <w:t>);</w:t>
        </w:r>
      </w:ins>
    </w:p>
    <w:p w14:paraId="2C29D1BD"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16" w:author="León Prieto" w:date="2023-07-07T22:50:00Z"/>
          <w:rFonts w:ascii="Consolas" w:hAnsi="Consolas" w:cs="Courier New"/>
          <w:sz w:val="17"/>
          <w:szCs w:val="17"/>
          <w:lang w:val="en-US"/>
          <w:rPrChange w:id="14617" w:author="Prieto Bailo, León Enrique" w:date="2023-07-07T23:03:00Z">
            <w:rPr>
              <w:ins w:id="14618" w:author="León Prieto" w:date="2023-07-07T22:50:00Z"/>
              <w:rFonts w:ascii="Consolas" w:hAnsi="Consolas" w:cs="Courier New"/>
              <w:sz w:val="17"/>
              <w:szCs w:val="17"/>
            </w:rPr>
          </w:rPrChange>
        </w:rPr>
      </w:pPr>
      <w:ins w:id="14619" w:author="León Prieto" w:date="2023-07-07T22:50:00Z">
        <w:r w:rsidRPr="00454AE3">
          <w:rPr>
            <w:rFonts w:ascii="Consolas" w:hAnsi="Consolas" w:cs="Courier New"/>
            <w:sz w:val="17"/>
            <w:szCs w:val="17"/>
            <w:lang w:val="en-US"/>
            <w:rPrChange w:id="14620" w:author="Prieto Bailo, León Enrique" w:date="2023-07-07T23:03:00Z">
              <w:rPr>
                <w:rFonts w:ascii="Consolas" w:hAnsi="Consolas" w:cs="Courier New"/>
                <w:sz w:val="17"/>
                <w:szCs w:val="17"/>
              </w:rPr>
            </w:rPrChange>
          </w:rPr>
          <w:t xml:space="preserve">54. </w:t>
        </w:r>
        <w:r w:rsidRPr="00454AE3">
          <w:rPr>
            <w:rFonts w:ascii="Consolas" w:hAnsi="Consolas" w:cs="Courier New"/>
            <w:color w:val="000000"/>
            <w:sz w:val="17"/>
            <w:szCs w:val="17"/>
            <w:lang w:val="en-US"/>
            <w:rPrChange w:id="14621" w:author="Prieto Bailo, León Enrique" w:date="2023-07-07T23:03: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14622" w:author="Prieto Bailo, León Enrique" w:date="2023-07-07T23:03:00Z">
              <w:rPr>
                <w:rFonts w:ascii="Consolas" w:hAnsi="Consolas" w:cs="Courier New"/>
                <w:color w:val="000000"/>
                <w:sz w:val="17"/>
                <w:szCs w:val="17"/>
              </w:rPr>
            </w:rPrChange>
          </w:rPr>
          <w:t>delayMicroseconds</w:t>
        </w:r>
        <w:proofErr w:type="spellEnd"/>
        <w:r w:rsidRPr="00454AE3">
          <w:rPr>
            <w:rFonts w:ascii="Consolas" w:hAnsi="Consolas" w:cs="Courier New"/>
            <w:color w:val="666600"/>
            <w:sz w:val="17"/>
            <w:szCs w:val="17"/>
            <w:lang w:val="en-US"/>
            <w:rPrChange w:id="14623" w:author="Prieto Bailo, León Enrique" w:date="2023-07-07T23:03:00Z">
              <w:rPr>
                <w:rFonts w:ascii="Consolas" w:hAnsi="Consolas" w:cs="Courier New"/>
                <w:color w:val="666600"/>
                <w:sz w:val="17"/>
                <w:szCs w:val="17"/>
              </w:rPr>
            </w:rPrChange>
          </w:rPr>
          <w:t>(</w:t>
        </w:r>
        <w:proofErr w:type="gramEnd"/>
        <w:r w:rsidRPr="00454AE3">
          <w:rPr>
            <w:rFonts w:ascii="Consolas" w:hAnsi="Consolas" w:cs="Courier New"/>
            <w:color w:val="006666"/>
            <w:sz w:val="17"/>
            <w:szCs w:val="17"/>
            <w:lang w:val="en-US"/>
            <w:rPrChange w:id="14624" w:author="Prieto Bailo, León Enrique" w:date="2023-07-07T23:03:00Z">
              <w:rPr>
                <w:rFonts w:ascii="Consolas" w:hAnsi="Consolas" w:cs="Courier New"/>
                <w:color w:val="006666"/>
                <w:sz w:val="17"/>
                <w:szCs w:val="17"/>
              </w:rPr>
            </w:rPrChange>
          </w:rPr>
          <w:t>10</w:t>
        </w:r>
        <w:r w:rsidRPr="00454AE3">
          <w:rPr>
            <w:rFonts w:ascii="Consolas" w:hAnsi="Consolas" w:cs="Courier New"/>
            <w:color w:val="666600"/>
            <w:sz w:val="17"/>
            <w:szCs w:val="17"/>
            <w:lang w:val="en-US"/>
            <w:rPrChange w:id="14625" w:author="Prieto Bailo, León Enrique" w:date="2023-07-07T23:03:00Z">
              <w:rPr>
                <w:rFonts w:ascii="Consolas" w:hAnsi="Consolas" w:cs="Courier New"/>
                <w:color w:val="666600"/>
                <w:sz w:val="17"/>
                <w:szCs w:val="17"/>
              </w:rPr>
            </w:rPrChange>
          </w:rPr>
          <w:t>);</w:t>
        </w:r>
      </w:ins>
    </w:p>
    <w:p w14:paraId="5B601A19" w14:textId="77777777" w:rsidR="007312CF" w:rsidRPr="00454AE3"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26" w:author="León Prieto" w:date="2023-07-07T22:50:00Z"/>
          <w:rFonts w:ascii="Consolas" w:hAnsi="Consolas" w:cs="Courier New"/>
          <w:sz w:val="17"/>
          <w:szCs w:val="17"/>
          <w:lang w:val="en-US"/>
          <w:rPrChange w:id="14627" w:author="Prieto Bailo, León Enrique" w:date="2023-07-07T23:03:00Z">
            <w:rPr>
              <w:ins w:id="14628" w:author="León Prieto" w:date="2023-07-07T22:50:00Z"/>
              <w:rFonts w:ascii="Consolas" w:hAnsi="Consolas" w:cs="Courier New"/>
              <w:sz w:val="17"/>
              <w:szCs w:val="17"/>
            </w:rPr>
          </w:rPrChange>
        </w:rPr>
      </w:pPr>
      <w:ins w:id="14629" w:author="León Prieto" w:date="2023-07-07T22:50:00Z">
        <w:r w:rsidRPr="00454AE3">
          <w:rPr>
            <w:rFonts w:ascii="Consolas" w:hAnsi="Consolas" w:cs="Courier New"/>
            <w:sz w:val="17"/>
            <w:szCs w:val="17"/>
            <w:lang w:val="en-US"/>
            <w:rPrChange w:id="14630" w:author="Prieto Bailo, León Enrique" w:date="2023-07-07T23:03:00Z">
              <w:rPr>
                <w:rFonts w:ascii="Consolas" w:hAnsi="Consolas" w:cs="Courier New"/>
                <w:sz w:val="17"/>
                <w:szCs w:val="17"/>
              </w:rPr>
            </w:rPrChange>
          </w:rPr>
          <w:t xml:space="preserve">55. </w:t>
        </w:r>
        <w:r w:rsidRPr="00454AE3">
          <w:rPr>
            <w:rFonts w:ascii="Consolas" w:hAnsi="Consolas" w:cs="Courier New"/>
            <w:color w:val="000000"/>
            <w:sz w:val="17"/>
            <w:szCs w:val="17"/>
            <w:lang w:val="en-US"/>
            <w:rPrChange w:id="14631" w:author="Prieto Bailo, León Enrique" w:date="2023-07-07T23:03:00Z">
              <w:rPr>
                <w:rFonts w:ascii="Consolas" w:hAnsi="Consolas" w:cs="Courier New"/>
                <w:color w:val="000000"/>
                <w:sz w:val="17"/>
                <w:szCs w:val="17"/>
              </w:rPr>
            </w:rPrChange>
          </w:rPr>
          <w:t xml:space="preserve">    </w:t>
        </w:r>
        <w:proofErr w:type="spellStart"/>
        <w:proofErr w:type="gramStart"/>
        <w:r w:rsidRPr="00454AE3">
          <w:rPr>
            <w:rFonts w:ascii="Consolas" w:hAnsi="Consolas" w:cs="Courier New"/>
            <w:color w:val="000000"/>
            <w:sz w:val="17"/>
            <w:szCs w:val="17"/>
            <w:lang w:val="en-US"/>
            <w:rPrChange w:id="14632" w:author="Prieto Bailo, León Enrique" w:date="2023-07-07T23:03:00Z">
              <w:rPr>
                <w:rFonts w:ascii="Consolas" w:hAnsi="Consolas" w:cs="Courier New"/>
                <w:color w:val="000000"/>
                <w:sz w:val="17"/>
                <w:szCs w:val="17"/>
              </w:rPr>
            </w:rPrChange>
          </w:rPr>
          <w:t>digitalWrite</w:t>
        </w:r>
        <w:proofErr w:type="spellEnd"/>
        <w:r w:rsidRPr="00454AE3">
          <w:rPr>
            <w:rFonts w:ascii="Consolas" w:hAnsi="Consolas" w:cs="Courier New"/>
            <w:color w:val="666600"/>
            <w:sz w:val="17"/>
            <w:szCs w:val="17"/>
            <w:lang w:val="en-US"/>
            <w:rPrChange w:id="14633" w:author="Prieto Bailo, León Enrique" w:date="2023-07-07T23:03:00Z">
              <w:rPr>
                <w:rFonts w:ascii="Consolas" w:hAnsi="Consolas" w:cs="Courier New"/>
                <w:color w:val="666600"/>
                <w:sz w:val="17"/>
                <w:szCs w:val="17"/>
              </w:rPr>
            </w:rPrChange>
          </w:rPr>
          <w:t>(</w:t>
        </w:r>
        <w:proofErr w:type="spellStart"/>
        <w:proofErr w:type="gramEnd"/>
        <w:r w:rsidRPr="00454AE3">
          <w:rPr>
            <w:rFonts w:ascii="Consolas" w:hAnsi="Consolas" w:cs="Courier New"/>
            <w:color w:val="000000"/>
            <w:sz w:val="17"/>
            <w:szCs w:val="17"/>
            <w:lang w:val="en-US"/>
            <w:rPrChange w:id="14634" w:author="Prieto Bailo, León Enrique" w:date="2023-07-07T23:03:00Z">
              <w:rPr>
                <w:rFonts w:ascii="Consolas" w:hAnsi="Consolas" w:cs="Courier New"/>
                <w:color w:val="000000"/>
                <w:sz w:val="17"/>
                <w:szCs w:val="17"/>
              </w:rPr>
            </w:rPrChange>
          </w:rPr>
          <w:t>trigger_pin</w:t>
        </w:r>
        <w:proofErr w:type="spellEnd"/>
        <w:r w:rsidRPr="00454AE3">
          <w:rPr>
            <w:rFonts w:ascii="Consolas" w:hAnsi="Consolas" w:cs="Courier New"/>
            <w:color w:val="666600"/>
            <w:sz w:val="17"/>
            <w:szCs w:val="17"/>
            <w:lang w:val="en-US"/>
            <w:rPrChange w:id="14635" w:author="Prieto Bailo, León Enrique" w:date="2023-07-07T23:03:00Z">
              <w:rPr>
                <w:rFonts w:ascii="Consolas" w:hAnsi="Consolas" w:cs="Courier New"/>
                <w:color w:val="666600"/>
                <w:sz w:val="17"/>
                <w:szCs w:val="17"/>
              </w:rPr>
            </w:rPrChange>
          </w:rPr>
          <w:t>,</w:t>
        </w:r>
        <w:r w:rsidRPr="00454AE3">
          <w:rPr>
            <w:rFonts w:ascii="Consolas" w:hAnsi="Consolas" w:cs="Courier New"/>
            <w:color w:val="000000"/>
            <w:sz w:val="17"/>
            <w:szCs w:val="17"/>
            <w:lang w:val="en-US"/>
            <w:rPrChange w:id="14636" w:author="Prieto Bailo, León Enrique" w:date="2023-07-07T23:03:00Z">
              <w:rPr>
                <w:rFonts w:ascii="Consolas" w:hAnsi="Consolas" w:cs="Courier New"/>
                <w:color w:val="000000"/>
                <w:sz w:val="17"/>
                <w:szCs w:val="17"/>
              </w:rPr>
            </w:rPrChange>
          </w:rPr>
          <w:t xml:space="preserve"> LOW</w:t>
        </w:r>
        <w:r w:rsidRPr="00454AE3">
          <w:rPr>
            <w:rFonts w:ascii="Consolas" w:hAnsi="Consolas" w:cs="Courier New"/>
            <w:color w:val="666600"/>
            <w:sz w:val="17"/>
            <w:szCs w:val="17"/>
            <w:lang w:val="en-US"/>
            <w:rPrChange w:id="14637" w:author="Prieto Bailo, León Enrique" w:date="2023-07-07T23:03:00Z">
              <w:rPr>
                <w:rFonts w:ascii="Consolas" w:hAnsi="Consolas" w:cs="Courier New"/>
                <w:color w:val="666600"/>
                <w:sz w:val="17"/>
                <w:szCs w:val="17"/>
              </w:rPr>
            </w:rPrChange>
          </w:rPr>
          <w:t>);</w:t>
        </w:r>
      </w:ins>
    </w:p>
    <w:p w14:paraId="10D61424"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38" w:author="León Prieto" w:date="2023-07-07T22:50:00Z"/>
          <w:rFonts w:ascii="Consolas" w:hAnsi="Consolas" w:cs="Courier New"/>
          <w:sz w:val="17"/>
          <w:szCs w:val="17"/>
        </w:rPr>
      </w:pPr>
      <w:ins w:id="14639" w:author="León Prieto" w:date="2023-07-07T22:50:00Z">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pulse_sent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ins>
    </w:p>
    <w:p w14:paraId="7FCF617F"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40" w:author="León Prieto" w:date="2023-07-07T22:50:00Z"/>
          <w:rFonts w:ascii="Consolas" w:hAnsi="Consolas" w:cs="Courier New"/>
          <w:sz w:val="17"/>
          <w:szCs w:val="17"/>
        </w:rPr>
      </w:pPr>
      <w:ins w:id="14641" w:author="León Prieto" w:date="2023-07-07T22:50:00Z">
        <w:r>
          <w:rPr>
            <w:rFonts w:ascii="Consolas" w:hAnsi="Consolas" w:cs="Courier New"/>
            <w:sz w:val="17"/>
            <w:szCs w:val="17"/>
          </w:rPr>
          <w:t xml:space="preserve">57.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ins>
    </w:p>
    <w:p w14:paraId="51DC3CB9"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42" w:author="León Prieto" w:date="2023-07-07T22:50:00Z"/>
          <w:rFonts w:ascii="Consolas" w:hAnsi="Consolas" w:cs="Courier New"/>
          <w:sz w:val="17"/>
          <w:szCs w:val="17"/>
        </w:rPr>
      </w:pPr>
      <w:proofErr w:type="gramStart"/>
      <w:ins w:id="14643" w:author="León Prieto" w:date="2023-07-07T22:50:00Z">
        <w:r>
          <w:rPr>
            <w:rFonts w:ascii="Consolas" w:hAnsi="Consolas" w:cs="Courier New"/>
            <w:sz w:val="17"/>
            <w:szCs w:val="17"/>
          </w:rPr>
          <w:t xml:space="preserve">58. </w:t>
        </w:r>
        <w:r>
          <w:rPr>
            <w:rFonts w:ascii="Consolas" w:hAnsi="Consolas" w:cs="Courier New"/>
            <w:color w:val="666600"/>
            <w:sz w:val="17"/>
            <w:szCs w:val="17"/>
          </w:rPr>
          <w:t>}</w:t>
        </w:r>
        <w:proofErr w:type="gramEnd"/>
      </w:ins>
    </w:p>
    <w:p w14:paraId="09125B27" w14:textId="77777777" w:rsidR="007312CF" w:rsidRDefault="007312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5357539"/>
        <w:rPr>
          <w:ins w:id="14644" w:author="León Prieto" w:date="2023-07-07T22:50:00Z"/>
          <w:rFonts w:ascii="Consolas" w:hAnsi="Consolas" w:cs="Courier New"/>
          <w:sz w:val="17"/>
          <w:szCs w:val="17"/>
        </w:rPr>
      </w:pPr>
      <w:ins w:id="14645" w:author="León Prieto" w:date="2023-07-07T22:50:00Z">
        <w:r>
          <w:rPr>
            <w:rFonts w:ascii="Consolas" w:hAnsi="Consolas" w:cs="Courier New"/>
            <w:sz w:val="17"/>
            <w:szCs w:val="17"/>
          </w:rPr>
          <w:t xml:space="preserve">59. </w:t>
        </w:r>
        <w:r>
          <w:rPr>
            <w:rFonts w:ascii="Consolas" w:hAnsi="Consolas" w:cs="Courier New"/>
            <w:color w:val="000000"/>
            <w:sz w:val="17"/>
            <w:szCs w:val="17"/>
          </w:rPr>
          <w:t> </w:t>
        </w:r>
      </w:ins>
    </w:p>
    <w:p w14:paraId="23E80F6C" w14:textId="7A48D3D5" w:rsidR="007312CF" w:rsidRPr="007312CF" w:rsidRDefault="007312CF">
      <w:pPr>
        <w:jc w:val="left"/>
        <w:rPr>
          <w:rFonts w:ascii="Courier New" w:hAnsi="Courier New" w:cs="Courier New"/>
          <w:b/>
          <w:bCs/>
          <w:u w:val="single"/>
          <w:rPrChange w:id="14646" w:author="León Prieto" w:date="2023-07-07T22:51:00Z">
            <w:rPr/>
          </w:rPrChange>
        </w:rPr>
        <w:pPrChange w:id="14647" w:author="León Prieto" w:date="2023-07-07T22:49:00Z">
          <w:pPr/>
        </w:pPrChange>
      </w:pPr>
    </w:p>
    <w:sectPr w:rsidR="007312CF" w:rsidRPr="007312CF" w:rsidSect="00073F0B">
      <w:headerReference w:type="even" r:id="rId72"/>
      <w:headerReference w:type="default" r:id="rId73"/>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ramon casanella" w:date="2023-07-07T11:40:00Z" w:initials="rc">
    <w:p w14:paraId="744FCA78" w14:textId="77777777" w:rsidR="00964894" w:rsidRDefault="00964894" w:rsidP="00604480">
      <w:pPr>
        <w:pStyle w:val="CommentText"/>
        <w:jc w:val="left"/>
      </w:pPr>
      <w:r>
        <w:rPr>
          <w:rStyle w:val="CommentReference"/>
        </w:rPr>
        <w:annotationRef/>
      </w:r>
      <w:r>
        <w:rPr>
          <w:lang w:val="ca-ES"/>
        </w:rPr>
        <w:t>Falta aun traducirla al castellano</w:t>
      </w:r>
    </w:p>
  </w:comment>
  <w:comment w:id="53" w:author="ramon casanella" w:date="2023-07-05T07:30:00Z" w:initials="rc">
    <w:p w14:paraId="3F75F883" w14:textId="77D7F3AB" w:rsidR="00A01EBA" w:rsidRDefault="00A01EBA" w:rsidP="00AD2B97">
      <w:pPr>
        <w:pStyle w:val="CommentText"/>
        <w:jc w:val="left"/>
      </w:pPr>
      <w:r>
        <w:rPr>
          <w:rStyle w:val="CommentReference"/>
        </w:rPr>
        <w:annotationRef/>
      </w:r>
      <w:r>
        <w:rPr>
          <w:lang w:val="ca-ES"/>
        </w:rPr>
        <w:t>He cambiado el resumen porque el que habia repetia dos veces la misma idea y para que coincida en buena parte con el que hay en netarea. Habría que traducirlo al castellano y al inglés. Por otro lado si el trabajo esta en castellano no se si la portada tiene que estar en catalán, diría que no.</w:t>
      </w:r>
    </w:p>
  </w:comment>
  <w:comment w:id="691" w:author="ramon casanella" w:date="2023-07-05T07:08:00Z" w:initials="rc">
    <w:p w14:paraId="62DC0435" w14:textId="11B6C760" w:rsidR="00623022" w:rsidRDefault="00623022" w:rsidP="003D69C2">
      <w:pPr>
        <w:pStyle w:val="CommentText"/>
        <w:jc w:val="left"/>
      </w:pPr>
      <w:r>
        <w:rPr>
          <w:rStyle w:val="CommentReference"/>
        </w:rPr>
        <w:annotationRef/>
      </w:r>
      <w:r>
        <w:rPr>
          <w:lang w:val="ca-ES"/>
        </w:rPr>
        <w:t>Cuidado que el encabezado de las paginas da error, al menos a mi</w:t>
      </w:r>
    </w:p>
  </w:comment>
  <w:comment w:id="692" w:author="León Prieto" w:date="2023-07-05T21:26:00Z" w:initials="LP">
    <w:p w14:paraId="76C7662A" w14:textId="6035B955" w:rsidR="00001172" w:rsidRDefault="00001172">
      <w:pPr>
        <w:pStyle w:val="CommentText"/>
      </w:pPr>
      <w:r>
        <w:rPr>
          <w:rStyle w:val="CommentReference"/>
        </w:rPr>
        <w:annotationRef/>
      </w:r>
      <w:r>
        <w:t xml:space="preserve">Es porque busca el estilo “Header 1” y al tener el Word en castellano no encuentra el estilo, por lo que da error. </w:t>
      </w:r>
      <w:r w:rsidR="00A30C1D">
        <w:t xml:space="preserve"> </w:t>
      </w:r>
      <w:r>
        <w:t xml:space="preserve"> </w:t>
      </w:r>
    </w:p>
  </w:comment>
  <w:comment w:id="693" w:author="Prieto Bailo, León Enrique" w:date="2023-07-05T21:40:00Z" w:initials="PBLE">
    <w:p w14:paraId="27D43487" w14:textId="77777777" w:rsidR="00FA1927" w:rsidRDefault="00FA1927">
      <w:pPr>
        <w:pStyle w:val="CommentText"/>
      </w:pPr>
      <w:r>
        <w:rPr>
          <w:rStyle w:val="CommentReference"/>
        </w:rPr>
        <w:annotationRef/>
      </w:r>
      <w:r>
        <w:t xml:space="preserve">Dejo foto: </w:t>
      </w:r>
    </w:p>
    <w:p w14:paraId="25DF56E1" w14:textId="77777777" w:rsidR="00FA1927" w:rsidRDefault="00FA1927">
      <w:pPr>
        <w:pStyle w:val="CommentText"/>
      </w:pPr>
    </w:p>
    <w:p w14:paraId="5222B587" w14:textId="55B23752" w:rsidR="00FA1927" w:rsidRDefault="00FA1927">
      <w:pPr>
        <w:pStyle w:val="CommentText"/>
      </w:pPr>
      <w:r>
        <w:rPr>
          <w:noProof/>
        </w:rPr>
        <w:drawing>
          <wp:inline distT="0" distB="0" distL="0" distR="0" wp14:anchorId="31012A05" wp14:editId="14B5C481">
            <wp:extent cx="6133333" cy="1247619"/>
            <wp:effectExtent l="0" t="0" r="1270" b="0"/>
            <wp:docPr id="1675052058" name="Imagen 167505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133333" cy="1247619"/>
                    </a:xfrm>
                    <a:prstGeom prst="rect">
                      <a:avLst/>
                    </a:prstGeom>
                  </pic:spPr>
                </pic:pic>
              </a:graphicData>
            </a:graphic>
          </wp:inline>
        </w:drawing>
      </w:r>
    </w:p>
  </w:comment>
  <w:comment w:id="694" w:author="ramon casanella" w:date="2023-07-07T11:36:00Z" w:initials="rc">
    <w:p w14:paraId="0F1BB62F" w14:textId="77777777" w:rsidR="00964894" w:rsidRDefault="00964894" w:rsidP="003844D6">
      <w:pPr>
        <w:pStyle w:val="CommentText"/>
        <w:jc w:val="left"/>
      </w:pPr>
      <w:r>
        <w:rPr>
          <w:rStyle w:val="CommentReference"/>
        </w:rPr>
        <w:annotationRef/>
      </w:r>
      <w:r>
        <w:rPr>
          <w:lang w:val="ca-ES"/>
        </w:rPr>
        <w:t>Me sigue dando error</w:t>
      </w:r>
    </w:p>
  </w:comment>
  <w:comment w:id="699" w:author="ramon casanella" w:date="2023-07-05T07:39:00Z" w:initials="rc">
    <w:p w14:paraId="12F5FD93" w14:textId="6698697E" w:rsidR="00FD7749" w:rsidRDefault="00FD7749" w:rsidP="00FD747D">
      <w:pPr>
        <w:pStyle w:val="CommentText"/>
        <w:jc w:val="left"/>
      </w:pPr>
      <w:r>
        <w:rPr>
          <w:rStyle w:val="CommentReference"/>
        </w:rPr>
        <w:annotationRef/>
      </w:r>
      <w:r>
        <w:rPr>
          <w:lang w:val="ca-ES"/>
        </w:rPr>
        <w:t>Estaria bien poner alguna figura en la introduccin, como alguna foto chula de algun dron en alguna aplicacion interesante</w:t>
      </w:r>
    </w:p>
  </w:comment>
  <w:comment w:id="736" w:author="ramon casanella" w:date="2023-07-05T07:01:00Z" w:initials="rc">
    <w:p w14:paraId="5FB6C9B1" w14:textId="26355A87" w:rsidR="00AF2DFB" w:rsidRDefault="00AF2DFB" w:rsidP="007B3C05">
      <w:pPr>
        <w:pStyle w:val="CommentText"/>
        <w:jc w:val="left"/>
      </w:pPr>
      <w:r>
        <w:rPr>
          <w:rStyle w:val="CommentReference"/>
        </w:rPr>
        <w:annotationRef/>
      </w:r>
      <w:r>
        <w:rPr>
          <w:lang w:val="ca-ES"/>
        </w:rPr>
        <w:t>Habria que explicar lo que es y la relacion que tiene con lo de la altitud vyelo automatico etc</w:t>
      </w:r>
    </w:p>
  </w:comment>
  <w:comment w:id="761" w:author="ramon casanella" w:date="2023-07-05T07:04:00Z" w:initials="rc">
    <w:p w14:paraId="3B644833" w14:textId="77777777" w:rsidR="00AF77A5" w:rsidRDefault="00AF77A5" w:rsidP="007A7500">
      <w:pPr>
        <w:pStyle w:val="CommentText"/>
        <w:jc w:val="left"/>
      </w:pPr>
      <w:r>
        <w:rPr>
          <w:rStyle w:val="CommentReference"/>
        </w:rPr>
        <w:annotationRef/>
      </w:r>
      <w:r>
        <w:rPr>
          <w:lang w:val="ca-ES"/>
        </w:rPr>
        <w:t>Las citas tienen que ir separadas por un espacio</w:t>
      </w:r>
    </w:p>
  </w:comment>
  <w:comment w:id="775" w:author="ramon casanella" w:date="2023-07-05T07:41:00Z" w:initials="rc">
    <w:p w14:paraId="78912046" w14:textId="77777777" w:rsidR="00262D1F" w:rsidRDefault="00262D1F" w:rsidP="00272C01">
      <w:pPr>
        <w:pStyle w:val="CommentText"/>
        <w:jc w:val="left"/>
      </w:pPr>
      <w:r>
        <w:rPr>
          <w:rStyle w:val="CommentReference"/>
        </w:rPr>
        <w:annotationRef/>
      </w:r>
      <w:r>
        <w:rPr>
          <w:lang w:val="ca-ES"/>
        </w:rPr>
        <w:t>Explicar que en estas aplicaiones, para facilitat su uso, el codido permanece oculto al usuario, que trabaja entonces con un sistema de menus donde solo puede configurar un conjunto limitado de parametros</w:t>
      </w:r>
    </w:p>
  </w:comment>
  <w:comment w:id="776" w:author="Prieto Bailo, León Enrique" w:date="2023-07-05T22:15:00Z" w:initials="PBLE">
    <w:p w14:paraId="65C4438F" w14:textId="7AC43CCA" w:rsidR="00D86183" w:rsidRDefault="00D86183">
      <w:pPr>
        <w:pStyle w:val="CommentText"/>
      </w:pPr>
      <w:r>
        <w:rPr>
          <w:rStyle w:val="CommentReference"/>
        </w:rPr>
        <w:annotationRef/>
      </w:r>
      <w:r>
        <w:t>Done! Siguiente párrafo.</w:t>
      </w:r>
    </w:p>
  </w:comment>
  <w:comment w:id="788" w:author="ramon casanella" w:date="2023-07-05T07:37:00Z" w:initials="rc">
    <w:p w14:paraId="410D099F" w14:textId="0F97E3FA" w:rsidR="00D21013" w:rsidRDefault="00D21013" w:rsidP="00ED121F">
      <w:pPr>
        <w:pStyle w:val="CommentText"/>
        <w:jc w:val="left"/>
      </w:pPr>
      <w:r>
        <w:rPr>
          <w:rStyle w:val="CommentReference"/>
        </w:rPr>
        <w:annotationRef/>
      </w:r>
      <w:r>
        <w:rPr>
          <w:lang w:val="ca-ES"/>
        </w:rPr>
        <w:t>Explicar que el FPV es porque se usan tranmision de video gafas etc...</w:t>
      </w:r>
    </w:p>
  </w:comment>
  <w:comment w:id="789" w:author="Prieto Bailo, León Enrique" w:date="2023-07-05T22:26:00Z" w:initials="PBLE">
    <w:p w14:paraId="54C58FB3" w14:textId="438C6B02" w:rsidR="008D070A" w:rsidRDefault="008D070A">
      <w:pPr>
        <w:pStyle w:val="CommentText"/>
      </w:pPr>
      <w:r>
        <w:rPr>
          <w:rStyle w:val="CommentReference"/>
        </w:rPr>
        <w:annotationRef/>
      </w:r>
      <w:r>
        <w:t>A continuación.</w:t>
      </w:r>
    </w:p>
  </w:comment>
  <w:comment w:id="863" w:author="Prieto Bailo, León Enrique" w:date="2023-07-06T00:40:00Z" w:initials="PBLE">
    <w:p w14:paraId="28F19BFC" w14:textId="6C82D9F2" w:rsidR="00247CF5" w:rsidRDefault="00247CF5">
      <w:pPr>
        <w:pStyle w:val="CommentText"/>
      </w:pPr>
      <w:r>
        <w:rPr>
          <w:rStyle w:val="CommentReference"/>
        </w:rPr>
        <w:annotationRef/>
      </w:r>
      <w:r>
        <w:t>Esto lo has subrayado tu?</w:t>
      </w:r>
    </w:p>
  </w:comment>
  <w:comment w:id="872" w:author="ramon casanella" w:date="2023-07-03T11:06:00Z" w:initials="rc">
    <w:p w14:paraId="683374B8" w14:textId="323B5F0A" w:rsidR="00E14C6F" w:rsidRDefault="00E14C6F" w:rsidP="00FB57F2">
      <w:pPr>
        <w:pStyle w:val="CommentText"/>
        <w:jc w:val="left"/>
      </w:pPr>
      <w:r>
        <w:rPr>
          <w:rStyle w:val="CommentReference"/>
        </w:rPr>
        <w:annotationRef/>
      </w:r>
      <w:r>
        <w:rPr>
          <w:lang w:val="ca-ES"/>
        </w:rPr>
        <w:t>Falta una introduccion donde se estudien los antecedentes y se motive la utilidad del proyecto....</w:t>
      </w:r>
    </w:p>
  </w:comment>
  <w:comment w:id="873" w:author="Prieto Bailo, León Enrique" w:date="2023-07-03T19:23:00Z" w:initials="PBLE">
    <w:p w14:paraId="52011637" w14:textId="051FA621" w:rsidR="006B509D" w:rsidRDefault="006B509D">
      <w:pPr>
        <w:pStyle w:val="CommentText"/>
      </w:pPr>
      <w:r>
        <w:rPr>
          <w:rStyle w:val="CommentReference"/>
        </w:rPr>
        <w:annotationRef/>
      </w:r>
      <w:r>
        <w:t xml:space="preserve">He añadido el párrafo </w:t>
      </w:r>
      <w:r w:rsidR="001E04B2">
        <w:t xml:space="preserve">siguiente, centrándome en la motivación. No sé si haría falta algo </w:t>
      </w:r>
      <w:r w:rsidR="008F0AD6">
        <w:t>más</w:t>
      </w:r>
      <w:r w:rsidR="001E04B2">
        <w:t xml:space="preserve"> y no </w:t>
      </w:r>
      <w:r w:rsidR="008F0AD6">
        <w:t>sé</w:t>
      </w:r>
      <w:r w:rsidR="001E04B2">
        <w:t xml:space="preserve"> muy bien a que te refieres con los antecedentes.</w:t>
      </w:r>
      <w:r>
        <w:t xml:space="preserve"> </w:t>
      </w:r>
    </w:p>
  </w:comment>
  <w:comment w:id="943" w:author="Prieto Bailo, León Enrique" w:date="2023-07-05T22:38:00Z" w:initials="PBLE">
    <w:p w14:paraId="0ACBCF29" w14:textId="77777777" w:rsidR="000E48FD" w:rsidRDefault="000E48FD" w:rsidP="000E48FD">
      <w:pPr>
        <w:pStyle w:val="CommentText"/>
      </w:pPr>
      <w:r>
        <w:rPr>
          <w:rStyle w:val="CommentReference"/>
        </w:rPr>
        <w:annotationRef/>
      </w:r>
      <w:r>
        <w:t xml:space="preserve">Muevo tu comentario: </w:t>
      </w:r>
    </w:p>
    <w:p w14:paraId="4B719D13" w14:textId="47D711BD" w:rsidR="000E48FD" w:rsidRDefault="000E48FD" w:rsidP="000E48FD">
      <w:pPr>
        <w:pStyle w:val="CommentText"/>
      </w:pPr>
      <w:r>
        <w:t>Ramon: Aqui te comentaba que hay que reescribir los objetivos de acuerdo con lo que pone en el resumen, es decir objetivo princpla hacer un dron funcional reconfigurable etc, obetivo secindario añadir una sistema adicional sobre la plataforma inicial en este caso el de altitud.</w:t>
      </w:r>
    </w:p>
  </w:comment>
  <w:comment w:id="944" w:author="Prieto Bailo, León Enrique" w:date="2023-07-05T22:38:00Z" w:initials="PBLE">
    <w:p w14:paraId="5AA6C18A" w14:textId="02574D49" w:rsidR="000E48FD" w:rsidRDefault="000E48FD">
      <w:pPr>
        <w:pStyle w:val="CommentText"/>
      </w:pPr>
      <w:r>
        <w:rPr>
          <w:rStyle w:val="CommentReference"/>
        </w:rPr>
        <w:annotationRef/>
      </w:r>
      <w:r>
        <w:t>Los objetivos secundarios los he definido de manera genérica, ya que en teoría a la hora de definir los objetivos no se sabe si llegaremos a este punto. Es esto correcto?</w:t>
      </w:r>
    </w:p>
  </w:comment>
  <w:comment w:id="952" w:author="ramon casanella" w:date="2023-07-05T07:35:00Z" w:initials="rc">
    <w:p w14:paraId="44FB60A3" w14:textId="77777777" w:rsidR="002E7E89" w:rsidRDefault="002E7E89" w:rsidP="00485F14">
      <w:pPr>
        <w:pStyle w:val="CommentText"/>
        <w:jc w:val="left"/>
      </w:pPr>
      <w:r>
        <w:rPr>
          <w:rStyle w:val="CommentReference"/>
        </w:rPr>
        <w:annotationRef/>
      </w:r>
      <w:r>
        <w:rPr>
          <w:lang w:val="ca-ES"/>
        </w:rPr>
        <w:t>Aqui te comentaba que hay que reescribir los objetivos de acuerdo con lo que pone en el resumen, es decir objetivo princpla hacer un dron funcional reconfigurable etc, obetivo secindario añadir una sistema adicional sobre la plataforma inicial en este caso el de altitud.</w:t>
      </w:r>
    </w:p>
  </w:comment>
  <w:comment w:id="998" w:author="ramon casanella" w:date="2023-07-05T07:48:00Z" w:initials="rc">
    <w:p w14:paraId="12E8F84B" w14:textId="77777777" w:rsidR="007463EA" w:rsidRDefault="007463EA" w:rsidP="00892E25">
      <w:pPr>
        <w:pStyle w:val="CommentText"/>
        <w:jc w:val="left"/>
      </w:pPr>
      <w:r>
        <w:rPr>
          <w:rStyle w:val="CommentReference"/>
        </w:rPr>
        <w:annotationRef/>
      </w:r>
      <w:r>
        <w:rPr>
          <w:lang w:val="ca-ES"/>
        </w:rPr>
        <w:t>Este parrafo hay que actualizarlo segun los cambios que ha sufrido ese capitulo</w:t>
      </w:r>
    </w:p>
  </w:comment>
  <w:comment w:id="991" w:author="Prieto Bailo, León Enrique" w:date="2023-07-05T22:44:00Z" w:initials="PBLE">
    <w:p w14:paraId="30A5B475" w14:textId="5336BB7B" w:rsidR="00E11277" w:rsidRDefault="00E11277">
      <w:pPr>
        <w:pStyle w:val="CommentText"/>
      </w:pPr>
      <w:r>
        <w:rPr>
          <w:rStyle w:val="CommentReference"/>
        </w:rPr>
        <w:annotationRef/>
      </w:r>
      <w:r>
        <w:t xml:space="preserve">Contenidos tercer capítulo actualizados. </w:t>
      </w:r>
    </w:p>
  </w:comment>
  <w:comment w:id="1049" w:author="ramon casanella" w:date="2023-07-05T08:06:00Z" w:initials="rc">
    <w:p w14:paraId="087C5473" w14:textId="77777777" w:rsidR="00E62FBF" w:rsidRDefault="00E62FBF" w:rsidP="00EB5917">
      <w:pPr>
        <w:pStyle w:val="CommentText"/>
        <w:jc w:val="left"/>
      </w:pPr>
      <w:r>
        <w:rPr>
          <w:rStyle w:val="CommentReference"/>
        </w:rPr>
        <w:annotationRef/>
      </w:r>
      <w:r>
        <w:rPr>
          <w:lang w:val="ca-ES"/>
        </w:rPr>
        <w:t>Aqui la figura 2.1</w:t>
      </w:r>
    </w:p>
  </w:comment>
  <w:comment w:id="1063" w:author="ramon casanella" w:date="2023-07-03T11:55:00Z" w:initials="rc">
    <w:p w14:paraId="6D2F2F49" w14:textId="77777777" w:rsidR="00E11277" w:rsidRDefault="00E11277" w:rsidP="00E11277">
      <w:pPr>
        <w:pStyle w:val="CommentText"/>
        <w:jc w:val="left"/>
      </w:pPr>
      <w:r>
        <w:rPr>
          <w:rStyle w:val="CommentReference"/>
        </w:rPr>
        <w:annotationRef/>
      </w:r>
      <w:r>
        <w:rPr>
          <w:lang w:val="ca-ES"/>
        </w:rPr>
        <w:t>Faltaria la PDB y los sensores y el receptor no se fusionan antes de llegar al micro, y como aun es generico pondria microcontrolador no la marca</w:t>
      </w:r>
    </w:p>
  </w:comment>
  <w:comment w:id="1064" w:author="Prieto Bailo, León Enrique" w:date="2023-07-03T19:35:00Z" w:initials="PBLE">
    <w:p w14:paraId="4635FD0E" w14:textId="77777777" w:rsidR="00E11277" w:rsidRDefault="00E11277" w:rsidP="00E11277">
      <w:pPr>
        <w:pStyle w:val="CommentText"/>
      </w:pPr>
      <w:r>
        <w:rPr>
          <w:rStyle w:val="CommentReference"/>
        </w:rPr>
        <w:annotationRef/>
      </w:r>
    </w:p>
  </w:comment>
  <w:comment w:id="1065" w:author="Prieto Bailo, León Enrique" w:date="2023-07-03T19:35:00Z" w:initials="PBLE">
    <w:p w14:paraId="2039CD8A" w14:textId="77777777" w:rsidR="00E11277" w:rsidRDefault="00E11277" w:rsidP="00E11277">
      <w:pPr>
        <w:pStyle w:val="CommentText"/>
      </w:pPr>
      <w:r>
        <w:rPr>
          <w:rStyle w:val="CommentReference"/>
        </w:rPr>
        <w:annotationRef/>
      </w:r>
    </w:p>
  </w:comment>
  <w:comment w:id="1066" w:author="ramon casanella" w:date="2023-07-05T08:04:00Z" w:initials="rc">
    <w:p w14:paraId="648EFD99" w14:textId="77777777" w:rsidR="00E11277" w:rsidRDefault="00E11277" w:rsidP="00E11277">
      <w:pPr>
        <w:pStyle w:val="CommentText"/>
        <w:jc w:val="left"/>
      </w:pPr>
      <w:r>
        <w:rPr>
          <w:rStyle w:val="CommentReference"/>
        </w:rPr>
        <w:annotationRef/>
      </w:r>
      <w:r>
        <w:rPr>
          <w:lang w:val="ca-ES"/>
        </w:rPr>
        <w:t>Hay que poner microcontrolador, no el modelo</w:t>
      </w:r>
    </w:p>
  </w:comment>
  <w:comment w:id="1067" w:author="Prieto Bailo, León Enrique" w:date="2023-07-05T22:46:00Z" w:initials="PBLE">
    <w:p w14:paraId="2B2E7E09" w14:textId="76D96E05" w:rsidR="00E11277" w:rsidRDefault="00E11277">
      <w:pPr>
        <w:pStyle w:val="CommentText"/>
      </w:pPr>
      <w:r>
        <w:rPr>
          <w:rStyle w:val="CommentReference"/>
        </w:rPr>
        <w:annotationRef/>
      </w:r>
      <w:r>
        <w:t>Done</w:t>
      </w:r>
    </w:p>
  </w:comment>
  <w:comment w:id="1068" w:author="ramon casanella" w:date="2023-07-05T07:51:00Z" w:initials="rc">
    <w:p w14:paraId="5CA3C7F2" w14:textId="77777777" w:rsidR="00E11277" w:rsidRDefault="00E11277" w:rsidP="00E11277">
      <w:pPr>
        <w:pStyle w:val="CommentText"/>
        <w:jc w:val="left"/>
      </w:pPr>
      <w:r>
        <w:rPr>
          <w:rStyle w:val="CommentReference"/>
        </w:rPr>
        <w:annotationRef/>
      </w:r>
      <w:r>
        <w:rPr>
          <w:lang w:val="ca-ES"/>
        </w:rPr>
        <w:t>Se tiene que hacer referencia en el texto a las figuras que se usan en la memoria. En este caso lo suyo seria poner la figura en la pagina anterior mencionarla en el texto como te pongo arriba</w:t>
      </w:r>
    </w:p>
  </w:comment>
  <w:comment w:id="1084" w:author="ramon casanella" w:date="2023-07-06T08:15:00Z" w:initials="rc">
    <w:p w14:paraId="30F740E0" w14:textId="77777777" w:rsidR="00654020" w:rsidRDefault="00654020" w:rsidP="006478EC">
      <w:pPr>
        <w:pStyle w:val="CommentText"/>
        <w:jc w:val="left"/>
      </w:pPr>
      <w:r>
        <w:rPr>
          <w:rStyle w:val="CommentReference"/>
        </w:rPr>
        <w:annotationRef/>
      </w:r>
      <w:r>
        <w:rPr>
          <w:lang w:val="ca-ES"/>
        </w:rPr>
        <w:t>Habría que añadir un pequeño apartado en el capitulo, quizas después del de la bartía en que se hable de la PDB un poco y se ponga foto</w:t>
      </w:r>
    </w:p>
  </w:comment>
  <w:comment w:id="1085" w:author="Prieto Bailo, León Enrique" w:date="2023-07-07T07:33:00Z" w:initials="PBLE">
    <w:p w14:paraId="03B611AB" w14:textId="7F735D05" w:rsidR="005658D5" w:rsidRDefault="005658D5">
      <w:pPr>
        <w:pStyle w:val="CommentText"/>
      </w:pPr>
      <w:r>
        <w:rPr>
          <w:rStyle w:val="CommentReference"/>
        </w:rPr>
        <w:annotationRef/>
      </w:r>
      <w:r>
        <w:t>Añadido debajo</w:t>
      </w:r>
    </w:p>
  </w:comment>
  <w:comment w:id="1135" w:author="ramon casanella" w:date="2023-07-03T11:55:00Z" w:initials="rc">
    <w:p w14:paraId="633D12D6" w14:textId="64B6C976" w:rsidR="007F5580" w:rsidRDefault="007F5580" w:rsidP="00AC0A9B">
      <w:pPr>
        <w:pStyle w:val="CommentText"/>
        <w:jc w:val="left"/>
      </w:pPr>
      <w:r>
        <w:rPr>
          <w:rStyle w:val="CommentReference"/>
        </w:rPr>
        <w:annotationRef/>
      </w:r>
      <w:r>
        <w:rPr>
          <w:lang w:val="ca-ES"/>
        </w:rPr>
        <w:t>Faltaria la PDB y los sensores y el receptor no se fusionan antes de llegar al micro, y como aun es generico pondria microcontrolador no la marca</w:t>
      </w:r>
    </w:p>
  </w:comment>
  <w:comment w:id="1136" w:author="Prieto Bailo, León Enrique" w:date="2023-07-03T19:35:00Z" w:initials="PBLE">
    <w:p w14:paraId="1AF6DA04" w14:textId="0B167D82" w:rsidR="00530805" w:rsidRDefault="00530805">
      <w:pPr>
        <w:pStyle w:val="CommentText"/>
      </w:pPr>
      <w:r>
        <w:rPr>
          <w:rStyle w:val="CommentReference"/>
        </w:rPr>
        <w:annotationRef/>
      </w:r>
    </w:p>
  </w:comment>
  <w:comment w:id="1137" w:author="Prieto Bailo, León Enrique" w:date="2023-07-03T19:35:00Z" w:initials="PBLE">
    <w:p w14:paraId="7C437C8D" w14:textId="440E1AC5" w:rsidR="00530805" w:rsidRDefault="00530805">
      <w:pPr>
        <w:pStyle w:val="CommentText"/>
      </w:pPr>
      <w:r>
        <w:rPr>
          <w:rStyle w:val="CommentReference"/>
        </w:rPr>
        <w:annotationRef/>
      </w:r>
    </w:p>
  </w:comment>
  <w:comment w:id="1138" w:author="ramon casanella" w:date="2023-07-05T08:04:00Z" w:initials="rc">
    <w:p w14:paraId="7993D2B9" w14:textId="77777777" w:rsidR="00976D7D" w:rsidRDefault="005C626F" w:rsidP="00315CC0">
      <w:pPr>
        <w:pStyle w:val="CommentText"/>
        <w:jc w:val="left"/>
      </w:pPr>
      <w:r>
        <w:rPr>
          <w:rStyle w:val="CommentReference"/>
        </w:rPr>
        <w:annotationRef/>
      </w:r>
      <w:r w:rsidR="00976D7D">
        <w:rPr>
          <w:lang w:val="ca-ES"/>
        </w:rPr>
        <w:t>Hay que poner microcontrolador, no el modelo</w:t>
      </w:r>
    </w:p>
  </w:comment>
  <w:comment w:id="1139" w:author="ramon casanella" w:date="2023-07-05T07:51:00Z" w:initials="rc">
    <w:p w14:paraId="02F2C4F0" w14:textId="0F534800" w:rsidR="00E50332" w:rsidRDefault="00E50332" w:rsidP="00195C55">
      <w:pPr>
        <w:pStyle w:val="CommentText"/>
        <w:jc w:val="left"/>
      </w:pPr>
      <w:r>
        <w:rPr>
          <w:rStyle w:val="CommentReference"/>
        </w:rPr>
        <w:annotationRef/>
      </w:r>
      <w:r>
        <w:rPr>
          <w:lang w:val="ca-ES"/>
        </w:rPr>
        <w:t>Se tiene que hacer referencia en el texto a las figuras que se usan en la memoria. En este caso lo suyo seria poner la figura en la pagina anterior mencionarla en el texto como te pongo arriba</w:t>
      </w:r>
    </w:p>
  </w:comment>
  <w:comment w:id="1141" w:author="ramon casanella" w:date="2023-07-05T08:10:00Z" w:initials="rc">
    <w:p w14:paraId="7DA92FBE" w14:textId="77777777" w:rsidR="00976D7D" w:rsidRDefault="00976D7D" w:rsidP="007A3EC6">
      <w:pPr>
        <w:pStyle w:val="CommentText"/>
        <w:jc w:val="left"/>
      </w:pPr>
      <w:r>
        <w:rPr>
          <w:rStyle w:val="CommentReference"/>
        </w:rPr>
        <w:annotationRef/>
      </w:r>
      <w:r>
        <w:rPr>
          <w:lang w:val="ca-ES"/>
        </w:rPr>
        <w:t>Habria que usar dron en lugar de drone a lo lago del texto</w:t>
      </w:r>
    </w:p>
  </w:comment>
  <w:comment w:id="1144" w:author="ramon casanella" w:date="2023-06-14T12:47:00Z" w:initials="rc">
    <w:p w14:paraId="2F413C3E" w14:textId="6E5C7581" w:rsidR="00505C6A" w:rsidRDefault="00E7024B" w:rsidP="00B9188A">
      <w:pPr>
        <w:pStyle w:val="CommentText"/>
      </w:pPr>
      <w:r>
        <w:rPr>
          <w:rStyle w:val="CommentReference"/>
        </w:rPr>
        <w:annotationRef/>
      </w:r>
      <w:r w:rsidR="00505C6A">
        <w:rPr>
          <w:lang w:val="ca-ES"/>
        </w:rPr>
        <w:t>En esta parte inicial haces como un resumen de lo que vuelves a explicar despues, aqui habria que poner mas bien un diagrama de bloques donde se viera la interconexion del hardware que iras explicando despues y tambien puedes explicar que la eleccion de componenentes te ha venido dada a priori y que no se te ha pedido seleccionar ningun compomente concreto para ninguna optimizacion especifica. Por otro lado no estaria de mas que se notase que has hecho la optativa de drones y con las prestaciones calculases el T/W, tiempo de vuelo estimado, etc....☺️</w:t>
      </w:r>
    </w:p>
  </w:comment>
  <w:comment w:id="1145" w:author="Prieto Bailo, León Enrique" w:date="2023-06-19T18:19:00Z" w:initials="PBLE">
    <w:p w14:paraId="433308FC" w14:textId="7C838F69" w:rsidR="00D360AE" w:rsidRDefault="00D360AE">
      <w:pPr>
        <w:pStyle w:val="CommentText"/>
        <w:rPr>
          <w:rFonts w:ascii="Segoe UI Emoji" w:eastAsia="Segoe UI Emoji" w:hAnsi="Segoe UI Emoji" w:cs="Segoe UI Emoji"/>
        </w:rPr>
      </w:pPr>
      <w:r>
        <w:rPr>
          <w:rStyle w:val="CommentReference"/>
        </w:rPr>
        <w:annotationRef/>
      </w:r>
      <w:r>
        <w:t>He reestructurado este apartado</w:t>
      </w:r>
      <w:r w:rsidR="005B4F0F">
        <w:t xml:space="preserve"> (1.1)</w:t>
      </w:r>
      <w:r>
        <w:t xml:space="preserve">, la idea ha sido explicar a grandes rasgos, sin especificar en modelos ni características, los diferentes elementos de hardware del drone y su necesidad. Además de añadir el diagrama de flujo que discutimos. Los cálculos de T/W y tiempo de vuelo los he añadido en los respectivos apartados, no se si echas de menos algún calculo adicional, ya me dirás </w:t>
      </w:r>
      <w:r>
        <w:rPr>
          <w:rFonts w:ascii="Segoe UI Emoji" w:eastAsia="Segoe UI Emoji" w:hAnsi="Segoe UI Emoji" w:cs="Segoe UI Emoji"/>
        </w:rPr>
        <w:t>😊</w:t>
      </w:r>
    </w:p>
    <w:p w14:paraId="2AD4EEAE" w14:textId="041C0D33" w:rsidR="00D360AE" w:rsidRDefault="00D360AE">
      <w:pPr>
        <w:pStyle w:val="CommentText"/>
      </w:pPr>
    </w:p>
  </w:comment>
  <w:comment w:id="1233" w:author="ramon casanella" w:date="2023-07-03T11:59:00Z" w:initials="rc">
    <w:p w14:paraId="094C3082" w14:textId="659F0C6D" w:rsidR="00530805" w:rsidRPr="00530805" w:rsidRDefault="001C6073" w:rsidP="00F556F9">
      <w:pPr>
        <w:pStyle w:val="CommentText"/>
        <w:jc w:val="left"/>
        <w:rPr>
          <w:lang w:val="ca-ES"/>
        </w:rPr>
      </w:pPr>
      <w:r>
        <w:rPr>
          <w:rStyle w:val="CommentReference"/>
        </w:rPr>
        <w:annotationRef/>
      </w:r>
      <w:r>
        <w:rPr>
          <w:lang w:val="ca-ES"/>
        </w:rPr>
        <w:t>Aqui habria que explicar complentariamente a la introduccion que falta lo de que los flight controlers usar tipicamente los stm32Fx</w:t>
      </w:r>
      <w:r w:rsidR="00530805">
        <w:rPr>
          <w:lang w:val="ca-ES"/>
        </w:rPr>
        <w:t>.</w:t>
      </w:r>
    </w:p>
  </w:comment>
  <w:comment w:id="1234" w:author="Prieto Bailo, León Enrique" w:date="2023-07-03T19:43:00Z" w:initials="PBLE">
    <w:p w14:paraId="51EF569C" w14:textId="0DBA2E14" w:rsidR="00530805" w:rsidRDefault="00530805">
      <w:pPr>
        <w:pStyle w:val="CommentText"/>
      </w:pPr>
      <w:r>
        <w:rPr>
          <w:rStyle w:val="CommentReference"/>
        </w:rPr>
        <w:annotationRef/>
      </w:r>
      <w:r>
        <w:t>He añadido contenido al primer párrafo acerca de la familia de microcontroladores.</w:t>
      </w:r>
    </w:p>
  </w:comment>
  <w:comment w:id="1412" w:author="León Prieto" w:date="2023-07-05T01:21:00Z" w:initials="LP">
    <w:p w14:paraId="2766EDC8" w14:textId="0120EBFA" w:rsidR="002D6336" w:rsidRDefault="002D6336">
      <w:pPr>
        <w:pStyle w:val="CommentText"/>
      </w:pPr>
      <w:r>
        <w:rPr>
          <w:rStyle w:val="CommentReference"/>
        </w:rPr>
        <w:annotationRef/>
      </w:r>
      <w:r>
        <w:t>nuevo</w:t>
      </w:r>
    </w:p>
  </w:comment>
  <w:comment w:id="1495" w:author="Prieto Bailo, León Enrique" w:date="2023-06-10T17:15:00Z" w:initials="PBLE">
    <w:p w14:paraId="6AA0DBAF" w14:textId="0F3306FE" w:rsidR="00B1639D" w:rsidRDefault="00B1639D">
      <w:pPr>
        <w:pStyle w:val="CommentText"/>
      </w:pPr>
      <w:r>
        <w:rPr>
          <w:rStyle w:val="CommentReference"/>
        </w:rPr>
        <w:annotationRef/>
      </w:r>
      <w:r>
        <w:t>¿Castellanizar? Mantenimiento de altitud.</w:t>
      </w:r>
    </w:p>
    <w:p w14:paraId="7D963D59" w14:textId="0542B185" w:rsidR="00B1639D" w:rsidRDefault="00B1639D">
      <w:pPr>
        <w:pStyle w:val="CommentText"/>
      </w:pPr>
    </w:p>
  </w:comment>
  <w:comment w:id="1496" w:author="ramon casanella" w:date="2023-06-14T12:41:00Z" w:initials="rc">
    <w:p w14:paraId="263634E7" w14:textId="77777777" w:rsidR="00D01F9A" w:rsidRDefault="00D01F9A" w:rsidP="00B9188A">
      <w:pPr>
        <w:pStyle w:val="CommentText"/>
      </w:pPr>
      <w:r>
        <w:rPr>
          <w:rStyle w:val="CommentReference"/>
        </w:rPr>
        <w:annotationRef/>
      </w:r>
      <w:r>
        <w:rPr>
          <w:lang w:val="ca-ES"/>
        </w:rPr>
        <w:t>No hace falta</w:t>
      </w:r>
    </w:p>
  </w:comment>
  <w:comment w:id="1734" w:author="Prieto Bailo, León Enrique" w:date="2023-06-19T18:46:00Z" w:initials="PBLE">
    <w:p w14:paraId="66B4695B" w14:textId="397CBA37" w:rsidR="004A0F27" w:rsidRDefault="004A0F27" w:rsidP="004A0F27">
      <w:pPr>
        <w:pStyle w:val="CommentText"/>
      </w:pPr>
      <w:r>
        <w:rPr>
          <w:rStyle w:val="CommentReference"/>
        </w:rPr>
        <w:annotationRef/>
      </w:r>
      <w:r>
        <w:t>A partir de aquí, nuevo:</w:t>
      </w:r>
    </w:p>
    <w:p w14:paraId="323AC770" w14:textId="77777777" w:rsidR="004A0F27" w:rsidRDefault="004A0F27" w:rsidP="004A0F27">
      <w:pPr>
        <w:pStyle w:val="CommentText"/>
      </w:pPr>
    </w:p>
    <w:p w14:paraId="6A11A848" w14:textId="1401E570" w:rsidR="004A0F27" w:rsidRDefault="004A0F27" w:rsidP="004A0F27">
      <w:pPr>
        <w:pStyle w:val="CommentText"/>
      </w:pPr>
      <w:r>
        <w:t xml:space="preserve">Fuente: </w:t>
      </w:r>
      <w:r w:rsidRPr="004A0F27">
        <w:t>https://rc-innovations.es/shop/motores-T-motor-air-gear-350-pack-esc-20A-helices-phantom-F450#attr=</w:t>
      </w:r>
    </w:p>
  </w:comment>
  <w:comment w:id="1778" w:author="ramon casanella" w:date="2023-07-03T12:06:00Z" w:initials="rc">
    <w:p w14:paraId="26306498" w14:textId="77777777" w:rsidR="00624CD4" w:rsidRDefault="00624CD4" w:rsidP="009061DA">
      <w:pPr>
        <w:pStyle w:val="CommentText"/>
        <w:jc w:val="left"/>
      </w:pPr>
      <w:r>
        <w:rPr>
          <w:rStyle w:val="CommentReference"/>
        </w:rPr>
        <w:annotationRef/>
      </w:r>
      <w:r>
        <w:rPr>
          <w:lang w:val="ca-ES"/>
        </w:rPr>
        <w:t>El T/W se calcula respecto del thrott maximo!</w:t>
      </w:r>
    </w:p>
  </w:comment>
  <w:comment w:id="1779" w:author="Prieto Bailo, León Enrique" w:date="2023-07-03T20:32:00Z" w:initials="PBLE">
    <w:p w14:paraId="79DB1434" w14:textId="502E80C4" w:rsidR="00E421A9" w:rsidRDefault="00E421A9">
      <w:pPr>
        <w:pStyle w:val="CommentText"/>
      </w:pPr>
      <w:r>
        <w:rPr>
          <w:rStyle w:val="CommentReference"/>
        </w:rPr>
        <w:annotationRef/>
      </w:r>
      <w:r>
        <w:t xml:space="preserve">No tenía las diapos y lo hice de memoria hehe… Ya las he pedido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798" w:author="ramon casanella" w:date="2023-07-03T12:10:00Z" w:initials="rc">
    <w:p w14:paraId="479F575F" w14:textId="77777777" w:rsidR="00C36507" w:rsidRDefault="00C36507" w:rsidP="00C70C57">
      <w:pPr>
        <w:pStyle w:val="CommentText"/>
        <w:jc w:val="left"/>
      </w:pPr>
      <w:r>
        <w:rPr>
          <w:rStyle w:val="CommentReference"/>
        </w:rPr>
        <w:annotationRef/>
      </w:r>
      <w:r>
        <w:rPr>
          <w:lang w:val="ca-ES"/>
        </w:rPr>
        <w:t>Falta el 0.85 en la formula! Estaria bien tambien calcular el tiempo minimo y el tiempo de vuelo en hover</w:t>
      </w:r>
    </w:p>
  </w:comment>
  <w:comment w:id="1799" w:author="Prieto Bailo, León Enrique" w:date="2023-07-03T20:10:00Z" w:initials="PBLE">
    <w:p w14:paraId="0AC136C5" w14:textId="77777777" w:rsidR="0039303E" w:rsidRDefault="0039303E">
      <w:pPr>
        <w:pStyle w:val="CommentText"/>
      </w:pPr>
      <w:r>
        <w:rPr>
          <w:rStyle w:val="CommentReference"/>
        </w:rPr>
        <w:annotationRef/>
      </w:r>
      <w:r>
        <w:t xml:space="preserve">Y por eso me cargué una batería.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50376C07" w14:textId="77777777" w:rsidR="0039303E" w:rsidRDefault="0039303E">
      <w:pPr>
        <w:pStyle w:val="CommentText"/>
      </w:pPr>
    </w:p>
    <w:p w14:paraId="32883174" w14:textId="2F13230F" w:rsidR="0039303E" w:rsidRDefault="0039303E">
      <w:pPr>
        <w:pStyle w:val="CommentText"/>
      </w:pPr>
      <w:r>
        <w:t>No creo que sea muy relevante pero el factor que sale en mi versión del pdf de la teoría es 0.86.</w:t>
      </w:r>
    </w:p>
  </w:comment>
  <w:comment w:id="1796" w:author="Prieto Bailo, León Enrique" w:date="2023-07-03T20:50:00Z" w:initials="PBLE">
    <w:p w14:paraId="58B4A1EA" w14:textId="13211AAB" w:rsidR="0031143A" w:rsidRDefault="0031143A">
      <w:pPr>
        <w:pStyle w:val="CommentText"/>
      </w:pPr>
      <w:r>
        <w:rPr>
          <w:rStyle w:val="CommentReference"/>
        </w:rPr>
        <w:annotationRef/>
      </w:r>
      <w:r>
        <w:t>Nuevo!</w:t>
      </w:r>
    </w:p>
  </w:comment>
  <w:comment w:id="1962" w:author="León Prieto" w:date="2023-07-05T01:28:00Z" w:initials="LP">
    <w:p w14:paraId="2DCA1111" w14:textId="59F40D31" w:rsidR="006C5BC9" w:rsidRDefault="006C5BC9">
      <w:pPr>
        <w:pStyle w:val="CommentText"/>
      </w:pPr>
      <w:r>
        <w:rPr>
          <w:rStyle w:val="CommentReference"/>
        </w:rPr>
        <w:annotationRef/>
      </w:r>
      <w:r>
        <w:t>Nuevo</w:t>
      </w:r>
    </w:p>
    <w:p w14:paraId="66F20419" w14:textId="6945517C" w:rsidR="006C5BC9" w:rsidRDefault="006C5BC9">
      <w:pPr>
        <w:pStyle w:val="CommentText"/>
      </w:pPr>
    </w:p>
  </w:comment>
  <w:comment w:id="1963" w:author="ramon casanella" w:date="2023-07-05T08:21:00Z" w:initials="rc">
    <w:p w14:paraId="6B5BD5DF" w14:textId="77777777" w:rsidR="00F61278" w:rsidRDefault="00F61278" w:rsidP="002D4E48">
      <w:pPr>
        <w:pStyle w:val="CommentText"/>
        <w:jc w:val="left"/>
      </w:pPr>
      <w:r>
        <w:rPr>
          <w:rStyle w:val="CommentReference"/>
        </w:rPr>
        <w:annotationRef/>
      </w:r>
      <w:r>
        <w:rPr>
          <w:lang w:val="ca-ES"/>
        </w:rPr>
        <w:t>Habria que explicarlo un poco</w:t>
      </w:r>
    </w:p>
  </w:comment>
  <w:comment w:id="2051" w:author="Prieto Bailo, León Enrique" w:date="2023-07-05T23:32:00Z" w:initials="PBLE">
    <w:p w14:paraId="4FEA76B4" w14:textId="77777777" w:rsidR="00115AFB" w:rsidRDefault="00115AFB" w:rsidP="00115AFB">
      <w:pPr>
        <w:pStyle w:val="CommentText"/>
      </w:pPr>
      <w:r>
        <w:rPr>
          <w:rStyle w:val="CommentReference"/>
        </w:rPr>
        <w:annotationRef/>
      </w:r>
      <w:r>
        <w:t>En los siguientes párrafos he explicado los aspectos inherentes al esquema eléctrico y al circuito que no he tratado en la memoria.</w:t>
      </w:r>
    </w:p>
    <w:p w14:paraId="70D8A96F" w14:textId="77777777" w:rsidR="00115AFB" w:rsidRDefault="00115AFB" w:rsidP="00115AFB">
      <w:pPr>
        <w:pStyle w:val="CommentText"/>
      </w:pPr>
    </w:p>
    <w:p w14:paraId="42E9038E" w14:textId="77777777" w:rsidR="00115AFB" w:rsidRDefault="00115AFB" w:rsidP="00115AFB">
      <w:pPr>
        <w:pStyle w:val="CommentText"/>
      </w:pPr>
      <w:r>
        <w:t xml:space="preserve">Esto corresponde a las diferentes líneas de tensión, el tema de la alimentación del micro mediante el pin “USB” y el botón que añadí para facilitar la carga del código (y no tener cables colgado que funden microcontroladores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0222ACDD" w14:textId="003A3EB9" w:rsidR="00115AFB" w:rsidRDefault="00115AFB">
      <w:pPr>
        <w:pStyle w:val="CommentText"/>
      </w:pPr>
    </w:p>
  </w:comment>
  <w:comment w:id="2102" w:author="ramon casanella" w:date="2023-06-14T12:50:00Z" w:initials="rc">
    <w:p w14:paraId="3282049D" w14:textId="6BA5484C" w:rsidR="00D44801" w:rsidRDefault="00D44801" w:rsidP="00B9188A">
      <w:pPr>
        <w:pStyle w:val="CommentText"/>
      </w:pPr>
      <w:r>
        <w:rPr>
          <w:rStyle w:val="CommentReference"/>
        </w:rPr>
        <w:annotationRef/>
      </w:r>
      <w:r>
        <w:rPr>
          <w:lang w:val="ca-ES"/>
        </w:rPr>
        <w:t>Aqui al igual que el diagrama de bloques del hardware estaria bien poner un diagrama de flujo con los elementos y interrelaciones de las distintas partes del codigo que luego ya explicaras en los distintos subapartados</w:t>
      </w:r>
    </w:p>
  </w:comment>
  <w:comment w:id="2103" w:author="Prieto Bailo, León Enrique" w:date="2023-07-01T13:05:00Z" w:initials="PBLE">
    <w:p w14:paraId="6B9848C5" w14:textId="21D0A186" w:rsidR="008D76B2" w:rsidRDefault="008D76B2">
      <w:pPr>
        <w:pStyle w:val="CommentText"/>
      </w:pPr>
      <w:r>
        <w:rPr>
          <w:rStyle w:val="CommentReference"/>
        </w:rPr>
        <w:annotationRef/>
      </w:r>
      <w:r>
        <w:t>Añadido al final de la sección 3.1, correspondiente a la arquitectura.</w:t>
      </w:r>
    </w:p>
  </w:comment>
  <w:comment w:id="2166" w:author="ramon casanella" w:date="2023-07-05T08:24:00Z" w:initials="rc">
    <w:p w14:paraId="2677DC38" w14:textId="77777777" w:rsidR="00342D3F" w:rsidRDefault="00342D3F" w:rsidP="00102F07">
      <w:pPr>
        <w:pStyle w:val="CommentText"/>
        <w:jc w:val="left"/>
      </w:pPr>
      <w:r>
        <w:rPr>
          <w:rStyle w:val="CommentReference"/>
        </w:rPr>
        <w:annotationRef/>
      </w:r>
      <w:r>
        <w:rPr>
          <w:lang w:val="ca-ES"/>
        </w:rPr>
        <w:t>Mirate si en estos diagramas hay que usar algun sitio el rombo para las bifurciones como se hace habitualmente</w:t>
      </w:r>
    </w:p>
  </w:comment>
  <w:comment w:id="2167" w:author="Prieto Bailo, León Enrique" w:date="2023-07-05T23:45:00Z" w:initials="PBLE">
    <w:p w14:paraId="266C5AA8" w14:textId="7E500030" w:rsidR="00450AE6" w:rsidRDefault="00450AE6">
      <w:pPr>
        <w:pStyle w:val="CommentText"/>
      </w:pPr>
      <w:r>
        <w:rPr>
          <w:rStyle w:val="CommentReference"/>
        </w:rPr>
        <w:annotationRef/>
      </w:r>
      <w:r>
        <w:t xml:space="preserve">En la maqueta no veo nada al respecto. He visto que el rombo se emplea para bifurcaciones de tipo "Si-No”. La única figura que cumple este caso es la Fig 3.3. </w:t>
      </w:r>
    </w:p>
  </w:comment>
  <w:comment w:id="2168" w:author="Prieto Bailo, León Enrique" w:date="2023-07-05T23:47:00Z" w:initials="PBLE">
    <w:p w14:paraId="4736E52C" w14:textId="5C3C631C" w:rsidR="00450AE6" w:rsidRDefault="00450AE6">
      <w:pPr>
        <w:pStyle w:val="CommentText"/>
      </w:pPr>
      <w:r>
        <w:rPr>
          <w:rStyle w:val="CommentReference"/>
        </w:rPr>
        <w:annotationRef/>
      </w:r>
      <w:r>
        <w:t>Añadido.</w:t>
      </w:r>
    </w:p>
  </w:comment>
  <w:comment w:id="2225" w:author="Prieto Bailo, León Enrique" w:date="2023-05-29T20:13:00Z" w:initials="LEPB">
    <w:p w14:paraId="50CE431E" w14:textId="0E323EB5" w:rsidR="004D55EC" w:rsidRDefault="004D55EC" w:rsidP="004D55EC">
      <w:pPr>
        <w:pStyle w:val="CommentText"/>
      </w:pPr>
      <w:r>
        <w:rPr>
          <w:rStyle w:val="CommentReference"/>
        </w:rPr>
        <w:annotationRef/>
      </w:r>
      <w:hyperlink r:id="rId2" w:history="1">
        <w:r w:rsidRPr="00EC09A6">
          <w:rPr>
            <w:rStyle w:val="Hyperlink"/>
          </w:rPr>
          <w:t>https://github.com/adafruit/Adafruit_SPIFlash/blob/master/examples/SdFat_ReadWrite/SdFat_ReadWrite.ino</w:t>
        </w:r>
      </w:hyperlink>
    </w:p>
    <w:p w14:paraId="13F1BF54" w14:textId="77777777" w:rsidR="004D55EC" w:rsidRDefault="004D55EC" w:rsidP="004D55EC">
      <w:pPr>
        <w:pStyle w:val="CommentText"/>
      </w:pPr>
    </w:p>
  </w:comment>
  <w:comment w:id="2243" w:author="Prieto Bailo, León Enrique" w:date="2023-05-29T20:13:00Z" w:initials="LEPB">
    <w:p w14:paraId="3C45A7E6" w14:textId="77777777" w:rsidR="004D55EC" w:rsidRDefault="004D55EC" w:rsidP="004D55EC">
      <w:pPr>
        <w:pStyle w:val="CommentText"/>
      </w:pPr>
      <w:r>
        <w:rPr>
          <w:rStyle w:val="CommentReference"/>
        </w:rPr>
        <w:annotationRef/>
      </w:r>
      <w:hyperlink r:id="rId3" w:history="1">
        <w:r w:rsidRPr="00EC09A6">
          <w:rPr>
            <w:rStyle w:val="Hyperlink"/>
          </w:rPr>
          <w:t>https://github.com/stm32duino/Arduino_Core_STM32/wiki/HardwareTimer-library</w:t>
        </w:r>
      </w:hyperlink>
    </w:p>
    <w:p w14:paraId="5746E6BD" w14:textId="77777777" w:rsidR="004D55EC" w:rsidRDefault="004D55EC" w:rsidP="004D55EC">
      <w:pPr>
        <w:pStyle w:val="CommentText"/>
      </w:pPr>
    </w:p>
  </w:comment>
  <w:comment w:id="2398" w:author="ramon casanella" w:date="2023-07-05T08:28:00Z" w:initials="rc">
    <w:p w14:paraId="26BAA9D9" w14:textId="77777777" w:rsidR="00B301E3" w:rsidRDefault="00B301E3" w:rsidP="00787F28">
      <w:pPr>
        <w:pStyle w:val="CommentText"/>
        <w:jc w:val="left"/>
      </w:pPr>
      <w:r>
        <w:rPr>
          <w:rStyle w:val="CommentReference"/>
        </w:rPr>
        <w:annotationRef/>
      </w:r>
      <w:r>
        <w:rPr>
          <w:lang w:val="ca-ES"/>
        </w:rPr>
        <w:t>Como te comentaba ya más arriba las figuras hay que mencionarlas y explicarlas en el texto</w:t>
      </w:r>
    </w:p>
  </w:comment>
  <w:comment w:id="2311" w:author="Prieto Bailo, León Enrique" w:date="2023-07-03T21:00:00Z" w:initials="PBLE">
    <w:p w14:paraId="01D3EB1F" w14:textId="6CA5C82E" w:rsidR="001A6BC6" w:rsidRDefault="001A6BC6">
      <w:pPr>
        <w:pStyle w:val="CommentText"/>
      </w:pPr>
      <w:r>
        <w:rPr>
          <w:rStyle w:val="CommentReference"/>
        </w:rPr>
        <w:annotationRef/>
      </w:r>
      <w:r>
        <w:t>He movido todo este punto al principio de “3.1.2. Bucle principal”. Y he eliminado todo el bloque de “3.1.3. “ y los subapartados.</w:t>
      </w:r>
    </w:p>
  </w:comment>
  <w:comment w:id="2553" w:author="ramon casanella" w:date="2023-07-03T12:33:00Z" w:initials="rc">
    <w:p w14:paraId="6C8AF690" w14:textId="77777777" w:rsidR="009B0738" w:rsidRDefault="009B0738" w:rsidP="009F46BC">
      <w:pPr>
        <w:pStyle w:val="CommentText"/>
        <w:jc w:val="left"/>
      </w:pPr>
      <w:r>
        <w:rPr>
          <w:rStyle w:val="CommentReference"/>
        </w:rPr>
        <w:annotationRef/>
      </w:r>
      <w:r>
        <w:rPr>
          <w:lang w:val="ca-ES"/>
        </w:rPr>
        <w:t>El adc de stm32 es de 12 bits</w:t>
      </w:r>
    </w:p>
  </w:comment>
  <w:comment w:id="2593" w:author="Prieto Bailo, León Enrique" w:date="2023-06-21T18:31:00Z" w:initials="PBLE">
    <w:p w14:paraId="14653447" w14:textId="0EDC7874" w:rsidR="00127A18" w:rsidRDefault="00127A18" w:rsidP="00127A18">
      <w:pPr>
        <w:pStyle w:val="CommentText"/>
      </w:pPr>
      <w:r>
        <w:rPr>
          <w:rStyle w:val="CommentReference"/>
        </w:rPr>
        <w:annotationRef/>
      </w:r>
      <w:r>
        <w:t>redundante?</w:t>
      </w:r>
    </w:p>
    <w:p w14:paraId="09933B6C" w14:textId="77777777" w:rsidR="00127A18" w:rsidRDefault="00127A18" w:rsidP="00127A18">
      <w:pPr>
        <w:pStyle w:val="CommentText"/>
      </w:pPr>
    </w:p>
  </w:comment>
  <w:comment w:id="2594" w:author="ramon casanella" w:date="2023-07-03T12:34:00Z" w:initials="rc">
    <w:p w14:paraId="3EB674B6" w14:textId="77777777" w:rsidR="003455CF" w:rsidRDefault="003455CF" w:rsidP="004249A8">
      <w:pPr>
        <w:pStyle w:val="CommentText"/>
        <w:jc w:val="left"/>
      </w:pPr>
      <w:r>
        <w:rPr>
          <w:rStyle w:val="CommentReference"/>
        </w:rPr>
        <w:annotationRef/>
      </w:r>
      <w:r>
        <w:rPr>
          <w:lang w:val="ca-ES"/>
        </w:rPr>
        <w:t>no</w:t>
      </w:r>
    </w:p>
  </w:comment>
  <w:comment w:id="2596" w:author="Prieto Bailo, León Enrique" w:date="2023-07-07T16:46:00Z" w:initials="PBLE">
    <w:p w14:paraId="19DF87FF" w14:textId="3F6881C1" w:rsidR="00FF506C" w:rsidRDefault="00FF506C">
      <w:pPr>
        <w:pStyle w:val="CommentText"/>
      </w:pPr>
      <w:r>
        <w:rPr>
          <w:rStyle w:val="CommentReference"/>
        </w:rPr>
        <w:annotationRef/>
      </w:r>
      <w:r>
        <w:t>actualizar</w:t>
      </w:r>
    </w:p>
  </w:comment>
  <w:comment w:id="2707" w:author="ramon casanella" w:date="2023-07-03T12:36:00Z" w:initials="rc">
    <w:p w14:paraId="157CAD4C" w14:textId="77777777" w:rsidR="00A92A4D" w:rsidRDefault="00A92A4D" w:rsidP="00E163B6">
      <w:pPr>
        <w:pStyle w:val="CommentText"/>
        <w:jc w:val="left"/>
      </w:pPr>
      <w:r>
        <w:rPr>
          <w:rStyle w:val="CommentReference"/>
        </w:rPr>
        <w:annotationRef/>
      </w:r>
      <w:r>
        <w:rPr>
          <w:lang w:val="ca-ES"/>
        </w:rPr>
        <w:t>Habria que haber hablado de esto al inicio del codigo</w:t>
      </w:r>
    </w:p>
  </w:comment>
  <w:comment w:id="2708" w:author="Prieto Bailo, León Enrique" w:date="2023-07-03T21:09:00Z" w:initials="PBLE">
    <w:p w14:paraId="4F5CC450" w14:textId="6921E564" w:rsidR="00476DDB" w:rsidRDefault="00476DDB">
      <w:pPr>
        <w:pStyle w:val="CommentText"/>
      </w:pPr>
      <w:r>
        <w:rPr>
          <w:rStyle w:val="CommentReference"/>
        </w:rPr>
        <w:annotationRef/>
      </w:r>
      <w:r>
        <w:t>Hecho!</w:t>
      </w:r>
    </w:p>
  </w:comment>
  <w:comment w:id="2759" w:author="Prieto Bailo, León Enrique" w:date="2023-07-07T08:32:00Z" w:initials="PBLE">
    <w:p w14:paraId="14DB6BB9" w14:textId="18BE5C8F" w:rsidR="00C7347D" w:rsidRDefault="00C7347D">
      <w:pPr>
        <w:pStyle w:val="CommentText"/>
      </w:pPr>
      <w:r>
        <w:rPr>
          <w:rStyle w:val="CommentReference"/>
        </w:rPr>
        <w:annotationRef/>
      </w:r>
      <w:r>
        <w:t>Nuevo, explicación read_ultrasonic.</w:t>
      </w:r>
    </w:p>
  </w:comment>
  <w:comment w:id="2760" w:author="ramon casanella" w:date="2023-07-07T11:45:00Z" w:initials="rc">
    <w:p w14:paraId="5137C0F8" w14:textId="77777777" w:rsidR="00964894" w:rsidRDefault="00964894" w:rsidP="00B64408">
      <w:pPr>
        <w:pStyle w:val="CommentText"/>
        <w:jc w:val="left"/>
      </w:pPr>
      <w:r>
        <w:rPr>
          <w:rStyle w:val="CommentReference"/>
        </w:rPr>
        <w:annotationRef/>
      </w:r>
      <w:r>
        <w:rPr>
          <w:lang w:val="ca-ES"/>
        </w:rPr>
        <w:t>Me comentaste creo que el sensor de ultrasonidos aun se usa para algo en la version final, puede ser? Si es así habria que indicarlo</w:t>
      </w:r>
    </w:p>
  </w:comment>
  <w:comment w:id="3277" w:author="ramon casanella" w:date="2023-07-07T11:47:00Z" w:initials="rc">
    <w:p w14:paraId="6382C2E0" w14:textId="77777777" w:rsidR="002B5A68" w:rsidRDefault="002B5A68" w:rsidP="00993569">
      <w:pPr>
        <w:pStyle w:val="CommentText"/>
        <w:jc w:val="left"/>
      </w:pPr>
      <w:r>
        <w:rPr>
          <w:rStyle w:val="CommentReference"/>
        </w:rPr>
        <w:annotationRef/>
      </w:r>
      <w:r>
        <w:rPr>
          <w:lang w:val="ca-ES"/>
        </w:rPr>
        <w:t>En el maquetado final intenta que la tabla no quede partida entre dos paginas</w:t>
      </w:r>
    </w:p>
  </w:comment>
  <w:comment w:id="3271" w:author="León Prieto" w:date="2023-07-05T01:07:00Z" w:initials="LP">
    <w:p w14:paraId="58364055" w14:textId="7097BC00" w:rsidR="005427B8" w:rsidRDefault="005427B8">
      <w:pPr>
        <w:pStyle w:val="CommentText"/>
      </w:pPr>
      <w:r>
        <w:rPr>
          <w:rStyle w:val="CommentReference"/>
        </w:rPr>
        <w:annotationRef/>
      </w:r>
      <w:r>
        <w:t>Tengo que referenciar los links de compra?</w:t>
      </w:r>
    </w:p>
  </w:comment>
  <w:comment w:id="3272" w:author="ramon casanella" w:date="2023-07-06T08:18:00Z" w:initials="rc">
    <w:p w14:paraId="4050D2F6" w14:textId="77777777" w:rsidR="008F714F" w:rsidRDefault="008F714F" w:rsidP="00A629B5">
      <w:pPr>
        <w:pStyle w:val="CommentText"/>
        <w:jc w:val="left"/>
      </w:pPr>
      <w:r>
        <w:rPr>
          <w:rStyle w:val="CommentReference"/>
        </w:rPr>
        <w:annotationRef/>
      </w:r>
      <w:r>
        <w:rPr>
          <w:lang w:val="ca-ES"/>
        </w:rPr>
        <w:t>no</w:t>
      </w:r>
    </w:p>
  </w:comment>
  <w:comment w:id="3293" w:author="Prieto Bailo, León Enrique" w:date="2023-07-03T23:41:00Z" w:initials="PBLE">
    <w:p w14:paraId="41C6AD13" w14:textId="3AC49211" w:rsidR="00E86E6E" w:rsidRDefault="00E86E6E" w:rsidP="00E86E6E">
      <w:pPr>
        <w:pStyle w:val="CommentText"/>
      </w:pPr>
      <w:r>
        <w:rPr>
          <w:rStyle w:val="CommentReference"/>
        </w:rPr>
        <w:annotationRef/>
      </w:r>
      <w:hyperlink r:id="rId4" w:history="1">
        <w:r w:rsidRPr="00BF7A61">
          <w:rPr>
            <w:rStyle w:val="Hyperlink"/>
          </w:rPr>
          <w:t>https://es.aliexpress.com/item/1005005369224001.html?spm=a2g0o.productlist.main.3.27752ff438G3ma&amp;algo_pvid=093de3a3-118f-42ac-8bc9-19b689a219a5&amp;aem_p4p_detail=2023070314410813757974265419650017294513&amp;algo_exp_id=093de3a3-118f-42ac-8bc9-19b689a219a5-1&amp;pdp_npi=3%40dis%21EUR%2129.04%2124.4%21%21%21%21%21%40212243c016884204688933746d0784%2112000032768950519%21sea%21ES%212057005559&amp;curPageLogUid=p7s07Eirs653&amp;search_p4p_id=2023070314410813757974265419650017294513_2</w:t>
        </w:r>
      </w:hyperlink>
    </w:p>
    <w:p w14:paraId="7DEA987A" w14:textId="77777777" w:rsidR="00E86E6E" w:rsidRDefault="00E86E6E" w:rsidP="00E86E6E">
      <w:pPr>
        <w:pStyle w:val="CommentText"/>
      </w:pPr>
    </w:p>
  </w:comment>
  <w:comment w:id="3299" w:author="Prieto Bailo, León Enrique" w:date="2023-07-03T23:43:00Z" w:initials="PBLE">
    <w:p w14:paraId="2BE873B6" w14:textId="77777777" w:rsidR="00E86E6E" w:rsidRDefault="00E86E6E" w:rsidP="00E86E6E">
      <w:pPr>
        <w:pStyle w:val="CommentText"/>
      </w:pPr>
      <w:r>
        <w:rPr>
          <w:rStyle w:val="CommentReference"/>
        </w:rPr>
        <w:annotationRef/>
      </w:r>
      <w:hyperlink r:id="rId5" w:history="1">
        <w:r w:rsidRPr="00BF7A61">
          <w:rPr>
            <w:rStyle w:val="Hyperlink"/>
          </w:rPr>
          <w:t>https://www.amazon.es/AdaFruit-STM32F405-Express-Arduino-CircuitPython/dp/B082MNR8SD</w:t>
        </w:r>
      </w:hyperlink>
    </w:p>
    <w:p w14:paraId="0FABDC78" w14:textId="77777777" w:rsidR="00E86E6E" w:rsidRDefault="00E86E6E" w:rsidP="00E86E6E">
      <w:pPr>
        <w:pStyle w:val="CommentText"/>
      </w:pPr>
    </w:p>
  </w:comment>
  <w:comment w:id="3305" w:author="Prieto Bailo, León Enrique" w:date="2023-07-03T23:43:00Z" w:initials="PBLE">
    <w:p w14:paraId="4F35A8C8" w14:textId="77777777" w:rsidR="00E86E6E" w:rsidRDefault="00E86E6E" w:rsidP="00E86E6E">
      <w:pPr>
        <w:pStyle w:val="CommentText"/>
      </w:pPr>
      <w:r>
        <w:rPr>
          <w:rStyle w:val="CommentReference"/>
        </w:rPr>
        <w:annotationRef/>
      </w:r>
      <w:r w:rsidRPr="00234293">
        <w:t>https://www.amazon.es/DollaTek-MPU-6050-girosc%C3%B3pico-anal%C3%B3gica-Aceler%C3%B3metro/dp/B07DJ4KMBF/ref=sr_1_1_sspa?__mk_es_ES=%C3%85M%C3%85%C5%BD%C3%95%C3%91&amp;crid=3UDR75SG8MA0W&amp;keywords=mpu+6050&amp;qid=1688420608&amp;s=electronics&amp;sprefix=mpu6050%2Celectronics%2C411&amp;sr=1-1-spons&amp;sp_csd=d2lkZ2V0TmFtZT1zcF9hdGY&amp;psc=1</w:t>
      </w:r>
    </w:p>
  </w:comment>
  <w:comment w:id="3311" w:author="Prieto Bailo, León Enrique" w:date="2023-07-03T23:44:00Z" w:initials="PBLE">
    <w:p w14:paraId="5898DB8B" w14:textId="77777777" w:rsidR="00E86E6E" w:rsidRDefault="00E86E6E" w:rsidP="00E86E6E">
      <w:pPr>
        <w:pStyle w:val="CommentText"/>
      </w:pPr>
      <w:r>
        <w:rPr>
          <w:rStyle w:val="CommentReference"/>
        </w:rPr>
        <w:annotationRef/>
      </w:r>
      <w:r w:rsidRPr="00234293">
        <w:t>https://www.amazon.es/barom%C3%A9trico-temperatura-bar%C3%B3metro-alt%C3%ADmetro-calibrado/dp/B07BD5L91Y/ref=sr_1_2_sspa?keywords=BMP280&amp;qid=1688420646&amp;sr=8-2-spons&amp;sp_csd=d2lkZ2V0TmFtZT1zcF9hdGY&amp;psc=1</w:t>
      </w:r>
    </w:p>
  </w:comment>
  <w:comment w:id="3317" w:author="Prieto Bailo, León Enrique" w:date="2023-07-03T23:44:00Z" w:initials="PBLE">
    <w:p w14:paraId="7B2B49FF" w14:textId="77777777" w:rsidR="00E86E6E" w:rsidRDefault="00E86E6E" w:rsidP="00E86E6E">
      <w:pPr>
        <w:pStyle w:val="CommentText"/>
      </w:pPr>
      <w:r>
        <w:rPr>
          <w:rStyle w:val="CommentReference"/>
        </w:rPr>
        <w:annotationRef/>
      </w:r>
      <w:r w:rsidRPr="00234293">
        <w:t>https://www.amazon.es/DTXMX-Transmisor-Receptor-Cuadric%C3%B3ptero-helic%C3%B3ptero/dp/B0B69B3QCS/ref=sr_1_1_sspa?keywords=flysky+fs-i6&amp;qid=1688420675&amp;sr=8-1-spons&amp;sp_csd=d2lkZ2V0TmFtZT1zcF9hdGY&amp;psc=1</w:t>
      </w:r>
    </w:p>
  </w:comment>
  <w:comment w:id="3328" w:author="Prieto Bailo, León Enrique" w:date="2023-07-03T23:45:00Z" w:initials="PBLE">
    <w:p w14:paraId="46C2A80F" w14:textId="77777777" w:rsidR="00E86E6E" w:rsidRDefault="00E86E6E" w:rsidP="00E86E6E">
      <w:pPr>
        <w:pStyle w:val="CommentText"/>
      </w:pPr>
      <w:r>
        <w:rPr>
          <w:rStyle w:val="CommentReference"/>
        </w:rPr>
        <w:annotationRef/>
      </w:r>
      <w:r w:rsidRPr="00BF26FC">
        <w:t>https://rc-innovations.es/shop/motores-T-motor-air-gear-350-pack-esc-20A-helices-phantom-F450</w:t>
      </w:r>
    </w:p>
  </w:comment>
  <w:comment w:id="3334" w:author="Prieto Bailo, León Enrique" w:date="2023-07-04T20:58:00Z" w:initials="PBLE">
    <w:p w14:paraId="3519520F" w14:textId="41D5F357" w:rsidR="00E86E6E" w:rsidRDefault="00E86E6E">
      <w:pPr>
        <w:pStyle w:val="CommentText"/>
      </w:pPr>
      <w:r>
        <w:rPr>
          <w:rStyle w:val="CommentReference"/>
        </w:rPr>
        <w:annotationRef/>
      </w:r>
      <w:r w:rsidRPr="00E86E6E">
        <w:t>https://www.amazon.es/Ultrasonidos-Arduino-Medidor-Distancia-Ultrasonico/dp/B075MDMDL2/ref=asc_df_B075MDMDL2/?tag=googshopes-21&amp;linkCode=df0&amp;hvadid=595379065373&amp;hvpos=&amp;hvnetw=g&amp;hvrand=16077550647356627751&amp;hvpone=&amp;hvptwo=&amp;hvqmt=&amp;hvdev=c&amp;hvdvcmdl=&amp;hvlocint=&amp;hvlocphy=1005427&amp;hvtargid=pla-1654991537184&amp;psc=1</w:t>
      </w:r>
    </w:p>
  </w:comment>
  <w:comment w:id="3486" w:author="Prieto Bailo, León Enrique" w:date="2023-07-03T23:27:00Z" w:initials="PBLE">
    <w:p w14:paraId="2284B166" w14:textId="31BB844B" w:rsidR="008201E8" w:rsidRDefault="008201E8">
      <w:pPr>
        <w:pStyle w:val="CommentText"/>
      </w:pPr>
      <w:r>
        <w:rPr>
          <w:rStyle w:val="CommentReference"/>
        </w:rPr>
        <w:annotationRef/>
      </w:r>
      <w:r>
        <w:t>nuevo</w:t>
      </w:r>
    </w:p>
  </w:comment>
  <w:comment w:id="3507" w:author="Prieto Bailo, León Enrique" w:date="2023-07-03T23:23:00Z" w:initials="PBLE">
    <w:p w14:paraId="0B8FA584" w14:textId="77777777" w:rsidR="008201E8" w:rsidRPr="002656CB" w:rsidRDefault="008201E8" w:rsidP="008201E8">
      <w:pPr>
        <w:pStyle w:val="CommentText"/>
      </w:pPr>
      <w:r>
        <w:rPr>
          <w:rStyle w:val="CommentReference"/>
        </w:rPr>
        <w:annotationRef/>
      </w:r>
      <w:hyperlink r:id="rId6" w:history="1">
        <w:r w:rsidRPr="002656CB">
          <w:rPr>
            <w:rStyle w:val="Hyperlink"/>
          </w:rPr>
          <w:t>https://www.youtube.com/watch?v=JBvnB0279-Q</w:t>
        </w:r>
      </w:hyperlink>
      <w:r w:rsidRPr="002656CB">
        <w:t>.</w:t>
      </w:r>
    </w:p>
    <w:p w14:paraId="20CD5DAC" w14:textId="77777777" w:rsidR="008201E8" w:rsidRPr="002656CB" w:rsidRDefault="008201E8" w:rsidP="008201E8">
      <w:pPr>
        <w:pStyle w:val="CommentText"/>
      </w:pPr>
    </w:p>
    <w:p w14:paraId="018F431D" w14:textId="77777777" w:rsidR="008201E8" w:rsidRDefault="008201E8" w:rsidP="008201E8">
      <w:pPr>
        <w:pStyle w:val="CommentText"/>
      </w:pPr>
      <w:r>
        <w:t xml:space="preserve">¿Crees que es apropiado en un tfg poner una referencia de un video de youtube?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comment>
  <w:comment w:id="3900" w:author="ramon casanella" w:date="2023-07-05T08:44:00Z" w:initials="rc">
    <w:p w14:paraId="640F0DA2" w14:textId="77777777" w:rsidR="007235CB" w:rsidRDefault="007235CB" w:rsidP="001A1B4D">
      <w:pPr>
        <w:pStyle w:val="CommentText"/>
        <w:jc w:val="left"/>
      </w:pPr>
      <w:r>
        <w:rPr>
          <w:rStyle w:val="CommentReference"/>
        </w:rPr>
        <w:annotationRef/>
      </w:r>
      <w:r>
        <w:rPr>
          <w:lang w:val="ca-ES"/>
        </w:rPr>
        <w:t>Finalmente el sensor de ultrasonidos no se usa para nada? Si es así habria que indicar que se han relaizado los sistemas alternativos uno basado en ultrasionidos y otro mejorado basado en el barometro, y poner un apartdo del codigo que explique el de ultrasonidos. Al final fue todo un sistema que no fue trivial de desarrollar y funcionó bien de manera que ese trabajo hay que incluirlo en la memoria para que pueda valorarse</w:t>
      </w:r>
    </w:p>
  </w:comment>
  <w:comment w:id="3901" w:author="Prieto Bailo, León Enrique" w:date="2023-07-06T00:10:00Z" w:initials="PBLE">
    <w:p w14:paraId="12E1D0AB" w14:textId="4720093B" w:rsidR="00860882" w:rsidRDefault="00860882">
      <w:pPr>
        <w:pStyle w:val="CommentText"/>
      </w:pPr>
      <w:r>
        <w:rPr>
          <w:rStyle w:val="CommentReference"/>
        </w:rPr>
        <w:annotationRef/>
      </w:r>
      <w:r>
        <w:t>El sensor de ultrasonidos, al final del proyecto no se usa para casi nada. Lo estoy usando para desactivar los integradores antes del despegue y ya está. Esto es porque el sistema de control de altitud implementado ha sido reemplazado completamente por el barómetro ya que es bastante más potente para esta tarea. En general yo creo que un barómetro reemplaza casi completamente al sensor de ultrasonidos, salvo en detección de obstáculos, funcionalidad que no está implementada</w:t>
      </w:r>
      <w:r w:rsidR="006C3E66">
        <w:t xml:space="preserve"> en este proyecto</w:t>
      </w:r>
      <w:r>
        <w:t xml:space="preserve">. </w:t>
      </w:r>
    </w:p>
    <w:p w14:paraId="48DA93E4" w14:textId="77777777" w:rsidR="00860882" w:rsidRDefault="00860882">
      <w:pPr>
        <w:pStyle w:val="CommentText"/>
      </w:pPr>
    </w:p>
    <w:p w14:paraId="53FEA413" w14:textId="085DEC1C" w:rsidR="00860882" w:rsidRDefault="00860882">
      <w:pPr>
        <w:pStyle w:val="CommentText"/>
      </w:pPr>
      <w:r>
        <w:t xml:space="preserve">He añadido un párrafo en el apartado 3.1.2.5. (este subrayado con un comment) explicando un poco </w:t>
      </w:r>
      <w:r w:rsidR="006C3E66">
        <w:t xml:space="preserve">todo esto. </w:t>
      </w:r>
    </w:p>
    <w:p w14:paraId="37D674E2" w14:textId="77777777" w:rsidR="00860882" w:rsidRDefault="00860882">
      <w:pPr>
        <w:pStyle w:val="CommentText"/>
      </w:pPr>
    </w:p>
    <w:p w14:paraId="3848BF45" w14:textId="77777777" w:rsidR="00860882" w:rsidRDefault="006C3E66" w:rsidP="006C3E66">
      <w:pPr>
        <w:pStyle w:val="CommentText"/>
      </w:pPr>
      <w:r>
        <w:t xml:space="preserve">Realmente creo que el groso de la implementación que había del sensor de ultrasonidos recae en la implementación del “altitude hold” lo cual aun persiste debido a que se emplea de la misma manera con un barómetro y la base teórica cambia y si esta explicado en la memoria: apartado 3.1.2.5. </w:t>
      </w:r>
    </w:p>
    <w:p w14:paraId="31F821A8" w14:textId="77777777" w:rsidR="006C3E66" w:rsidRDefault="006C3E66" w:rsidP="006C3E66">
      <w:pPr>
        <w:pStyle w:val="CommentText"/>
      </w:pPr>
    </w:p>
    <w:p w14:paraId="57B8F0B0" w14:textId="1971F075" w:rsidR="006C3E66" w:rsidRDefault="006C3E66" w:rsidP="006C3E66">
      <w:pPr>
        <w:pStyle w:val="CommentText"/>
      </w:pPr>
      <w:r>
        <w:t xml:space="preserve">Si crees que hace falta info adicional, me dices!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902" w:author="ramon casanella" w:date="2023-07-07T11:49:00Z" w:initials="rc">
    <w:p w14:paraId="40ED6AD0" w14:textId="77777777" w:rsidR="002B5A68" w:rsidRDefault="002B5A68" w:rsidP="004E5C40">
      <w:pPr>
        <w:pStyle w:val="CommentText"/>
        <w:jc w:val="left"/>
      </w:pPr>
      <w:r>
        <w:rPr>
          <w:rStyle w:val="CommentReference"/>
        </w:rPr>
        <w:annotationRef/>
      </w:r>
      <w:r>
        <w:rPr>
          <w:lang w:val="ca-ES"/>
        </w:rPr>
        <w:t>Te comento mas arriba que lo de desconectar los integradores antes del despeque lo comentes en el apartado del codigo del ultrasonidos</w:t>
      </w:r>
    </w:p>
  </w:comment>
  <w:comment w:id="3967" w:author="Prieto Bailo, León Enrique" w:date="2023-07-04T22:18:00Z" w:initials="PBLE">
    <w:p w14:paraId="7FE66FD1" w14:textId="6B9370B0" w:rsidR="002B445A" w:rsidRDefault="002B445A">
      <w:pPr>
        <w:pStyle w:val="CommentText"/>
      </w:pPr>
      <w:r>
        <w:rPr>
          <w:rStyle w:val="CommentReference"/>
        </w:rPr>
        <w:annotationRef/>
      </w:r>
      <w:r w:rsidR="00C15876">
        <w:t>Se escribe así?</w:t>
      </w:r>
    </w:p>
  </w:comment>
  <w:comment w:id="3974" w:author="ramon casanella" w:date="2023-07-03T12:46:00Z" w:initials="rc">
    <w:p w14:paraId="57B4C8F9" w14:textId="77777777" w:rsidR="00B61C98" w:rsidRDefault="00B61C98" w:rsidP="00872BE2">
      <w:pPr>
        <w:pStyle w:val="CommentText"/>
        <w:jc w:val="left"/>
      </w:pPr>
      <w:r>
        <w:rPr>
          <w:rStyle w:val="CommentReference"/>
        </w:rPr>
        <w:annotationRef/>
      </w:r>
      <w:r>
        <w:rPr>
          <w:lang w:val="ca-ES"/>
        </w:rPr>
        <w:t>Aqui habría que poner primero una foto del dron completo montado y despues un apartado de pruebas de vuelo con fotos y describiendo las pruebas donde se ha verificado que el dron cumple los requisitos (capturas del video que grabe en el dronlab podrian servir)</w:t>
      </w:r>
    </w:p>
  </w:comment>
  <w:comment w:id="3975" w:author="Prieto Bailo, León Enrique" w:date="2023-07-03T23:30:00Z" w:initials="PBLE">
    <w:p w14:paraId="741CBD26" w14:textId="66882155" w:rsidR="008201E8" w:rsidRDefault="008201E8">
      <w:pPr>
        <w:pStyle w:val="CommentText"/>
      </w:pPr>
      <w:r>
        <w:rPr>
          <w:rStyle w:val="CommentReference"/>
        </w:rPr>
        <w:annotationRef/>
      </w:r>
      <w:r>
        <w:t>En línea con el comment del CAPITULO 4. ¿La foto del drone no sería más adecuada en el CAPITULO 2? ¿Para mostrar la estructura con todo el hardware?</w:t>
      </w:r>
    </w:p>
  </w:comment>
  <w:comment w:id="3976" w:author="ramon casanella" w:date="2023-07-03T12:49:00Z" w:initials="rc">
    <w:p w14:paraId="346E5000" w14:textId="77777777" w:rsidR="00840E89" w:rsidRDefault="000B7FAB" w:rsidP="00555B17">
      <w:pPr>
        <w:pStyle w:val="CommentText"/>
        <w:jc w:val="left"/>
      </w:pPr>
      <w:r>
        <w:rPr>
          <w:rStyle w:val="CommentReference"/>
        </w:rPr>
        <w:annotationRef/>
      </w:r>
      <w:r w:rsidR="00840E89">
        <w:rPr>
          <w:lang w:val="ca-ES"/>
        </w:rPr>
        <w:t>Estaria bien a este apartado llamarlo diseño final y pruebas de vuelo, y el la parte de dieño final poner una trabla de coste de componentes y antes tambien hablar del ajuste de los pid que es un punto que no es trivial</w:t>
      </w:r>
    </w:p>
  </w:comment>
  <w:comment w:id="3977" w:author="Prieto Bailo, León Enrique" w:date="2023-07-03T23:31:00Z" w:initials="PBLE">
    <w:p w14:paraId="5AE22E24" w14:textId="21485EC0" w:rsidR="008201E8" w:rsidRDefault="008201E8" w:rsidP="008201E8">
      <w:pPr>
        <w:pStyle w:val="CommentText"/>
        <w:numPr>
          <w:ilvl w:val="0"/>
          <w:numId w:val="36"/>
        </w:numPr>
      </w:pPr>
      <w:r>
        <w:rPr>
          <w:rStyle w:val="CommentReference"/>
        </w:rPr>
        <w:annotationRef/>
      </w:r>
      <w:r>
        <w:t xml:space="preserve">Comment CAPIUTLO 4. </w:t>
      </w:r>
    </w:p>
  </w:comment>
  <w:comment w:id="3984" w:author="ramon casanella" w:date="2023-07-03T12:47:00Z" w:initials="rc">
    <w:p w14:paraId="02F31AB1" w14:textId="410FAC0D" w:rsidR="00B36FA4" w:rsidRDefault="00B36FA4" w:rsidP="00331E59">
      <w:pPr>
        <w:pStyle w:val="CommentText"/>
        <w:jc w:val="left"/>
      </w:pPr>
      <w:r>
        <w:rPr>
          <w:rStyle w:val="CommentReference"/>
        </w:rPr>
        <w:annotationRef/>
      </w:r>
      <w:r>
        <w:rPr>
          <w:lang w:val="ca-ES"/>
        </w:rPr>
        <w:t>Adafruit no es el micronotrolador es la empresa que ha hecho la placa de desarrollo concreta que usamos</w:t>
      </w:r>
    </w:p>
  </w:comment>
  <w:comment w:id="3992" w:author="ramon casanella" w:date="2023-07-03T12:52:00Z" w:initials="rc">
    <w:p w14:paraId="1F755BBC" w14:textId="77777777" w:rsidR="00E32F61" w:rsidRDefault="00E32F61" w:rsidP="00367C3D">
      <w:pPr>
        <w:pStyle w:val="CommentText"/>
        <w:jc w:val="left"/>
      </w:pPr>
      <w:r>
        <w:rPr>
          <w:rStyle w:val="CommentReference"/>
        </w:rPr>
        <w:annotationRef/>
      </w:r>
      <w:r>
        <w:rPr>
          <w:lang w:val="ca-ES"/>
        </w:rPr>
        <w:t>Esto hay que ponerlo despues</w:t>
      </w:r>
    </w:p>
  </w:comment>
  <w:comment w:id="4012" w:author="ramon casanella" w:date="2023-07-03T12:52:00Z" w:initials="rc">
    <w:p w14:paraId="0731F9EE" w14:textId="77777777" w:rsidR="008201E8" w:rsidRDefault="008201E8" w:rsidP="008201E8">
      <w:pPr>
        <w:pStyle w:val="CommentText"/>
        <w:jc w:val="left"/>
      </w:pPr>
      <w:r>
        <w:rPr>
          <w:rStyle w:val="CommentReference"/>
        </w:rPr>
        <w:annotationRef/>
      </w:r>
      <w:r>
        <w:rPr>
          <w:lang w:val="ca-ES"/>
        </w:rPr>
        <w:t>Esto hay que ponerlo despues</w:t>
      </w:r>
    </w:p>
  </w:comment>
  <w:comment w:id="4013" w:author="Prieto Bailo, León Enrique" w:date="2023-07-03T23:33:00Z" w:initials="PBLE">
    <w:p w14:paraId="5930B38C" w14:textId="75B5E443" w:rsidR="008201E8" w:rsidRDefault="008201E8">
      <w:pPr>
        <w:pStyle w:val="CommentText"/>
      </w:pPr>
      <w:r>
        <w:rPr>
          <w:rStyle w:val="CommentReference"/>
        </w:rPr>
        <w:annotationRef/>
      </w:r>
      <w:r>
        <w:t>¿Mejor aquí?</w:t>
      </w:r>
    </w:p>
  </w:comment>
  <w:comment w:id="4026" w:author="ramon casanella" w:date="2023-07-03T13:07:00Z" w:initials="rc">
    <w:p w14:paraId="38AC8958" w14:textId="77777777" w:rsidR="00961F40" w:rsidRDefault="00961F40" w:rsidP="003136C1">
      <w:pPr>
        <w:pStyle w:val="CommentText"/>
        <w:jc w:val="left"/>
      </w:pPr>
      <w:r>
        <w:rPr>
          <w:rStyle w:val="CommentReference"/>
        </w:rPr>
        <w:annotationRef/>
      </w:r>
      <w:r>
        <w:rPr>
          <w:lang w:val="ca-ES"/>
        </w:rPr>
        <w:t>El codigo completo se pone en un annexo</w:t>
      </w:r>
    </w:p>
  </w:comment>
  <w:comment w:id="4027" w:author="Prieto Bailo, León Enrique" w:date="2023-07-03T23:32:00Z" w:initials="PBLE">
    <w:p w14:paraId="7D4D75E5" w14:textId="34E11F23" w:rsidR="008201E8" w:rsidRDefault="008201E8">
      <w:pPr>
        <w:pStyle w:val="CommentText"/>
      </w:pPr>
      <w:r>
        <w:rPr>
          <w:rStyle w:val="CommentReference"/>
        </w:rPr>
        <w:annotationRef/>
      </w:r>
      <w:r>
        <w:t>¿Podrías mandarme un ejemplo de un anexo de código? Es que no sé muy bien que formato darle, no sé si debo numerar las líneas, etc.</w:t>
      </w:r>
    </w:p>
  </w:comment>
  <w:comment w:id="4213" w:author="ramon casanella" w:date="2023-07-07T11:51:00Z" w:initials="rc">
    <w:p w14:paraId="0E1104F5" w14:textId="77777777" w:rsidR="002B5A68" w:rsidRDefault="002B5A68" w:rsidP="008D5DFC">
      <w:pPr>
        <w:pStyle w:val="CommentText"/>
        <w:jc w:val="left"/>
      </w:pPr>
      <w:r>
        <w:rPr>
          <w:rStyle w:val="CommentReference"/>
        </w:rPr>
        <w:annotationRef/>
      </w:r>
      <w:r>
        <w:rPr>
          <w:lang w:val="ca-ES"/>
        </w:rPr>
        <w:t>Tendrias que poner un titulo especifico para cada anexo, este seria Anexo 1: Código implementado</w:t>
      </w:r>
    </w:p>
  </w:comment>
  <w:comment w:id="12088" w:author="Prieto Bailo, León Enrique" w:date="2023-07-04T01:50:00Z" w:initials="PBLE">
    <w:p w14:paraId="2FF339C2" w14:textId="2716E42C" w:rsidR="000C1F62" w:rsidRDefault="000C1F62">
      <w:pPr>
        <w:pStyle w:val="CommentText"/>
      </w:pPr>
      <w:r>
        <w:rPr>
          <w:rStyle w:val="CommentReference"/>
        </w:rPr>
        <w:annotationRef/>
      </w:r>
      <w:r>
        <w:t>Mi idea de esquema eléctrico es algo así, ¿que te parece? ¿Muchos colorines?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4FCA78" w15:done="0"/>
  <w15:commentEx w15:paraId="3F75F883" w15:done="0"/>
  <w15:commentEx w15:paraId="62DC0435" w15:done="1"/>
  <w15:commentEx w15:paraId="76C7662A" w15:paraIdParent="62DC0435" w15:done="1"/>
  <w15:commentEx w15:paraId="5222B587" w15:paraIdParent="62DC0435" w15:done="1"/>
  <w15:commentEx w15:paraId="0F1BB62F" w15:paraIdParent="62DC0435" w15:done="1"/>
  <w15:commentEx w15:paraId="12F5FD93" w15:done="1"/>
  <w15:commentEx w15:paraId="5FB6C9B1" w15:done="1"/>
  <w15:commentEx w15:paraId="3B644833" w15:done="1"/>
  <w15:commentEx w15:paraId="78912046" w15:done="1"/>
  <w15:commentEx w15:paraId="65C4438F" w15:paraIdParent="78912046" w15:done="1"/>
  <w15:commentEx w15:paraId="410D099F" w15:done="1"/>
  <w15:commentEx w15:paraId="54C58FB3" w15:paraIdParent="410D099F" w15:done="1"/>
  <w15:commentEx w15:paraId="28F19BFC" w15:done="1"/>
  <w15:commentEx w15:paraId="683374B8" w15:done="1"/>
  <w15:commentEx w15:paraId="52011637" w15:paraIdParent="683374B8" w15:done="1"/>
  <w15:commentEx w15:paraId="4B719D13" w15:done="0"/>
  <w15:commentEx w15:paraId="5AA6C18A" w15:paraIdParent="4B719D13" w15:done="0"/>
  <w15:commentEx w15:paraId="44FB60A3" w15:done="0"/>
  <w15:commentEx w15:paraId="12E8F84B" w15:done="0"/>
  <w15:commentEx w15:paraId="30A5B475" w15:done="1"/>
  <w15:commentEx w15:paraId="087C5473" w15:done="1"/>
  <w15:commentEx w15:paraId="6D2F2F49" w15:done="1"/>
  <w15:commentEx w15:paraId="4635FD0E" w15:paraIdParent="6D2F2F49" w15:done="1"/>
  <w15:commentEx w15:paraId="2039CD8A" w15:paraIdParent="6D2F2F49" w15:done="1"/>
  <w15:commentEx w15:paraId="648EFD99" w15:paraIdParent="6D2F2F49" w15:done="1"/>
  <w15:commentEx w15:paraId="2B2E7E09" w15:paraIdParent="6D2F2F49" w15:done="1"/>
  <w15:commentEx w15:paraId="5CA3C7F2" w15:done="1"/>
  <w15:commentEx w15:paraId="30F740E0" w15:done="1"/>
  <w15:commentEx w15:paraId="03B611AB" w15:paraIdParent="30F740E0" w15:done="1"/>
  <w15:commentEx w15:paraId="633D12D6" w15:done="0"/>
  <w15:commentEx w15:paraId="1AF6DA04" w15:paraIdParent="633D12D6" w15:done="0"/>
  <w15:commentEx w15:paraId="7C437C8D" w15:paraIdParent="633D12D6" w15:done="0"/>
  <w15:commentEx w15:paraId="7993D2B9" w15:paraIdParent="633D12D6" w15:done="0"/>
  <w15:commentEx w15:paraId="02F2C4F0" w15:done="0"/>
  <w15:commentEx w15:paraId="7DA92FBE" w15:done="0"/>
  <w15:commentEx w15:paraId="2F413C3E" w15:done="1"/>
  <w15:commentEx w15:paraId="2AD4EEAE" w15:paraIdParent="2F413C3E" w15:done="1"/>
  <w15:commentEx w15:paraId="094C3082" w15:done="1"/>
  <w15:commentEx w15:paraId="51EF569C" w15:paraIdParent="094C3082" w15:done="1"/>
  <w15:commentEx w15:paraId="2766EDC8" w15:done="1"/>
  <w15:commentEx w15:paraId="7D963D59" w15:done="1"/>
  <w15:commentEx w15:paraId="263634E7" w15:paraIdParent="7D963D59" w15:done="1"/>
  <w15:commentEx w15:paraId="6A11A848" w15:done="1"/>
  <w15:commentEx w15:paraId="26306498" w15:done="1"/>
  <w15:commentEx w15:paraId="79DB1434" w15:paraIdParent="26306498" w15:done="1"/>
  <w15:commentEx w15:paraId="479F575F" w15:done="0"/>
  <w15:commentEx w15:paraId="32883174" w15:paraIdParent="479F575F" w15:done="0"/>
  <w15:commentEx w15:paraId="58B4A1EA" w15:done="1"/>
  <w15:commentEx w15:paraId="66F20419" w15:done="1"/>
  <w15:commentEx w15:paraId="6B5BD5DF" w15:paraIdParent="66F20419" w15:done="1"/>
  <w15:commentEx w15:paraId="0222ACDD" w15:done="1"/>
  <w15:commentEx w15:paraId="3282049D" w15:done="1"/>
  <w15:commentEx w15:paraId="6B9848C5" w15:paraIdParent="3282049D" w15:done="1"/>
  <w15:commentEx w15:paraId="2677DC38" w15:done="1"/>
  <w15:commentEx w15:paraId="266C5AA8" w15:paraIdParent="2677DC38" w15:done="1"/>
  <w15:commentEx w15:paraId="4736E52C" w15:paraIdParent="2677DC38" w15:done="1"/>
  <w15:commentEx w15:paraId="13F1BF54" w15:done="1"/>
  <w15:commentEx w15:paraId="5746E6BD" w15:done="1"/>
  <w15:commentEx w15:paraId="26BAA9D9" w15:done="1"/>
  <w15:commentEx w15:paraId="01D3EB1F" w15:done="1"/>
  <w15:commentEx w15:paraId="6C8AF690" w15:done="1"/>
  <w15:commentEx w15:paraId="09933B6C" w15:done="1"/>
  <w15:commentEx w15:paraId="3EB674B6" w15:paraIdParent="09933B6C" w15:done="1"/>
  <w15:commentEx w15:paraId="19DF87FF" w15:done="0"/>
  <w15:commentEx w15:paraId="157CAD4C" w15:done="1"/>
  <w15:commentEx w15:paraId="4F5CC450" w15:paraIdParent="157CAD4C" w15:done="1"/>
  <w15:commentEx w15:paraId="14DB6BB9" w15:done="0"/>
  <w15:commentEx w15:paraId="5137C0F8" w15:paraIdParent="14DB6BB9" w15:done="0"/>
  <w15:commentEx w15:paraId="6382C2E0" w15:done="0"/>
  <w15:commentEx w15:paraId="58364055" w15:done="1"/>
  <w15:commentEx w15:paraId="4050D2F6" w15:paraIdParent="58364055" w15:done="1"/>
  <w15:commentEx w15:paraId="7DEA987A" w15:done="1"/>
  <w15:commentEx w15:paraId="0FABDC78" w15:done="1"/>
  <w15:commentEx w15:paraId="4F35A8C8" w15:done="1"/>
  <w15:commentEx w15:paraId="5898DB8B" w15:done="1"/>
  <w15:commentEx w15:paraId="7B2B49FF" w15:done="1"/>
  <w15:commentEx w15:paraId="46C2A80F" w15:done="1"/>
  <w15:commentEx w15:paraId="3519520F" w15:done="1"/>
  <w15:commentEx w15:paraId="2284B166" w15:done="1"/>
  <w15:commentEx w15:paraId="018F431D" w15:done="0"/>
  <w15:commentEx w15:paraId="640F0DA2" w15:done="0"/>
  <w15:commentEx w15:paraId="57B8F0B0" w15:paraIdParent="640F0DA2" w15:done="0"/>
  <w15:commentEx w15:paraId="40ED6AD0" w15:paraIdParent="640F0DA2" w15:done="0"/>
  <w15:commentEx w15:paraId="7FE66FD1" w15:done="1"/>
  <w15:commentEx w15:paraId="57B4C8F9" w15:done="1"/>
  <w15:commentEx w15:paraId="741CBD26" w15:paraIdParent="57B4C8F9" w15:done="1"/>
  <w15:commentEx w15:paraId="346E5000" w15:done="1"/>
  <w15:commentEx w15:paraId="5AE22E24" w15:paraIdParent="346E5000" w15:done="1"/>
  <w15:commentEx w15:paraId="02F31AB1" w15:done="1"/>
  <w15:commentEx w15:paraId="1F755BBC" w15:done="0"/>
  <w15:commentEx w15:paraId="0731F9EE" w15:done="1"/>
  <w15:commentEx w15:paraId="5930B38C" w15:paraIdParent="0731F9EE" w15:done="1"/>
  <w15:commentEx w15:paraId="38AC8958" w15:done="1"/>
  <w15:commentEx w15:paraId="7D4D75E5" w15:paraIdParent="38AC8958" w15:done="1"/>
  <w15:commentEx w15:paraId="0E1104F5" w15:done="0"/>
  <w15:commentEx w15:paraId="2FF33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2781E" w16cex:dateUtc="2023-07-07T09:40:00Z"/>
  <w16cex:commentExtensible w16cex:durableId="284F9AB2" w16cex:dateUtc="2023-07-05T05:30:00Z"/>
  <w16cex:commentExtensible w16cex:durableId="284F9577" w16cex:dateUtc="2023-07-05T05:08:00Z"/>
  <w16cex:commentExtensible w16cex:durableId="28505E8F" w16cex:dateUtc="2023-07-05T19:26:00Z"/>
  <w16cex:commentExtensible w16cex:durableId="2850620E" w16cex:dateUtc="2023-07-05T19:40:00Z"/>
  <w16cex:commentExtensible w16cex:durableId="2852772F" w16cex:dateUtc="2023-07-07T09:36:00Z"/>
  <w16cex:commentExtensible w16cex:durableId="284F9CAA" w16cex:dateUtc="2023-07-05T05:39:00Z"/>
  <w16cex:commentExtensible w16cex:durableId="284F93D8" w16cex:dateUtc="2023-07-05T05:01:00Z"/>
  <w16cex:commentExtensible w16cex:durableId="284F948F" w16cex:dateUtc="2023-07-05T05:04:00Z"/>
  <w16cex:commentExtensible w16cex:durableId="284F9D3B" w16cex:dateUtc="2023-07-05T05:41:00Z"/>
  <w16cex:commentExtensible w16cex:durableId="285069FB" w16cex:dateUtc="2023-07-05T20:15:00Z"/>
  <w16cex:commentExtensible w16cex:durableId="284F9C33" w16cex:dateUtc="2023-07-05T05:37:00Z"/>
  <w16cex:commentExtensible w16cex:durableId="28506C8C" w16cex:dateUtc="2023-07-05T20:26:00Z"/>
  <w16cex:commentExtensible w16cex:durableId="28508BF5" w16cex:dateUtc="2023-07-05T22:40:00Z"/>
  <w16cex:commentExtensible w16cex:durableId="284D2A2E" w16cex:dateUtc="2023-07-03T09:06:00Z"/>
  <w16cex:commentExtensible w16cex:durableId="284D9EB0" w16cex:dateUtc="2023-07-03T17:23:00Z"/>
  <w16cex:commentExtensible w16cex:durableId="28506F52" w16cex:dateUtc="2023-07-05T20:38:00Z"/>
  <w16cex:commentExtensible w16cex:durableId="28506F71" w16cex:dateUtc="2023-07-05T20:38:00Z"/>
  <w16cex:commentExtensible w16cex:durableId="284F9BA5" w16cex:dateUtc="2023-07-05T05:35:00Z"/>
  <w16cex:commentExtensible w16cex:durableId="284F9EB1" w16cex:dateUtc="2023-07-05T05:48:00Z"/>
  <w16cex:commentExtensible w16cex:durableId="285070BD" w16cex:dateUtc="2023-07-05T20:44:00Z"/>
  <w16cex:commentExtensible w16cex:durableId="28507113" w16cex:dateUtc="2023-07-03T09:55:00Z"/>
  <w16cex:commentExtensible w16cex:durableId="28507112" w16cex:dateUtc="2023-07-03T17:35:00Z"/>
  <w16cex:commentExtensible w16cex:durableId="28507111" w16cex:dateUtc="2023-07-03T17:35:00Z"/>
  <w16cex:commentExtensible w16cex:durableId="28507110" w16cex:dateUtc="2023-07-05T06:04:00Z"/>
  <w16cex:commentExtensible w16cex:durableId="2850714B" w16cex:dateUtc="2023-07-05T20:46:00Z"/>
  <w16cex:commentExtensible w16cex:durableId="2850710F" w16cex:dateUtc="2023-07-05T05:51:00Z"/>
  <w16cex:commentExtensible w16cex:durableId="2850F68E" w16cex:dateUtc="2023-07-06T06:15:00Z"/>
  <w16cex:commentExtensible w16cex:durableId="28523E3F" w16cex:dateUtc="2023-07-07T05:33:00Z"/>
  <w16cex:commentExtensible w16cex:durableId="284D35C4" w16cex:dateUtc="2023-07-03T09:55:00Z"/>
  <w16cex:commentExtensible w16cex:durableId="284DA180" w16cex:dateUtc="2023-07-03T17:35:00Z"/>
  <w16cex:commentExtensible w16cex:durableId="284DA182" w16cex:dateUtc="2023-07-03T17:35:00Z"/>
  <w16cex:commentExtensible w16cex:durableId="284FA27C" w16cex:dateUtc="2023-07-05T06:04:00Z"/>
  <w16cex:commentExtensible w16cex:durableId="284F9F91" w16cex:dateUtc="2023-07-05T05:51:00Z"/>
  <w16cex:commentExtensible w16cex:durableId="284FA405" w16cex:dateUtc="2023-07-05T06:10:00Z"/>
  <w16cex:commentExtensible w16cex:durableId="28343544" w16cex:dateUtc="2023-06-14T10:47:00Z"/>
  <w16cex:commentExtensible w16cex:durableId="283B1ACA" w16cex:dateUtc="2023-06-19T16:19:00Z"/>
  <w16cex:commentExtensible w16cex:durableId="284D36AA" w16cex:dateUtc="2023-07-03T09:59:00Z"/>
  <w16cex:commentExtensible w16cex:durableId="284DA366" w16cex:dateUtc="2023-07-03T17:43:00Z"/>
  <w16cex:commentExtensible w16cex:durableId="284F4418" w16cex:dateUtc="2023-07-04T23:21:00Z"/>
  <w16cex:commentExtensible w16cex:durableId="282F2E22" w16cex:dateUtc="2023-06-10T15:15:00Z"/>
  <w16cex:commentExtensible w16cex:durableId="2834340D" w16cex:dateUtc="2023-06-14T10:41:00Z"/>
  <w16cex:commentExtensible w16cex:durableId="283B20FF" w16cex:dateUtc="2023-06-19T16:46:00Z"/>
  <w16cex:commentExtensible w16cex:durableId="284D3847" w16cex:dateUtc="2023-07-03T10:06:00Z"/>
  <w16cex:commentExtensible w16cex:durableId="284DAED7" w16cex:dateUtc="2023-07-03T18:32:00Z"/>
  <w16cex:commentExtensible w16cex:durableId="284D3930" w16cex:dateUtc="2023-07-03T10:10:00Z"/>
  <w16cex:commentExtensible w16cex:durableId="284DA9D3" w16cex:dateUtc="2023-07-03T18:10:00Z"/>
  <w16cex:commentExtensible w16cex:durableId="284DB326" w16cex:dateUtc="2023-07-03T18:50:00Z"/>
  <w16cex:commentExtensible w16cex:durableId="284F45CA" w16cex:dateUtc="2023-07-04T23:28:00Z"/>
  <w16cex:commentExtensible w16cex:durableId="284FA68D" w16cex:dateUtc="2023-07-05T06:21:00Z"/>
  <w16cex:commentExtensible w16cex:durableId="28507BFD" w16cex:dateUtc="2023-07-05T21:32:00Z"/>
  <w16cex:commentExtensible w16cex:durableId="28343621" w16cex:dateUtc="2023-06-14T10:50:00Z"/>
  <w16cex:commentExtensible w16cex:durableId="284AA319" w16cex:dateUtc="2023-07-01T11:05:00Z"/>
  <w16cex:commentExtensible w16cex:durableId="284FA729" w16cex:dateUtc="2023-07-05T06:24:00Z"/>
  <w16cex:commentExtensible w16cex:durableId="28507F21" w16cex:dateUtc="2023-07-05T21:45:00Z"/>
  <w16cex:commentExtensible w16cex:durableId="28507F97" w16cex:dateUtc="2023-07-05T21:47:00Z"/>
  <w16cex:commentExtensible w16cex:durableId="2841F735" w16cex:dateUtc="2023-05-29T18:13:00Z"/>
  <w16cex:commentExtensible w16cex:durableId="2841F734" w16cex:dateUtc="2023-05-29T18:13:00Z"/>
  <w16cex:commentExtensible w16cex:durableId="284FA820" w16cex:dateUtc="2023-07-05T06:28:00Z"/>
  <w16cex:commentExtensible w16cex:durableId="284DB57D" w16cex:dateUtc="2023-07-03T19:00:00Z"/>
  <w16cex:commentExtensible w16cex:durableId="284D3EA8" w16cex:dateUtc="2023-07-03T10:33:00Z"/>
  <w16cex:commentExtensible w16cex:durableId="284201AB" w16cex:dateUtc="2023-06-21T16:31:00Z"/>
  <w16cex:commentExtensible w16cex:durableId="284D3EE2" w16cex:dateUtc="2023-07-03T10:34:00Z"/>
  <w16cex:commentExtensible w16cex:durableId="2852BFEA" w16cex:dateUtc="2023-07-07T14:46:00Z"/>
  <w16cex:commentExtensible w16cex:durableId="284D3F4A" w16cex:dateUtc="2023-07-03T10:36:00Z"/>
  <w16cex:commentExtensible w16cex:durableId="284DB787" w16cex:dateUtc="2023-07-03T19:09:00Z"/>
  <w16cex:commentExtensible w16cex:durableId="28524C06" w16cex:dateUtc="2023-07-07T06:32:00Z"/>
  <w16cex:commentExtensible w16cex:durableId="28527952" w16cex:dateUtc="2023-07-07T09:45:00Z"/>
  <w16cex:commentExtensible w16cex:durableId="285279C1" w16cex:dateUtc="2023-07-07T09:47:00Z"/>
  <w16cex:commentExtensible w16cex:durableId="284F40C2" w16cex:dateUtc="2023-07-04T23:07:00Z"/>
  <w16cex:commentExtensible w16cex:durableId="2850F770" w16cex:dateUtc="2023-07-06T06:18:00Z"/>
  <w16cex:commentExtensible w16cex:durableId="284DDB2D" w16cex:dateUtc="2023-07-03T21:41:00Z"/>
  <w16cex:commentExtensible w16cex:durableId="284DDB99" w16cex:dateUtc="2023-07-03T21:43:00Z"/>
  <w16cex:commentExtensible w16cex:durableId="284DDBA8" w16cex:dateUtc="2023-07-03T21:43:00Z"/>
  <w16cex:commentExtensible w16cex:durableId="284DDBCC" w16cex:dateUtc="2023-07-03T21:44:00Z"/>
  <w16cex:commentExtensible w16cex:durableId="284DDBE9" w16cex:dateUtc="2023-07-03T21:44:00Z"/>
  <w16cex:commentExtensible w16cex:durableId="284DDC30" w16cex:dateUtc="2023-07-03T21:45:00Z"/>
  <w16cex:commentExtensible w16cex:durableId="284F0683" w16cex:dateUtc="2023-07-04T18:58:00Z"/>
  <w16cex:commentExtensible w16cex:durableId="284DD7F2" w16cex:dateUtc="2023-07-03T21:27:00Z"/>
  <w16cex:commentExtensible w16cex:durableId="284DD6F5" w16cex:dateUtc="2023-07-03T21:23:00Z"/>
  <w16cex:commentExtensible w16cex:durableId="284FAC08" w16cex:dateUtc="2023-07-05T06:44:00Z"/>
  <w16cex:commentExtensible w16cex:durableId="285084E1" w16cex:dateUtc="2023-07-05T22:10:00Z"/>
  <w16cex:commentExtensible w16cex:durableId="28527A30" w16cex:dateUtc="2023-07-07T09:49:00Z"/>
  <w16cex:commentExtensible w16cex:durableId="284F1B04" w16cex:dateUtc="2023-07-04T20:18:00Z"/>
  <w16cex:commentExtensible w16cex:durableId="284DD878" w16cex:dateUtc="2023-07-03T21:30:00Z"/>
  <w16cex:commentExtensible w16cex:durableId="284DD8BC" w16cex:dateUtc="2023-07-03T21:31:00Z"/>
  <w16cex:commentExtensible w16cex:durableId="284D41ED" w16cex:dateUtc="2023-07-03T10:47:00Z"/>
  <w16cex:commentExtensible w16cex:durableId="284D4324" w16cex:dateUtc="2023-07-03T10:52:00Z"/>
  <w16cex:commentExtensible w16cex:durableId="284DD8ED" w16cex:dateUtc="2023-07-03T10:52:00Z"/>
  <w16cex:commentExtensible w16cex:durableId="284DD95A" w16cex:dateUtc="2023-07-03T21:33:00Z"/>
  <w16cex:commentExtensible w16cex:durableId="284D46A5" w16cex:dateUtc="2023-07-03T11:07:00Z"/>
  <w16cex:commentExtensible w16cex:durableId="284DD916" w16cex:dateUtc="2023-07-03T21:32:00Z"/>
  <w16cex:commentExtensible w16cex:durableId="28527AAA" w16cex:dateUtc="2023-07-07T09:51:00Z"/>
  <w16cex:commentExtensible w16cex:durableId="284DF96D" w16cex:dateUtc="2023-07-03T23: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4FCA78" w16cid:durableId="2852781E"/>
  <w16cid:commentId w16cid:paraId="3F75F883" w16cid:durableId="284F9AB2"/>
  <w16cid:commentId w16cid:paraId="62DC0435" w16cid:durableId="284F9577"/>
  <w16cid:commentId w16cid:paraId="76C7662A" w16cid:durableId="28505E8F"/>
  <w16cid:commentId w16cid:paraId="5222B587" w16cid:durableId="2850620E"/>
  <w16cid:commentId w16cid:paraId="0F1BB62F" w16cid:durableId="2852772F"/>
  <w16cid:commentId w16cid:paraId="12F5FD93" w16cid:durableId="284F9CAA"/>
  <w16cid:commentId w16cid:paraId="5FB6C9B1" w16cid:durableId="284F93D8"/>
  <w16cid:commentId w16cid:paraId="3B644833" w16cid:durableId="284F948F"/>
  <w16cid:commentId w16cid:paraId="78912046" w16cid:durableId="284F9D3B"/>
  <w16cid:commentId w16cid:paraId="65C4438F" w16cid:durableId="285069FB"/>
  <w16cid:commentId w16cid:paraId="410D099F" w16cid:durableId="284F9C33"/>
  <w16cid:commentId w16cid:paraId="54C58FB3" w16cid:durableId="28506C8C"/>
  <w16cid:commentId w16cid:paraId="28F19BFC" w16cid:durableId="28508BF5"/>
  <w16cid:commentId w16cid:paraId="683374B8" w16cid:durableId="284D2A2E"/>
  <w16cid:commentId w16cid:paraId="52011637" w16cid:durableId="284D9EB0"/>
  <w16cid:commentId w16cid:paraId="4B719D13" w16cid:durableId="28506F52"/>
  <w16cid:commentId w16cid:paraId="5AA6C18A" w16cid:durableId="28506F71"/>
  <w16cid:commentId w16cid:paraId="44FB60A3" w16cid:durableId="284F9BA5"/>
  <w16cid:commentId w16cid:paraId="12E8F84B" w16cid:durableId="284F9EB1"/>
  <w16cid:commentId w16cid:paraId="30A5B475" w16cid:durableId="285070BD"/>
  <w16cid:commentId w16cid:paraId="087C5473" w16cid:durableId="28551385"/>
  <w16cid:commentId w16cid:paraId="6D2F2F49" w16cid:durableId="28507113"/>
  <w16cid:commentId w16cid:paraId="4635FD0E" w16cid:durableId="28507112"/>
  <w16cid:commentId w16cid:paraId="2039CD8A" w16cid:durableId="28507111"/>
  <w16cid:commentId w16cid:paraId="648EFD99" w16cid:durableId="28507110"/>
  <w16cid:commentId w16cid:paraId="2B2E7E09" w16cid:durableId="2850714B"/>
  <w16cid:commentId w16cid:paraId="5CA3C7F2" w16cid:durableId="2850710F"/>
  <w16cid:commentId w16cid:paraId="30F740E0" w16cid:durableId="2850F68E"/>
  <w16cid:commentId w16cid:paraId="03B611AB" w16cid:durableId="28523E3F"/>
  <w16cid:commentId w16cid:paraId="633D12D6" w16cid:durableId="284D35C4"/>
  <w16cid:commentId w16cid:paraId="1AF6DA04" w16cid:durableId="284DA180"/>
  <w16cid:commentId w16cid:paraId="7C437C8D" w16cid:durableId="284DA182"/>
  <w16cid:commentId w16cid:paraId="7993D2B9" w16cid:durableId="284FA27C"/>
  <w16cid:commentId w16cid:paraId="02F2C4F0" w16cid:durableId="284F9F91"/>
  <w16cid:commentId w16cid:paraId="7DA92FBE" w16cid:durableId="284FA405"/>
  <w16cid:commentId w16cid:paraId="2F413C3E" w16cid:durableId="28343544"/>
  <w16cid:commentId w16cid:paraId="2AD4EEAE" w16cid:durableId="283B1ACA"/>
  <w16cid:commentId w16cid:paraId="094C3082" w16cid:durableId="284D36AA"/>
  <w16cid:commentId w16cid:paraId="51EF569C" w16cid:durableId="284DA366"/>
  <w16cid:commentId w16cid:paraId="2766EDC8" w16cid:durableId="284F4418"/>
  <w16cid:commentId w16cid:paraId="7D963D59" w16cid:durableId="282F2E22"/>
  <w16cid:commentId w16cid:paraId="263634E7" w16cid:durableId="2834340D"/>
  <w16cid:commentId w16cid:paraId="6A11A848" w16cid:durableId="283B20FF"/>
  <w16cid:commentId w16cid:paraId="26306498" w16cid:durableId="284D3847"/>
  <w16cid:commentId w16cid:paraId="79DB1434" w16cid:durableId="284DAED7"/>
  <w16cid:commentId w16cid:paraId="479F575F" w16cid:durableId="284D3930"/>
  <w16cid:commentId w16cid:paraId="32883174" w16cid:durableId="284DA9D3"/>
  <w16cid:commentId w16cid:paraId="58B4A1EA" w16cid:durableId="284DB326"/>
  <w16cid:commentId w16cid:paraId="66F20419" w16cid:durableId="284F45CA"/>
  <w16cid:commentId w16cid:paraId="6B5BD5DF" w16cid:durableId="284FA68D"/>
  <w16cid:commentId w16cid:paraId="0222ACDD" w16cid:durableId="28507BFD"/>
  <w16cid:commentId w16cid:paraId="3282049D" w16cid:durableId="28343621"/>
  <w16cid:commentId w16cid:paraId="6B9848C5" w16cid:durableId="284AA319"/>
  <w16cid:commentId w16cid:paraId="2677DC38" w16cid:durableId="284FA729"/>
  <w16cid:commentId w16cid:paraId="266C5AA8" w16cid:durableId="28507F21"/>
  <w16cid:commentId w16cid:paraId="4736E52C" w16cid:durableId="28507F97"/>
  <w16cid:commentId w16cid:paraId="13F1BF54" w16cid:durableId="2841F735"/>
  <w16cid:commentId w16cid:paraId="5746E6BD" w16cid:durableId="2841F734"/>
  <w16cid:commentId w16cid:paraId="26BAA9D9" w16cid:durableId="284FA820"/>
  <w16cid:commentId w16cid:paraId="01D3EB1F" w16cid:durableId="284DB57D"/>
  <w16cid:commentId w16cid:paraId="6C8AF690" w16cid:durableId="284D3EA8"/>
  <w16cid:commentId w16cid:paraId="09933B6C" w16cid:durableId="284201AB"/>
  <w16cid:commentId w16cid:paraId="3EB674B6" w16cid:durableId="284D3EE2"/>
  <w16cid:commentId w16cid:paraId="19DF87FF" w16cid:durableId="2852BFEA"/>
  <w16cid:commentId w16cid:paraId="157CAD4C" w16cid:durableId="284D3F4A"/>
  <w16cid:commentId w16cid:paraId="4F5CC450" w16cid:durableId="284DB787"/>
  <w16cid:commentId w16cid:paraId="14DB6BB9" w16cid:durableId="28524C06"/>
  <w16cid:commentId w16cid:paraId="5137C0F8" w16cid:durableId="28527952"/>
  <w16cid:commentId w16cid:paraId="6382C2E0" w16cid:durableId="285279C1"/>
  <w16cid:commentId w16cid:paraId="58364055" w16cid:durableId="284F40C2"/>
  <w16cid:commentId w16cid:paraId="4050D2F6" w16cid:durableId="2850F770"/>
  <w16cid:commentId w16cid:paraId="7DEA987A" w16cid:durableId="284DDB2D"/>
  <w16cid:commentId w16cid:paraId="0FABDC78" w16cid:durableId="284DDB99"/>
  <w16cid:commentId w16cid:paraId="4F35A8C8" w16cid:durableId="284DDBA8"/>
  <w16cid:commentId w16cid:paraId="5898DB8B" w16cid:durableId="284DDBCC"/>
  <w16cid:commentId w16cid:paraId="7B2B49FF" w16cid:durableId="284DDBE9"/>
  <w16cid:commentId w16cid:paraId="46C2A80F" w16cid:durableId="284DDC30"/>
  <w16cid:commentId w16cid:paraId="3519520F" w16cid:durableId="284F0683"/>
  <w16cid:commentId w16cid:paraId="2284B166" w16cid:durableId="284DD7F2"/>
  <w16cid:commentId w16cid:paraId="018F431D" w16cid:durableId="284DD6F5"/>
  <w16cid:commentId w16cid:paraId="640F0DA2" w16cid:durableId="284FAC08"/>
  <w16cid:commentId w16cid:paraId="57B8F0B0" w16cid:durableId="285084E1"/>
  <w16cid:commentId w16cid:paraId="40ED6AD0" w16cid:durableId="28527A30"/>
  <w16cid:commentId w16cid:paraId="7FE66FD1" w16cid:durableId="284F1B04"/>
  <w16cid:commentId w16cid:paraId="57B4C8F9" w16cid:durableId="285513C5"/>
  <w16cid:commentId w16cid:paraId="741CBD26" w16cid:durableId="284DD878"/>
  <w16cid:commentId w16cid:paraId="346E5000" w16cid:durableId="28555FF4"/>
  <w16cid:commentId w16cid:paraId="5AE22E24" w16cid:durableId="284DD8BC"/>
  <w16cid:commentId w16cid:paraId="02F31AB1" w16cid:durableId="284D41ED"/>
  <w16cid:commentId w16cid:paraId="1F755BBC" w16cid:durableId="284D4324"/>
  <w16cid:commentId w16cid:paraId="0731F9EE" w16cid:durableId="284DD8ED"/>
  <w16cid:commentId w16cid:paraId="5930B38C" w16cid:durableId="284DD95A"/>
  <w16cid:commentId w16cid:paraId="38AC8958" w16cid:durableId="284D46A5"/>
  <w16cid:commentId w16cid:paraId="7D4D75E5" w16cid:durableId="284DD916"/>
  <w16cid:commentId w16cid:paraId="0E1104F5" w16cid:durableId="28527AAA"/>
  <w16cid:commentId w16cid:paraId="2FF339C2" w16cid:durableId="284DF9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09CDF" w14:textId="77777777" w:rsidR="00737D22" w:rsidRDefault="00737D22" w:rsidP="00882508">
      <w:pPr>
        <w:spacing w:line="240" w:lineRule="auto"/>
      </w:pPr>
      <w:r>
        <w:separator/>
      </w:r>
    </w:p>
  </w:endnote>
  <w:endnote w:type="continuationSeparator" w:id="0">
    <w:p w14:paraId="5EA4E8DF" w14:textId="77777777" w:rsidR="00737D22" w:rsidRDefault="00737D22" w:rsidP="00882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D93AD" w14:textId="77777777" w:rsidR="00737D22" w:rsidRDefault="00737D22" w:rsidP="00882508">
      <w:pPr>
        <w:spacing w:line="240" w:lineRule="auto"/>
      </w:pPr>
      <w:r>
        <w:separator/>
      </w:r>
    </w:p>
  </w:footnote>
  <w:footnote w:type="continuationSeparator" w:id="0">
    <w:p w14:paraId="5F6EE3CF" w14:textId="77777777" w:rsidR="00737D22" w:rsidRDefault="00737D22" w:rsidP="008825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917671"/>
      <w:docPartObj>
        <w:docPartGallery w:val="Page Numbers (Top of Page)"/>
        <w:docPartUnique/>
      </w:docPartObj>
    </w:sdtPr>
    <w:sdtEndPr>
      <w:rPr>
        <w:noProof/>
      </w:rPr>
    </w:sdtEndPr>
    <w:sdtContent>
      <w:p w14:paraId="001C7736" w14:textId="03369BAD" w:rsidR="00187EF6"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u w:val="single"/>
      </w:rPr>
      <w:id w:val="1416133679"/>
      <w:docPartObj>
        <w:docPartGallery w:val="Page Numbers (Top of Page)"/>
        <w:docPartUnique/>
      </w:docPartObj>
    </w:sdtPr>
    <w:sdtEndPr>
      <w:rPr>
        <w:noProof/>
      </w:rPr>
    </w:sdtEndPr>
    <w:sdtContent>
      <w:p w14:paraId="40B88E44" w14:textId="0C06C547" w:rsidR="00073F0B" w:rsidRPr="009C4A20" w:rsidRDefault="00073F0B">
        <w:pPr>
          <w:pStyle w:val="Header"/>
          <w:rPr>
            <w:sz w:val="16"/>
            <w:szCs w:val="16"/>
            <w:u w:val="single"/>
          </w:rPr>
        </w:pPr>
        <w:r w:rsidRPr="009C4A20">
          <w:rPr>
            <w:sz w:val="16"/>
            <w:szCs w:val="16"/>
            <w:u w:val="single"/>
          </w:rPr>
          <w:fldChar w:fldCharType="begin"/>
        </w:r>
        <w:r w:rsidRPr="009C4A20">
          <w:rPr>
            <w:sz w:val="16"/>
            <w:szCs w:val="16"/>
            <w:u w:val="single"/>
          </w:rPr>
          <w:instrText xml:space="preserve"> PAGE   \* MERGEFORMAT </w:instrText>
        </w:r>
        <w:r w:rsidRPr="009C4A20">
          <w:rPr>
            <w:sz w:val="16"/>
            <w:szCs w:val="16"/>
            <w:u w:val="single"/>
          </w:rPr>
          <w:fldChar w:fldCharType="separate"/>
        </w:r>
        <w:r w:rsidRPr="009C4A20">
          <w:rPr>
            <w:noProof/>
            <w:sz w:val="16"/>
            <w:szCs w:val="16"/>
            <w:u w:val="single"/>
          </w:rPr>
          <w:t>2</w:t>
        </w:r>
        <w:r w:rsidRPr="009C4A20">
          <w:rPr>
            <w:noProof/>
            <w:sz w:val="16"/>
            <w:szCs w:val="16"/>
            <w:u w:val="single"/>
          </w:rPr>
          <w:fldChar w:fldCharType="end"/>
        </w:r>
        <w:r w:rsidR="009C4A20" w:rsidRPr="009C4A20">
          <w:rPr>
            <w:noProof/>
            <w:sz w:val="16"/>
            <w:szCs w:val="16"/>
            <w:u w:val="single"/>
          </w:rPr>
          <w:tab/>
        </w:r>
        <w:r w:rsidR="009C4A20" w:rsidRPr="009C4A20">
          <w:rPr>
            <w:noProof/>
            <w:sz w:val="16"/>
            <w:szCs w:val="16"/>
            <w:u w:val="single"/>
          </w:rPr>
          <w:tab/>
        </w:r>
        <w:ins w:id="14648" w:author="Prieto Bailo, León Enrique" w:date="2023-07-07T08:36:00Z">
          <w:r w:rsidR="00D02B97">
            <w:rPr>
              <w:noProof/>
              <w:sz w:val="16"/>
              <w:szCs w:val="16"/>
              <w:u w:val="single"/>
            </w:rPr>
            <w:t>Diseño de un dron basado en Ardu</w:t>
          </w:r>
        </w:ins>
        <w:ins w:id="14649" w:author="Prieto Bailo, León Enrique" w:date="2023-07-07T08:37:00Z">
          <w:r w:rsidR="00D02B97">
            <w:rPr>
              <w:noProof/>
              <w:sz w:val="16"/>
              <w:szCs w:val="16"/>
              <w:u w:val="single"/>
            </w:rPr>
            <w:t>ino y STM32</w:t>
          </w:r>
        </w:ins>
        <w:del w:id="14650" w:author="Prieto Bailo, León Enrique" w:date="2023-07-07T08:36:00Z">
          <w:r w:rsidR="009C4A20" w:rsidRPr="009C4A20" w:rsidDel="00D02B97">
            <w:rPr>
              <w:noProof/>
              <w:sz w:val="16"/>
              <w:szCs w:val="16"/>
              <w:u w:val="single"/>
            </w:rPr>
            <w:delText>TÍTULO TFG</w:delText>
          </w:r>
        </w:del>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u w:val="single"/>
      </w:rPr>
      <w:id w:val="874665143"/>
      <w:docPartObj>
        <w:docPartGallery w:val="Page Numbers (Top of Page)"/>
        <w:docPartUnique/>
      </w:docPartObj>
    </w:sdtPr>
    <w:sdtEndPr>
      <w:rPr>
        <w:noProof/>
      </w:rPr>
    </w:sdtEndPr>
    <w:sdtContent>
      <w:p w14:paraId="239EB6AD" w14:textId="39BE48BC" w:rsidR="00073F0B" w:rsidRPr="009C4A20" w:rsidRDefault="00907995" w:rsidP="004777B5">
        <w:pPr>
          <w:pStyle w:val="Header"/>
          <w:rPr>
            <w:sz w:val="16"/>
            <w:szCs w:val="16"/>
            <w:u w:val="single"/>
          </w:rPr>
        </w:pPr>
        <w:r w:rsidRPr="009C4A20">
          <w:rPr>
            <w:sz w:val="16"/>
            <w:szCs w:val="16"/>
            <w:u w:val="single"/>
          </w:rPr>
          <w:fldChar w:fldCharType="begin"/>
        </w:r>
        <w:r w:rsidRPr="009C4A20">
          <w:rPr>
            <w:sz w:val="16"/>
            <w:szCs w:val="16"/>
            <w:u w:val="single"/>
          </w:rPr>
          <w:instrText xml:space="preserve"> STYLEREF  "Comment Reference"  \* MERGEFORMAT </w:instrText>
        </w:r>
        <w:r w:rsidRPr="009C4A20">
          <w:rPr>
            <w:sz w:val="16"/>
            <w:szCs w:val="16"/>
            <w:u w:val="single"/>
          </w:rPr>
          <w:fldChar w:fldCharType="end"/>
        </w:r>
        <w:r w:rsidR="007741E0">
          <w:rPr>
            <w:sz w:val="16"/>
            <w:szCs w:val="16"/>
            <w:u w:val="single"/>
          </w:rPr>
          <w:fldChar w:fldCharType="begin"/>
        </w:r>
        <w:r w:rsidR="007741E0">
          <w:rPr>
            <w:sz w:val="16"/>
            <w:szCs w:val="16"/>
            <w:u w:val="single"/>
          </w:rPr>
          <w:instrText xml:space="preserve"> STYLEREF  "Heading 1" \*Lower \*FirstCap \* MERGEFORMAT </w:instrText>
        </w:r>
        <w:r w:rsidR="007741E0">
          <w:rPr>
            <w:sz w:val="16"/>
            <w:szCs w:val="16"/>
            <w:u w:val="single"/>
          </w:rPr>
          <w:fldChar w:fldCharType="separate"/>
        </w:r>
        <w:r w:rsidR="00E7506B" w:rsidRPr="00E7506B">
          <w:rPr>
            <w:b/>
            <w:bCs/>
            <w:noProof/>
            <w:sz w:val="16"/>
            <w:szCs w:val="16"/>
            <w:u w:val="single"/>
          </w:rPr>
          <w:t>Diseño</w:t>
        </w:r>
        <w:r w:rsidR="00E7506B">
          <w:rPr>
            <w:noProof/>
            <w:sz w:val="16"/>
            <w:szCs w:val="16"/>
            <w:u w:val="single"/>
          </w:rPr>
          <w:t xml:space="preserve"> de software</w:t>
        </w:r>
        <w:r w:rsidR="007741E0">
          <w:rPr>
            <w:sz w:val="16"/>
            <w:szCs w:val="16"/>
            <w:u w:val="single"/>
          </w:rPr>
          <w:fldChar w:fldCharType="end"/>
        </w:r>
        <w:r w:rsidR="004777B5" w:rsidRPr="009C4A20">
          <w:rPr>
            <w:sz w:val="16"/>
            <w:szCs w:val="16"/>
            <w:u w:val="single"/>
          </w:rPr>
          <w:tab/>
        </w:r>
        <w:r w:rsidR="009C4A20" w:rsidRPr="009C4A20">
          <w:rPr>
            <w:sz w:val="16"/>
            <w:szCs w:val="16"/>
            <w:u w:val="single"/>
          </w:rPr>
          <w:tab/>
        </w:r>
        <w:r w:rsidR="00073F0B" w:rsidRPr="009C4A20">
          <w:rPr>
            <w:sz w:val="16"/>
            <w:szCs w:val="16"/>
            <w:u w:val="single"/>
          </w:rPr>
          <w:fldChar w:fldCharType="begin"/>
        </w:r>
        <w:r w:rsidR="00073F0B" w:rsidRPr="009C4A20">
          <w:rPr>
            <w:sz w:val="16"/>
            <w:szCs w:val="16"/>
            <w:u w:val="single"/>
          </w:rPr>
          <w:instrText xml:space="preserve"> PAGE   \* MERGEFORMAT </w:instrText>
        </w:r>
        <w:r w:rsidR="00073F0B" w:rsidRPr="009C4A20">
          <w:rPr>
            <w:sz w:val="16"/>
            <w:szCs w:val="16"/>
            <w:u w:val="single"/>
          </w:rPr>
          <w:fldChar w:fldCharType="separate"/>
        </w:r>
        <w:r w:rsidR="00073F0B" w:rsidRPr="009C4A20">
          <w:rPr>
            <w:noProof/>
            <w:sz w:val="16"/>
            <w:szCs w:val="16"/>
            <w:u w:val="single"/>
          </w:rPr>
          <w:t>2</w:t>
        </w:r>
        <w:r w:rsidR="00073F0B" w:rsidRPr="009C4A20">
          <w:rPr>
            <w:noProof/>
            <w:sz w:val="16"/>
            <w:szCs w:val="16"/>
            <w:u w:val="singl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1134"/>
    <w:multiLevelType w:val="hybridMultilevel"/>
    <w:tmpl w:val="F1C602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1A71CE"/>
    <w:multiLevelType w:val="hybridMultilevel"/>
    <w:tmpl w:val="343ADFD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E04E07"/>
    <w:multiLevelType w:val="multilevel"/>
    <w:tmpl w:val="192860AC"/>
    <w:styleLink w:val="CurrentList1"/>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C40A5C"/>
    <w:multiLevelType w:val="hybridMultilevel"/>
    <w:tmpl w:val="B5A4CF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DC5724"/>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026612"/>
    <w:multiLevelType w:val="hybridMultilevel"/>
    <w:tmpl w:val="3F66A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6946B5"/>
    <w:multiLevelType w:val="multilevel"/>
    <w:tmpl w:val="577A37B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1B2449"/>
    <w:multiLevelType w:val="hybridMultilevel"/>
    <w:tmpl w:val="57804C5E"/>
    <w:lvl w:ilvl="0" w:tplc="0C0A000F">
      <w:start w:val="1"/>
      <w:numFmt w:val="decimal"/>
      <w:lvlText w:val="%1."/>
      <w:lvlJc w:val="left"/>
      <w:pPr>
        <w:ind w:left="769" w:hanging="360"/>
      </w:pPr>
    </w:lvl>
    <w:lvl w:ilvl="1" w:tplc="0C0A0019" w:tentative="1">
      <w:start w:val="1"/>
      <w:numFmt w:val="lowerLetter"/>
      <w:lvlText w:val="%2."/>
      <w:lvlJc w:val="left"/>
      <w:pPr>
        <w:ind w:left="1489" w:hanging="360"/>
      </w:pPr>
    </w:lvl>
    <w:lvl w:ilvl="2" w:tplc="0C0A001B" w:tentative="1">
      <w:start w:val="1"/>
      <w:numFmt w:val="lowerRoman"/>
      <w:lvlText w:val="%3."/>
      <w:lvlJc w:val="right"/>
      <w:pPr>
        <w:ind w:left="2209" w:hanging="180"/>
      </w:pPr>
    </w:lvl>
    <w:lvl w:ilvl="3" w:tplc="0C0A000F" w:tentative="1">
      <w:start w:val="1"/>
      <w:numFmt w:val="decimal"/>
      <w:lvlText w:val="%4."/>
      <w:lvlJc w:val="left"/>
      <w:pPr>
        <w:ind w:left="2929" w:hanging="360"/>
      </w:pPr>
    </w:lvl>
    <w:lvl w:ilvl="4" w:tplc="0C0A0019" w:tentative="1">
      <w:start w:val="1"/>
      <w:numFmt w:val="lowerLetter"/>
      <w:lvlText w:val="%5."/>
      <w:lvlJc w:val="left"/>
      <w:pPr>
        <w:ind w:left="3649" w:hanging="360"/>
      </w:pPr>
    </w:lvl>
    <w:lvl w:ilvl="5" w:tplc="0C0A001B" w:tentative="1">
      <w:start w:val="1"/>
      <w:numFmt w:val="lowerRoman"/>
      <w:lvlText w:val="%6."/>
      <w:lvlJc w:val="right"/>
      <w:pPr>
        <w:ind w:left="4369" w:hanging="180"/>
      </w:pPr>
    </w:lvl>
    <w:lvl w:ilvl="6" w:tplc="0C0A000F" w:tentative="1">
      <w:start w:val="1"/>
      <w:numFmt w:val="decimal"/>
      <w:lvlText w:val="%7."/>
      <w:lvlJc w:val="left"/>
      <w:pPr>
        <w:ind w:left="5089" w:hanging="360"/>
      </w:pPr>
    </w:lvl>
    <w:lvl w:ilvl="7" w:tplc="0C0A0019" w:tentative="1">
      <w:start w:val="1"/>
      <w:numFmt w:val="lowerLetter"/>
      <w:lvlText w:val="%8."/>
      <w:lvlJc w:val="left"/>
      <w:pPr>
        <w:ind w:left="5809" w:hanging="360"/>
      </w:pPr>
    </w:lvl>
    <w:lvl w:ilvl="8" w:tplc="0C0A001B" w:tentative="1">
      <w:start w:val="1"/>
      <w:numFmt w:val="lowerRoman"/>
      <w:lvlText w:val="%9."/>
      <w:lvlJc w:val="right"/>
      <w:pPr>
        <w:ind w:left="6529" w:hanging="180"/>
      </w:pPr>
    </w:lvl>
  </w:abstractNum>
  <w:abstractNum w:abstractNumId="8" w15:restartNumberingAfterBreak="0">
    <w:nsid w:val="15B2729B"/>
    <w:multiLevelType w:val="hybridMultilevel"/>
    <w:tmpl w:val="C6FEBB8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DB7B00"/>
    <w:multiLevelType w:val="hybridMultilevel"/>
    <w:tmpl w:val="A224A6E4"/>
    <w:lvl w:ilvl="0" w:tplc="F9FCBD38">
      <w:start w:val="3"/>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9E1008"/>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B9257B"/>
    <w:multiLevelType w:val="hybridMultilevel"/>
    <w:tmpl w:val="2894FB7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F0D6F0E"/>
    <w:multiLevelType w:val="multilevel"/>
    <w:tmpl w:val="8DA225BC"/>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69C5BFC"/>
    <w:multiLevelType w:val="hybridMultilevel"/>
    <w:tmpl w:val="61EAC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B2A3F"/>
    <w:multiLevelType w:val="multilevel"/>
    <w:tmpl w:val="DB087FC8"/>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C11CD3"/>
    <w:multiLevelType w:val="hybridMultilevel"/>
    <w:tmpl w:val="E3468BFA"/>
    <w:lvl w:ilvl="0" w:tplc="379A9B0C">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DF5DE0"/>
    <w:multiLevelType w:val="multilevel"/>
    <w:tmpl w:val="5150CB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D3E616E"/>
    <w:multiLevelType w:val="multilevel"/>
    <w:tmpl w:val="1A64ACC8"/>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424B07"/>
    <w:multiLevelType w:val="hybridMultilevel"/>
    <w:tmpl w:val="1E0E53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67A12A9"/>
    <w:multiLevelType w:val="hybridMultilevel"/>
    <w:tmpl w:val="2FD20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B9305B"/>
    <w:multiLevelType w:val="multilevel"/>
    <w:tmpl w:val="C1AC9370"/>
    <w:lvl w:ilvl="0">
      <w:start w:val="1"/>
      <w:numFmt w:val="decimal"/>
      <w:pStyle w:val="Heading1"/>
      <w:suff w:val="space"/>
      <w:lvlText w:val="CAPÍTULO %1."/>
      <w:lvlJc w:val="left"/>
      <w:pPr>
        <w:ind w:left="456" w:hanging="456"/>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2C2E50"/>
    <w:multiLevelType w:val="multilevel"/>
    <w:tmpl w:val="A7AC0C7E"/>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5B7398"/>
    <w:multiLevelType w:val="multilevel"/>
    <w:tmpl w:val="D8ACF5F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E4CAD"/>
    <w:multiLevelType w:val="hybridMultilevel"/>
    <w:tmpl w:val="7A047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8C83B21"/>
    <w:multiLevelType w:val="hybridMultilevel"/>
    <w:tmpl w:val="1CE02A20"/>
    <w:lvl w:ilvl="0" w:tplc="608A1968">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027B83"/>
    <w:multiLevelType w:val="hybridMultilevel"/>
    <w:tmpl w:val="3A265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D2EC6"/>
    <w:multiLevelType w:val="multilevel"/>
    <w:tmpl w:val="36FCEBCA"/>
    <w:lvl w:ilvl="0">
      <w:start w:val="3"/>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FB204D4"/>
    <w:multiLevelType w:val="hybridMultilevel"/>
    <w:tmpl w:val="1ADA79D6"/>
    <w:lvl w:ilvl="0" w:tplc="821857D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DC524B"/>
    <w:multiLevelType w:val="hybridMultilevel"/>
    <w:tmpl w:val="A030E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2E48D3"/>
    <w:multiLevelType w:val="multilevel"/>
    <w:tmpl w:val="2BA4C1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4543D15"/>
    <w:multiLevelType w:val="multilevel"/>
    <w:tmpl w:val="CE8208C4"/>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AAE75A7"/>
    <w:multiLevelType w:val="hybridMultilevel"/>
    <w:tmpl w:val="E594E6E8"/>
    <w:lvl w:ilvl="0" w:tplc="FEE2A9A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AC73241"/>
    <w:multiLevelType w:val="hybridMultilevel"/>
    <w:tmpl w:val="39FE2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B70986"/>
    <w:multiLevelType w:val="hybridMultilevel"/>
    <w:tmpl w:val="AB9E4C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27E2F6A"/>
    <w:multiLevelType w:val="hybridMultilevel"/>
    <w:tmpl w:val="BC20CA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573116"/>
    <w:multiLevelType w:val="hybridMultilevel"/>
    <w:tmpl w:val="C13C9E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A11FD3"/>
    <w:multiLevelType w:val="hybridMultilevel"/>
    <w:tmpl w:val="7130C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CCF75CC"/>
    <w:multiLevelType w:val="hybridMultilevel"/>
    <w:tmpl w:val="A69C27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538157617">
    <w:abstractNumId w:val="8"/>
  </w:num>
  <w:num w:numId="2" w16cid:durableId="1809398831">
    <w:abstractNumId w:val="1"/>
  </w:num>
  <w:num w:numId="3" w16cid:durableId="1135561670">
    <w:abstractNumId w:val="13"/>
  </w:num>
  <w:num w:numId="4" w16cid:durableId="1107701064">
    <w:abstractNumId w:val="10"/>
  </w:num>
  <w:num w:numId="5" w16cid:durableId="1938708168">
    <w:abstractNumId w:val="4"/>
  </w:num>
  <w:num w:numId="6" w16cid:durableId="2060861620">
    <w:abstractNumId w:val="5"/>
  </w:num>
  <w:num w:numId="7" w16cid:durableId="2075814016">
    <w:abstractNumId w:val="16"/>
  </w:num>
  <w:num w:numId="8" w16cid:durableId="1409888140">
    <w:abstractNumId w:val="33"/>
  </w:num>
  <w:num w:numId="9" w16cid:durableId="1651400198">
    <w:abstractNumId w:val="3"/>
  </w:num>
  <w:num w:numId="10" w16cid:durableId="357243840">
    <w:abstractNumId w:val="34"/>
  </w:num>
  <w:num w:numId="11" w16cid:durableId="1271282641">
    <w:abstractNumId w:val="18"/>
  </w:num>
  <w:num w:numId="12" w16cid:durableId="854349705">
    <w:abstractNumId w:val="0"/>
  </w:num>
  <w:num w:numId="13" w16cid:durableId="2117602452">
    <w:abstractNumId w:val="27"/>
  </w:num>
  <w:num w:numId="14" w16cid:durableId="1660845183">
    <w:abstractNumId w:val="29"/>
  </w:num>
  <w:num w:numId="15" w16cid:durableId="792558194">
    <w:abstractNumId w:val="26"/>
  </w:num>
  <w:num w:numId="16" w16cid:durableId="418067865">
    <w:abstractNumId w:val="35"/>
  </w:num>
  <w:num w:numId="17" w16cid:durableId="1112433250">
    <w:abstractNumId w:val="7"/>
  </w:num>
  <w:num w:numId="18" w16cid:durableId="1175730685">
    <w:abstractNumId w:val="23"/>
  </w:num>
  <w:num w:numId="19" w16cid:durableId="784157068">
    <w:abstractNumId w:val="6"/>
  </w:num>
  <w:num w:numId="20" w16cid:durableId="1291782525">
    <w:abstractNumId w:val="15"/>
  </w:num>
  <w:num w:numId="21" w16cid:durableId="1027218724">
    <w:abstractNumId w:val="21"/>
  </w:num>
  <w:num w:numId="22" w16cid:durableId="913900876">
    <w:abstractNumId w:val="6"/>
    <w:lvlOverride w:ilvl="0">
      <w:startOverride w:val="3"/>
    </w:lvlOverride>
    <w:lvlOverride w:ilvl="1">
      <w:startOverride w:val="1"/>
    </w:lvlOverride>
  </w:num>
  <w:num w:numId="23" w16cid:durableId="373191427">
    <w:abstractNumId w:val="2"/>
  </w:num>
  <w:num w:numId="24" w16cid:durableId="1643388053">
    <w:abstractNumId w:val="6"/>
    <w:lvlOverride w:ilvl="0">
      <w:startOverride w:val="3"/>
    </w:lvlOverride>
    <w:lvlOverride w:ilvl="1">
      <w:startOverride w:val="1"/>
    </w:lvlOverride>
  </w:num>
  <w:num w:numId="25" w16cid:durableId="1642997724">
    <w:abstractNumId w:val="14"/>
  </w:num>
  <w:num w:numId="26" w16cid:durableId="58939852">
    <w:abstractNumId w:val="12"/>
  </w:num>
  <w:num w:numId="27" w16cid:durableId="1252739518">
    <w:abstractNumId w:val="20"/>
  </w:num>
  <w:num w:numId="28" w16cid:durableId="1966227282">
    <w:abstractNumId w:val="17"/>
  </w:num>
  <w:num w:numId="29" w16cid:durableId="1854806146">
    <w:abstractNumId w:val="28"/>
  </w:num>
  <w:num w:numId="30" w16cid:durableId="42486614">
    <w:abstractNumId w:val="25"/>
  </w:num>
  <w:num w:numId="31" w16cid:durableId="414589345">
    <w:abstractNumId w:val="22"/>
  </w:num>
  <w:num w:numId="32" w16cid:durableId="1872255163">
    <w:abstractNumId w:val="19"/>
  </w:num>
  <w:num w:numId="33" w16cid:durableId="1526287748">
    <w:abstractNumId w:val="31"/>
  </w:num>
  <w:num w:numId="34" w16cid:durableId="1596668721">
    <w:abstractNumId w:val="36"/>
  </w:num>
  <w:num w:numId="35" w16cid:durableId="1444686776">
    <w:abstractNumId w:val="30"/>
  </w:num>
  <w:num w:numId="36" w16cid:durableId="1598950663">
    <w:abstractNumId w:val="9"/>
  </w:num>
  <w:num w:numId="37" w16cid:durableId="843516162">
    <w:abstractNumId w:val="24"/>
  </w:num>
  <w:num w:numId="38" w16cid:durableId="1358003030">
    <w:abstractNumId w:val="32"/>
  </w:num>
  <w:num w:numId="39" w16cid:durableId="973603605">
    <w:abstractNumId w:val="37"/>
  </w:num>
  <w:num w:numId="40" w16cid:durableId="132319890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ón Prieto">
    <w15:presenceInfo w15:providerId="Windows Live" w15:userId="906223c195153749"/>
  </w15:person>
  <w15:person w15:author="Prieto Bailo, León Enrique">
    <w15:presenceInfo w15:providerId="AD" w15:userId="S::leprieto@indra.es::db22f81b-e517-4e30-9acb-c159fa749602"/>
  </w15:person>
  <w15:person w15:author="ramon casanella">
    <w15:presenceInfo w15:providerId="Windows Live" w15:userId="2fbd17b411c16bc3"/>
  </w15:person>
  <w15:person w15:author="Omega">
    <w15:presenceInfo w15:providerId="Windows Live" w15:userId="934f9b518f748f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trackRevisio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8CF"/>
    <w:rsid w:val="00001172"/>
    <w:rsid w:val="00001F2A"/>
    <w:rsid w:val="00011506"/>
    <w:rsid w:val="00012918"/>
    <w:rsid w:val="0001408B"/>
    <w:rsid w:val="00014E9A"/>
    <w:rsid w:val="000159F9"/>
    <w:rsid w:val="00015C28"/>
    <w:rsid w:val="00021D5D"/>
    <w:rsid w:val="0002527C"/>
    <w:rsid w:val="000256F3"/>
    <w:rsid w:val="00032D3B"/>
    <w:rsid w:val="000339EA"/>
    <w:rsid w:val="000344DB"/>
    <w:rsid w:val="000361B4"/>
    <w:rsid w:val="00037BE8"/>
    <w:rsid w:val="00042314"/>
    <w:rsid w:val="00051C16"/>
    <w:rsid w:val="00056241"/>
    <w:rsid w:val="00060551"/>
    <w:rsid w:val="00063161"/>
    <w:rsid w:val="000655E3"/>
    <w:rsid w:val="00066CED"/>
    <w:rsid w:val="00066D8B"/>
    <w:rsid w:val="000709F6"/>
    <w:rsid w:val="000739C8"/>
    <w:rsid w:val="00073F0B"/>
    <w:rsid w:val="00075502"/>
    <w:rsid w:val="00076299"/>
    <w:rsid w:val="00085A43"/>
    <w:rsid w:val="0009240C"/>
    <w:rsid w:val="00093233"/>
    <w:rsid w:val="00094847"/>
    <w:rsid w:val="00095119"/>
    <w:rsid w:val="000959FC"/>
    <w:rsid w:val="00096E0F"/>
    <w:rsid w:val="000A32B4"/>
    <w:rsid w:val="000A7968"/>
    <w:rsid w:val="000B7AB4"/>
    <w:rsid w:val="000B7FAB"/>
    <w:rsid w:val="000C1F62"/>
    <w:rsid w:val="000C2962"/>
    <w:rsid w:val="000C3307"/>
    <w:rsid w:val="000C4816"/>
    <w:rsid w:val="000C78C3"/>
    <w:rsid w:val="000D12A3"/>
    <w:rsid w:val="000D1FDB"/>
    <w:rsid w:val="000D53B4"/>
    <w:rsid w:val="000D6FDA"/>
    <w:rsid w:val="000E1BA7"/>
    <w:rsid w:val="000E2690"/>
    <w:rsid w:val="000E2A0E"/>
    <w:rsid w:val="000E3ECF"/>
    <w:rsid w:val="000E48FD"/>
    <w:rsid w:val="000F05FA"/>
    <w:rsid w:val="000F49B6"/>
    <w:rsid w:val="000F7517"/>
    <w:rsid w:val="00105759"/>
    <w:rsid w:val="00107889"/>
    <w:rsid w:val="00111945"/>
    <w:rsid w:val="00112F6D"/>
    <w:rsid w:val="00115AFB"/>
    <w:rsid w:val="00116F23"/>
    <w:rsid w:val="00125763"/>
    <w:rsid w:val="00127A18"/>
    <w:rsid w:val="00145125"/>
    <w:rsid w:val="001458D2"/>
    <w:rsid w:val="001510A7"/>
    <w:rsid w:val="001635D4"/>
    <w:rsid w:val="001807F8"/>
    <w:rsid w:val="00180D25"/>
    <w:rsid w:val="00187EF6"/>
    <w:rsid w:val="00191684"/>
    <w:rsid w:val="00191819"/>
    <w:rsid w:val="00191A29"/>
    <w:rsid w:val="00192BB9"/>
    <w:rsid w:val="00196168"/>
    <w:rsid w:val="00196F97"/>
    <w:rsid w:val="001A39A4"/>
    <w:rsid w:val="001A5293"/>
    <w:rsid w:val="001A5B9B"/>
    <w:rsid w:val="001A6BC6"/>
    <w:rsid w:val="001B7995"/>
    <w:rsid w:val="001C0855"/>
    <w:rsid w:val="001C4FE6"/>
    <w:rsid w:val="001C6073"/>
    <w:rsid w:val="001D38FB"/>
    <w:rsid w:val="001D4996"/>
    <w:rsid w:val="001E04B2"/>
    <w:rsid w:val="001E109C"/>
    <w:rsid w:val="001E601E"/>
    <w:rsid w:val="001E6FA8"/>
    <w:rsid w:val="001E7152"/>
    <w:rsid w:val="001F4D1C"/>
    <w:rsid w:val="001F5B10"/>
    <w:rsid w:val="002064BA"/>
    <w:rsid w:val="002070AB"/>
    <w:rsid w:val="00210A2F"/>
    <w:rsid w:val="002122C0"/>
    <w:rsid w:val="00214DC6"/>
    <w:rsid w:val="00216728"/>
    <w:rsid w:val="0021684A"/>
    <w:rsid w:val="00223A1A"/>
    <w:rsid w:val="00224714"/>
    <w:rsid w:val="00225514"/>
    <w:rsid w:val="00234293"/>
    <w:rsid w:val="00235B22"/>
    <w:rsid w:val="0024023D"/>
    <w:rsid w:val="00242D46"/>
    <w:rsid w:val="0024425F"/>
    <w:rsid w:val="00246FAE"/>
    <w:rsid w:val="00247CF5"/>
    <w:rsid w:val="00255BB8"/>
    <w:rsid w:val="00255E07"/>
    <w:rsid w:val="00262D1F"/>
    <w:rsid w:val="00264DDE"/>
    <w:rsid w:val="002656CB"/>
    <w:rsid w:val="002821EF"/>
    <w:rsid w:val="00282A27"/>
    <w:rsid w:val="002934F6"/>
    <w:rsid w:val="00295E0F"/>
    <w:rsid w:val="002A1342"/>
    <w:rsid w:val="002A2BA2"/>
    <w:rsid w:val="002A320E"/>
    <w:rsid w:val="002A737F"/>
    <w:rsid w:val="002B00A7"/>
    <w:rsid w:val="002B2901"/>
    <w:rsid w:val="002B35F9"/>
    <w:rsid w:val="002B36D3"/>
    <w:rsid w:val="002B445A"/>
    <w:rsid w:val="002B5A68"/>
    <w:rsid w:val="002B5D2C"/>
    <w:rsid w:val="002B61D2"/>
    <w:rsid w:val="002B622E"/>
    <w:rsid w:val="002C20FC"/>
    <w:rsid w:val="002C5F6B"/>
    <w:rsid w:val="002C6D84"/>
    <w:rsid w:val="002C6E66"/>
    <w:rsid w:val="002D0560"/>
    <w:rsid w:val="002D0E2A"/>
    <w:rsid w:val="002D1640"/>
    <w:rsid w:val="002D26B2"/>
    <w:rsid w:val="002D4D10"/>
    <w:rsid w:val="002D5845"/>
    <w:rsid w:val="002D632A"/>
    <w:rsid w:val="002D6336"/>
    <w:rsid w:val="002E3E49"/>
    <w:rsid w:val="002E4F29"/>
    <w:rsid w:val="002E58D8"/>
    <w:rsid w:val="002E6CCE"/>
    <w:rsid w:val="002E7E89"/>
    <w:rsid w:val="002F5888"/>
    <w:rsid w:val="002F719F"/>
    <w:rsid w:val="002F7F37"/>
    <w:rsid w:val="00304C2E"/>
    <w:rsid w:val="00305660"/>
    <w:rsid w:val="00306C5C"/>
    <w:rsid w:val="0031143A"/>
    <w:rsid w:val="003139B1"/>
    <w:rsid w:val="0031535F"/>
    <w:rsid w:val="00331576"/>
    <w:rsid w:val="00333869"/>
    <w:rsid w:val="00336214"/>
    <w:rsid w:val="00337290"/>
    <w:rsid w:val="00342D3F"/>
    <w:rsid w:val="003455CF"/>
    <w:rsid w:val="00350023"/>
    <w:rsid w:val="00351808"/>
    <w:rsid w:val="00351841"/>
    <w:rsid w:val="00355D4E"/>
    <w:rsid w:val="0036328C"/>
    <w:rsid w:val="0037357E"/>
    <w:rsid w:val="0038151A"/>
    <w:rsid w:val="00386CB9"/>
    <w:rsid w:val="003922CA"/>
    <w:rsid w:val="0039303E"/>
    <w:rsid w:val="00393618"/>
    <w:rsid w:val="003A36BE"/>
    <w:rsid w:val="003A43D2"/>
    <w:rsid w:val="003B248A"/>
    <w:rsid w:val="003B3342"/>
    <w:rsid w:val="003B6197"/>
    <w:rsid w:val="003B7BB4"/>
    <w:rsid w:val="003C1C50"/>
    <w:rsid w:val="003C2EF3"/>
    <w:rsid w:val="003C3F3F"/>
    <w:rsid w:val="003C7DFF"/>
    <w:rsid w:val="003D6E5F"/>
    <w:rsid w:val="003E0E60"/>
    <w:rsid w:val="003E128B"/>
    <w:rsid w:val="003E275B"/>
    <w:rsid w:val="003E446C"/>
    <w:rsid w:val="003E6E69"/>
    <w:rsid w:val="003E7A11"/>
    <w:rsid w:val="003F25ED"/>
    <w:rsid w:val="003F45CD"/>
    <w:rsid w:val="003F7876"/>
    <w:rsid w:val="00404177"/>
    <w:rsid w:val="00411221"/>
    <w:rsid w:val="00414182"/>
    <w:rsid w:val="004159B0"/>
    <w:rsid w:val="00420EE6"/>
    <w:rsid w:val="00422869"/>
    <w:rsid w:val="00435AE9"/>
    <w:rsid w:val="00435B3F"/>
    <w:rsid w:val="004400C9"/>
    <w:rsid w:val="00440897"/>
    <w:rsid w:val="00444504"/>
    <w:rsid w:val="00445E90"/>
    <w:rsid w:val="00446083"/>
    <w:rsid w:val="00450AE6"/>
    <w:rsid w:val="00450DE0"/>
    <w:rsid w:val="004517AD"/>
    <w:rsid w:val="00454681"/>
    <w:rsid w:val="00454AE3"/>
    <w:rsid w:val="00454F0B"/>
    <w:rsid w:val="00457821"/>
    <w:rsid w:val="0046328F"/>
    <w:rsid w:val="004638E9"/>
    <w:rsid w:val="004641A4"/>
    <w:rsid w:val="00466246"/>
    <w:rsid w:val="004732E6"/>
    <w:rsid w:val="0047439E"/>
    <w:rsid w:val="00476DDB"/>
    <w:rsid w:val="00476FE7"/>
    <w:rsid w:val="004777B5"/>
    <w:rsid w:val="00480D5E"/>
    <w:rsid w:val="00490A3A"/>
    <w:rsid w:val="004919B2"/>
    <w:rsid w:val="004A0F27"/>
    <w:rsid w:val="004A4175"/>
    <w:rsid w:val="004A4846"/>
    <w:rsid w:val="004A7875"/>
    <w:rsid w:val="004B3FF3"/>
    <w:rsid w:val="004B4A37"/>
    <w:rsid w:val="004B5240"/>
    <w:rsid w:val="004C0899"/>
    <w:rsid w:val="004C5621"/>
    <w:rsid w:val="004C7EAD"/>
    <w:rsid w:val="004D22FD"/>
    <w:rsid w:val="004D2AFE"/>
    <w:rsid w:val="004D55EC"/>
    <w:rsid w:val="004E20B1"/>
    <w:rsid w:val="004F724D"/>
    <w:rsid w:val="00505261"/>
    <w:rsid w:val="00505C6A"/>
    <w:rsid w:val="00506140"/>
    <w:rsid w:val="00510918"/>
    <w:rsid w:val="005126DA"/>
    <w:rsid w:val="00515552"/>
    <w:rsid w:val="00524229"/>
    <w:rsid w:val="005248D7"/>
    <w:rsid w:val="00526822"/>
    <w:rsid w:val="00530805"/>
    <w:rsid w:val="005357E7"/>
    <w:rsid w:val="00541F4C"/>
    <w:rsid w:val="005427B8"/>
    <w:rsid w:val="00544506"/>
    <w:rsid w:val="00550708"/>
    <w:rsid w:val="005515C7"/>
    <w:rsid w:val="00552C9F"/>
    <w:rsid w:val="00563DFA"/>
    <w:rsid w:val="005658D5"/>
    <w:rsid w:val="00571421"/>
    <w:rsid w:val="00572B10"/>
    <w:rsid w:val="0057497D"/>
    <w:rsid w:val="00584804"/>
    <w:rsid w:val="00585E5F"/>
    <w:rsid w:val="005867AB"/>
    <w:rsid w:val="0058761D"/>
    <w:rsid w:val="00590F77"/>
    <w:rsid w:val="005918D2"/>
    <w:rsid w:val="00592186"/>
    <w:rsid w:val="005A1B39"/>
    <w:rsid w:val="005A709A"/>
    <w:rsid w:val="005B135F"/>
    <w:rsid w:val="005B4F0F"/>
    <w:rsid w:val="005B628D"/>
    <w:rsid w:val="005B72D8"/>
    <w:rsid w:val="005B7E2B"/>
    <w:rsid w:val="005C0E88"/>
    <w:rsid w:val="005C57D2"/>
    <w:rsid w:val="005C626F"/>
    <w:rsid w:val="005D55AC"/>
    <w:rsid w:val="005E06D7"/>
    <w:rsid w:val="005E6295"/>
    <w:rsid w:val="005E66E8"/>
    <w:rsid w:val="005F1AF8"/>
    <w:rsid w:val="00600074"/>
    <w:rsid w:val="00600078"/>
    <w:rsid w:val="00623022"/>
    <w:rsid w:val="00624CD4"/>
    <w:rsid w:val="0062625B"/>
    <w:rsid w:val="00630176"/>
    <w:rsid w:val="006305B1"/>
    <w:rsid w:val="0063167D"/>
    <w:rsid w:val="00632AC4"/>
    <w:rsid w:val="0064109C"/>
    <w:rsid w:val="006412A7"/>
    <w:rsid w:val="006447C7"/>
    <w:rsid w:val="0064597E"/>
    <w:rsid w:val="006501A9"/>
    <w:rsid w:val="0065052D"/>
    <w:rsid w:val="0065147A"/>
    <w:rsid w:val="00651496"/>
    <w:rsid w:val="00651877"/>
    <w:rsid w:val="00652BF0"/>
    <w:rsid w:val="00654020"/>
    <w:rsid w:val="00657D5E"/>
    <w:rsid w:val="00663B41"/>
    <w:rsid w:val="00664841"/>
    <w:rsid w:val="0067048C"/>
    <w:rsid w:val="006768EC"/>
    <w:rsid w:val="00676D53"/>
    <w:rsid w:val="006779FA"/>
    <w:rsid w:val="006802D8"/>
    <w:rsid w:val="00681215"/>
    <w:rsid w:val="00687CE8"/>
    <w:rsid w:val="00690F66"/>
    <w:rsid w:val="00691283"/>
    <w:rsid w:val="00696319"/>
    <w:rsid w:val="006A1CDD"/>
    <w:rsid w:val="006A2916"/>
    <w:rsid w:val="006A63FD"/>
    <w:rsid w:val="006A6B35"/>
    <w:rsid w:val="006B509D"/>
    <w:rsid w:val="006B5434"/>
    <w:rsid w:val="006C1D22"/>
    <w:rsid w:val="006C3E66"/>
    <w:rsid w:val="006C5532"/>
    <w:rsid w:val="006C5BC9"/>
    <w:rsid w:val="006C73B2"/>
    <w:rsid w:val="006C7D24"/>
    <w:rsid w:val="006D1DE1"/>
    <w:rsid w:val="006E22E0"/>
    <w:rsid w:val="006E68DB"/>
    <w:rsid w:val="006F28ED"/>
    <w:rsid w:val="006F35E1"/>
    <w:rsid w:val="006F6BB9"/>
    <w:rsid w:val="00704136"/>
    <w:rsid w:val="00712C61"/>
    <w:rsid w:val="007132FE"/>
    <w:rsid w:val="00715C59"/>
    <w:rsid w:val="007175BF"/>
    <w:rsid w:val="007223DD"/>
    <w:rsid w:val="007235CB"/>
    <w:rsid w:val="00726C6F"/>
    <w:rsid w:val="007312CF"/>
    <w:rsid w:val="00733B8B"/>
    <w:rsid w:val="0073577E"/>
    <w:rsid w:val="00737D22"/>
    <w:rsid w:val="00741C5D"/>
    <w:rsid w:val="00743475"/>
    <w:rsid w:val="00744270"/>
    <w:rsid w:val="007463EA"/>
    <w:rsid w:val="0074786B"/>
    <w:rsid w:val="00752717"/>
    <w:rsid w:val="00752E66"/>
    <w:rsid w:val="00756DB5"/>
    <w:rsid w:val="007611F8"/>
    <w:rsid w:val="00771B63"/>
    <w:rsid w:val="007741E0"/>
    <w:rsid w:val="007743AB"/>
    <w:rsid w:val="00780808"/>
    <w:rsid w:val="00780A4C"/>
    <w:rsid w:val="00780E63"/>
    <w:rsid w:val="00783565"/>
    <w:rsid w:val="00784690"/>
    <w:rsid w:val="007875C9"/>
    <w:rsid w:val="007A2CFC"/>
    <w:rsid w:val="007A4A06"/>
    <w:rsid w:val="007B4646"/>
    <w:rsid w:val="007C5393"/>
    <w:rsid w:val="007C542C"/>
    <w:rsid w:val="007D3716"/>
    <w:rsid w:val="007E2CA9"/>
    <w:rsid w:val="007E5650"/>
    <w:rsid w:val="007E7E06"/>
    <w:rsid w:val="007F079E"/>
    <w:rsid w:val="007F5580"/>
    <w:rsid w:val="0080588F"/>
    <w:rsid w:val="00807C77"/>
    <w:rsid w:val="00811AFC"/>
    <w:rsid w:val="00812520"/>
    <w:rsid w:val="008201E8"/>
    <w:rsid w:val="00831B8A"/>
    <w:rsid w:val="00832927"/>
    <w:rsid w:val="008332FE"/>
    <w:rsid w:val="00833F25"/>
    <w:rsid w:val="008365DD"/>
    <w:rsid w:val="00837C1E"/>
    <w:rsid w:val="00840E89"/>
    <w:rsid w:val="00842C7C"/>
    <w:rsid w:val="0085324A"/>
    <w:rsid w:val="008533DA"/>
    <w:rsid w:val="00853BCF"/>
    <w:rsid w:val="00854E6A"/>
    <w:rsid w:val="0085783E"/>
    <w:rsid w:val="00860882"/>
    <w:rsid w:val="0086146D"/>
    <w:rsid w:val="00872838"/>
    <w:rsid w:val="00873AD0"/>
    <w:rsid w:val="00874BD7"/>
    <w:rsid w:val="008777F2"/>
    <w:rsid w:val="00882508"/>
    <w:rsid w:val="00886266"/>
    <w:rsid w:val="00886C0D"/>
    <w:rsid w:val="00890A0C"/>
    <w:rsid w:val="00892B6C"/>
    <w:rsid w:val="0089595A"/>
    <w:rsid w:val="00895AB0"/>
    <w:rsid w:val="00897AE2"/>
    <w:rsid w:val="008A4A7D"/>
    <w:rsid w:val="008A4BCF"/>
    <w:rsid w:val="008A5487"/>
    <w:rsid w:val="008B41A1"/>
    <w:rsid w:val="008C3867"/>
    <w:rsid w:val="008C3DDB"/>
    <w:rsid w:val="008C429E"/>
    <w:rsid w:val="008D070A"/>
    <w:rsid w:val="008D252E"/>
    <w:rsid w:val="008D5E6D"/>
    <w:rsid w:val="008D76B2"/>
    <w:rsid w:val="008E056C"/>
    <w:rsid w:val="008E5434"/>
    <w:rsid w:val="008E6B9E"/>
    <w:rsid w:val="008F0AD6"/>
    <w:rsid w:val="008F1871"/>
    <w:rsid w:val="008F4183"/>
    <w:rsid w:val="008F714F"/>
    <w:rsid w:val="00900281"/>
    <w:rsid w:val="009030FE"/>
    <w:rsid w:val="0090347A"/>
    <w:rsid w:val="009039F8"/>
    <w:rsid w:val="00907995"/>
    <w:rsid w:val="00915F2E"/>
    <w:rsid w:val="00920EE5"/>
    <w:rsid w:val="00924186"/>
    <w:rsid w:val="00934368"/>
    <w:rsid w:val="00935747"/>
    <w:rsid w:val="00950129"/>
    <w:rsid w:val="00951F2E"/>
    <w:rsid w:val="00952804"/>
    <w:rsid w:val="00952B08"/>
    <w:rsid w:val="009571D2"/>
    <w:rsid w:val="00961F40"/>
    <w:rsid w:val="00961F9E"/>
    <w:rsid w:val="00964040"/>
    <w:rsid w:val="00964894"/>
    <w:rsid w:val="00964F4F"/>
    <w:rsid w:val="00970743"/>
    <w:rsid w:val="00970B15"/>
    <w:rsid w:val="00974B89"/>
    <w:rsid w:val="00976D7D"/>
    <w:rsid w:val="00982558"/>
    <w:rsid w:val="009842C9"/>
    <w:rsid w:val="00985095"/>
    <w:rsid w:val="00991ED6"/>
    <w:rsid w:val="009A250C"/>
    <w:rsid w:val="009B0738"/>
    <w:rsid w:val="009B0C85"/>
    <w:rsid w:val="009B36EC"/>
    <w:rsid w:val="009B74BA"/>
    <w:rsid w:val="009C1403"/>
    <w:rsid w:val="009C1BC4"/>
    <w:rsid w:val="009C2597"/>
    <w:rsid w:val="009C4A20"/>
    <w:rsid w:val="009C7C1F"/>
    <w:rsid w:val="009D2067"/>
    <w:rsid w:val="009D596E"/>
    <w:rsid w:val="009F232F"/>
    <w:rsid w:val="009F2540"/>
    <w:rsid w:val="009F28AD"/>
    <w:rsid w:val="009F758B"/>
    <w:rsid w:val="00A00BB7"/>
    <w:rsid w:val="00A0103B"/>
    <w:rsid w:val="00A01106"/>
    <w:rsid w:val="00A0154D"/>
    <w:rsid w:val="00A018DD"/>
    <w:rsid w:val="00A01EBA"/>
    <w:rsid w:val="00A10133"/>
    <w:rsid w:val="00A1343A"/>
    <w:rsid w:val="00A16CC6"/>
    <w:rsid w:val="00A2508E"/>
    <w:rsid w:val="00A2569F"/>
    <w:rsid w:val="00A30C1D"/>
    <w:rsid w:val="00A320D4"/>
    <w:rsid w:val="00A421B4"/>
    <w:rsid w:val="00A45D00"/>
    <w:rsid w:val="00A46EF7"/>
    <w:rsid w:val="00A73910"/>
    <w:rsid w:val="00A74B9F"/>
    <w:rsid w:val="00A74BE1"/>
    <w:rsid w:val="00A80FDF"/>
    <w:rsid w:val="00A819E5"/>
    <w:rsid w:val="00A8629D"/>
    <w:rsid w:val="00A90367"/>
    <w:rsid w:val="00A92A4D"/>
    <w:rsid w:val="00A92F17"/>
    <w:rsid w:val="00AA6874"/>
    <w:rsid w:val="00AA7518"/>
    <w:rsid w:val="00AB4A2C"/>
    <w:rsid w:val="00AB76C5"/>
    <w:rsid w:val="00AC1E9F"/>
    <w:rsid w:val="00AC5248"/>
    <w:rsid w:val="00AC5D96"/>
    <w:rsid w:val="00AC63AE"/>
    <w:rsid w:val="00AC670B"/>
    <w:rsid w:val="00AC7604"/>
    <w:rsid w:val="00AD0202"/>
    <w:rsid w:val="00AD0971"/>
    <w:rsid w:val="00AD2EEB"/>
    <w:rsid w:val="00AD5071"/>
    <w:rsid w:val="00AF09F3"/>
    <w:rsid w:val="00AF2DFB"/>
    <w:rsid w:val="00AF2FE5"/>
    <w:rsid w:val="00AF77A5"/>
    <w:rsid w:val="00B01228"/>
    <w:rsid w:val="00B02F41"/>
    <w:rsid w:val="00B0452D"/>
    <w:rsid w:val="00B055D0"/>
    <w:rsid w:val="00B05E8E"/>
    <w:rsid w:val="00B15FE9"/>
    <w:rsid w:val="00B1639D"/>
    <w:rsid w:val="00B17495"/>
    <w:rsid w:val="00B17F3C"/>
    <w:rsid w:val="00B21BD5"/>
    <w:rsid w:val="00B23C29"/>
    <w:rsid w:val="00B23C42"/>
    <w:rsid w:val="00B25A04"/>
    <w:rsid w:val="00B301E3"/>
    <w:rsid w:val="00B33D4C"/>
    <w:rsid w:val="00B349CB"/>
    <w:rsid w:val="00B36FA4"/>
    <w:rsid w:val="00B41A42"/>
    <w:rsid w:val="00B439DF"/>
    <w:rsid w:val="00B466D2"/>
    <w:rsid w:val="00B55F60"/>
    <w:rsid w:val="00B5773C"/>
    <w:rsid w:val="00B57FB9"/>
    <w:rsid w:val="00B60410"/>
    <w:rsid w:val="00B61C98"/>
    <w:rsid w:val="00B64E39"/>
    <w:rsid w:val="00B65004"/>
    <w:rsid w:val="00B658A2"/>
    <w:rsid w:val="00B65A69"/>
    <w:rsid w:val="00B677E3"/>
    <w:rsid w:val="00B67C14"/>
    <w:rsid w:val="00B67D5B"/>
    <w:rsid w:val="00B70824"/>
    <w:rsid w:val="00B71C48"/>
    <w:rsid w:val="00B83243"/>
    <w:rsid w:val="00B85076"/>
    <w:rsid w:val="00B8672D"/>
    <w:rsid w:val="00B90DBB"/>
    <w:rsid w:val="00B9188A"/>
    <w:rsid w:val="00BA1EFF"/>
    <w:rsid w:val="00BA3614"/>
    <w:rsid w:val="00BA443B"/>
    <w:rsid w:val="00BB63C0"/>
    <w:rsid w:val="00BB7347"/>
    <w:rsid w:val="00BC2734"/>
    <w:rsid w:val="00BC2863"/>
    <w:rsid w:val="00BC37F1"/>
    <w:rsid w:val="00BC45F5"/>
    <w:rsid w:val="00BC4D71"/>
    <w:rsid w:val="00BC5E00"/>
    <w:rsid w:val="00BC6CA8"/>
    <w:rsid w:val="00BC7A5E"/>
    <w:rsid w:val="00BD1E02"/>
    <w:rsid w:val="00BD77F7"/>
    <w:rsid w:val="00BE1FA8"/>
    <w:rsid w:val="00BF26FC"/>
    <w:rsid w:val="00BF44BB"/>
    <w:rsid w:val="00BF57E3"/>
    <w:rsid w:val="00BF7DEE"/>
    <w:rsid w:val="00C00D36"/>
    <w:rsid w:val="00C03F4A"/>
    <w:rsid w:val="00C0422B"/>
    <w:rsid w:val="00C06B36"/>
    <w:rsid w:val="00C13237"/>
    <w:rsid w:val="00C14D35"/>
    <w:rsid w:val="00C15876"/>
    <w:rsid w:val="00C177DE"/>
    <w:rsid w:val="00C24E75"/>
    <w:rsid w:val="00C30F21"/>
    <w:rsid w:val="00C35B51"/>
    <w:rsid w:val="00C35E35"/>
    <w:rsid w:val="00C36507"/>
    <w:rsid w:val="00C400AA"/>
    <w:rsid w:val="00C41E7F"/>
    <w:rsid w:val="00C47631"/>
    <w:rsid w:val="00C53BC6"/>
    <w:rsid w:val="00C545BA"/>
    <w:rsid w:val="00C576AB"/>
    <w:rsid w:val="00C6157E"/>
    <w:rsid w:val="00C6691E"/>
    <w:rsid w:val="00C6770B"/>
    <w:rsid w:val="00C7347D"/>
    <w:rsid w:val="00C815B4"/>
    <w:rsid w:val="00C821D6"/>
    <w:rsid w:val="00C92E5F"/>
    <w:rsid w:val="00C979AF"/>
    <w:rsid w:val="00CA700C"/>
    <w:rsid w:val="00CB39D2"/>
    <w:rsid w:val="00CB6C1C"/>
    <w:rsid w:val="00CC00DF"/>
    <w:rsid w:val="00CC0A43"/>
    <w:rsid w:val="00CC191C"/>
    <w:rsid w:val="00CC74AC"/>
    <w:rsid w:val="00CC7923"/>
    <w:rsid w:val="00CD0903"/>
    <w:rsid w:val="00CD1272"/>
    <w:rsid w:val="00CD5B1F"/>
    <w:rsid w:val="00CE5200"/>
    <w:rsid w:val="00CE6D7B"/>
    <w:rsid w:val="00CE7583"/>
    <w:rsid w:val="00D0146E"/>
    <w:rsid w:val="00D01F9A"/>
    <w:rsid w:val="00D02B97"/>
    <w:rsid w:val="00D064DA"/>
    <w:rsid w:val="00D0786B"/>
    <w:rsid w:val="00D07874"/>
    <w:rsid w:val="00D1234B"/>
    <w:rsid w:val="00D146B7"/>
    <w:rsid w:val="00D16077"/>
    <w:rsid w:val="00D21013"/>
    <w:rsid w:val="00D23911"/>
    <w:rsid w:val="00D32C2A"/>
    <w:rsid w:val="00D349FD"/>
    <w:rsid w:val="00D360AE"/>
    <w:rsid w:val="00D36737"/>
    <w:rsid w:val="00D36AEB"/>
    <w:rsid w:val="00D37383"/>
    <w:rsid w:val="00D426DA"/>
    <w:rsid w:val="00D43C40"/>
    <w:rsid w:val="00D44801"/>
    <w:rsid w:val="00D51559"/>
    <w:rsid w:val="00D51F91"/>
    <w:rsid w:val="00D54205"/>
    <w:rsid w:val="00D64AD7"/>
    <w:rsid w:val="00D66854"/>
    <w:rsid w:val="00D66C75"/>
    <w:rsid w:val="00D73119"/>
    <w:rsid w:val="00D77340"/>
    <w:rsid w:val="00D83FA7"/>
    <w:rsid w:val="00D86183"/>
    <w:rsid w:val="00D939DE"/>
    <w:rsid w:val="00DA0B2C"/>
    <w:rsid w:val="00DA2ECB"/>
    <w:rsid w:val="00DA3E99"/>
    <w:rsid w:val="00DA4478"/>
    <w:rsid w:val="00DA4D76"/>
    <w:rsid w:val="00DB1409"/>
    <w:rsid w:val="00DB6995"/>
    <w:rsid w:val="00DD0A71"/>
    <w:rsid w:val="00DD4B96"/>
    <w:rsid w:val="00DE25B4"/>
    <w:rsid w:val="00DE27C4"/>
    <w:rsid w:val="00DE412C"/>
    <w:rsid w:val="00DE4608"/>
    <w:rsid w:val="00DF06A8"/>
    <w:rsid w:val="00DF07DB"/>
    <w:rsid w:val="00DF0F9C"/>
    <w:rsid w:val="00DF13AA"/>
    <w:rsid w:val="00DF1702"/>
    <w:rsid w:val="00DF7B5B"/>
    <w:rsid w:val="00E00D60"/>
    <w:rsid w:val="00E0696A"/>
    <w:rsid w:val="00E11277"/>
    <w:rsid w:val="00E132B1"/>
    <w:rsid w:val="00E146A2"/>
    <w:rsid w:val="00E14C6F"/>
    <w:rsid w:val="00E16C08"/>
    <w:rsid w:val="00E20C53"/>
    <w:rsid w:val="00E243A6"/>
    <w:rsid w:val="00E30B70"/>
    <w:rsid w:val="00E31027"/>
    <w:rsid w:val="00E32F61"/>
    <w:rsid w:val="00E3358D"/>
    <w:rsid w:val="00E34E4B"/>
    <w:rsid w:val="00E37C34"/>
    <w:rsid w:val="00E421A9"/>
    <w:rsid w:val="00E46ADC"/>
    <w:rsid w:val="00E47A3A"/>
    <w:rsid w:val="00E50332"/>
    <w:rsid w:val="00E55896"/>
    <w:rsid w:val="00E56F09"/>
    <w:rsid w:val="00E62FBF"/>
    <w:rsid w:val="00E65E76"/>
    <w:rsid w:val="00E67365"/>
    <w:rsid w:val="00E7024B"/>
    <w:rsid w:val="00E70339"/>
    <w:rsid w:val="00E73B7C"/>
    <w:rsid w:val="00E7506B"/>
    <w:rsid w:val="00E75267"/>
    <w:rsid w:val="00E76222"/>
    <w:rsid w:val="00E76CEE"/>
    <w:rsid w:val="00E7791F"/>
    <w:rsid w:val="00E82828"/>
    <w:rsid w:val="00E84880"/>
    <w:rsid w:val="00E84EF5"/>
    <w:rsid w:val="00E86E6E"/>
    <w:rsid w:val="00E914FC"/>
    <w:rsid w:val="00E93E5B"/>
    <w:rsid w:val="00E93F62"/>
    <w:rsid w:val="00E9596D"/>
    <w:rsid w:val="00EA4D45"/>
    <w:rsid w:val="00EA6B27"/>
    <w:rsid w:val="00EA751A"/>
    <w:rsid w:val="00EB1BF8"/>
    <w:rsid w:val="00EB3966"/>
    <w:rsid w:val="00EB3ED0"/>
    <w:rsid w:val="00EB4932"/>
    <w:rsid w:val="00EB54E5"/>
    <w:rsid w:val="00EB6B9B"/>
    <w:rsid w:val="00EB7601"/>
    <w:rsid w:val="00EB7E9B"/>
    <w:rsid w:val="00EC58A4"/>
    <w:rsid w:val="00ED62E4"/>
    <w:rsid w:val="00EE43B5"/>
    <w:rsid w:val="00EF11AA"/>
    <w:rsid w:val="00EF7669"/>
    <w:rsid w:val="00EF7FB8"/>
    <w:rsid w:val="00F00188"/>
    <w:rsid w:val="00F043C3"/>
    <w:rsid w:val="00F1641B"/>
    <w:rsid w:val="00F17BA1"/>
    <w:rsid w:val="00F23755"/>
    <w:rsid w:val="00F271DE"/>
    <w:rsid w:val="00F358CF"/>
    <w:rsid w:val="00F43E88"/>
    <w:rsid w:val="00F44026"/>
    <w:rsid w:val="00F54995"/>
    <w:rsid w:val="00F554E5"/>
    <w:rsid w:val="00F57693"/>
    <w:rsid w:val="00F61278"/>
    <w:rsid w:val="00F63667"/>
    <w:rsid w:val="00F64070"/>
    <w:rsid w:val="00F64E4C"/>
    <w:rsid w:val="00F712EE"/>
    <w:rsid w:val="00F720DC"/>
    <w:rsid w:val="00F7318B"/>
    <w:rsid w:val="00F753A9"/>
    <w:rsid w:val="00F77300"/>
    <w:rsid w:val="00F8100E"/>
    <w:rsid w:val="00F81223"/>
    <w:rsid w:val="00F84575"/>
    <w:rsid w:val="00F8737A"/>
    <w:rsid w:val="00F92914"/>
    <w:rsid w:val="00F93B9E"/>
    <w:rsid w:val="00F96862"/>
    <w:rsid w:val="00F969E3"/>
    <w:rsid w:val="00F96ABB"/>
    <w:rsid w:val="00FA0763"/>
    <w:rsid w:val="00FA0F35"/>
    <w:rsid w:val="00FA1927"/>
    <w:rsid w:val="00FA262C"/>
    <w:rsid w:val="00FA48AA"/>
    <w:rsid w:val="00FA6251"/>
    <w:rsid w:val="00FB1B3E"/>
    <w:rsid w:val="00FB5D5F"/>
    <w:rsid w:val="00FB7529"/>
    <w:rsid w:val="00FC3F69"/>
    <w:rsid w:val="00FD7749"/>
    <w:rsid w:val="00FE10DA"/>
    <w:rsid w:val="00FE6B95"/>
    <w:rsid w:val="00FE7A83"/>
    <w:rsid w:val="00FF506C"/>
    <w:rsid w:val="00FF5781"/>
    <w:rsid w:val="00FF6CEF"/>
    <w:rsid w:val="00FF6E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60149"/>
  <w15:docId w15:val="{586EE55D-28A5-4672-AB93-F3957E08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1B4"/>
    <w:pPr>
      <w:spacing w:after="0"/>
      <w:jc w:val="both"/>
    </w:pPr>
    <w:rPr>
      <w:rFonts w:ascii="Arial" w:hAnsi="Arial"/>
      <w:sz w:val="24"/>
    </w:rPr>
  </w:style>
  <w:style w:type="paragraph" w:styleId="Heading1">
    <w:name w:val="heading 1"/>
    <w:basedOn w:val="Normal"/>
    <w:next w:val="Normal"/>
    <w:link w:val="Heading1Char"/>
    <w:uiPriority w:val="9"/>
    <w:qFormat/>
    <w:rsid w:val="003D6E5F"/>
    <w:pPr>
      <w:keepNext/>
      <w:keepLines/>
      <w:numPr>
        <w:numId w:val="27"/>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A63FD"/>
    <w:pPr>
      <w:keepNext/>
      <w:keepLines/>
      <w:numPr>
        <w:ilvl w:val="1"/>
        <w:numId w:val="27"/>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A63FD"/>
    <w:pPr>
      <w:keepNext/>
      <w:keepLines/>
      <w:numPr>
        <w:ilvl w:val="2"/>
        <w:numId w:val="27"/>
      </w:numPr>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214DC6"/>
    <w:pPr>
      <w:keepNext/>
      <w:keepLines/>
      <w:numPr>
        <w:ilvl w:val="3"/>
        <w:numId w:val="27"/>
      </w:numPr>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8CF"/>
    <w:pPr>
      <w:ind w:left="720"/>
      <w:contextualSpacing/>
    </w:pPr>
  </w:style>
  <w:style w:type="character" w:styleId="CommentReference">
    <w:name w:val="annotation reference"/>
    <w:basedOn w:val="DefaultParagraphFont"/>
    <w:uiPriority w:val="99"/>
    <w:semiHidden/>
    <w:unhideWhenUsed/>
    <w:rsid w:val="00E16C08"/>
    <w:rPr>
      <w:sz w:val="16"/>
      <w:szCs w:val="16"/>
    </w:rPr>
  </w:style>
  <w:style w:type="paragraph" w:styleId="CommentText">
    <w:name w:val="annotation text"/>
    <w:basedOn w:val="Normal"/>
    <w:link w:val="CommentTextChar"/>
    <w:uiPriority w:val="99"/>
    <w:unhideWhenUsed/>
    <w:rsid w:val="00E16C08"/>
    <w:pPr>
      <w:spacing w:line="240" w:lineRule="auto"/>
    </w:pPr>
    <w:rPr>
      <w:sz w:val="20"/>
      <w:szCs w:val="20"/>
    </w:rPr>
  </w:style>
  <w:style w:type="character" w:customStyle="1" w:styleId="CommentTextChar">
    <w:name w:val="Comment Text Char"/>
    <w:basedOn w:val="DefaultParagraphFont"/>
    <w:link w:val="CommentText"/>
    <w:uiPriority w:val="99"/>
    <w:rsid w:val="00E16C08"/>
    <w:rPr>
      <w:sz w:val="20"/>
      <w:szCs w:val="20"/>
    </w:rPr>
  </w:style>
  <w:style w:type="paragraph" w:styleId="CommentSubject">
    <w:name w:val="annotation subject"/>
    <w:basedOn w:val="CommentText"/>
    <w:next w:val="CommentText"/>
    <w:link w:val="CommentSubjectChar"/>
    <w:uiPriority w:val="99"/>
    <w:semiHidden/>
    <w:unhideWhenUsed/>
    <w:rsid w:val="00E16C08"/>
    <w:rPr>
      <w:b/>
      <w:bCs/>
    </w:rPr>
  </w:style>
  <w:style w:type="character" w:customStyle="1" w:styleId="CommentSubjectChar">
    <w:name w:val="Comment Subject Char"/>
    <w:basedOn w:val="CommentTextChar"/>
    <w:link w:val="CommentSubject"/>
    <w:uiPriority w:val="99"/>
    <w:semiHidden/>
    <w:rsid w:val="00E16C08"/>
    <w:rPr>
      <w:b/>
      <w:bCs/>
      <w:sz w:val="20"/>
      <w:szCs w:val="20"/>
    </w:rPr>
  </w:style>
  <w:style w:type="character" w:customStyle="1" w:styleId="sc11">
    <w:name w:val="sc11"/>
    <w:basedOn w:val="DefaultParagraphFont"/>
    <w:rsid w:val="005515C7"/>
    <w:rPr>
      <w:rFonts w:ascii="Courier New" w:hAnsi="Courier New" w:cs="Courier New" w:hint="default"/>
      <w:color w:val="000000"/>
      <w:sz w:val="20"/>
      <w:szCs w:val="20"/>
    </w:rPr>
  </w:style>
  <w:style w:type="character" w:customStyle="1" w:styleId="sc101">
    <w:name w:val="sc101"/>
    <w:basedOn w:val="DefaultParagraphFont"/>
    <w:rsid w:val="005515C7"/>
    <w:rPr>
      <w:rFonts w:ascii="Courier New" w:hAnsi="Courier New" w:cs="Courier New" w:hint="default"/>
      <w:b/>
      <w:bCs/>
      <w:color w:val="000080"/>
      <w:sz w:val="20"/>
      <w:szCs w:val="20"/>
    </w:rPr>
  </w:style>
  <w:style w:type="character" w:customStyle="1" w:styleId="sc0">
    <w:name w:val="sc0"/>
    <w:basedOn w:val="DefaultParagraphFont"/>
    <w:rsid w:val="00743475"/>
    <w:rPr>
      <w:rFonts w:ascii="Courier New" w:hAnsi="Courier New" w:cs="Courier New" w:hint="default"/>
      <w:color w:val="000000"/>
      <w:sz w:val="20"/>
      <w:szCs w:val="20"/>
    </w:rPr>
  </w:style>
  <w:style w:type="character" w:styleId="Hyperlink">
    <w:name w:val="Hyperlink"/>
    <w:basedOn w:val="DefaultParagraphFont"/>
    <w:uiPriority w:val="99"/>
    <w:unhideWhenUsed/>
    <w:rsid w:val="00743475"/>
    <w:rPr>
      <w:color w:val="0563C1" w:themeColor="hyperlink"/>
      <w:u w:val="single"/>
    </w:rPr>
  </w:style>
  <w:style w:type="character" w:styleId="UnresolvedMention">
    <w:name w:val="Unresolved Mention"/>
    <w:basedOn w:val="DefaultParagraphFont"/>
    <w:uiPriority w:val="99"/>
    <w:semiHidden/>
    <w:unhideWhenUsed/>
    <w:rsid w:val="00743475"/>
    <w:rPr>
      <w:color w:val="605E5C"/>
      <w:shd w:val="clear" w:color="auto" w:fill="E1DFDD"/>
    </w:rPr>
  </w:style>
  <w:style w:type="character" w:customStyle="1" w:styleId="sc21">
    <w:name w:val="sc21"/>
    <w:basedOn w:val="DefaultParagraphFont"/>
    <w:rsid w:val="00BC2734"/>
    <w:rPr>
      <w:rFonts w:ascii="Courier New" w:hAnsi="Courier New" w:cs="Courier New" w:hint="default"/>
      <w:color w:val="008000"/>
      <w:sz w:val="20"/>
      <w:szCs w:val="20"/>
    </w:rPr>
  </w:style>
  <w:style w:type="character" w:customStyle="1" w:styleId="sc41">
    <w:name w:val="sc41"/>
    <w:basedOn w:val="DefaultParagraphFont"/>
    <w:rsid w:val="00BC2734"/>
    <w:rPr>
      <w:rFonts w:ascii="Courier New" w:hAnsi="Courier New" w:cs="Courier New" w:hint="default"/>
      <w:color w:val="FF8000"/>
      <w:sz w:val="20"/>
      <w:szCs w:val="20"/>
    </w:rPr>
  </w:style>
  <w:style w:type="table" w:styleId="TableGrid">
    <w:name w:val="Table Grid"/>
    <w:basedOn w:val="TableNormal"/>
    <w:uiPriority w:val="39"/>
    <w:rsid w:val="008D5E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E109C"/>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3D6E5F"/>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6A63FD"/>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A63FD"/>
    <w:rPr>
      <w:rFonts w:ascii="Arial" w:eastAsiaTheme="majorEastAsia" w:hAnsi="Arial" w:cstheme="majorBidi"/>
      <w:b/>
      <w:sz w:val="26"/>
      <w:szCs w:val="24"/>
    </w:rPr>
  </w:style>
  <w:style w:type="paragraph" w:styleId="TOCHeading">
    <w:name w:val="TOC Heading"/>
    <w:basedOn w:val="Heading1"/>
    <w:next w:val="Normal"/>
    <w:uiPriority w:val="39"/>
    <w:unhideWhenUsed/>
    <w:qFormat/>
    <w:rsid w:val="00961F9E"/>
    <w:pPr>
      <w:outlineLvl w:val="9"/>
    </w:pPr>
    <w:rPr>
      <w:lang w:val="en-US"/>
    </w:rPr>
  </w:style>
  <w:style w:type="paragraph" w:styleId="TOC1">
    <w:name w:val="toc 1"/>
    <w:basedOn w:val="Normal"/>
    <w:next w:val="Normal"/>
    <w:autoRedefine/>
    <w:uiPriority w:val="39"/>
    <w:unhideWhenUsed/>
    <w:rsid w:val="00D07874"/>
    <w:pPr>
      <w:tabs>
        <w:tab w:val="right" w:leader="dot" w:pos="8494"/>
      </w:tabs>
      <w:spacing w:before="240"/>
      <w:pPrChange w:id="0" w:author="León Prieto" w:date="2023-07-07T22:08:00Z">
        <w:pPr>
          <w:tabs>
            <w:tab w:val="right" w:leader="dot" w:pos="8494"/>
          </w:tabs>
          <w:spacing w:after="240" w:line="259" w:lineRule="auto"/>
          <w:jc w:val="both"/>
        </w:pPr>
      </w:pPrChange>
    </w:pPr>
    <w:rPr>
      <w:b/>
      <w:bCs/>
      <w:noProof/>
      <w:rPrChange w:id="0" w:author="León Prieto" w:date="2023-07-07T22:08:00Z">
        <w:rPr>
          <w:rFonts w:ascii="Arial" w:eastAsiaTheme="minorHAnsi" w:hAnsi="Arial" w:cstheme="minorBidi"/>
          <w:b/>
          <w:bCs/>
          <w:noProof/>
          <w:sz w:val="24"/>
          <w:szCs w:val="22"/>
          <w:lang w:val="es-ES" w:eastAsia="en-US" w:bidi="ar-SA"/>
        </w:rPr>
      </w:rPrChange>
    </w:rPr>
  </w:style>
  <w:style w:type="paragraph" w:styleId="TOC2">
    <w:name w:val="toc 2"/>
    <w:basedOn w:val="Normal"/>
    <w:next w:val="Normal"/>
    <w:autoRedefine/>
    <w:uiPriority w:val="39"/>
    <w:unhideWhenUsed/>
    <w:rsid w:val="00445E90"/>
    <w:pPr>
      <w:tabs>
        <w:tab w:val="left" w:pos="567"/>
        <w:tab w:val="right" w:leader="dot" w:pos="8494"/>
      </w:tabs>
      <w:spacing w:before="240"/>
      <w:pPrChange w:id="1" w:author="Prieto Bailo, León Enrique" w:date="2023-07-09T16:43:00Z">
        <w:pPr>
          <w:tabs>
            <w:tab w:val="left" w:pos="567"/>
            <w:tab w:val="right" w:leader="dot" w:pos="8494"/>
          </w:tabs>
          <w:spacing w:line="259" w:lineRule="auto"/>
          <w:jc w:val="both"/>
        </w:pPr>
      </w:pPrChange>
    </w:pPr>
    <w:rPr>
      <w:b/>
      <w:bCs/>
      <w:noProof/>
      <w:sz w:val="20"/>
      <w:szCs w:val="20"/>
      <w:rPrChange w:id="1" w:author="Prieto Bailo, León Enrique" w:date="2023-07-09T16:43:00Z">
        <w:rPr>
          <w:rFonts w:ascii="Arial" w:eastAsiaTheme="minorHAnsi" w:hAnsi="Arial" w:cstheme="minorBidi"/>
          <w:b/>
          <w:bCs/>
          <w:noProof/>
          <w:lang w:val="es-ES" w:eastAsia="en-US" w:bidi="ar-SA"/>
        </w:rPr>
      </w:rPrChange>
    </w:rPr>
  </w:style>
  <w:style w:type="paragraph" w:styleId="TOC3">
    <w:name w:val="toc 3"/>
    <w:basedOn w:val="Normal"/>
    <w:next w:val="Normal"/>
    <w:autoRedefine/>
    <w:uiPriority w:val="39"/>
    <w:unhideWhenUsed/>
    <w:rsid w:val="00216728"/>
    <w:pPr>
      <w:tabs>
        <w:tab w:val="left" w:pos="1320"/>
        <w:tab w:val="right" w:leader="dot" w:pos="8494"/>
      </w:tabs>
      <w:ind w:left="539"/>
      <w:pPrChange w:id="2" w:author="León Prieto" w:date="2023-07-07T22:09:00Z">
        <w:pPr>
          <w:tabs>
            <w:tab w:val="left" w:pos="1320"/>
            <w:tab w:val="right" w:leader="dot" w:pos="8494"/>
          </w:tabs>
          <w:spacing w:after="100" w:line="259" w:lineRule="auto"/>
          <w:ind w:left="539"/>
          <w:jc w:val="both"/>
        </w:pPr>
      </w:pPrChange>
    </w:pPr>
    <w:rPr>
      <w:noProof/>
      <w:sz w:val="20"/>
      <w:szCs w:val="20"/>
      <w:rPrChange w:id="2" w:author="León Prieto" w:date="2023-07-07T22:09:00Z">
        <w:rPr>
          <w:rFonts w:ascii="Arial" w:eastAsiaTheme="minorHAnsi" w:hAnsi="Arial" w:cstheme="minorBidi"/>
          <w:noProof/>
          <w:lang w:val="es-ES" w:eastAsia="en-US" w:bidi="ar-SA"/>
        </w:rPr>
      </w:rPrChange>
    </w:rPr>
  </w:style>
  <w:style w:type="character" w:styleId="PlaceholderText">
    <w:name w:val="Placeholder Text"/>
    <w:basedOn w:val="DefaultParagraphFont"/>
    <w:uiPriority w:val="99"/>
    <w:semiHidden/>
    <w:rsid w:val="00F23755"/>
    <w:rPr>
      <w:color w:val="808080"/>
    </w:rPr>
  </w:style>
  <w:style w:type="character" w:customStyle="1" w:styleId="sc51">
    <w:name w:val="sc51"/>
    <w:basedOn w:val="DefaultParagraphFont"/>
    <w:rsid w:val="00592186"/>
    <w:rPr>
      <w:rFonts w:ascii="Courier New" w:hAnsi="Courier New" w:cs="Courier New" w:hint="default"/>
      <w:b/>
      <w:bCs/>
      <w:color w:val="0000FF"/>
      <w:sz w:val="20"/>
      <w:szCs w:val="20"/>
    </w:rPr>
  </w:style>
  <w:style w:type="character" w:customStyle="1" w:styleId="Heading4Char">
    <w:name w:val="Heading 4 Char"/>
    <w:basedOn w:val="DefaultParagraphFont"/>
    <w:link w:val="Heading4"/>
    <w:uiPriority w:val="9"/>
    <w:rsid w:val="00214DC6"/>
    <w:rPr>
      <w:rFonts w:ascii="Arial" w:eastAsiaTheme="majorEastAsia" w:hAnsi="Arial" w:cstheme="majorBidi"/>
      <w:i/>
      <w:iCs/>
      <w:sz w:val="24"/>
    </w:rPr>
  </w:style>
  <w:style w:type="paragraph" w:styleId="Header">
    <w:name w:val="header"/>
    <w:basedOn w:val="Normal"/>
    <w:link w:val="HeaderChar"/>
    <w:uiPriority w:val="99"/>
    <w:unhideWhenUsed/>
    <w:rsid w:val="00882508"/>
    <w:pPr>
      <w:tabs>
        <w:tab w:val="center" w:pos="4252"/>
        <w:tab w:val="right" w:pos="8504"/>
      </w:tabs>
      <w:spacing w:line="240" w:lineRule="auto"/>
    </w:pPr>
  </w:style>
  <w:style w:type="character" w:customStyle="1" w:styleId="HeaderChar">
    <w:name w:val="Header Char"/>
    <w:basedOn w:val="DefaultParagraphFont"/>
    <w:link w:val="Header"/>
    <w:uiPriority w:val="99"/>
    <w:rsid w:val="00882508"/>
    <w:rPr>
      <w:rFonts w:ascii="Arial" w:hAnsi="Arial"/>
      <w:sz w:val="24"/>
    </w:rPr>
  </w:style>
  <w:style w:type="paragraph" w:styleId="Footer">
    <w:name w:val="footer"/>
    <w:basedOn w:val="Normal"/>
    <w:link w:val="FooterChar"/>
    <w:uiPriority w:val="99"/>
    <w:unhideWhenUsed/>
    <w:rsid w:val="00882508"/>
    <w:pPr>
      <w:tabs>
        <w:tab w:val="center" w:pos="4252"/>
        <w:tab w:val="right" w:pos="8504"/>
      </w:tabs>
      <w:spacing w:line="240" w:lineRule="auto"/>
    </w:pPr>
  </w:style>
  <w:style w:type="character" w:customStyle="1" w:styleId="FooterChar">
    <w:name w:val="Footer Char"/>
    <w:basedOn w:val="DefaultParagraphFont"/>
    <w:link w:val="Footer"/>
    <w:uiPriority w:val="99"/>
    <w:rsid w:val="00882508"/>
    <w:rPr>
      <w:rFonts w:ascii="Arial" w:hAnsi="Arial"/>
      <w:sz w:val="24"/>
    </w:rPr>
  </w:style>
  <w:style w:type="paragraph" w:customStyle="1" w:styleId="ShortHeading1">
    <w:name w:val="Short Heading 1"/>
    <w:basedOn w:val="Heading1"/>
    <w:next w:val="Heading1"/>
    <w:link w:val="ShortHeading1Char"/>
    <w:rsid w:val="009C4A20"/>
    <w:rPr>
      <w:iCs/>
      <w:color w:val="000000"/>
    </w:rPr>
  </w:style>
  <w:style w:type="character" w:customStyle="1" w:styleId="ShortHeading1Char">
    <w:name w:val="Short Heading 1 Char"/>
    <w:basedOn w:val="Heading1Char"/>
    <w:link w:val="ShortHeading1"/>
    <w:rsid w:val="009C4A20"/>
    <w:rPr>
      <w:rFonts w:ascii="Arial" w:eastAsiaTheme="majorEastAsia" w:hAnsi="Arial" w:cstheme="majorBidi"/>
      <w:b/>
      <w:iCs/>
      <w:color w:val="000000"/>
      <w:sz w:val="32"/>
      <w:szCs w:val="32"/>
    </w:rPr>
  </w:style>
  <w:style w:type="numbering" w:customStyle="1" w:styleId="CurrentList1">
    <w:name w:val="Current List1"/>
    <w:uiPriority w:val="99"/>
    <w:rsid w:val="003D6E5F"/>
    <w:pPr>
      <w:numPr>
        <w:numId w:val="23"/>
      </w:numPr>
    </w:pPr>
  </w:style>
  <w:style w:type="paragraph" w:styleId="Caption">
    <w:name w:val="caption"/>
    <w:basedOn w:val="Normal"/>
    <w:next w:val="Normal"/>
    <w:uiPriority w:val="35"/>
    <w:unhideWhenUsed/>
    <w:qFormat/>
    <w:rsid w:val="00704136"/>
    <w:pPr>
      <w:spacing w:line="240" w:lineRule="auto"/>
    </w:pPr>
    <w:rPr>
      <w:iCs/>
      <w:szCs w:val="18"/>
    </w:rPr>
  </w:style>
  <w:style w:type="paragraph" w:styleId="Revision">
    <w:name w:val="Revision"/>
    <w:hidden/>
    <w:uiPriority w:val="99"/>
    <w:semiHidden/>
    <w:rsid w:val="00C06B36"/>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D66C75"/>
    <w:rPr>
      <w:color w:val="954F72" w:themeColor="followedHyperlink"/>
      <w:u w:val="single"/>
    </w:rPr>
  </w:style>
  <w:style w:type="paragraph" w:styleId="NormalWeb">
    <w:name w:val="Normal (Web)"/>
    <w:basedOn w:val="Normal"/>
    <w:uiPriority w:val="99"/>
    <w:unhideWhenUsed/>
    <w:rsid w:val="005B628D"/>
    <w:pPr>
      <w:spacing w:before="100" w:beforeAutospacing="1" w:after="100" w:afterAutospacing="1" w:line="240" w:lineRule="auto"/>
      <w:jc w:val="left"/>
    </w:pPr>
    <w:rPr>
      <w:rFonts w:ascii="Times New Roman" w:eastAsiaTheme="minorEastAsia" w:hAnsi="Times New Roman" w:cs="Times New Roman"/>
      <w:szCs w:val="24"/>
      <w:lang w:eastAsia="es-ES"/>
    </w:rPr>
  </w:style>
  <w:style w:type="paragraph" w:customStyle="1" w:styleId="msonormal0">
    <w:name w:val="msonormal"/>
    <w:basedOn w:val="Normal"/>
    <w:rsid w:val="005B628D"/>
    <w:pPr>
      <w:spacing w:before="100" w:beforeAutospacing="1" w:after="100" w:afterAutospacing="1" w:line="240" w:lineRule="auto"/>
      <w:jc w:val="left"/>
    </w:pPr>
    <w:rPr>
      <w:rFonts w:ascii="Times New Roman" w:eastAsiaTheme="minorEastAsia" w:hAnsi="Times New Roman" w:cs="Times New Roman"/>
      <w:szCs w:val="24"/>
      <w:lang w:eastAsia="es-ES"/>
    </w:rPr>
  </w:style>
  <w:style w:type="paragraph" w:styleId="HTMLPreformatted">
    <w:name w:val="HTML Preformatted"/>
    <w:basedOn w:val="Normal"/>
    <w:link w:val="HTMLPreformattedChar"/>
    <w:uiPriority w:val="99"/>
    <w:semiHidden/>
    <w:unhideWhenUsed/>
    <w:rsid w:val="005B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5B628D"/>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3242">
      <w:bodyDiv w:val="1"/>
      <w:marLeft w:val="0"/>
      <w:marRight w:val="0"/>
      <w:marTop w:val="0"/>
      <w:marBottom w:val="0"/>
      <w:divBdr>
        <w:top w:val="none" w:sz="0" w:space="0" w:color="auto"/>
        <w:left w:val="none" w:sz="0" w:space="0" w:color="auto"/>
        <w:bottom w:val="none" w:sz="0" w:space="0" w:color="auto"/>
        <w:right w:val="none" w:sz="0" w:space="0" w:color="auto"/>
      </w:divBdr>
      <w:divsChild>
        <w:div w:id="940651600">
          <w:marLeft w:val="0"/>
          <w:marRight w:val="0"/>
          <w:marTop w:val="0"/>
          <w:marBottom w:val="0"/>
          <w:divBdr>
            <w:top w:val="none" w:sz="0" w:space="0" w:color="auto"/>
            <w:left w:val="none" w:sz="0" w:space="0" w:color="auto"/>
            <w:bottom w:val="none" w:sz="0" w:space="0" w:color="auto"/>
            <w:right w:val="none" w:sz="0" w:space="0" w:color="auto"/>
          </w:divBdr>
        </w:div>
      </w:divsChild>
    </w:div>
    <w:div w:id="63574603">
      <w:bodyDiv w:val="1"/>
      <w:marLeft w:val="0"/>
      <w:marRight w:val="0"/>
      <w:marTop w:val="0"/>
      <w:marBottom w:val="0"/>
      <w:divBdr>
        <w:top w:val="none" w:sz="0" w:space="0" w:color="auto"/>
        <w:left w:val="none" w:sz="0" w:space="0" w:color="auto"/>
        <w:bottom w:val="none" w:sz="0" w:space="0" w:color="auto"/>
        <w:right w:val="none" w:sz="0" w:space="0" w:color="auto"/>
      </w:divBdr>
      <w:divsChild>
        <w:div w:id="1127702451">
          <w:marLeft w:val="0"/>
          <w:marRight w:val="0"/>
          <w:marTop w:val="0"/>
          <w:marBottom w:val="0"/>
          <w:divBdr>
            <w:top w:val="none" w:sz="0" w:space="0" w:color="auto"/>
            <w:left w:val="none" w:sz="0" w:space="0" w:color="auto"/>
            <w:bottom w:val="none" w:sz="0" w:space="0" w:color="auto"/>
            <w:right w:val="none" w:sz="0" w:space="0" w:color="auto"/>
          </w:divBdr>
        </w:div>
      </w:divsChild>
    </w:div>
    <w:div w:id="103236551">
      <w:bodyDiv w:val="1"/>
      <w:marLeft w:val="0"/>
      <w:marRight w:val="0"/>
      <w:marTop w:val="0"/>
      <w:marBottom w:val="0"/>
      <w:divBdr>
        <w:top w:val="none" w:sz="0" w:space="0" w:color="auto"/>
        <w:left w:val="none" w:sz="0" w:space="0" w:color="auto"/>
        <w:bottom w:val="none" w:sz="0" w:space="0" w:color="auto"/>
        <w:right w:val="none" w:sz="0" w:space="0" w:color="auto"/>
      </w:divBdr>
    </w:div>
    <w:div w:id="104078271">
      <w:bodyDiv w:val="1"/>
      <w:marLeft w:val="0"/>
      <w:marRight w:val="0"/>
      <w:marTop w:val="0"/>
      <w:marBottom w:val="0"/>
      <w:divBdr>
        <w:top w:val="none" w:sz="0" w:space="0" w:color="auto"/>
        <w:left w:val="none" w:sz="0" w:space="0" w:color="auto"/>
        <w:bottom w:val="none" w:sz="0" w:space="0" w:color="auto"/>
        <w:right w:val="none" w:sz="0" w:space="0" w:color="auto"/>
      </w:divBdr>
    </w:div>
    <w:div w:id="122118419">
      <w:bodyDiv w:val="1"/>
      <w:marLeft w:val="0"/>
      <w:marRight w:val="0"/>
      <w:marTop w:val="0"/>
      <w:marBottom w:val="0"/>
      <w:divBdr>
        <w:top w:val="none" w:sz="0" w:space="0" w:color="auto"/>
        <w:left w:val="none" w:sz="0" w:space="0" w:color="auto"/>
        <w:bottom w:val="none" w:sz="0" w:space="0" w:color="auto"/>
        <w:right w:val="none" w:sz="0" w:space="0" w:color="auto"/>
      </w:divBdr>
    </w:div>
    <w:div w:id="178469462">
      <w:bodyDiv w:val="1"/>
      <w:marLeft w:val="0"/>
      <w:marRight w:val="0"/>
      <w:marTop w:val="0"/>
      <w:marBottom w:val="0"/>
      <w:divBdr>
        <w:top w:val="none" w:sz="0" w:space="0" w:color="auto"/>
        <w:left w:val="none" w:sz="0" w:space="0" w:color="auto"/>
        <w:bottom w:val="none" w:sz="0" w:space="0" w:color="auto"/>
        <w:right w:val="none" w:sz="0" w:space="0" w:color="auto"/>
      </w:divBdr>
      <w:divsChild>
        <w:div w:id="512646159">
          <w:marLeft w:val="640"/>
          <w:marRight w:val="0"/>
          <w:marTop w:val="0"/>
          <w:marBottom w:val="0"/>
          <w:divBdr>
            <w:top w:val="none" w:sz="0" w:space="0" w:color="auto"/>
            <w:left w:val="none" w:sz="0" w:space="0" w:color="auto"/>
            <w:bottom w:val="none" w:sz="0" w:space="0" w:color="auto"/>
            <w:right w:val="none" w:sz="0" w:space="0" w:color="auto"/>
          </w:divBdr>
        </w:div>
        <w:div w:id="1409302660">
          <w:marLeft w:val="640"/>
          <w:marRight w:val="0"/>
          <w:marTop w:val="0"/>
          <w:marBottom w:val="0"/>
          <w:divBdr>
            <w:top w:val="none" w:sz="0" w:space="0" w:color="auto"/>
            <w:left w:val="none" w:sz="0" w:space="0" w:color="auto"/>
            <w:bottom w:val="none" w:sz="0" w:space="0" w:color="auto"/>
            <w:right w:val="none" w:sz="0" w:space="0" w:color="auto"/>
          </w:divBdr>
        </w:div>
        <w:div w:id="590352891">
          <w:marLeft w:val="640"/>
          <w:marRight w:val="0"/>
          <w:marTop w:val="0"/>
          <w:marBottom w:val="0"/>
          <w:divBdr>
            <w:top w:val="none" w:sz="0" w:space="0" w:color="auto"/>
            <w:left w:val="none" w:sz="0" w:space="0" w:color="auto"/>
            <w:bottom w:val="none" w:sz="0" w:space="0" w:color="auto"/>
            <w:right w:val="none" w:sz="0" w:space="0" w:color="auto"/>
          </w:divBdr>
        </w:div>
        <w:div w:id="1273055455">
          <w:marLeft w:val="640"/>
          <w:marRight w:val="0"/>
          <w:marTop w:val="0"/>
          <w:marBottom w:val="0"/>
          <w:divBdr>
            <w:top w:val="none" w:sz="0" w:space="0" w:color="auto"/>
            <w:left w:val="none" w:sz="0" w:space="0" w:color="auto"/>
            <w:bottom w:val="none" w:sz="0" w:space="0" w:color="auto"/>
            <w:right w:val="none" w:sz="0" w:space="0" w:color="auto"/>
          </w:divBdr>
        </w:div>
        <w:div w:id="657149008">
          <w:marLeft w:val="640"/>
          <w:marRight w:val="0"/>
          <w:marTop w:val="0"/>
          <w:marBottom w:val="0"/>
          <w:divBdr>
            <w:top w:val="none" w:sz="0" w:space="0" w:color="auto"/>
            <w:left w:val="none" w:sz="0" w:space="0" w:color="auto"/>
            <w:bottom w:val="none" w:sz="0" w:space="0" w:color="auto"/>
            <w:right w:val="none" w:sz="0" w:space="0" w:color="auto"/>
          </w:divBdr>
        </w:div>
        <w:div w:id="916746660">
          <w:marLeft w:val="640"/>
          <w:marRight w:val="0"/>
          <w:marTop w:val="0"/>
          <w:marBottom w:val="0"/>
          <w:divBdr>
            <w:top w:val="none" w:sz="0" w:space="0" w:color="auto"/>
            <w:left w:val="none" w:sz="0" w:space="0" w:color="auto"/>
            <w:bottom w:val="none" w:sz="0" w:space="0" w:color="auto"/>
            <w:right w:val="none" w:sz="0" w:space="0" w:color="auto"/>
          </w:divBdr>
        </w:div>
        <w:div w:id="986669315">
          <w:marLeft w:val="640"/>
          <w:marRight w:val="0"/>
          <w:marTop w:val="0"/>
          <w:marBottom w:val="0"/>
          <w:divBdr>
            <w:top w:val="none" w:sz="0" w:space="0" w:color="auto"/>
            <w:left w:val="none" w:sz="0" w:space="0" w:color="auto"/>
            <w:bottom w:val="none" w:sz="0" w:space="0" w:color="auto"/>
            <w:right w:val="none" w:sz="0" w:space="0" w:color="auto"/>
          </w:divBdr>
        </w:div>
        <w:div w:id="1562012822">
          <w:marLeft w:val="640"/>
          <w:marRight w:val="0"/>
          <w:marTop w:val="0"/>
          <w:marBottom w:val="0"/>
          <w:divBdr>
            <w:top w:val="none" w:sz="0" w:space="0" w:color="auto"/>
            <w:left w:val="none" w:sz="0" w:space="0" w:color="auto"/>
            <w:bottom w:val="none" w:sz="0" w:space="0" w:color="auto"/>
            <w:right w:val="none" w:sz="0" w:space="0" w:color="auto"/>
          </w:divBdr>
        </w:div>
        <w:div w:id="1710832707">
          <w:marLeft w:val="640"/>
          <w:marRight w:val="0"/>
          <w:marTop w:val="0"/>
          <w:marBottom w:val="0"/>
          <w:divBdr>
            <w:top w:val="none" w:sz="0" w:space="0" w:color="auto"/>
            <w:left w:val="none" w:sz="0" w:space="0" w:color="auto"/>
            <w:bottom w:val="none" w:sz="0" w:space="0" w:color="auto"/>
            <w:right w:val="none" w:sz="0" w:space="0" w:color="auto"/>
          </w:divBdr>
        </w:div>
        <w:div w:id="1647317962">
          <w:marLeft w:val="640"/>
          <w:marRight w:val="0"/>
          <w:marTop w:val="0"/>
          <w:marBottom w:val="0"/>
          <w:divBdr>
            <w:top w:val="none" w:sz="0" w:space="0" w:color="auto"/>
            <w:left w:val="none" w:sz="0" w:space="0" w:color="auto"/>
            <w:bottom w:val="none" w:sz="0" w:space="0" w:color="auto"/>
            <w:right w:val="none" w:sz="0" w:space="0" w:color="auto"/>
          </w:divBdr>
        </w:div>
        <w:div w:id="730927477">
          <w:marLeft w:val="640"/>
          <w:marRight w:val="0"/>
          <w:marTop w:val="0"/>
          <w:marBottom w:val="0"/>
          <w:divBdr>
            <w:top w:val="none" w:sz="0" w:space="0" w:color="auto"/>
            <w:left w:val="none" w:sz="0" w:space="0" w:color="auto"/>
            <w:bottom w:val="none" w:sz="0" w:space="0" w:color="auto"/>
            <w:right w:val="none" w:sz="0" w:space="0" w:color="auto"/>
          </w:divBdr>
        </w:div>
        <w:div w:id="994840365">
          <w:marLeft w:val="640"/>
          <w:marRight w:val="0"/>
          <w:marTop w:val="0"/>
          <w:marBottom w:val="0"/>
          <w:divBdr>
            <w:top w:val="none" w:sz="0" w:space="0" w:color="auto"/>
            <w:left w:val="none" w:sz="0" w:space="0" w:color="auto"/>
            <w:bottom w:val="none" w:sz="0" w:space="0" w:color="auto"/>
            <w:right w:val="none" w:sz="0" w:space="0" w:color="auto"/>
          </w:divBdr>
        </w:div>
        <w:div w:id="1022051719">
          <w:marLeft w:val="640"/>
          <w:marRight w:val="0"/>
          <w:marTop w:val="0"/>
          <w:marBottom w:val="0"/>
          <w:divBdr>
            <w:top w:val="none" w:sz="0" w:space="0" w:color="auto"/>
            <w:left w:val="none" w:sz="0" w:space="0" w:color="auto"/>
            <w:bottom w:val="none" w:sz="0" w:space="0" w:color="auto"/>
            <w:right w:val="none" w:sz="0" w:space="0" w:color="auto"/>
          </w:divBdr>
        </w:div>
        <w:div w:id="1953439164">
          <w:marLeft w:val="640"/>
          <w:marRight w:val="0"/>
          <w:marTop w:val="0"/>
          <w:marBottom w:val="0"/>
          <w:divBdr>
            <w:top w:val="none" w:sz="0" w:space="0" w:color="auto"/>
            <w:left w:val="none" w:sz="0" w:space="0" w:color="auto"/>
            <w:bottom w:val="none" w:sz="0" w:space="0" w:color="auto"/>
            <w:right w:val="none" w:sz="0" w:space="0" w:color="auto"/>
          </w:divBdr>
        </w:div>
        <w:div w:id="1185945527">
          <w:marLeft w:val="640"/>
          <w:marRight w:val="0"/>
          <w:marTop w:val="0"/>
          <w:marBottom w:val="0"/>
          <w:divBdr>
            <w:top w:val="none" w:sz="0" w:space="0" w:color="auto"/>
            <w:left w:val="none" w:sz="0" w:space="0" w:color="auto"/>
            <w:bottom w:val="none" w:sz="0" w:space="0" w:color="auto"/>
            <w:right w:val="none" w:sz="0" w:space="0" w:color="auto"/>
          </w:divBdr>
        </w:div>
        <w:div w:id="1425881234">
          <w:marLeft w:val="640"/>
          <w:marRight w:val="0"/>
          <w:marTop w:val="0"/>
          <w:marBottom w:val="0"/>
          <w:divBdr>
            <w:top w:val="none" w:sz="0" w:space="0" w:color="auto"/>
            <w:left w:val="none" w:sz="0" w:space="0" w:color="auto"/>
            <w:bottom w:val="none" w:sz="0" w:space="0" w:color="auto"/>
            <w:right w:val="none" w:sz="0" w:space="0" w:color="auto"/>
          </w:divBdr>
        </w:div>
        <w:div w:id="1408576362">
          <w:marLeft w:val="640"/>
          <w:marRight w:val="0"/>
          <w:marTop w:val="0"/>
          <w:marBottom w:val="0"/>
          <w:divBdr>
            <w:top w:val="none" w:sz="0" w:space="0" w:color="auto"/>
            <w:left w:val="none" w:sz="0" w:space="0" w:color="auto"/>
            <w:bottom w:val="none" w:sz="0" w:space="0" w:color="auto"/>
            <w:right w:val="none" w:sz="0" w:space="0" w:color="auto"/>
          </w:divBdr>
        </w:div>
        <w:div w:id="659962720">
          <w:marLeft w:val="640"/>
          <w:marRight w:val="0"/>
          <w:marTop w:val="0"/>
          <w:marBottom w:val="0"/>
          <w:divBdr>
            <w:top w:val="none" w:sz="0" w:space="0" w:color="auto"/>
            <w:left w:val="none" w:sz="0" w:space="0" w:color="auto"/>
            <w:bottom w:val="none" w:sz="0" w:space="0" w:color="auto"/>
            <w:right w:val="none" w:sz="0" w:space="0" w:color="auto"/>
          </w:divBdr>
        </w:div>
        <w:div w:id="1684741589">
          <w:marLeft w:val="640"/>
          <w:marRight w:val="0"/>
          <w:marTop w:val="0"/>
          <w:marBottom w:val="0"/>
          <w:divBdr>
            <w:top w:val="none" w:sz="0" w:space="0" w:color="auto"/>
            <w:left w:val="none" w:sz="0" w:space="0" w:color="auto"/>
            <w:bottom w:val="none" w:sz="0" w:space="0" w:color="auto"/>
            <w:right w:val="none" w:sz="0" w:space="0" w:color="auto"/>
          </w:divBdr>
        </w:div>
      </w:divsChild>
    </w:div>
    <w:div w:id="386614998">
      <w:bodyDiv w:val="1"/>
      <w:marLeft w:val="0"/>
      <w:marRight w:val="0"/>
      <w:marTop w:val="0"/>
      <w:marBottom w:val="0"/>
      <w:divBdr>
        <w:top w:val="none" w:sz="0" w:space="0" w:color="auto"/>
        <w:left w:val="none" w:sz="0" w:space="0" w:color="auto"/>
        <w:bottom w:val="none" w:sz="0" w:space="0" w:color="auto"/>
        <w:right w:val="none" w:sz="0" w:space="0" w:color="auto"/>
      </w:divBdr>
      <w:divsChild>
        <w:div w:id="1022241328">
          <w:marLeft w:val="0"/>
          <w:marRight w:val="0"/>
          <w:marTop w:val="0"/>
          <w:marBottom w:val="0"/>
          <w:divBdr>
            <w:top w:val="none" w:sz="0" w:space="0" w:color="auto"/>
            <w:left w:val="none" w:sz="0" w:space="0" w:color="auto"/>
            <w:bottom w:val="none" w:sz="0" w:space="0" w:color="auto"/>
            <w:right w:val="none" w:sz="0" w:space="0" w:color="auto"/>
          </w:divBdr>
        </w:div>
      </w:divsChild>
    </w:div>
    <w:div w:id="566066326">
      <w:bodyDiv w:val="1"/>
      <w:marLeft w:val="0"/>
      <w:marRight w:val="0"/>
      <w:marTop w:val="0"/>
      <w:marBottom w:val="0"/>
      <w:divBdr>
        <w:top w:val="none" w:sz="0" w:space="0" w:color="auto"/>
        <w:left w:val="none" w:sz="0" w:space="0" w:color="auto"/>
        <w:bottom w:val="none" w:sz="0" w:space="0" w:color="auto"/>
        <w:right w:val="none" w:sz="0" w:space="0" w:color="auto"/>
      </w:divBdr>
    </w:div>
    <w:div w:id="621232376">
      <w:bodyDiv w:val="1"/>
      <w:marLeft w:val="0"/>
      <w:marRight w:val="0"/>
      <w:marTop w:val="0"/>
      <w:marBottom w:val="0"/>
      <w:divBdr>
        <w:top w:val="none" w:sz="0" w:space="0" w:color="auto"/>
        <w:left w:val="none" w:sz="0" w:space="0" w:color="auto"/>
        <w:bottom w:val="none" w:sz="0" w:space="0" w:color="auto"/>
        <w:right w:val="none" w:sz="0" w:space="0" w:color="auto"/>
      </w:divBdr>
      <w:divsChild>
        <w:div w:id="693386075">
          <w:marLeft w:val="0"/>
          <w:marRight w:val="0"/>
          <w:marTop w:val="0"/>
          <w:marBottom w:val="0"/>
          <w:divBdr>
            <w:top w:val="none" w:sz="0" w:space="0" w:color="auto"/>
            <w:left w:val="none" w:sz="0" w:space="0" w:color="auto"/>
            <w:bottom w:val="none" w:sz="0" w:space="0" w:color="auto"/>
            <w:right w:val="none" w:sz="0" w:space="0" w:color="auto"/>
          </w:divBdr>
        </w:div>
      </w:divsChild>
    </w:div>
    <w:div w:id="623385047">
      <w:bodyDiv w:val="1"/>
      <w:marLeft w:val="0"/>
      <w:marRight w:val="0"/>
      <w:marTop w:val="0"/>
      <w:marBottom w:val="0"/>
      <w:divBdr>
        <w:top w:val="none" w:sz="0" w:space="0" w:color="auto"/>
        <w:left w:val="none" w:sz="0" w:space="0" w:color="auto"/>
        <w:bottom w:val="none" w:sz="0" w:space="0" w:color="auto"/>
        <w:right w:val="none" w:sz="0" w:space="0" w:color="auto"/>
      </w:divBdr>
      <w:divsChild>
        <w:div w:id="732505518">
          <w:marLeft w:val="0"/>
          <w:marRight w:val="0"/>
          <w:marTop w:val="0"/>
          <w:marBottom w:val="0"/>
          <w:divBdr>
            <w:top w:val="none" w:sz="0" w:space="0" w:color="auto"/>
            <w:left w:val="none" w:sz="0" w:space="0" w:color="auto"/>
            <w:bottom w:val="none" w:sz="0" w:space="0" w:color="auto"/>
            <w:right w:val="none" w:sz="0" w:space="0" w:color="auto"/>
          </w:divBdr>
        </w:div>
      </w:divsChild>
    </w:div>
    <w:div w:id="731539906">
      <w:bodyDiv w:val="1"/>
      <w:marLeft w:val="0"/>
      <w:marRight w:val="0"/>
      <w:marTop w:val="0"/>
      <w:marBottom w:val="0"/>
      <w:divBdr>
        <w:top w:val="none" w:sz="0" w:space="0" w:color="auto"/>
        <w:left w:val="none" w:sz="0" w:space="0" w:color="auto"/>
        <w:bottom w:val="none" w:sz="0" w:space="0" w:color="auto"/>
        <w:right w:val="none" w:sz="0" w:space="0" w:color="auto"/>
      </w:divBdr>
      <w:divsChild>
        <w:div w:id="1878546362">
          <w:marLeft w:val="0"/>
          <w:marRight w:val="0"/>
          <w:marTop w:val="0"/>
          <w:marBottom w:val="0"/>
          <w:divBdr>
            <w:top w:val="none" w:sz="0" w:space="0" w:color="auto"/>
            <w:left w:val="none" w:sz="0" w:space="0" w:color="auto"/>
            <w:bottom w:val="none" w:sz="0" w:space="0" w:color="auto"/>
            <w:right w:val="none" w:sz="0" w:space="0" w:color="auto"/>
          </w:divBdr>
        </w:div>
      </w:divsChild>
    </w:div>
    <w:div w:id="741954020">
      <w:bodyDiv w:val="1"/>
      <w:marLeft w:val="0"/>
      <w:marRight w:val="0"/>
      <w:marTop w:val="0"/>
      <w:marBottom w:val="0"/>
      <w:divBdr>
        <w:top w:val="none" w:sz="0" w:space="0" w:color="auto"/>
        <w:left w:val="none" w:sz="0" w:space="0" w:color="auto"/>
        <w:bottom w:val="none" w:sz="0" w:space="0" w:color="auto"/>
        <w:right w:val="none" w:sz="0" w:space="0" w:color="auto"/>
      </w:divBdr>
    </w:div>
    <w:div w:id="752093727">
      <w:bodyDiv w:val="1"/>
      <w:marLeft w:val="0"/>
      <w:marRight w:val="0"/>
      <w:marTop w:val="0"/>
      <w:marBottom w:val="0"/>
      <w:divBdr>
        <w:top w:val="none" w:sz="0" w:space="0" w:color="auto"/>
        <w:left w:val="none" w:sz="0" w:space="0" w:color="auto"/>
        <w:bottom w:val="none" w:sz="0" w:space="0" w:color="auto"/>
        <w:right w:val="none" w:sz="0" w:space="0" w:color="auto"/>
      </w:divBdr>
    </w:div>
    <w:div w:id="766536763">
      <w:bodyDiv w:val="1"/>
      <w:marLeft w:val="0"/>
      <w:marRight w:val="0"/>
      <w:marTop w:val="0"/>
      <w:marBottom w:val="0"/>
      <w:divBdr>
        <w:top w:val="none" w:sz="0" w:space="0" w:color="auto"/>
        <w:left w:val="none" w:sz="0" w:space="0" w:color="auto"/>
        <w:bottom w:val="none" w:sz="0" w:space="0" w:color="auto"/>
        <w:right w:val="none" w:sz="0" w:space="0" w:color="auto"/>
      </w:divBdr>
      <w:divsChild>
        <w:div w:id="1458719013">
          <w:marLeft w:val="0"/>
          <w:marRight w:val="0"/>
          <w:marTop w:val="0"/>
          <w:marBottom w:val="0"/>
          <w:divBdr>
            <w:top w:val="none" w:sz="0" w:space="0" w:color="auto"/>
            <w:left w:val="none" w:sz="0" w:space="0" w:color="auto"/>
            <w:bottom w:val="none" w:sz="0" w:space="0" w:color="auto"/>
            <w:right w:val="none" w:sz="0" w:space="0" w:color="auto"/>
          </w:divBdr>
        </w:div>
      </w:divsChild>
    </w:div>
    <w:div w:id="780760858">
      <w:bodyDiv w:val="1"/>
      <w:marLeft w:val="0"/>
      <w:marRight w:val="0"/>
      <w:marTop w:val="0"/>
      <w:marBottom w:val="0"/>
      <w:divBdr>
        <w:top w:val="none" w:sz="0" w:space="0" w:color="auto"/>
        <w:left w:val="none" w:sz="0" w:space="0" w:color="auto"/>
        <w:bottom w:val="none" w:sz="0" w:space="0" w:color="auto"/>
        <w:right w:val="none" w:sz="0" w:space="0" w:color="auto"/>
      </w:divBdr>
      <w:divsChild>
        <w:div w:id="2052608974">
          <w:marLeft w:val="0"/>
          <w:marRight w:val="0"/>
          <w:marTop w:val="0"/>
          <w:marBottom w:val="0"/>
          <w:divBdr>
            <w:top w:val="none" w:sz="0" w:space="0" w:color="auto"/>
            <w:left w:val="none" w:sz="0" w:space="0" w:color="auto"/>
            <w:bottom w:val="none" w:sz="0" w:space="0" w:color="auto"/>
            <w:right w:val="none" w:sz="0" w:space="0" w:color="auto"/>
          </w:divBdr>
        </w:div>
      </w:divsChild>
    </w:div>
    <w:div w:id="853420287">
      <w:bodyDiv w:val="1"/>
      <w:marLeft w:val="0"/>
      <w:marRight w:val="0"/>
      <w:marTop w:val="0"/>
      <w:marBottom w:val="0"/>
      <w:divBdr>
        <w:top w:val="none" w:sz="0" w:space="0" w:color="auto"/>
        <w:left w:val="none" w:sz="0" w:space="0" w:color="auto"/>
        <w:bottom w:val="none" w:sz="0" w:space="0" w:color="auto"/>
        <w:right w:val="none" w:sz="0" w:space="0" w:color="auto"/>
      </w:divBdr>
      <w:divsChild>
        <w:div w:id="1147817947">
          <w:marLeft w:val="640"/>
          <w:marRight w:val="0"/>
          <w:marTop w:val="0"/>
          <w:marBottom w:val="0"/>
          <w:divBdr>
            <w:top w:val="none" w:sz="0" w:space="0" w:color="auto"/>
            <w:left w:val="none" w:sz="0" w:space="0" w:color="auto"/>
            <w:bottom w:val="none" w:sz="0" w:space="0" w:color="auto"/>
            <w:right w:val="none" w:sz="0" w:space="0" w:color="auto"/>
          </w:divBdr>
        </w:div>
        <w:div w:id="429200649">
          <w:marLeft w:val="640"/>
          <w:marRight w:val="0"/>
          <w:marTop w:val="0"/>
          <w:marBottom w:val="0"/>
          <w:divBdr>
            <w:top w:val="none" w:sz="0" w:space="0" w:color="auto"/>
            <w:left w:val="none" w:sz="0" w:space="0" w:color="auto"/>
            <w:bottom w:val="none" w:sz="0" w:space="0" w:color="auto"/>
            <w:right w:val="none" w:sz="0" w:space="0" w:color="auto"/>
          </w:divBdr>
        </w:div>
        <w:div w:id="77949025">
          <w:marLeft w:val="640"/>
          <w:marRight w:val="0"/>
          <w:marTop w:val="0"/>
          <w:marBottom w:val="0"/>
          <w:divBdr>
            <w:top w:val="none" w:sz="0" w:space="0" w:color="auto"/>
            <w:left w:val="none" w:sz="0" w:space="0" w:color="auto"/>
            <w:bottom w:val="none" w:sz="0" w:space="0" w:color="auto"/>
            <w:right w:val="none" w:sz="0" w:space="0" w:color="auto"/>
          </w:divBdr>
        </w:div>
        <w:div w:id="135688248">
          <w:marLeft w:val="640"/>
          <w:marRight w:val="0"/>
          <w:marTop w:val="0"/>
          <w:marBottom w:val="0"/>
          <w:divBdr>
            <w:top w:val="none" w:sz="0" w:space="0" w:color="auto"/>
            <w:left w:val="none" w:sz="0" w:space="0" w:color="auto"/>
            <w:bottom w:val="none" w:sz="0" w:space="0" w:color="auto"/>
            <w:right w:val="none" w:sz="0" w:space="0" w:color="auto"/>
          </w:divBdr>
        </w:div>
        <w:div w:id="754976251">
          <w:marLeft w:val="640"/>
          <w:marRight w:val="0"/>
          <w:marTop w:val="0"/>
          <w:marBottom w:val="0"/>
          <w:divBdr>
            <w:top w:val="none" w:sz="0" w:space="0" w:color="auto"/>
            <w:left w:val="none" w:sz="0" w:space="0" w:color="auto"/>
            <w:bottom w:val="none" w:sz="0" w:space="0" w:color="auto"/>
            <w:right w:val="none" w:sz="0" w:space="0" w:color="auto"/>
          </w:divBdr>
        </w:div>
        <w:div w:id="2039577253">
          <w:marLeft w:val="640"/>
          <w:marRight w:val="0"/>
          <w:marTop w:val="0"/>
          <w:marBottom w:val="0"/>
          <w:divBdr>
            <w:top w:val="none" w:sz="0" w:space="0" w:color="auto"/>
            <w:left w:val="none" w:sz="0" w:space="0" w:color="auto"/>
            <w:bottom w:val="none" w:sz="0" w:space="0" w:color="auto"/>
            <w:right w:val="none" w:sz="0" w:space="0" w:color="auto"/>
          </w:divBdr>
        </w:div>
        <w:div w:id="846679200">
          <w:marLeft w:val="640"/>
          <w:marRight w:val="0"/>
          <w:marTop w:val="0"/>
          <w:marBottom w:val="0"/>
          <w:divBdr>
            <w:top w:val="none" w:sz="0" w:space="0" w:color="auto"/>
            <w:left w:val="none" w:sz="0" w:space="0" w:color="auto"/>
            <w:bottom w:val="none" w:sz="0" w:space="0" w:color="auto"/>
            <w:right w:val="none" w:sz="0" w:space="0" w:color="auto"/>
          </w:divBdr>
        </w:div>
        <w:div w:id="567572220">
          <w:marLeft w:val="640"/>
          <w:marRight w:val="0"/>
          <w:marTop w:val="0"/>
          <w:marBottom w:val="0"/>
          <w:divBdr>
            <w:top w:val="none" w:sz="0" w:space="0" w:color="auto"/>
            <w:left w:val="none" w:sz="0" w:space="0" w:color="auto"/>
            <w:bottom w:val="none" w:sz="0" w:space="0" w:color="auto"/>
            <w:right w:val="none" w:sz="0" w:space="0" w:color="auto"/>
          </w:divBdr>
        </w:div>
        <w:div w:id="1343127040">
          <w:marLeft w:val="640"/>
          <w:marRight w:val="0"/>
          <w:marTop w:val="0"/>
          <w:marBottom w:val="0"/>
          <w:divBdr>
            <w:top w:val="none" w:sz="0" w:space="0" w:color="auto"/>
            <w:left w:val="none" w:sz="0" w:space="0" w:color="auto"/>
            <w:bottom w:val="none" w:sz="0" w:space="0" w:color="auto"/>
            <w:right w:val="none" w:sz="0" w:space="0" w:color="auto"/>
          </w:divBdr>
        </w:div>
        <w:div w:id="1758094759">
          <w:marLeft w:val="640"/>
          <w:marRight w:val="0"/>
          <w:marTop w:val="0"/>
          <w:marBottom w:val="0"/>
          <w:divBdr>
            <w:top w:val="none" w:sz="0" w:space="0" w:color="auto"/>
            <w:left w:val="none" w:sz="0" w:space="0" w:color="auto"/>
            <w:bottom w:val="none" w:sz="0" w:space="0" w:color="auto"/>
            <w:right w:val="none" w:sz="0" w:space="0" w:color="auto"/>
          </w:divBdr>
        </w:div>
        <w:div w:id="1894464065">
          <w:marLeft w:val="640"/>
          <w:marRight w:val="0"/>
          <w:marTop w:val="0"/>
          <w:marBottom w:val="0"/>
          <w:divBdr>
            <w:top w:val="none" w:sz="0" w:space="0" w:color="auto"/>
            <w:left w:val="none" w:sz="0" w:space="0" w:color="auto"/>
            <w:bottom w:val="none" w:sz="0" w:space="0" w:color="auto"/>
            <w:right w:val="none" w:sz="0" w:space="0" w:color="auto"/>
          </w:divBdr>
        </w:div>
        <w:div w:id="1825587348">
          <w:marLeft w:val="640"/>
          <w:marRight w:val="0"/>
          <w:marTop w:val="0"/>
          <w:marBottom w:val="0"/>
          <w:divBdr>
            <w:top w:val="none" w:sz="0" w:space="0" w:color="auto"/>
            <w:left w:val="none" w:sz="0" w:space="0" w:color="auto"/>
            <w:bottom w:val="none" w:sz="0" w:space="0" w:color="auto"/>
            <w:right w:val="none" w:sz="0" w:space="0" w:color="auto"/>
          </w:divBdr>
        </w:div>
        <w:div w:id="4791097">
          <w:marLeft w:val="640"/>
          <w:marRight w:val="0"/>
          <w:marTop w:val="0"/>
          <w:marBottom w:val="0"/>
          <w:divBdr>
            <w:top w:val="none" w:sz="0" w:space="0" w:color="auto"/>
            <w:left w:val="none" w:sz="0" w:space="0" w:color="auto"/>
            <w:bottom w:val="none" w:sz="0" w:space="0" w:color="auto"/>
            <w:right w:val="none" w:sz="0" w:space="0" w:color="auto"/>
          </w:divBdr>
        </w:div>
        <w:div w:id="1625768431">
          <w:marLeft w:val="640"/>
          <w:marRight w:val="0"/>
          <w:marTop w:val="0"/>
          <w:marBottom w:val="0"/>
          <w:divBdr>
            <w:top w:val="none" w:sz="0" w:space="0" w:color="auto"/>
            <w:left w:val="none" w:sz="0" w:space="0" w:color="auto"/>
            <w:bottom w:val="none" w:sz="0" w:space="0" w:color="auto"/>
            <w:right w:val="none" w:sz="0" w:space="0" w:color="auto"/>
          </w:divBdr>
        </w:div>
        <w:div w:id="26762766">
          <w:marLeft w:val="640"/>
          <w:marRight w:val="0"/>
          <w:marTop w:val="0"/>
          <w:marBottom w:val="0"/>
          <w:divBdr>
            <w:top w:val="none" w:sz="0" w:space="0" w:color="auto"/>
            <w:left w:val="none" w:sz="0" w:space="0" w:color="auto"/>
            <w:bottom w:val="none" w:sz="0" w:space="0" w:color="auto"/>
            <w:right w:val="none" w:sz="0" w:space="0" w:color="auto"/>
          </w:divBdr>
        </w:div>
        <w:div w:id="1501311758">
          <w:marLeft w:val="640"/>
          <w:marRight w:val="0"/>
          <w:marTop w:val="0"/>
          <w:marBottom w:val="0"/>
          <w:divBdr>
            <w:top w:val="none" w:sz="0" w:space="0" w:color="auto"/>
            <w:left w:val="none" w:sz="0" w:space="0" w:color="auto"/>
            <w:bottom w:val="none" w:sz="0" w:space="0" w:color="auto"/>
            <w:right w:val="none" w:sz="0" w:space="0" w:color="auto"/>
          </w:divBdr>
        </w:div>
        <w:div w:id="1044404828">
          <w:marLeft w:val="640"/>
          <w:marRight w:val="0"/>
          <w:marTop w:val="0"/>
          <w:marBottom w:val="0"/>
          <w:divBdr>
            <w:top w:val="none" w:sz="0" w:space="0" w:color="auto"/>
            <w:left w:val="none" w:sz="0" w:space="0" w:color="auto"/>
            <w:bottom w:val="none" w:sz="0" w:space="0" w:color="auto"/>
            <w:right w:val="none" w:sz="0" w:space="0" w:color="auto"/>
          </w:divBdr>
        </w:div>
        <w:div w:id="272323426">
          <w:marLeft w:val="640"/>
          <w:marRight w:val="0"/>
          <w:marTop w:val="0"/>
          <w:marBottom w:val="0"/>
          <w:divBdr>
            <w:top w:val="none" w:sz="0" w:space="0" w:color="auto"/>
            <w:left w:val="none" w:sz="0" w:space="0" w:color="auto"/>
            <w:bottom w:val="none" w:sz="0" w:space="0" w:color="auto"/>
            <w:right w:val="none" w:sz="0" w:space="0" w:color="auto"/>
          </w:divBdr>
        </w:div>
        <w:div w:id="1982727233">
          <w:marLeft w:val="640"/>
          <w:marRight w:val="0"/>
          <w:marTop w:val="0"/>
          <w:marBottom w:val="0"/>
          <w:divBdr>
            <w:top w:val="none" w:sz="0" w:space="0" w:color="auto"/>
            <w:left w:val="none" w:sz="0" w:space="0" w:color="auto"/>
            <w:bottom w:val="none" w:sz="0" w:space="0" w:color="auto"/>
            <w:right w:val="none" w:sz="0" w:space="0" w:color="auto"/>
          </w:divBdr>
        </w:div>
      </w:divsChild>
    </w:div>
    <w:div w:id="880214237">
      <w:bodyDiv w:val="1"/>
      <w:marLeft w:val="0"/>
      <w:marRight w:val="0"/>
      <w:marTop w:val="0"/>
      <w:marBottom w:val="0"/>
      <w:divBdr>
        <w:top w:val="none" w:sz="0" w:space="0" w:color="auto"/>
        <w:left w:val="none" w:sz="0" w:space="0" w:color="auto"/>
        <w:bottom w:val="none" w:sz="0" w:space="0" w:color="auto"/>
        <w:right w:val="none" w:sz="0" w:space="0" w:color="auto"/>
      </w:divBdr>
    </w:div>
    <w:div w:id="897790669">
      <w:bodyDiv w:val="1"/>
      <w:marLeft w:val="0"/>
      <w:marRight w:val="0"/>
      <w:marTop w:val="0"/>
      <w:marBottom w:val="0"/>
      <w:divBdr>
        <w:top w:val="none" w:sz="0" w:space="0" w:color="auto"/>
        <w:left w:val="none" w:sz="0" w:space="0" w:color="auto"/>
        <w:bottom w:val="none" w:sz="0" w:space="0" w:color="auto"/>
        <w:right w:val="none" w:sz="0" w:space="0" w:color="auto"/>
      </w:divBdr>
      <w:divsChild>
        <w:div w:id="651376228">
          <w:marLeft w:val="0"/>
          <w:marRight w:val="0"/>
          <w:marTop w:val="0"/>
          <w:marBottom w:val="0"/>
          <w:divBdr>
            <w:top w:val="none" w:sz="0" w:space="0" w:color="auto"/>
            <w:left w:val="none" w:sz="0" w:space="0" w:color="auto"/>
            <w:bottom w:val="none" w:sz="0" w:space="0" w:color="auto"/>
            <w:right w:val="none" w:sz="0" w:space="0" w:color="auto"/>
          </w:divBdr>
        </w:div>
      </w:divsChild>
    </w:div>
    <w:div w:id="910164771">
      <w:bodyDiv w:val="1"/>
      <w:marLeft w:val="0"/>
      <w:marRight w:val="0"/>
      <w:marTop w:val="0"/>
      <w:marBottom w:val="0"/>
      <w:divBdr>
        <w:top w:val="none" w:sz="0" w:space="0" w:color="auto"/>
        <w:left w:val="none" w:sz="0" w:space="0" w:color="auto"/>
        <w:bottom w:val="none" w:sz="0" w:space="0" w:color="auto"/>
        <w:right w:val="none" w:sz="0" w:space="0" w:color="auto"/>
      </w:divBdr>
      <w:divsChild>
        <w:div w:id="2113233478">
          <w:marLeft w:val="0"/>
          <w:marRight w:val="0"/>
          <w:marTop w:val="0"/>
          <w:marBottom w:val="0"/>
          <w:divBdr>
            <w:top w:val="none" w:sz="0" w:space="0" w:color="auto"/>
            <w:left w:val="none" w:sz="0" w:space="0" w:color="auto"/>
            <w:bottom w:val="none" w:sz="0" w:space="0" w:color="auto"/>
            <w:right w:val="none" w:sz="0" w:space="0" w:color="auto"/>
          </w:divBdr>
        </w:div>
      </w:divsChild>
    </w:div>
    <w:div w:id="921642067">
      <w:bodyDiv w:val="1"/>
      <w:marLeft w:val="0"/>
      <w:marRight w:val="0"/>
      <w:marTop w:val="0"/>
      <w:marBottom w:val="0"/>
      <w:divBdr>
        <w:top w:val="none" w:sz="0" w:space="0" w:color="auto"/>
        <w:left w:val="none" w:sz="0" w:space="0" w:color="auto"/>
        <w:bottom w:val="none" w:sz="0" w:space="0" w:color="auto"/>
        <w:right w:val="none" w:sz="0" w:space="0" w:color="auto"/>
      </w:divBdr>
      <w:divsChild>
        <w:div w:id="300962650">
          <w:marLeft w:val="0"/>
          <w:marRight w:val="0"/>
          <w:marTop w:val="0"/>
          <w:marBottom w:val="0"/>
          <w:divBdr>
            <w:top w:val="none" w:sz="0" w:space="0" w:color="auto"/>
            <w:left w:val="none" w:sz="0" w:space="0" w:color="auto"/>
            <w:bottom w:val="none" w:sz="0" w:space="0" w:color="auto"/>
            <w:right w:val="none" w:sz="0" w:space="0" w:color="auto"/>
          </w:divBdr>
        </w:div>
      </w:divsChild>
    </w:div>
    <w:div w:id="936140296">
      <w:bodyDiv w:val="1"/>
      <w:marLeft w:val="0"/>
      <w:marRight w:val="0"/>
      <w:marTop w:val="0"/>
      <w:marBottom w:val="0"/>
      <w:divBdr>
        <w:top w:val="none" w:sz="0" w:space="0" w:color="auto"/>
        <w:left w:val="none" w:sz="0" w:space="0" w:color="auto"/>
        <w:bottom w:val="none" w:sz="0" w:space="0" w:color="auto"/>
        <w:right w:val="none" w:sz="0" w:space="0" w:color="auto"/>
      </w:divBdr>
    </w:div>
    <w:div w:id="975139156">
      <w:bodyDiv w:val="1"/>
      <w:marLeft w:val="0"/>
      <w:marRight w:val="0"/>
      <w:marTop w:val="0"/>
      <w:marBottom w:val="0"/>
      <w:divBdr>
        <w:top w:val="none" w:sz="0" w:space="0" w:color="auto"/>
        <w:left w:val="none" w:sz="0" w:space="0" w:color="auto"/>
        <w:bottom w:val="none" w:sz="0" w:space="0" w:color="auto"/>
        <w:right w:val="none" w:sz="0" w:space="0" w:color="auto"/>
      </w:divBdr>
      <w:divsChild>
        <w:div w:id="1385182250">
          <w:marLeft w:val="0"/>
          <w:marRight w:val="0"/>
          <w:marTop w:val="0"/>
          <w:marBottom w:val="0"/>
          <w:divBdr>
            <w:top w:val="none" w:sz="0" w:space="0" w:color="auto"/>
            <w:left w:val="none" w:sz="0" w:space="0" w:color="auto"/>
            <w:bottom w:val="none" w:sz="0" w:space="0" w:color="auto"/>
            <w:right w:val="none" w:sz="0" w:space="0" w:color="auto"/>
          </w:divBdr>
        </w:div>
      </w:divsChild>
    </w:div>
    <w:div w:id="984820790">
      <w:bodyDiv w:val="1"/>
      <w:marLeft w:val="0"/>
      <w:marRight w:val="0"/>
      <w:marTop w:val="0"/>
      <w:marBottom w:val="0"/>
      <w:divBdr>
        <w:top w:val="none" w:sz="0" w:space="0" w:color="auto"/>
        <w:left w:val="none" w:sz="0" w:space="0" w:color="auto"/>
        <w:bottom w:val="none" w:sz="0" w:space="0" w:color="auto"/>
        <w:right w:val="none" w:sz="0" w:space="0" w:color="auto"/>
      </w:divBdr>
      <w:divsChild>
        <w:div w:id="757871758">
          <w:marLeft w:val="0"/>
          <w:marRight w:val="0"/>
          <w:marTop w:val="0"/>
          <w:marBottom w:val="0"/>
          <w:divBdr>
            <w:top w:val="none" w:sz="0" w:space="0" w:color="auto"/>
            <w:left w:val="none" w:sz="0" w:space="0" w:color="auto"/>
            <w:bottom w:val="none" w:sz="0" w:space="0" w:color="auto"/>
            <w:right w:val="none" w:sz="0" w:space="0" w:color="auto"/>
          </w:divBdr>
        </w:div>
      </w:divsChild>
    </w:div>
    <w:div w:id="1033388828">
      <w:bodyDiv w:val="1"/>
      <w:marLeft w:val="0"/>
      <w:marRight w:val="0"/>
      <w:marTop w:val="0"/>
      <w:marBottom w:val="0"/>
      <w:divBdr>
        <w:top w:val="none" w:sz="0" w:space="0" w:color="auto"/>
        <w:left w:val="none" w:sz="0" w:space="0" w:color="auto"/>
        <w:bottom w:val="none" w:sz="0" w:space="0" w:color="auto"/>
        <w:right w:val="none" w:sz="0" w:space="0" w:color="auto"/>
      </w:divBdr>
      <w:divsChild>
        <w:div w:id="298262595">
          <w:marLeft w:val="0"/>
          <w:marRight w:val="0"/>
          <w:marTop w:val="0"/>
          <w:marBottom w:val="0"/>
          <w:divBdr>
            <w:top w:val="none" w:sz="0" w:space="0" w:color="auto"/>
            <w:left w:val="none" w:sz="0" w:space="0" w:color="auto"/>
            <w:bottom w:val="none" w:sz="0" w:space="0" w:color="auto"/>
            <w:right w:val="none" w:sz="0" w:space="0" w:color="auto"/>
          </w:divBdr>
        </w:div>
      </w:divsChild>
    </w:div>
    <w:div w:id="1271430233">
      <w:bodyDiv w:val="1"/>
      <w:marLeft w:val="0"/>
      <w:marRight w:val="0"/>
      <w:marTop w:val="0"/>
      <w:marBottom w:val="0"/>
      <w:divBdr>
        <w:top w:val="none" w:sz="0" w:space="0" w:color="auto"/>
        <w:left w:val="none" w:sz="0" w:space="0" w:color="auto"/>
        <w:bottom w:val="none" w:sz="0" w:space="0" w:color="auto"/>
        <w:right w:val="none" w:sz="0" w:space="0" w:color="auto"/>
      </w:divBdr>
      <w:divsChild>
        <w:div w:id="1042100793">
          <w:marLeft w:val="0"/>
          <w:marRight w:val="0"/>
          <w:marTop w:val="0"/>
          <w:marBottom w:val="0"/>
          <w:divBdr>
            <w:top w:val="none" w:sz="0" w:space="0" w:color="auto"/>
            <w:left w:val="none" w:sz="0" w:space="0" w:color="auto"/>
            <w:bottom w:val="none" w:sz="0" w:space="0" w:color="auto"/>
            <w:right w:val="none" w:sz="0" w:space="0" w:color="auto"/>
          </w:divBdr>
        </w:div>
      </w:divsChild>
    </w:div>
    <w:div w:id="1322585858">
      <w:bodyDiv w:val="1"/>
      <w:marLeft w:val="0"/>
      <w:marRight w:val="0"/>
      <w:marTop w:val="0"/>
      <w:marBottom w:val="0"/>
      <w:divBdr>
        <w:top w:val="none" w:sz="0" w:space="0" w:color="auto"/>
        <w:left w:val="none" w:sz="0" w:space="0" w:color="auto"/>
        <w:bottom w:val="none" w:sz="0" w:space="0" w:color="auto"/>
        <w:right w:val="none" w:sz="0" w:space="0" w:color="auto"/>
      </w:divBdr>
      <w:divsChild>
        <w:div w:id="146673857">
          <w:marLeft w:val="0"/>
          <w:marRight w:val="0"/>
          <w:marTop w:val="0"/>
          <w:marBottom w:val="0"/>
          <w:divBdr>
            <w:top w:val="none" w:sz="0" w:space="0" w:color="auto"/>
            <w:left w:val="none" w:sz="0" w:space="0" w:color="auto"/>
            <w:bottom w:val="none" w:sz="0" w:space="0" w:color="auto"/>
            <w:right w:val="none" w:sz="0" w:space="0" w:color="auto"/>
          </w:divBdr>
        </w:div>
      </w:divsChild>
    </w:div>
    <w:div w:id="1326201896">
      <w:bodyDiv w:val="1"/>
      <w:marLeft w:val="0"/>
      <w:marRight w:val="0"/>
      <w:marTop w:val="0"/>
      <w:marBottom w:val="0"/>
      <w:divBdr>
        <w:top w:val="none" w:sz="0" w:space="0" w:color="auto"/>
        <w:left w:val="none" w:sz="0" w:space="0" w:color="auto"/>
        <w:bottom w:val="none" w:sz="0" w:space="0" w:color="auto"/>
        <w:right w:val="none" w:sz="0" w:space="0" w:color="auto"/>
      </w:divBdr>
      <w:divsChild>
        <w:div w:id="1227498374">
          <w:marLeft w:val="0"/>
          <w:marRight w:val="0"/>
          <w:marTop w:val="0"/>
          <w:marBottom w:val="0"/>
          <w:divBdr>
            <w:top w:val="none" w:sz="0" w:space="0" w:color="auto"/>
            <w:left w:val="none" w:sz="0" w:space="0" w:color="auto"/>
            <w:bottom w:val="none" w:sz="0" w:space="0" w:color="auto"/>
            <w:right w:val="none" w:sz="0" w:space="0" w:color="auto"/>
          </w:divBdr>
        </w:div>
      </w:divsChild>
    </w:div>
    <w:div w:id="1370298487">
      <w:bodyDiv w:val="1"/>
      <w:marLeft w:val="0"/>
      <w:marRight w:val="0"/>
      <w:marTop w:val="0"/>
      <w:marBottom w:val="0"/>
      <w:divBdr>
        <w:top w:val="none" w:sz="0" w:space="0" w:color="auto"/>
        <w:left w:val="none" w:sz="0" w:space="0" w:color="auto"/>
        <w:bottom w:val="none" w:sz="0" w:space="0" w:color="auto"/>
        <w:right w:val="none" w:sz="0" w:space="0" w:color="auto"/>
      </w:divBdr>
      <w:divsChild>
        <w:div w:id="305357539">
          <w:marLeft w:val="0"/>
          <w:marRight w:val="0"/>
          <w:marTop w:val="0"/>
          <w:marBottom w:val="0"/>
          <w:divBdr>
            <w:top w:val="none" w:sz="0" w:space="0" w:color="auto"/>
            <w:left w:val="none" w:sz="0" w:space="0" w:color="auto"/>
            <w:bottom w:val="none" w:sz="0" w:space="0" w:color="auto"/>
            <w:right w:val="none" w:sz="0" w:space="0" w:color="auto"/>
          </w:divBdr>
        </w:div>
      </w:divsChild>
    </w:div>
    <w:div w:id="1381399047">
      <w:bodyDiv w:val="1"/>
      <w:marLeft w:val="0"/>
      <w:marRight w:val="0"/>
      <w:marTop w:val="0"/>
      <w:marBottom w:val="0"/>
      <w:divBdr>
        <w:top w:val="none" w:sz="0" w:space="0" w:color="auto"/>
        <w:left w:val="none" w:sz="0" w:space="0" w:color="auto"/>
        <w:bottom w:val="none" w:sz="0" w:space="0" w:color="auto"/>
        <w:right w:val="none" w:sz="0" w:space="0" w:color="auto"/>
      </w:divBdr>
      <w:divsChild>
        <w:div w:id="803238611">
          <w:marLeft w:val="640"/>
          <w:marRight w:val="0"/>
          <w:marTop w:val="0"/>
          <w:marBottom w:val="0"/>
          <w:divBdr>
            <w:top w:val="none" w:sz="0" w:space="0" w:color="auto"/>
            <w:left w:val="none" w:sz="0" w:space="0" w:color="auto"/>
            <w:bottom w:val="none" w:sz="0" w:space="0" w:color="auto"/>
            <w:right w:val="none" w:sz="0" w:space="0" w:color="auto"/>
          </w:divBdr>
        </w:div>
        <w:div w:id="1001007791">
          <w:marLeft w:val="640"/>
          <w:marRight w:val="0"/>
          <w:marTop w:val="0"/>
          <w:marBottom w:val="0"/>
          <w:divBdr>
            <w:top w:val="none" w:sz="0" w:space="0" w:color="auto"/>
            <w:left w:val="none" w:sz="0" w:space="0" w:color="auto"/>
            <w:bottom w:val="none" w:sz="0" w:space="0" w:color="auto"/>
            <w:right w:val="none" w:sz="0" w:space="0" w:color="auto"/>
          </w:divBdr>
        </w:div>
        <w:div w:id="288781027">
          <w:marLeft w:val="640"/>
          <w:marRight w:val="0"/>
          <w:marTop w:val="0"/>
          <w:marBottom w:val="0"/>
          <w:divBdr>
            <w:top w:val="none" w:sz="0" w:space="0" w:color="auto"/>
            <w:left w:val="none" w:sz="0" w:space="0" w:color="auto"/>
            <w:bottom w:val="none" w:sz="0" w:space="0" w:color="auto"/>
            <w:right w:val="none" w:sz="0" w:space="0" w:color="auto"/>
          </w:divBdr>
        </w:div>
        <w:div w:id="386610008">
          <w:marLeft w:val="640"/>
          <w:marRight w:val="0"/>
          <w:marTop w:val="0"/>
          <w:marBottom w:val="0"/>
          <w:divBdr>
            <w:top w:val="none" w:sz="0" w:space="0" w:color="auto"/>
            <w:left w:val="none" w:sz="0" w:space="0" w:color="auto"/>
            <w:bottom w:val="none" w:sz="0" w:space="0" w:color="auto"/>
            <w:right w:val="none" w:sz="0" w:space="0" w:color="auto"/>
          </w:divBdr>
        </w:div>
        <w:div w:id="1098401701">
          <w:marLeft w:val="640"/>
          <w:marRight w:val="0"/>
          <w:marTop w:val="0"/>
          <w:marBottom w:val="0"/>
          <w:divBdr>
            <w:top w:val="none" w:sz="0" w:space="0" w:color="auto"/>
            <w:left w:val="none" w:sz="0" w:space="0" w:color="auto"/>
            <w:bottom w:val="none" w:sz="0" w:space="0" w:color="auto"/>
            <w:right w:val="none" w:sz="0" w:space="0" w:color="auto"/>
          </w:divBdr>
        </w:div>
        <w:div w:id="781414369">
          <w:marLeft w:val="640"/>
          <w:marRight w:val="0"/>
          <w:marTop w:val="0"/>
          <w:marBottom w:val="0"/>
          <w:divBdr>
            <w:top w:val="none" w:sz="0" w:space="0" w:color="auto"/>
            <w:left w:val="none" w:sz="0" w:space="0" w:color="auto"/>
            <w:bottom w:val="none" w:sz="0" w:space="0" w:color="auto"/>
            <w:right w:val="none" w:sz="0" w:space="0" w:color="auto"/>
          </w:divBdr>
        </w:div>
        <w:div w:id="1144543188">
          <w:marLeft w:val="640"/>
          <w:marRight w:val="0"/>
          <w:marTop w:val="0"/>
          <w:marBottom w:val="0"/>
          <w:divBdr>
            <w:top w:val="none" w:sz="0" w:space="0" w:color="auto"/>
            <w:left w:val="none" w:sz="0" w:space="0" w:color="auto"/>
            <w:bottom w:val="none" w:sz="0" w:space="0" w:color="auto"/>
            <w:right w:val="none" w:sz="0" w:space="0" w:color="auto"/>
          </w:divBdr>
        </w:div>
        <w:div w:id="300615708">
          <w:marLeft w:val="640"/>
          <w:marRight w:val="0"/>
          <w:marTop w:val="0"/>
          <w:marBottom w:val="0"/>
          <w:divBdr>
            <w:top w:val="none" w:sz="0" w:space="0" w:color="auto"/>
            <w:left w:val="none" w:sz="0" w:space="0" w:color="auto"/>
            <w:bottom w:val="none" w:sz="0" w:space="0" w:color="auto"/>
            <w:right w:val="none" w:sz="0" w:space="0" w:color="auto"/>
          </w:divBdr>
        </w:div>
        <w:div w:id="747732327">
          <w:marLeft w:val="640"/>
          <w:marRight w:val="0"/>
          <w:marTop w:val="0"/>
          <w:marBottom w:val="0"/>
          <w:divBdr>
            <w:top w:val="none" w:sz="0" w:space="0" w:color="auto"/>
            <w:left w:val="none" w:sz="0" w:space="0" w:color="auto"/>
            <w:bottom w:val="none" w:sz="0" w:space="0" w:color="auto"/>
            <w:right w:val="none" w:sz="0" w:space="0" w:color="auto"/>
          </w:divBdr>
        </w:div>
        <w:div w:id="322928532">
          <w:marLeft w:val="640"/>
          <w:marRight w:val="0"/>
          <w:marTop w:val="0"/>
          <w:marBottom w:val="0"/>
          <w:divBdr>
            <w:top w:val="none" w:sz="0" w:space="0" w:color="auto"/>
            <w:left w:val="none" w:sz="0" w:space="0" w:color="auto"/>
            <w:bottom w:val="none" w:sz="0" w:space="0" w:color="auto"/>
            <w:right w:val="none" w:sz="0" w:space="0" w:color="auto"/>
          </w:divBdr>
        </w:div>
        <w:div w:id="1936160239">
          <w:marLeft w:val="640"/>
          <w:marRight w:val="0"/>
          <w:marTop w:val="0"/>
          <w:marBottom w:val="0"/>
          <w:divBdr>
            <w:top w:val="none" w:sz="0" w:space="0" w:color="auto"/>
            <w:left w:val="none" w:sz="0" w:space="0" w:color="auto"/>
            <w:bottom w:val="none" w:sz="0" w:space="0" w:color="auto"/>
            <w:right w:val="none" w:sz="0" w:space="0" w:color="auto"/>
          </w:divBdr>
        </w:div>
        <w:div w:id="139198980">
          <w:marLeft w:val="640"/>
          <w:marRight w:val="0"/>
          <w:marTop w:val="0"/>
          <w:marBottom w:val="0"/>
          <w:divBdr>
            <w:top w:val="none" w:sz="0" w:space="0" w:color="auto"/>
            <w:left w:val="none" w:sz="0" w:space="0" w:color="auto"/>
            <w:bottom w:val="none" w:sz="0" w:space="0" w:color="auto"/>
            <w:right w:val="none" w:sz="0" w:space="0" w:color="auto"/>
          </w:divBdr>
        </w:div>
        <w:div w:id="1786535463">
          <w:marLeft w:val="640"/>
          <w:marRight w:val="0"/>
          <w:marTop w:val="0"/>
          <w:marBottom w:val="0"/>
          <w:divBdr>
            <w:top w:val="none" w:sz="0" w:space="0" w:color="auto"/>
            <w:left w:val="none" w:sz="0" w:space="0" w:color="auto"/>
            <w:bottom w:val="none" w:sz="0" w:space="0" w:color="auto"/>
            <w:right w:val="none" w:sz="0" w:space="0" w:color="auto"/>
          </w:divBdr>
        </w:div>
        <w:div w:id="297610863">
          <w:marLeft w:val="640"/>
          <w:marRight w:val="0"/>
          <w:marTop w:val="0"/>
          <w:marBottom w:val="0"/>
          <w:divBdr>
            <w:top w:val="none" w:sz="0" w:space="0" w:color="auto"/>
            <w:left w:val="none" w:sz="0" w:space="0" w:color="auto"/>
            <w:bottom w:val="none" w:sz="0" w:space="0" w:color="auto"/>
            <w:right w:val="none" w:sz="0" w:space="0" w:color="auto"/>
          </w:divBdr>
        </w:div>
        <w:div w:id="1618098259">
          <w:marLeft w:val="640"/>
          <w:marRight w:val="0"/>
          <w:marTop w:val="0"/>
          <w:marBottom w:val="0"/>
          <w:divBdr>
            <w:top w:val="none" w:sz="0" w:space="0" w:color="auto"/>
            <w:left w:val="none" w:sz="0" w:space="0" w:color="auto"/>
            <w:bottom w:val="none" w:sz="0" w:space="0" w:color="auto"/>
            <w:right w:val="none" w:sz="0" w:space="0" w:color="auto"/>
          </w:divBdr>
        </w:div>
        <w:div w:id="1820607961">
          <w:marLeft w:val="640"/>
          <w:marRight w:val="0"/>
          <w:marTop w:val="0"/>
          <w:marBottom w:val="0"/>
          <w:divBdr>
            <w:top w:val="none" w:sz="0" w:space="0" w:color="auto"/>
            <w:left w:val="none" w:sz="0" w:space="0" w:color="auto"/>
            <w:bottom w:val="none" w:sz="0" w:space="0" w:color="auto"/>
            <w:right w:val="none" w:sz="0" w:space="0" w:color="auto"/>
          </w:divBdr>
        </w:div>
        <w:div w:id="879588001">
          <w:marLeft w:val="640"/>
          <w:marRight w:val="0"/>
          <w:marTop w:val="0"/>
          <w:marBottom w:val="0"/>
          <w:divBdr>
            <w:top w:val="none" w:sz="0" w:space="0" w:color="auto"/>
            <w:left w:val="none" w:sz="0" w:space="0" w:color="auto"/>
            <w:bottom w:val="none" w:sz="0" w:space="0" w:color="auto"/>
            <w:right w:val="none" w:sz="0" w:space="0" w:color="auto"/>
          </w:divBdr>
        </w:div>
        <w:div w:id="813957679">
          <w:marLeft w:val="640"/>
          <w:marRight w:val="0"/>
          <w:marTop w:val="0"/>
          <w:marBottom w:val="0"/>
          <w:divBdr>
            <w:top w:val="none" w:sz="0" w:space="0" w:color="auto"/>
            <w:left w:val="none" w:sz="0" w:space="0" w:color="auto"/>
            <w:bottom w:val="none" w:sz="0" w:space="0" w:color="auto"/>
            <w:right w:val="none" w:sz="0" w:space="0" w:color="auto"/>
          </w:divBdr>
        </w:div>
        <w:div w:id="1415515701">
          <w:marLeft w:val="640"/>
          <w:marRight w:val="0"/>
          <w:marTop w:val="0"/>
          <w:marBottom w:val="0"/>
          <w:divBdr>
            <w:top w:val="none" w:sz="0" w:space="0" w:color="auto"/>
            <w:left w:val="none" w:sz="0" w:space="0" w:color="auto"/>
            <w:bottom w:val="none" w:sz="0" w:space="0" w:color="auto"/>
            <w:right w:val="none" w:sz="0" w:space="0" w:color="auto"/>
          </w:divBdr>
        </w:div>
        <w:div w:id="79497270">
          <w:marLeft w:val="640"/>
          <w:marRight w:val="0"/>
          <w:marTop w:val="0"/>
          <w:marBottom w:val="0"/>
          <w:divBdr>
            <w:top w:val="none" w:sz="0" w:space="0" w:color="auto"/>
            <w:left w:val="none" w:sz="0" w:space="0" w:color="auto"/>
            <w:bottom w:val="none" w:sz="0" w:space="0" w:color="auto"/>
            <w:right w:val="none" w:sz="0" w:space="0" w:color="auto"/>
          </w:divBdr>
        </w:div>
        <w:div w:id="247429934">
          <w:marLeft w:val="640"/>
          <w:marRight w:val="0"/>
          <w:marTop w:val="0"/>
          <w:marBottom w:val="0"/>
          <w:divBdr>
            <w:top w:val="none" w:sz="0" w:space="0" w:color="auto"/>
            <w:left w:val="none" w:sz="0" w:space="0" w:color="auto"/>
            <w:bottom w:val="none" w:sz="0" w:space="0" w:color="auto"/>
            <w:right w:val="none" w:sz="0" w:space="0" w:color="auto"/>
          </w:divBdr>
        </w:div>
      </w:divsChild>
    </w:div>
    <w:div w:id="1386828717">
      <w:bodyDiv w:val="1"/>
      <w:marLeft w:val="0"/>
      <w:marRight w:val="0"/>
      <w:marTop w:val="0"/>
      <w:marBottom w:val="0"/>
      <w:divBdr>
        <w:top w:val="none" w:sz="0" w:space="0" w:color="auto"/>
        <w:left w:val="none" w:sz="0" w:space="0" w:color="auto"/>
        <w:bottom w:val="none" w:sz="0" w:space="0" w:color="auto"/>
        <w:right w:val="none" w:sz="0" w:space="0" w:color="auto"/>
      </w:divBdr>
      <w:divsChild>
        <w:div w:id="925575897">
          <w:marLeft w:val="0"/>
          <w:marRight w:val="0"/>
          <w:marTop w:val="0"/>
          <w:marBottom w:val="0"/>
          <w:divBdr>
            <w:top w:val="none" w:sz="0" w:space="0" w:color="auto"/>
            <w:left w:val="none" w:sz="0" w:space="0" w:color="auto"/>
            <w:bottom w:val="none" w:sz="0" w:space="0" w:color="auto"/>
            <w:right w:val="none" w:sz="0" w:space="0" w:color="auto"/>
          </w:divBdr>
        </w:div>
      </w:divsChild>
    </w:div>
    <w:div w:id="1417242887">
      <w:bodyDiv w:val="1"/>
      <w:marLeft w:val="0"/>
      <w:marRight w:val="0"/>
      <w:marTop w:val="0"/>
      <w:marBottom w:val="0"/>
      <w:divBdr>
        <w:top w:val="none" w:sz="0" w:space="0" w:color="auto"/>
        <w:left w:val="none" w:sz="0" w:space="0" w:color="auto"/>
        <w:bottom w:val="none" w:sz="0" w:space="0" w:color="auto"/>
        <w:right w:val="none" w:sz="0" w:space="0" w:color="auto"/>
      </w:divBdr>
      <w:divsChild>
        <w:div w:id="921836641">
          <w:marLeft w:val="640"/>
          <w:marRight w:val="0"/>
          <w:marTop w:val="0"/>
          <w:marBottom w:val="0"/>
          <w:divBdr>
            <w:top w:val="none" w:sz="0" w:space="0" w:color="auto"/>
            <w:left w:val="none" w:sz="0" w:space="0" w:color="auto"/>
            <w:bottom w:val="none" w:sz="0" w:space="0" w:color="auto"/>
            <w:right w:val="none" w:sz="0" w:space="0" w:color="auto"/>
          </w:divBdr>
        </w:div>
        <w:div w:id="930746182">
          <w:marLeft w:val="640"/>
          <w:marRight w:val="0"/>
          <w:marTop w:val="0"/>
          <w:marBottom w:val="0"/>
          <w:divBdr>
            <w:top w:val="none" w:sz="0" w:space="0" w:color="auto"/>
            <w:left w:val="none" w:sz="0" w:space="0" w:color="auto"/>
            <w:bottom w:val="none" w:sz="0" w:space="0" w:color="auto"/>
            <w:right w:val="none" w:sz="0" w:space="0" w:color="auto"/>
          </w:divBdr>
        </w:div>
        <w:div w:id="2056851415">
          <w:marLeft w:val="640"/>
          <w:marRight w:val="0"/>
          <w:marTop w:val="0"/>
          <w:marBottom w:val="0"/>
          <w:divBdr>
            <w:top w:val="none" w:sz="0" w:space="0" w:color="auto"/>
            <w:left w:val="none" w:sz="0" w:space="0" w:color="auto"/>
            <w:bottom w:val="none" w:sz="0" w:space="0" w:color="auto"/>
            <w:right w:val="none" w:sz="0" w:space="0" w:color="auto"/>
          </w:divBdr>
        </w:div>
        <w:div w:id="756050817">
          <w:marLeft w:val="640"/>
          <w:marRight w:val="0"/>
          <w:marTop w:val="0"/>
          <w:marBottom w:val="0"/>
          <w:divBdr>
            <w:top w:val="none" w:sz="0" w:space="0" w:color="auto"/>
            <w:left w:val="none" w:sz="0" w:space="0" w:color="auto"/>
            <w:bottom w:val="none" w:sz="0" w:space="0" w:color="auto"/>
            <w:right w:val="none" w:sz="0" w:space="0" w:color="auto"/>
          </w:divBdr>
        </w:div>
        <w:div w:id="1718434676">
          <w:marLeft w:val="640"/>
          <w:marRight w:val="0"/>
          <w:marTop w:val="0"/>
          <w:marBottom w:val="0"/>
          <w:divBdr>
            <w:top w:val="none" w:sz="0" w:space="0" w:color="auto"/>
            <w:left w:val="none" w:sz="0" w:space="0" w:color="auto"/>
            <w:bottom w:val="none" w:sz="0" w:space="0" w:color="auto"/>
            <w:right w:val="none" w:sz="0" w:space="0" w:color="auto"/>
          </w:divBdr>
        </w:div>
        <w:div w:id="1726101358">
          <w:marLeft w:val="640"/>
          <w:marRight w:val="0"/>
          <w:marTop w:val="0"/>
          <w:marBottom w:val="0"/>
          <w:divBdr>
            <w:top w:val="none" w:sz="0" w:space="0" w:color="auto"/>
            <w:left w:val="none" w:sz="0" w:space="0" w:color="auto"/>
            <w:bottom w:val="none" w:sz="0" w:space="0" w:color="auto"/>
            <w:right w:val="none" w:sz="0" w:space="0" w:color="auto"/>
          </w:divBdr>
        </w:div>
        <w:div w:id="265843116">
          <w:marLeft w:val="640"/>
          <w:marRight w:val="0"/>
          <w:marTop w:val="0"/>
          <w:marBottom w:val="0"/>
          <w:divBdr>
            <w:top w:val="none" w:sz="0" w:space="0" w:color="auto"/>
            <w:left w:val="none" w:sz="0" w:space="0" w:color="auto"/>
            <w:bottom w:val="none" w:sz="0" w:space="0" w:color="auto"/>
            <w:right w:val="none" w:sz="0" w:space="0" w:color="auto"/>
          </w:divBdr>
        </w:div>
        <w:div w:id="1811626335">
          <w:marLeft w:val="640"/>
          <w:marRight w:val="0"/>
          <w:marTop w:val="0"/>
          <w:marBottom w:val="0"/>
          <w:divBdr>
            <w:top w:val="none" w:sz="0" w:space="0" w:color="auto"/>
            <w:left w:val="none" w:sz="0" w:space="0" w:color="auto"/>
            <w:bottom w:val="none" w:sz="0" w:space="0" w:color="auto"/>
            <w:right w:val="none" w:sz="0" w:space="0" w:color="auto"/>
          </w:divBdr>
        </w:div>
        <w:div w:id="373576080">
          <w:marLeft w:val="640"/>
          <w:marRight w:val="0"/>
          <w:marTop w:val="0"/>
          <w:marBottom w:val="0"/>
          <w:divBdr>
            <w:top w:val="none" w:sz="0" w:space="0" w:color="auto"/>
            <w:left w:val="none" w:sz="0" w:space="0" w:color="auto"/>
            <w:bottom w:val="none" w:sz="0" w:space="0" w:color="auto"/>
            <w:right w:val="none" w:sz="0" w:space="0" w:color="auto"/>
          </w:divBdr>
        </w:div>
        <w:div w:id="404500965">
          <w:marLeft w:val="640"/>
          <w:marRight w:val="0"/>
          <w:marTop w:val="0"/>
          <w:marBottom w:val="0"/>
          <w:divBdr>
            <w:top w:val="none" w:sz="0" w:space="0" w:color="auto"/>
            <w:left w:val="none" w:sz="0" w:space="0" w:color="auto"/>
            <w:bottom w:val="none" w:sz="0" w:space="0" w:color="auto"/>
            <w:right w:val="none" w:sz="0" w:space="0" w:color="auto"/>
          </w:divBdr>
        </w:div>
        <w:div w:id="935863454">
          <w:marLeft w:val="640"/>
          <w:marRight w:val="0"/>
          <w:marTop w:val="0"/>
          <w:marBottom w:val="0"/>
          <w:divBdr>
            <w:top w:val="none" w:sz="0" w:space="0" w:color="auto"/>
            <w:left w:val="none" w:sz="0" w:space="0" w:color="auto"/>
            <w:bottom w:val="none" w:sz="0" w:space="0" w:color="auto"/>
            <w:right w:val="none" w:sz="0" w:space="0" w:color="auto"/>
          </w:divBdr>
        </w:div>
        <w:div w:id="1325356819">
          <w:marLeft w:val="640"/>
          <w:marRight w:val="0"/>
          <w:marTop w:val="0"/>
          <w:marBottom w:val="0"/>
          <w:divBdr>
            <w:top w:val="none" w:sz="0" w:space="0" w:color="auto"/>
            <w:left w:val="none" w:sz="0" w:space="0" w:color="auto"/>
            <w:bottom w:val="none" w:sz="0" w:space="0" w:color="auto"/>
            <w:right w:val="none" w:sz="0" w:space="0" w:color="auto"/>
          </w:divBdr>
        </w:div>
        <w:div w:id="288704062">
          <w:marLeft w:val="640"/>
          <w:marRight w:val="0"/>
          <w:marTop w:val="0"/>
          <w:marBottom w:val="0"/>
          <w:divBdr>
            <w:top w:val="none" w:sz="0" w:space="0" w:color="auto"/>
            <w:left w:val="none" w:sz="0" w:space="0" w:color="auto"/>
            <w:bottom w:val="none" w:sz="0" w:space="0" w:color="auto"/>
            <w:right w:val="none" w:sz="0" w:space="0" w:color="auto"/>
          </w:divBdr>
        </w:div>
        <w:div w:id="1486705711">
          <w:marLeft w:val="640"/>
          <w:marRight w:val="0"/>
          <w:marTop w:val="0"/>
          <w:marBottom w:val="0"/>
          <w:divBdr>
            <w:top w:val="none" w:sz="0" w:space="0" w:color="auto"/>
            <w:left w:val="none" w:sz="0" w:space="0" w:color="auto"/>
            <w:bottom w:val="none" w:sz="0" w:space="0" w:color="auto"/>
            <w:right w:val="none" w:sz="0" w:space="0" w:color="auto"/>
          </w:divBdr>
        </w:div>
        <w:div w:id="845095845">
          <w:marLeft w:val="640"/>
          <w:marRight w:val="0"/>
          <w:marTop w:val="0"/>
          <w:marBottom w:val="0"/>
          <w:divBdr>
            <w:top w:val="none" w:sz="0" w:space="0" w:color="auto"/>
            <w:left w:val="none" w:sz="0" w:space="0" w:color="auto"/>
            <w:bottom w:val="none" w:sz="0" w:space="0" w:color="auto"/>
            <w:right w:val="none" w:sz="0" w:space="0" w:color="auto"/>
          </w:divBdr>
        </w:div>
        <w:div w:id="203369609">
          <w:marLeft w:val="640"/>
          <w:marRight w:val="0"/>
          <w:marTop w:val="0"/>
          <w:marBottom w:val="0"/>
          <w:divBdr>
            <w:top w:val="none" w:sz="0" w:space="0" w:color="auto"/>
            <w:left w:val="none" w:sz="0" w:space="0" w:color="auto"/>
            <w:bottom w:val="none" w:sz="0" w:space="0" w:color="auto"/>
            <w:right w:val="none" w:sz="0" w:space="0" w:color="auto"/>
          </w:divBdr>
        </w:div>
        <w:div w:id="629751567">
          <w:marLeft w:val="640"/>
          <w:marRight w:val="0"/>
          <w:marTop w:val="0"/>
          <w:marBottom w:val="0"/>
          <w:divBdr>
            <w:top w:val="none" w:sz="0" w:space="0" w:color="auto"/>
            <w:left w:val="none" w:sz="0" w:space="0" w:color="auto"/>
            <w:bottom w:val="none" w:sz="0" w:space="0" w:color="auto"/>
            <w:right w:val="none" w:sz="0" w:space="0" w:color="auto"/>
          </w:divBdr>
        </w:div>
        <w:div w:id="826897704">
          <w:marLeft w:val="640"/>
          <w:marRight w:val="0"/>
          <w:marTop w:val="0"/>
          <w:marBottom w:val="0"/>
          <w:divBdr>
            <w:top w:val="none" w:sz="0" w:space="0" w:color="auto"/>
            <w:left w:val="none" w:sz="0" w:space="0" w:color="auto"/>
            <w:bottom w:val="none" w:sz="0" w:space="0" w:color="auto"/>
            <w:right w:val="none" w:sz="0" w:space="0" w:color="auto"/>
          </w:divBdr>
        </w:div>
        <w:div w:id="615911414">
          <w:marLeft w:val="640"/>
          <w:marRight w:val="0"/>
          <w:marTop w:val="0"/>
          <w:marBottom w:val="0"/>
          <w:divBdr>
            <w:top w:val="none" w:sz="0" w:space="0" w:color="auto"/>
            <w:left w:val="none" w:sz="0" w:space="0" w:color="auto"/>
            <w:bottom w:val="none" w:sz="0" w:space="0" w:color="auto"/>
            <w:right w:val="none" w:sz="0" w:space="0" w:color="auto"/>
          </w:divBdr>
        </w:div>
      </w:divsChild>
    </w:div>
    <w:div w:id="1424960761">
      <w:bodyDiv w:val="1"/>
      <w:marLeft w:val="0"/>
      <w:marRight w:val="0"/>
      <w:marTop w:val="0"/>
      <w:marBottom w:val="0"/>
      <w:divBdr>
        <w:top w:val="none" w:sz="0" w:space="0" w:color="auto"/>
        <w:left w:val="none" w:sz="0" w:space="0" w:color="auto"/>
        <w:bottom w:val="none" w:sz="0" w:space="0" w:color="auto"/>
        <w:right w:val="none" w:sz="0" w:space="0" w:color="auto"/>
      </w:divBdr>
    </w:div>
    <w:div w:id="1437673407">
      <w:bodyDiv w:val="1"/>
      <w:marLeft w:val="0"/>
      <w:marRight w:val="0"/>
      <w:marTop w:val="0"/>
      <w:marBottom w:val="0"/>
      <w:divBdr>
        <w:top w:val="none" w:sz="0" w:space="0" w:color="auto"/>
        <w:left w:val="none" w:sz="0" w:space="0" w:color="auto"/>
        <w:bottom w:val="none" w:sz="0" w:space="0" w:color="auto"/>
        <w:right w:val="none" w:sz="0" w:space="0" w:color="auto"/>
      </w:divBdr>
      <w:divsChild>
        <w:div w:id="210773002">
          <w:marLeft w:val="640"/>
          <w:marRight w:val="0"/>
          <w:marTop w:val="0"/>
          <w:marBottom w:val="0"/>
          <w:divBdr>
            <w:top w:val="none" w:sz="0" w:space="0" w:color="auto"/>
            <w:left w:val="none" w:sz="0" w:space="0" w:color="auto"/>
            <w:bottom w:val="none" w:sz="0" w:space="0" w:color="auto"/>
            <w:right w:val="none" w:sz="0" w:space="0" w:color="auto"/>
          </w:divBdr>
        </w:div>
        <w:div w:id="801726045">
          <w:marLeft w:val="640"/>
          <w:marRight w:val="0"/>
          <w:marTop w:val="0"/>
          <w:marBottom w:val="0"/>
          <w:divBdr>
            <w:top w:val="none" w:sz="0" w:space="0" w:color="auto"/>
            <w:left w:val="none" w:sz="0" w:space="0" w:color="auto"/>
            <w:bottom w:val="none" w:sz="0" w:space="0" w:color="auto"/>
            <w:right w:val="none" w:sz="0" w:space="0" w:color="auto"/>
          </w:divBdr>
        </w:div>
        <w:div w:id="1288510110">
          <w:marLeft w:val="640"/>
          <w:marRight w:val="0"/>
          <w:marTop w:val="0"/>
          <w:marBottom w:val="0"/>
          <w:divBdr>
            <w:top w:val="none" w:sz="0" w:space="0" w:color="auto"/>
            <w:left w:val="none" w:sz="0" w:space="0" w:color="auto"/>
            <w:bottom w:val="none" w:sz="0" w:space="0" w:color="auto"/>
            <w:right w:val="none" w:sz="0" w:space="0" w:color="auto"/>
          </w:divBdr>
        </w:div>
        <w:div w:id="754472402">
          <w:marLeft w:val="640"/>
          <w:marRight w:val="0"/>
          <w:marTop w:val="0"/>
          <w:marBottom w:val="0"/>
          <w:divBdr>
            <w:top w:val="none" w:sz="0" w:space="0" w:color="auto"/>
            <w:left w:val="none" w:sz="0" w:space="0" w:color="auto"/>
            <w:bottom w:val="none" w:sz="0" w:space="0" w:color="auto"/>
            <w:right w:val="none" w:sz="0" w:space="0" w:color="auto"/>
          </w:divBdr>
        </w:div>
        <w:div w:id="2091735228">
          <w:marLeft w:val="640"/>
          <w:marRight w:val="0"/>
          <w:marTop w:val="0"/>
          <w:marBottom w:val="0"/>
          <w:divBdr>
            <w:top w:val="none" w:sz="0" w:space="0" w:color="auto"/>
            <w:left w:val="none" w:sz="0" w:space="0" w:color="auto"/>
            <w:bottom w:val="none" w:sz="0" w:space="0" w:color="auto"/>
            <w:right w:val="none" w:sz="0" w:space="0" w:color="auto"/>
          </w:divBdr>
        </w:div>
        <w:div w:id="1137990256">
          <w:marLeft w:val="640"/>
          <w:marRight w:val="0"/>
          <w:marTop w:val="0"/>
          <w:marBottom w:val="0"/>
          <w:divBdr>
            <w:top w:val="none" w:sz="0" w:space="0" w:color="auto"/>
            <w:left w:val="none" w:sz="0" w:space="0" w:color="auto"/>
            <w:bottom w:val="none" w:sz="0" w:space="0" w:color="auto"/>
            <w:right w:val="none" w:sz="0" w:space="0" w:color="auto"/>
          </w:divBdr>
        </w:div>
        <w:div w:id="239171030">
          <w:marLeft w:val="640"/>
          <w:marRight w:val="0"/>
          <w:marTop w:val="0"/>
          <w:marBottom w:val="0"/>
          <w:divBdr>
            <w:top w:val="none" w:sz="0" w:space="0" w:color="auto"/>
            <w:left w:val="none" w:sz="0" w:space="0" w:color="auto"/>
            <w:bottom w:val="none" w:sz="0" w:space="0" w:color="auto"/>
            <w:right w:val="none" w:sz="0" w:space="0" w:color="auto"/>
          </w:divBdr>
        </w:div>
        <w:div w:id="1120413016">
          <w:marLeft w:val="640"/>
          <w:marRight w:val="0"/>
          <w:marTop w:val="0"/>
          <w:marBottom w:val="0"/>
          <w:divBdr>
            <w:top w:val="none" w:sz="0" w:space="0" w:color="auto"/>
            <w:left w:val="none" w:sz="0" w:space="0" w:color="auto"/>
            <w:bottom w:val="none" w:sz="0" w:space="0" w:color="auto"/>
            <w:right w:val="none" w:sz="0" w:space="0" w:color="auto"/>
          </w:divBdr>
        </w:div>
        <w:div w:id="863396891">
          <w:marLeft w:val="640"/>
          <w:marRight w:val="0"/>
          <w:marTop w:val="0"/>
          <w:marBottom w:val="0"/>
          <w:divBdr>
            <w:top w:val="none" w:sz="0" w:space="0" w:color="auto"/>
            <w:left w:val="none" w:sz="0" w:space="0" w:color="auto"/>
            <w:bottom w:val="none" w:sz="0" w:space="0" w:color="auto"/>
            <w:right w:val="none" w:sz="0" w:space="0" w:color="auto"/>
          </w:divBdr>
        </w:div>
        <w:div w:id="255021957">
          <w:marLeft w:val="640"/>
          <w:marRight w:val="0"/>
          <w:marTop w:val="0"/>
          <w:marBottom w:val="0"/>
          <w:divBdr>
            <w:top w:val="none" w:sz="0" w:space="0" w:color="auto"/>
            <w:left w:val="none" w:sz="0" w:space="0" w:color="auto"/>
            <w:bottom w:val="none" w:sz="0" w:space="0" w:color="auto"/>
            <w:right w:val="none" w:sz="0" w:space="0" w:color="auto"/>
          </w:divBdr>
        </w:div>
        <w:div w:id="649405637">
          <w:marLeft w:val="640"/>
          <w:marRight w:val="0"/>
          <w:marTop w:val="0"/>
          <w:marBottom w:val="0"/>
          <w:divBdr>
            <w:top w:val="none" w:sz="0" w:space="0" w:color="auto"/>
            <w:left w:val="none" w:sz="0" w:space="0" w:color="auto"/>
            <w:bottom w:val="none" w:sz="0" w:space="0" w:color="auto"/>
            <w:right w:val="none" w:sz="0" w:space="0" w:color="auto"/>
          </w:divBdr>
        </w:div>
        <w:div w:id="474839435">
          <w:marLeft w:val="640"/>
          <w:marRight w:val="0"/>
          <w:marTop w:val="0"/>
          <w:marBottom w:val="0"/>
          <w:divBdr>
            <w:top w:val="none" w:sz="0" w:space="0" w:color="auto"/>
            <w:left w:val="none" w:sz="0" w:space="0" w:color="auto"/>
            <w:bottom w:val="none" w:sz="0" w:space="0" w:color="auto"/>
            <w:right w:val="none" w:sz="0" w:space="0" w:color="auto"/>
          </w:divBdr>
        </w:div>
        <w:div w:id="1999382669">
          <w:marLeft w:val="640"/>
          <w:marRight w:val="0"/>
          <w:marTop w:val="0"/>
          <w:marBottom w:val="0"/>
          <w:divBdr>
            <w:top w:val="none" w:sz="0" w:space="0" w:color="auto"/>
            <w:left w:val="none" w:sz="0" w:space="0" w:color="auto"/>
            <w:bottom w:val="none" w:sz="0" w:space="0" w:color="auto"/>
            <w:right w:val="none" w:sz="0" w:space="0" w:color="auto"/>
          </w:divBdr>
        </w:div>
        <w:div w:id="862326791">
          <w:marLeft w:val="640"/>
          <w:marRight w:val="0"/>
          <w:marTop w:val="0"/>
          <w:marBottom w:val="0"/>
          <w:divBdr>
            <w:top w:val="none" w:sz="0" w:space="0" w:color="auto"/>
            <w:left w:val="none" w:sz="0" w:space="0" w:color="auto"/>
            <w:bottom w:val="none" w:sz="0" w:space="0" w:color="auto"/>
            <w:right w:val="none" w:sz="0" w:space="0" w:color="auto"/>
          </w:divBdr>
        </w:div>
        <w:div w:id="1846507808">
          <w:marLeft w:val="640"/>
          <w:marRight w:val="0"/>
          <w:marTop w:val="0"/>
          <w:marBottom w:val="0"/>
          <w:divBdr>
            <w:top w:val="none" w:sz="0" w:space="0" w:color="auto"/>
            <w:left w:val="none" w:sz="0" w:space="0" w:color="auto"/>
            <w:bottom w:val="none" w:sz="0" w:space="0" w:color="auto"/>
            <w:right w:val="none" w:sz="0" w:space="0" w:color="auto"/>
          </w:divBdr>
        </w:div>
        <w:div w:id="1660108383">
          <w:marLeft w:val="640"/>
          <w:marRight w:val="0"/>
          <w:marTop w:val="0"/>
          <w:marBottom w:val="0"/>
          <w:divBdr>
            <w:top w:val="none" w:sz="0" w:space="0" w:color="auto"/>
            <w:left w:val="none" w:sz="0" w:space="0" w:color="auto"/>
            <w:bottom w:val="none" w:sz="0" w:space="0" w:color="auto"/>
            <w:right w:val="none" w:sz="0" w:space="0" w:color="auto"/>
          </w:divBdr>
        </w:div>
        <w:div w:id="1835602764">
          <w:marLeft w:val="640"/>
          <w:marRight w:val="0"/>
          <w:marTop w:val="0"/>
          <w:marBottom w:val="0"/>
          <w:divBdr>
            <w:top w:val="none" w:sz="0" w:space="0" w:color="auto"/>
            <w:left w:val="none" w:sz="0" w:space="0" w:color="auto"/>
            <w:bottom w:val="none" w:sz="0" w:space="0" w:color="auto"/>
            <w:right w:val="none" w:sz="0" w:space="0" w:color="auto"/>
          </w:divBdr>
        </w:div>
        <w:div w:id="1574005894">
          <w:marLeft w:val="640"/>
          <w:marRight w:val="0"/>
          <w:marTop w:val="0"/>
          <w:marBottom w:val="0"/>
          <w:divBdr>
            <w:top w:val="none" w:sz="0" w:space="0" w:color="auto"/>
            <w:left w:val="none" w:sz="0" w:space="0" w:color="auto"/>
            <w:bottom w:val="none" w:sz="0" w:space="0" w:color="auto"/>
            <w:right w:val="none" w:sz="0" w:space="0" w:color="auto"/>
          </w:divBdr>
        </w:div>
        <w:div w:id="115107361">
          <w:marLeft w:val="640"/>
          <w:marRight w:val="0"/>
          <w:marTop w:val="0"/>
          <w:marBottom w:val="0"/>
          <w:divBdr>
            <w:top w:val="none" w:sz="0" w:space="0" w:color="auto"/>
            <w:left w:val="none" w:sz="0" w:space="0" w:color="auto"/>
            <w:bottom w:val="none" w:sz="0" w:space="0" w:color="auto"/>
            <w:right w:val="none" w:sz="0" w:space="0" w:color="auto"/>
          </w:divBdr>
        </w:div>
        <w:div w:id="713584215">
          <w:marLeft w:val="640"/>
          <w:marRight w:val="0"/>
          <w:marTop w:val="0"/>
          <w:marBottom w:val="0"/>
          <w:divBdr>
            <w:top w:val="none" w:sz="0" w:space="0" w:color="auto"/>
            <w:left w:val="none" w:sz="0" w:space="0" w:color="auto"/>
            <w:bottom w:val="none" w:sz="0" w:space="0" w:color="auto"/>
            <w:right w:val="none" w:sz="0" w:space="0" w:color="auto"/>
          </w:divBdr>
        </w:div>
        <w:div w:id="953095485">
          <w:marLeft w:val="640"/>
          <w:marRight w:val="0"/>
          <w:marTop w:val="0"/>
          <w:marBottom w:val="0"/>
          <w:divBdr>
            <w:top w:val="none" w:sz="0" w:space="0" w:color="auto"/>
            <w:left w:val="none" w:sz="0" w:space="0" w:color="auto"/>
            <w:bottom w:val="none" w:sz="0" w:space="0" w:color="auto"/>
            <w:right w:val="none" w:sz="0" w:space="0" w:color="auto"/>
          </w:divBdr>
        </w:div>
      </w:divsChild>
    </w:div>
    <w:div w:id="1502310805">
      <w:bodyDiv w:val="1"/>
      <w:marLeft w:val="0"/>
      <w:marRight w:val="0"/>
      <w:marTop w:val="0"/>
      <w:marBottom w:val="0"/>
      <w:divBdr>
        <w:top w:val="none" w:sz="0" w:space="0" w:color="auto"/>
        <w:left w:val="none" w:sz="0" w:space="0" w:color="auto"/>
        <w:bottom w:val="none" w:sz="0" w:space="0" w:color="auto"/>
        <w:right w:val="none" w:sz="0" w:space="0" w:color="auto"/>
      </w:divBdr>
      <w:divsChild>
        <w:div w:id="1293974472">
          <w:marLeft w:val="0"/>
          <w:marRight w:val="0"/>
          <w:marTop w:val="0"/>
          <w:marBottom w:val="0"/>
          <w:divBdr>
            <w:top w:val="none" w:sz="0" w:space="0" w:color="auto"/>
            <w:left w:val="none" w:sz="0" w:space="0" w:color="auto"/>
            <w:bottom w:val="none" w:sz="0" w:space="0" w:color="auto"/>
            <w:right w:val="none" w:sz="0" w:space="0" w:color="auto"/>
          </w:divBdr>
        </w:div>
      </w:divsChild>
    </w:div>
    <w:div w:id="1528983301">
      <w:bodyDiv w:val="1"/>
      <w:marLeft w:val="0"/>
      <w:marRight w:val="0"/>
      <w:marTop w:val="0"/>
      <w:marBottom w:val="0"/>
      <w:divBdr>
        <w:top w:val="none" w:sz="0" w:space="0" w:color="auto"/>
        <w:left w:val="none" w:sz="0" w:space="0" w:color="auto"/>
        <w:bottom w:val="none" w:sz="0" w:space="0" w:color="auto"/>
        <w:right w:val="none" w:sz="0" w:space="0" w:color="auto"/>
      </w:divBdr>
      <w:divsChild>
        <w:div w:id="2030637931">
          <w:marLeft w:val="640"/>
          <w:marRight w:val="0"/>
          <w:marTop w:val="0"/>
          <w:marBottom w:val="0"/>
          <w:divBdr>
            <w:top w:val="none" w:sz="0" w:space="0" w:color="auto"/>
            <w:left w:val="none" w:sz="0" w:space="0" w:color="auto"/>
            <w:bottom w:val="none" w:sz="0" w:space="0" w:color="auto"/>
            <w:right w:val="none" w:sz="0" w:space="0" w:color="auto"/>
          </w:divBdr>
        </w:div>
        <w:div w:id="268124579">
          <w:marLeft w:val="640"/>
          <w:marRight w:val="0"/>
          <w:marTop w:val="0"/>
          <w:marBottom w:val="0"/>
          <w:divBdr>
            <w:top w:val="none" w:sz="0" w:space="0" w:color="auto"/>
            <w:left w:val="none" w:sz="0" w:space="0" w:color="auto"/>
            <w:bottom w:val="none" w:sz="0" w:space="0" w:color="auto"/>
            <w:right w:val="none" w:sz="0" w:space="0" w:color="auto"/>
          </w:divBdr>
        </w:div>
        <w:div w:id="748118310">
          <w:marLeft w:val="640"/>
          <w:marRight w:val="0"/>
          <w:marTop w:val="0"/>
          <w:marBottom w:val="0"/>
          <w:divBdr>
            <w:top w:val="none" w:sz="0" w:space="0" w:color="auto"/>
            <w:left w:val="none" w:sz="0" w:space="0" w:color="auto"/>
            <w:bottom w:val="none" w:sz="0" w:space="0" w:color="auto"/>
            <w:right w:val="none" w:sz="0" w:space="0" w:color="auto"/>
          </w:divBdr>
        </w:div>
        <w:div w:id="175732736">
          <w:marLeft w:val="640"/>
          <w:marRight w:val="0"/>
          <w:marTop w:val="0"/>
          <w:marBottom w:val="0"/>
          <w:divBdr>
            <w:top w:val="none" w:sz="0" w:space="0" w:color="auto"/>
            <w:left w:val="none" w:sz="0" w:space="0" w:color="auto"/>
            <w:bottom w:val="none" w:sz="0" w:space="0" w:color="auto"/>
            <w:right w:val="none" w:sz="0" w:space="0" w:color="auto"/>
          </w:divBdr>
        </w:div>
        <w:div w:id="876544956">
          <w:marLeft w:val="640"/>
          <w:marRight w:val="0"/>
          <w:marTop w:val="0"/>
          <w:marBottom w:val="0"/>
          <w:divBdr>
            <w:top w:val="none" w:sz="0" w:space="0" w:color="auto"/>
            <w:left w:val="none" w:sz="0" w:space="0" w:color="auto"/>
            <w:bottom w:val="none" w:sz="0" w:space="0" w:color="auto"/>
            <w:right w:val="none" w:sz="0" w:space="0" w:color="auto"/>
          </w:divBdr>
        </w:div>
        <w:div w:id="1304777653">
          <w:marLeft w:val="640"/>
          <w:marRight w:val="0"/>
          <w:marTop w:val="0"/>
          <w:marBottom w:val="0"/>
          <w:divBdr>
            <w:top w:val="none" w:sz="0" w:space="0" w:color="auto"/>
            <w:left w:val="none" w:sz="0" w:space="0" w:color="auto"/>
            <w:bottom w:val="none" w:sz="0" w:space="0" w:color="auto"/>
            <w:right w:val="none" w:sz="0" w:space="0" w:color="auto"/>
          </w:divBdr>
        </w:div>
        <w:div w:id="1800758104">
          <w:marLeft w:val="640"/>
          <w:marRight w:val="0"/>
          <w:marTop w:val="0"/>
          <w:marBottom w:val="0"/>
          <w:divBdr>
            <w:top w:val="none" w:sz="0" w:space="0" w:color="auto"/>
            <w:left w:val="none" w:sz="0" w:space="0" w:color="auto"/>
            <w:bottom w:val="none" w:sz="0" w:space="0" w:color="auto"/>
            <w:right w:val="none" w:sz="0" w:space="0" w:color="auto"/>
          </w:divBdr>
        </w:div>
        <w:div w:id="970525472">
          <w:marLeft w:val="640"/>
          <w:marRight w:val="0"/>
          <w:marTop w:val="0"/>
          <w:marBottom w:val="0"/>
          <w:divBdr>
            <w:top w:val="none" w:sz="0" w:space="0" w:color="auto"/>
            <w:left w:val="none" w:sz="0" w:space="0" w:color="auto"/>
            <w:bottom w:val="none" w:sz="0" w:space="0" w:color="auto"/>
            <w:right w:val="none" w:sz="0" w:space="0" w:color="auto"/>
          </w:divBdr>
        </w:div>
        <w:div w:id="1354846468">
          <w:marLeft w:val="640"/>
          <w:marRight w:val="0"/>
          <w:marTop w:val="0"/>
          <w:marBottom w:val="0"/>
          <w:divBdr>
            <w:top w:val="none" w:sz="0" w:space="0" w:color="auto"/>
            <w:left w:val="none" w:sz="0" w:space="0" w:color="auto"/>
            <w:bottom w:val="none" w:sz="0" w:space="0" w:color="auto"/>
            <w:right w:val="none" w:sz="0" w:space="0" w:color="auto"/>
          </w:divBdr>
        </w:div>
        <w:div w:id="363217891">
          <w:marLeft w:val="640"/>
          <w:marRight w:val="0"/>
          <w:marTop w:val="0"/>
          <w:marBottom w:val="0"/>
          <w:divBdr>
            <w:top w:val="none" w:sz="0" w:space="0" w:color="auto"/>
            <w:left w:val="none" w:sz="0" w:space="0" w:color="auto"/>
            <w:bottom w:val="none" w:sz="0" w:space="0" w:color="auto"/>
            <w:right w:val="none" w:sz="0" w:space="0" w:color="auto"/>
          </w:divBdr>
        </w:div>
        <w:div w:id="2136368416">
          <w:marLeft w:val="640"/>
          <w:marRight w:val="0"/>
          <w:marTop w:val="0"/>
          <w:marBottom w:val="0"/>
          <w:divBdr>
            <w:top w:val="none" w:sz="0" w:space="0" w:color="auto"/>
            <w:left w:val="none" w:sz="0" w:space="0" w:color="auto"/>
            <w:bottom w:val="none" w:sz="0" w:space="0" w:color="auto"/>
            <w:right w:val="none" w:sz="0" w:space="0" w:color="auto"/>
          </w:divBdr>
        </w:div>
        <w:div w:id="405961142">
          <w:marLeft w:val="640"/>
          <w:marRight w:val="0"/>
          <w:marTop w:val="0"/>
          <w:marBottom w:val="0"/>
          <w:divBdr>
            <w:top w:val="none" w:sz="0" w:space="0" w:color="auto"/>
            <w:left w:val="none" w:sz="0" w:space="0" w:color="auto"/>
            <w:bottom w:val="none" w:sz="0" w:space="0" w:color="auto"/>
            <w:right w:val="none" w:sz="0" w:space="0" w:color="auto"/>
          </w:divBdr>
        </w:div>
        <w:div w:id="1917663334">
          <w:marLeft w:val="640"/>
          <w:marRight w:val="0"/>
          <w:marTop w:val="0"/>
          <w:marBottom w:val="0"/>
          <w:divBdr>
            <w:top w:val="none" w:sz="0" w:space="0" w:color="auto"/>
            <w:left w:val="none" w:sz="0" w:space="0" w:color="auto"/>
            <w:bottom w:val="none" w:sz="0" w:space="0" w:color="auto"/>
            <w:right w:val="none" w:sz="0" w:space="0" w:color="auto"/>
          </w:divBdr>
        </w:div>
        <w:div w:id="1255089932">
          <w:marLeft w:val="640"/>
          <w:marRight w:val="0"/>
          <w:marTop w:val="0"/>
          <w:marBottom w:val="0"/>
          <w:divBdr>
            <w:top w:val="none" w:sz="0" w:space="0" w:color="auto"/>
            <w:left w:val="none" w:sz="0" w:space="0" w:color="auto"/>
            <w:bottom w:val="none" w:sz="0" w:space="0" w:color="auto"/>
            <w:right w:val="none" w:sz="0" w:space="0" w:color="auto"/>
          </w:divBdr>
        </w:div>
        <w:div w:id="26371908">
          <w:marLeft w:val="640"/>
          <w:marRight w:val="0"/>
          <w:marTop w:val="0"/>
          <w:marBottom w:val="0"/>
          <w:divBdr>
            <w:top w:val="none" w:sz="0" w:space="0" w:color="auto"/>
            <w:left w:val="none" w:sz="0" w:space="0" w:color="auto"/>
            <w:bottom w:val="none" w:sz="0" w:space="0" w:color="auto"/>
            <w:right w:val="none" w:sz="0" w:space="0" w:color="auto"/>
          </w:divBdr>
        </w:div>
        <w:div w:id="1395353190">
          <w:marLeft w:val="640"/>
          <w:marRight w:val="0"/>
          <w:marTop w:val="0"/>
          <w:marBottom w:val="0"/>
          <w:divBdr>
            <w:top w:val="none" w:sz="0" w:space="0" w:color="auto"/>
            <w:left w:val="none" w:sz="0" w:space="0" w:color="auto"/>
            <w:bottom w:val="none" w:sz="0" w:space="0" w:color="auto"/>
            <w:right w:val="none" w:sz="0" w:space="0" w:color="auto"/>
          </w:divBdr>
        </w:div>
        <w:div w:id="2065834727">
          <w:marLeft w:val="640"/>
          <w:marRight w:val="0"/>
          <w:marTop w:val="0"/>
          <w:marBottom w:val="0"/>
          <w:divBdr>
            <w:top w:val="none" w:sz="0" w:space="0" w:color="auto"/>
            <w:left w:val="none" w:sz="0" w:space="0" w:color="auto"/>
            <w:bottom w:val="none" w:sz="0" w:space="0" w:color="auto"/>
            <w:right w:val="none" w:sz="0" w:space="0" w:color="auto"/>
          </w:divBdr>
        </w:div>
        <w:div w:id="196504542">
          <w:marLeft w:val="640"/>
          <w:marRight w:val="0"/>
          <w:marTop w:val="0"/>
          <w:marBottom w:val="0"/>
          <w:divBdr>
            <w:top w:val="none" w:sz="0" w:space="0" w:color="auto"/>
            <w:left w:val="none" w:sz="0" w:space="0" w:color="auto"/>
            <w:bottom w:val="none" w:sz="0" w:space="0" w:color="auto"/>
            <w:right w:val="none" w:sz="0" w:space="0" w:color="auto"/>
          </w:divBdr>
        </w:div>
        <w:div w:id="1364482504">
          <w:marLeft w:val="640"/>
          <w:marRight w:val="0"/>
          <w:marTop w:val="0"/>
          <w:marBottom w:val="0"/>
          <w:divBdr>
            <w:top w:val="none" w:sz="0" w:space="0" w:color="auto"/>
            <w:left w:val="none" w:sz="0" w:space="0" w:color="auto"/>
            <w:bottom w:val="none" w:sz="0" w:space="0" w:color="auto"/>
            <w:right w:val="none" w:sz="0" w:space="0" w:color="auto"/>
          </w:divBdr>
        </w:div>
        <w:div w:id="1709911703">
          <w:marLeft w:val="640"/>
          <w:marRight w:val="0"/>
          <w:marTop w:val="0"/>
          <w:marBottom w:val="0"/>
          <w:divBdr>
            <w:top w:val="none" w:sz="0" w:space="0" w:color="auto"/>
            <w:left w:val="none" w:sz="0" w:space="0" w:color="auto"/>
            <w:bottom w:val="none" w:sz="0" w:space="0" w:color="auto"/>
            <w:right w:val="none" w:sz="0" w:space="0" w:color="auto"/>
          </w:divBdr>
        </w:div>
      </w:divsChild>
    </w:div>
    <w:div w:id="1587878828">
      <w:bodyDiv w:val="1"/>
      <w:marLeft w:val="0"/>
      <w:marRight w:val="0"/>
      <w:marTop w:val="0"/>
      <w:marBottom w:val="0"/>
      <w:divBdr>
        <w:top w:val="none" w:sz="0" w:space="0" w:color="auto"/>
        <w:left w:val="none" w:sz="0" w:space="0" w:color="auto"/>
        <w:bottom w:val="none" w:sz="0" w:space="0" w:color="auto"/>
        <w:right w:val="none" w:sz="0" w:space="0" w:color="auto"/>
      </w:divBdr>
    </w:div>
    <w:div w:id="1598948156">
      <w:bodyDiv w:val="1"/>
      <w:marLeft w:val="0"/>
      <w:marRight w:val="0"/>
      <w:marTop w:val="0"/>
      <w:marBottom w:val="0"/>
      <w:divBdr>
        <w:top w:val="none" w:sz="0" w:space="0" w:color="auto"/>
        <w:left w:val="none" w:sz="0" w:space="0" w:color="auto"/>
        <w:bottom w:val="none" w:sz="0" w:space="0" w:color="auto"/>
        <w:right w:val="none" w:sz="0" w:space="0" w:color="auto"/>
      </w:divBdr>
      <w:divsChild>
        <w:div w:id="2057973562">
          <w:marLeft w:val="0"/>
          <w:marRight w:val="0"/>
          <w:marTop w:val="0"/>
          <w:marBottom w:val="0"/>
          <w:divBdr>
            <w:top w:val="none" w:sz="0" w:space="0" w:color="auto"/>
            <w:left w:val="none" w:sz="0" w:space="0" w:color="auto"/>
            <w:bottom w:val="none" w:sz="0" w:space="0" w:color="auto"/>
            <w:right w:val="none" w:sz="0" w:space="0" w:color="auto"/>
          </w:divBdr>
        </w:div>
      </w:divsChild>
    </w:div>
    <w:div w:id="1680277993">
      <w:bodyDiv w:val="1"/>
      <w:marLeft w:val="0"/>
      <w:marRight w:val="0"/>
      <w:marTop w:val="0"/>
      <w:marBottom w:val="0"/>
      <w:divBdr>
        <w:top w:val="none" w:sz="0" w:space="0" w:color="auto"/>
        <w:left w:val="none" w:sz="0" w:space="0" w:color="auto"/>
        <w:bottom w:val="none" w:sz="0" w:space="0" w:color="auto"/>
        <w:right w:val="none" w:sz="0" w:space="0" w:color="auto"/>
      </w:divBdr>
      <w:divsChild>
        <w:div w:id="1210334932">
          <w:marLeft w:val="0"/>
          <w:marRight w:val="0"/>
          <w:marTop w:val="0"/>
          <w:marBottom w:val="0"/>
          <w:divBdr>
            <w:top w:val="none" w:sz="0" w:space="0" w:color="auto"/>
            <w:left w:val="none" w:sz="0" w:space="0" w:color="auto"/>
            <w:bottom w:val="none" w:sz="0" w:space="0" w:color="auto"/>
            <w:right w:val="none" w:sz="0" w:space="0" w:color="auto"/>
          </w:divBdr>
        </w:div>
      </w:divsChild>
    </w:div>
    <w:div w:id="1717579417">
      <w:bodyDiv w:val="1"/>
      <w:marLeft w:val="0"/>
      <w:marRight w:val="0"/>
      <w:marTop w:val="0"/>
      <w:marBottom w:val="0"/>
      <w:divBdr>
        <w:top w:val="none" w:sz="0" w:space="0" w:color="auto"/>
        <w:left w:val="none" w:sz="0" w:space="0" w:color="auto"/>
        <w:bottom w:val="none" w:sz="0" w:space="0" w:color="auto"/>
        <w:right w:val="none" w:sz="0" w:space="0" w:color="auto"/>
      </w:divBdr>
      <w:divsChild>
        <w:div w:id="1653675826">
          <w:marLeft w:val="0"/>
          <w:marRight w:val="0"/>
          <w:marTop w:val="0"/>
          <w:marBottom w:val="0"/>
          <w:divBdr>
            <w:top w:val="none" w:sz="0" w:space="0" w:color="auto"/>
            <w:left w:val="none" w:sz="0" w:space="0" w:color="auto"/>
            <w:bottom w:val="none" w:sz="0" w:space="0" w:color="auto"/>
            <w:right w:val="none" w:sz="0" w:space="0" w:color="auto"/>
          </w:divBdr>
        </w:div>
      </w:divsChild>
    </w:div>
    <w:div w:id="1730375400">
      <w:bodyDiv w:val="1"/>
      <w:marLeft w:val="0"/>
      <w:marRight w:val="0"/>
      <w:marTop w:val="0"/>
      <w:marBottom w:val="0"/>
      <w:divBdr>
        <w:top w:val="none" w:sz="0" w:space="0" w:color="auto"/>
        <w:left w:val="none" w:sz="0" w:space="0" w:color="auto"/>
        <w:bottom w:val="none" w:sz="0" w:space="0" w:color="auto"/>
        <w:right w:val="none" w:sz="0" w:space="0" w:color="auto"/>
      </w:divBdr>
    </w:div>
    <w:div w:id="1830513855">
      <w:bodyDiv w:val="1"/>
      <w:marLeft w:val="0"/>
      <w:marRight w:val="0"/>
      <w:marTop w:val="0"/>
      <w:marBottom w:val="0"/>
      <w:divBdr>
        <w:top w:val="none" w:sz="0" w:space="0" w:color="auto"/>
        <w:left w:val="none" w:sz="0" w:space="0" w:color="auto"/>
        <w:bottom w:val="none" w:sz="0" w:space="0" w:color="auto"/>
        <w:right w:val="none" w:sz="0" w:space="0" w:color="auto"/>
      </w:divBdr>
    </w:div>
    <w:div w:id="1832452683">
      <w:bodyDiv w:val="1"/>
      <w:marLeft w:val="0"/>
      <w:marRight w:val="0"/>
      <w:marTop w:val="0"/>
      <w:marBottom w:val="0"/>
      <w:divBdr>
        <w:top w:val="none" w:sz="0" w:space="0" w:color="auto"/>
        <w:left w:val="none" w:sz="0" w:space="0" w:color="auto"/>
        <w:bottom w:val="none" w:sz="0" w:space="0" w:color="auto"/>
        <w:right w:val="none" w:sz="0" w:space="0" w:color="auto"/>
      </w:divBdr>
      <w:divsChild>
        <w:div w:id="455491641">
          <w:marLeft w:val="0"/>
          <w:marRight w:val="0"/>
          <w:marTop w:val="0"/>
          <w:marBottom w:val="0"/>
          <w:divBdr>
            <w:top w:val="none" w:sz="0" w:space="0" w:color="auto"/>
            <w:left w:val="none" w:sz="0" w:space="0" w:color="auto"/>
            <w:bottom w:val="none" w:sz="0" w:space="0" w:color="auto"/>
            <w:right w:val="none" w:sz="0" w:space="0" w:color="auto"/>
          </w:divBdr>
        </w:div>
      </w:divsChild>
    </w:div>
    <w:div w:id="1851799814">
      <w:bodyDiv w:val="1"/>
      <w:marLeft w:val="0"/>
      <w:marRight w:val="0"/>
      <w:marTop w:val="0"/>
      <w:marBottom w:val="0"/>
      <w:divBdr>
        <w:top w:val="none" w:sz="0" w:space="0" w:color="auto"/>
        <w:left w:val="none" w:sz="0" w:space="0" w:color="auto"/>
        <w:bottom w:val="none" w:sz="0" w:space="0" w:color="auto"/>
        <w:right w:val="none" w:sz="0" w:space="0" w:color="auto"/>
      </w:divBdr>
      <w:divsChild>
        <w:div w:id="538932581">
          <w:marLeft w:val="640"/>
          <w:marRight w:val="0"/>
          <w:marTop w:val="0"/>
          <w:marBottom w:val="0"/>
          <w:divBdr>
            <w:top w:val="none" w:sz="0" w:space="0" w:color="auto"/>
            <w:left w:val="none" w:sz="0" w:space="0" w:color="auto"/>
            <w:bottom w:val="none" w:sz="0" w:space="0" w:color="auto"/>
            <w:right w:val="none" w:sz="0" w:space="0" w:color="auto"/>
          </w:divBdr>
        </w:div>
        <w:div w:id="1435829617">
          <w:marLeft w:val="640"/>
          <w:marRight w:val="0"/>
          <w:marTop w:val="0"/>
          <w:marBottom w:val="0"/>
          <w:divBdr>
            <w:top w:val="none" w:sz="0" w:space="0" w:color="auto"/>
            <w:left w:val="none" w:sz="0" w:space="0" w:color="auto"/>
            <w:bottom w:val="none" w:sz="0" w:space="0" w:color="auto"/>
            <w:right w:val="none" w:sz="0" w:space="0" w:color="auto"/>
          </w:divBdr>
        </w:div>
        <w:div w:id="1494641734">
          <w:marLeft w:val="640"/>
          <w:marRight w:val="0"/>
          <w:marTop w:val="0"/>
          <w:marBottom w:val="0"/>
          <w:divBdr>
            <w:top w:val="none" w:sz="0" w:space="0" w:color="auto"/>
            <w:left w:val="none" w:sz="0" w:space="0" w:color="auto"/>
            <w:bottom w:val="none" w:sz="0" w:space="0" w:color="auto"/>
            <w:right w:val="none" w:sz="0" w:space="0" w:color="auto"/>
          </w:divBdr>
        </w:div>
        <w:div w:id="1534079846">
          <w:marLeft w:val="640"/>
          <w:marRight w:val="0"/>
          <w:marTop w:val="0"/>
          <w:marBottom w:val="0"/>
          <w:divBdr>
            <w:top w:val="none" w:sz="0" w:space="0" w:color="auto"/>
            <w:left w:val="none" w:sz="0" w:space="0" w:color="auto"/>
            <w:bottom w:val="none" w:sz="0" w:space="0" w:color="auto"/>
            <w:right w:val="none" w:sz="0" w:space="0" w:color="auto"/>
          </w:divBdr>
        </w:div>
        <w:div w:id="1527326516">
          <w:marLeft w:val="640"/>
          <w:marRight w:val="0"/>
          <w:marTop w:val="0"/>
          <w:marBottom w:val="0"/>
          <w:divBdr>
            <w:top w:val="none" w:sz="0" w:space="0" w:color="auto"/>
            <w:left w:val="none" w:sz="0" w:space="0" w:color="auto"/>
            <w:bottom w:val="none" w:sz="0" w:space="0" w:color="auto"/>
            <w:right w:val="none" w:sz="0" w:space="0" w:color="auto"/>
          </w:divBdr>
        </w:div>
        <w:div w:id="2025088117">
          <w:marLeft w:val="640"/>
          <w:marRight w:val="0"/>
          <w:marTop w:val="0"/>
          <w:marBottom w:val="0"/>
          <w:divBdr>
            <w:top w:val="none" w:sz="0" w:space="0" w:color="auto"/>
            <w:left w:val="none" w:sz="0" w:space="0" w:color="auto"/>
            <w:bottom w:val="none" w:sz="0" w:space="0" w:color="auto"/>
            <w:right w:val="none" w:sz="0" w:space="0" w:color="auto"/>
          </w:divBdr>
        </w:div>
        <w:div w:id="31157054">
          <w:marLeft w:val="640"/>
          <w:marRight w:val="0"/>
          <w:marTop w:val="0"/>
          <w:marBottom w:val="0"/>
          <w:divBdr>
            <w:top w:val="none" w:sz="0" w:space="0" w:color="auto"/>
            <w:left w:val="none" w:sz="0" w:space="0" w:color="auto"/>
            <w:bottom w:val="none" w:sz="0" w:space="0" w:color="auto"/>
            <w:right w:val="none" w:sz="0" w:space="0" w:color="auto"/>
          </w:divBdr>
        </w:div>
        <w:div w:id="1568762534">
          <w:marLeft w:val="640"/>
          <w:marRight w:val="0"/>
          <w:marTop w:val="0"/>
          <w:marBottom w:val="0"/>
          <w:divBdr>
            <w:top w:val="none" w:sz="0" w:space="0" w:color="auto"/>
            <w:left w:val="none" w:sz="0" w:space="0" w:color="auto"/>
            <w:bottom w:val="none" w:sz="0" w:space="0" w:color="auto"/>
            <w:right w:val="none" w:sz="0" w:space="0" w:color="auto"/>
          </w:divBdr>
        </w:div>
        <w:div w:id="2047097818">
          <w:marLeft w:val="640"/>
          <w:marRight w:val="0"/>
          <w:marTop w:val="0"/>
          <w:marBottom w:val="0"/>
          <w:divBdr>
            <w:top w:val="none" w:sz="0" w:space="0" w:color="auto"/>
            <w:left w:val="none" w:sz="0" w:space="0" w:color="auto"/>
            <w:bottom w:val="none" w:sz="0" w:space="0" w:color="auto"/>
            <w:right w:val="none" w:sz="0" w:space="0" w:color="auto"/>
          </w:divBdr>
        </w:div>
        <w:div w:id="612522044">
          <w:marLeft w:val="640"/>
          <w:marRight w:val="0"/>
          <w:marTop w:val="0"/>
          <w:marBottom w:val="0"/>
          <w:divBdr>
            <w:top w:val="none" w:sz="0" w:space="0" w:color="auto"/>
            <w:left w:val="none" w:sz="0" w:space="0" w:color="auto"/>
            <w:bottom w:val="none" w:sz="0" w:space="0" w:color="auto"/>
            <w:right w:val="none" w:sz="0" w:space="0" w:color="auto"/>
          </w:divBdr>
        </w:div>
        <w:div w:id="723528425">
          <w:marLeft w:val="640"/>
          <w:marRight w:val="0"/>
          <w:marTop w:val="0"/>
          <w:marBottom w:val="0"/>
          <w:divBdr>
            <w:top w:val="none" w:sz="0" w:space="0" w:color="auto"/>
            <w:left w:val="none" w:sz="0" w:space="0" w:color="auto"/>
            <w:bottom w:val="none" w:sz="0" w:space="0" w:color="auto"/>
            <w:right w:val="none" w:sz="0" w:space="0" w:color="auto"/>
          </w:divBdr>
        </w:div>
        <w:div w:id="1310399000">
          <w:marLeft w:val="640"/>
          <w:marRight w:val="0"/>
          <w:marTop w:val="0"/>
          <w:marBottom w:val="0"/>
          <w:divBdr>
            <w:top w:val="none" w:sz="0" w:space="0" w:color="auto"/>
            <w:left w:val="none" w:sz="0" w:space="0" w:color="auto"/>
            <w:bottom w:val="none" w:sz="0" w:space="0" w:color="auto"/>
            <w:right w:val="none" w:sz="0" w:space="0" w:color="auto"/>
          </w:divBdr>
        </w:div>
        <w:div w:id="433676791">
          <w:marLeft w:val="640"/>
          <w:marRight w:val="0"/>
          <w:marTop w:val="0"/>
          <w:marBottom w:val="0"/>
          <w:divBdr>
            <w:top w:val="none" w:sz="0" w:space="0" w:color="auto"/>
            <w:left w:val="none" w:sz="0" w:space="0" w:color="auto"/>
            <w:bottom w:val="none" w:sz="0" w:space="0" w:color="auto"/>
            <w:right w:val="none" w:sz="0" w:space="0" w:color="auto"/>
          </w:divBdr>
        </w:div>
        <w:div w:id="1425420170">
          <w:marLeft w:val="640"/>
          <w:marRight w:val="0"/>
          <w:marTop w:val="0"/>
          <w:marBottom w:val="0"/>
          <w:divBdr>
            <w:top w:val="none" w:sz="0" w:space="0" w:color="auto"/>
            <w:left w:val="none" w:sz="0" w:space="0" w:color="auto"/>
            <w:bottom w:val="none" w:sz="0" w:space="0" w:color="auto"/>
            <w:right w:val="none" w:sz="0" w:space="0" w:color="auto"/>
          </w:divBdr>
        </w:div>
        <w:div w:id="1643536552">
          <w:marLeft w:val="640"/>
          <w:marRight w:val="0"/>
          <w:marTop w:val="0"/>
          <w:marBottom w:val="0"/>
          <w:divBdr>
            <w:top w:val="none" w:sz="0" w:space="0" w:color="auto"/>
            <w:left w:val="none" w:sz="0" w:space="0" w:color="auto"/>
            <w:bottom w:val="none" w:sz="0" w:space="0" w:color="auto"/>
            <w:right w:val="none" w:sz="0" w:space="0" w:color="auto"/>
          </w:divBdr>
        </w:div>
        <w:div w:id="621300667">
          <w:marLeft w:val="640"/>
          <w:marRight w:val="0"/>
          <w:marTop w:val="0"/>
          <w:marBottom w:val="0"/>
          <w:divBdr>
            <w:top w:val="none" w:sz="0" w:space="0" w:color="auto"/>
            <w:left w:val="none" w:sz="0" w:space="0" w:color="auto"/>
            <w:bottom w:val="none" w:sz="0" w:space="0" w:color="auto"/>
            <w:right w:val="none" w:sz="0" w:space="0" w:color="auto"/>
          </w:divBdr>
        </w:div>
        <w:div w:id="1475489165">
          <w:marLeft w:val="640"/>
          <w:marRight w:val="0"/>
          <w:marTop w:val="0"/>
          <w:marBottom w:val="0"/>
          <w:divBdr>
            <w:top w:val="none" w:sz="0" w:space="0" w:color="auto"/>
            <w:left w:val="none" w:sz="0" w:space="0" w:color="auto"/>
            <w:bottom w:val="none" w:sz="0" w:space="0" w:color="auto"/>
            <w:right w:val="none" w:sz="0" w:space="0" w:color="auto"/>
          </w:divBdr>
        </w:div>
        <w:div w:id="286352598">
          <w:marLeft w:val="640"/>
          <w:marRight w:val="0"/>
          <w:marTop w:val="0"/>
          <w:marBottom w:val="0"/>
          <w:divBdr>
            <w:top w:val="none" w:sz="0" w:space="0" w:color="auto"/>
            <w:left w:val="none" w:sz="0" w:space="0" w:color="auto"/>
            <w:bottom w:val="none" w:sz="0" w:space="0" w:color="auto"/>
            <w:right w:val="none" w:sz="0" w:space="0" w:color="auto"/>
          </w:divBdr>
        </w:div>
        <w:div w:id="21367289">
          <w:marLeft w:val="640"/>
          <w:marRight w:val="0"/>
          <w:marTop w:val="0"/>
          <w:marBottom w:val="0"/>
          <w:divBdr>
            <w:top w:val="none" w:sz="0" w:space="0" w:color="auto"/>
            <w:left w:val="none" w:sz="0" w:space="0" w:color="auto"/>
            <w:bottom w:val="none" w:sz="0" w:space="0" w:color="auto"/>
            <w:right w:val="none" w:sz="0" w:space="0" w:color="auto"/>
          </w:divBdr>
        </w:div>
        <w:div w:id="423499247">
          <w:marLeft w:val="640"/>
          <w:marRight w:val="0"/>
          <w:marTop w:val="0"/>
          <w:marBottom w:val="0"/>
          <w:divBdr>
            <w:top w:val="none" w:sz="0" w:space="0" w:color="auto"/>
            <w:left w:val="none" w:sz="0" w:space="0" w:color="auto"/>
            <w:bottom w:val="none" w:sz="0" w:space="0" w:color="auto"/>
            <w:right w:val="none" w:sz="0" w:space="0" w:color="auto"/>
          </w:divBdr>
        </w:div>
      </w:divsChild>
    </w:div>
    <w:div w:id="1855538647">
      <w:bodyDiv w:val="1"/>
      <w:marLeft w:val="0"/>
      <w:marRight w:val="0"/>
      <w:marTop w:val="0"/>
      <w:marBottom w:val="0"/>
      <w:divBdr>
        <w:top w:val="none" w:sz="0" w:space="0" w:color="auto"/>
        <w:left w:val="none" w:sz="0" w:space="0" w:color="auto"/>
        <w:bottom w:val="none" w:sz="0" w:space="0" w:color="auto"/>
        <w:right w:val="none" w:sz="0" w:space="0" w:color="auto"/>
      </w:divBdr>
    </w:div>
    <w:div w:id="1861501888">
      <w:bodyDiv w:val="1"/>
      <w:marLeft w:val="0"/>
      <w:marRight w:val="0"/>
      <w:marTop w:val="0"/>
      <w:marBottom w:val="0"/>
      <w:divBdr>
        <w:top w:val="none" w:sz="0" w:space="0" w:color="auto"/>
        <w:left w:val="none" w:sz="0" w:space="0" w:color="auto"/>
        <w:bottom w:val="none" w:sz="0" w:space="0" w:color="auto"/>
        <w:right w:val="none" w:sz="0" w:space="0" w:color="auto"/>
      </w:divBdr>
      <w:divsChild>
        <w:div w:id="1441989095">
          <w:marLeft w:val="640"/>
          <w:marRight w:val="0"/>
          <w:marTop w:val="0"/>
          <w:marBottom w:val="0"/>
          <w:divBdr>
            <w:top w:val="none" w:sz="0" w:space="0" w:color="auto"/>
            <w:left w:val="none" w:sz="0" w:space="0" w:color="auto"/>
            <w:bottom w:val="none" w:sz="0" w:space="0" w:color="auto"/>
            <w:right w:val="none" w:sz="0" w:space="0" w:color="auto"/>
          </w:divBdr>
        </w:div>
        <w:div w:id="1988823795">
          <w:marLeft w:val="640"/>
          <w:marRight w:val="0"/>
          <w:marTop w:val="0"/>
          <w:marBottom w:val="0"/>
          <w:divBdr>
            <w:top w:val="none" w:sz="0" w:space="0" w:color="auto"/>
            <w:left w:val="none" w:sz="0" w:space="0" w:color="auto"/>
            <w:bottom w:val="none" w:sz="0" w:space="0" w:color="auto"/>
            <w:right w:val="none" w:sz="0" w:space="0" w:color="auto"/>
          </w:divBdr>
        </w:div>
        <w:div w:id="648634474">
          <w:marLeft w:val="640"/>
          <w:marRight w:val="0"/>
          <w:marTop w:val="0"/>
          <w:marBottom w:val="0"/>
          <w:divBdr>
            <w:top w:val="none" w:sz="0" w:space="0" w:color="auto"/>
            <w:left w:val="none" w:sz="0" w:space="0" w:color="auto"/>
            <w:bottom w:val="none" w:sz="0" w:space="0" w:color="auto"/>
            <w:right w:val="none" w:sz="0" w:space="0" w:color="auto"/>
          </w:divBdr>
        </w:div>
        <w:div w:id="1498690843">
          <w:marLeft w:val="640"/>
          <w:marRight w:val="0"/>
          <w:marTop w:val="0"/>
          <w:marBottom w:val="0"/>
          <w:divBdr>
            <w:top w:val="none" w:sz="0" w:space="0" w:color="auto"/>
            <w:left w:val="none" w:sz="0" w:space="0" w:color="auto"/>
            <w:bottom w:val="none" w:sz="0" w:space="0" w:color="auto"/>
            <w:right w:val="none" w:sz="0" w:space="0" w:color="auto"/>
          </w:divBdr>
        </w:div>
        <w:div w:id="1917401370">
          <w:marLeft w:val="640"/>
          <w:marRight w:val="0"/>
          <w:marTop w:val="0"/>
          <w:marBottom w:val="0"/>
          <w:divBdr>
            <w:top w:val="none" w:sz="0" w:space="0" w:color="auto"/>
            <w:left w:val="none" w:sz="0" w:space="0" w:color="auto"/>
            <w:bottom w:val="none" w:sz="0" w:space="0" w:color="auto"/>
            <w:right w:val="none" w:sz="0" w:space="0" w:color="auto"/>
          </w:divBdr>
        </w:div>
        <w:div w:id="989559186">
          <w:marLeft w:val="640"/>
          <w:marRight w:val="0"/>
          <w:marTop w:val="0"/>
          <w:marBottom w:val="0"/>
          <w:divBdr>
            <w:top w:val="none" w:sz="0" w:space="0" w:color="auto"/>
            <w:left w:val="none" w:sz="0" w:space="0" w:color="auto"/>
            <w:bottom w:val="none" w:sz="0" w:space="0" w:color="auto"/>
            <w:right w:val="none" w:sz="0" w:space="0" w:color="auto"/>
          </w:divBdr>
        </w:div>
        <w:div w:id="2016836805">
          <w:marLeft w:val="640"/>
          <w:marRight w:val="0"/>
          <w:marTop w:val="0"/>
          <w:marBottom w:val="0"/>
          <w:divBdr>
            <w:top w:val="none" w:sz="0" w:space="0" w:color="auto"/>
            <w:left w:val="none" w:sz="0" w:space="0" w:color="auto"/>
            <w:bottom w:val="none" w:sz="0" w:space="0" w:color="auto"/>
            <w:right w:val="none" w:sz="0" w:space="0" w:color="auto"/>
          </w:divBdr>
        </w:div>
        <w:div w:id="1147209084">
          <w:marLeft w:val="640"/>
          <w:marRight w:val="0"/>
          <w:marTop w:val="0"/>
          <w:marBottom w:val="0"/>
          <w:divBdr>
            <w:top w:val="none" w:sz="0" w:space="0" w:color="auto"/>
            <w:left w:val="none" w:sz="0" w:space="0" w:color="auto"/>
            <w:bottom w:val="none" w:sz="0" w:space="0" w:color="auto"/>
            <w:right w:val="none" w:sz="0" w:space="0" w:color="auto"/>
          </w:divBdr>
        </w:div>
        <w:div w:id="1586844791">
          <w:marLeft w:val="640"/>
          <w:marRight w:val="0"/>
          <w:marTop w:val="0"/>
          <w:marBottom w:val="0"/>
          <w:divBdr>
            <w:top w:val="none" w:sz="0" w:space="0" w:color="auto"/>
            <w:left w:val="none" w:sz="0" w:space="0" w:color="auto"/>
            <w:bottom w:val="none" w:sz="0" w:space="0" w:color="auto"/>
            <w:right w:val="none" w:sz="0" w:space="0" w:color="auto"/>
          </w:divBdr>
        </w:div>
        <w:div w:id="147794033">
          <w:marLeft w:val="640"/>
          <w:marRight w:val="0"/>
          <w:marTop w:val="0"/>
          <w:marBottom w:val="0"/>
          <w:divBdr>
            <w:top w:val="none" w:sz="0" w:space="0" w:color="auto"/>
            <w:left w:val="none" w:sz="0" w:space="0" w:color="auto"/>
            <w:bottom w:val="none" w:sz="0" w:space="0" w:color="auto"/>
            <w:right w:val="none" w:sz="0" w:space="0" w:color="auto"/>
          </w:divBdr>
        </w:div>
        <w:div w:id="100422966">
          <w:marLeft w:val="640"/>
          <w:marRight w:val="0"/>
          <w:marTop w:val="0"/>
          <w:marBottom w:val="0"/>
          <w:divBdr>
            <w:top w:val="none" w:sz="0" w:space="0" w:color="auto"/>
            <w:left w:val="none" w:sz="0" w:space="0" w:color="auto"/>
            <w:bottom w:val="none" w:sz="0" w:space="0" w:color="auto"/>
            <w:right w:val="none" w:sz="0" w:space="0" w:color="auto"/>
          </w:divBdr>
        </w:div>
        <w:div w:id="544296383">
          <w:marLeft w:val="640"/>
          <w:marRight w:val="0"/>
          <w:marTop w:val="0"/>
          <w:marBottom w:val="0"/>
          <w:divBdr>
            <w:top w:val="none" w:sz="0" w:space="0" w:color="auto"/>
            <w:left w:val="none" w:sz="0" w:space="0" w:color="auto"/>
            <w:bottom w:val="none" w:sz="0" w:space="0" w:color="auto"/>
            <w:right w:val="none" w:sz="0" w:space="0" w:color="auto"/>
          </w:divBdr>
        </w:div>
        <w:div w:id="946275899">
          <w:marLeft w:val="640"/>
          <w:marRight w:val="0"/>
          <w:marTop w:val="0"/>
          <w:marBottom w:val="0"/>
          <w:divBdr>
            <w:top w:val="none" w:sz="0" w:space="0" w:color="auto"/>
            <w:left w:val="none" w:sz="0" w:space="0" w:color="auto"/>
            <w:bottom w:val="none" w:sz="0" w:space="0" w:color="auto"/>
            <w:right w:val="none" w:sz="0" w:space="0" w:color="auto"/>
          </w:divBdr>
        </w:div>
        <w:div w:id="2138257321">
          <w:marLeft w:val="640"/>
          <w:marRight w:val="0"/>
          <w:marTop w:val="0"/>
          <w:marBottom w:val="0"/>
          <w:divBdr>
            <w:top w:val="none" w:sz="0" w:space="0" w:color="auto"/>
            <w:left w:val="none" w:sz="0" w:space="0" w:color="auto"/>
            <w:bottom w:val="none" w:sz="0" w:space="0" w:color="auto"/>
            <w:right w:val="none" w:sz="0" w:space="0" w:color="auto"/>
          </w:divBdr>
        </w:div>
        <w:div w:id="1896696417">
          <w:marLeft w:val="640"/>
          <w:marRight w:val="0"/>
          <w:marTop w:val="0"/>
          <w:marBottom w:val="0"/>
          <w:divBdr>
            <w:top w:val="none" w:sz="0" w:space="0" w:color="auto"/>
            <w:left w:val="none" w:sz="0" w:space="0" w:color="auto"/>
            <w:bottom w:val="none" w:sz="0" w:space="0" w:color="auto"/>
            <w:right w:val="none" w:sz="0" w:space="0" w:color="auto"/>
          </w:divBdr>
        </w:div>
        <w:div w:id="239484604">
          <w:marLeft w:val="640"/>
          <w:marRight w:val="0"/>
          <w:marTop w:val="0"/>
          <w:marBottom w:val="0"/>
          <w:divBdr>
            <w:top w:val="none" w:sz="0" w:space="0" w:color="auto"/>
            <w:left w:val="none" w:sz="0" w:space="0" w:color="auto"/>
            <w:bottom w:val="none" w:sz="0" w:space="0" w:color="auto"/>
            <w:right w:val="none" w:sz="0" w:space="0" w:color="auto"/>
          </w:divBdr>
        </w:div>
        <w:div w:id="1263613333">
          <w:marLeft w:val="640"/>
          <w:marRight w:val="0"/>
          <w:marTop w:val="0"/>
          <w:marBottom w:val="0"/>
          <w:divBdr>
            <w:top w:val="none" w:sz="0" w:space="0" w:color="auto"/>
            <w:left w:val="none" w:sz="0" w:space="0" w:color="auto"/>
            <w:bottom w:val="none" w:sz="0" w:space="0" w:color="auto"/>
            <w:right w:val="none" w:sz="0" w:space="0" w:color="auto"/>
          </w:divBdr>
        </w:div>
        <w:div w:id="1037508295">
          <w:marLeft w:val="640"/>
          <w:marRight w:val="0"/>
          <w:marTop w:val="0"/>
          <w:marBottom w:val="0"/>
          <w:divBdr>
            <w:top w:val="none" w:sz="0" w:space="0" w:color="auto"/>
            <w:left w:val="none" w:sz="0" w:space="0" w:color="auto"/>
            <w:bottom w:val="none" w:sz="0" w:space="0" w:color="auto"/>
            <w:right w:val="none" w:sz="0" w:space="0" w:color="auto"/>
          </w:divBdr>
        </w:div>
        <w:div w:id="1237126284">
          <w:marLeft w:val="640"/>
          <w:marRight w:val="0"/>
          <w:marTop w:val="0"/>
          <w:marBottom w:val="0"/>
          <w:divBdr>
            <w:top w:val="none" w:sz="0" w:space="0" w:color="auto"/>
            <w:left w:val="none" w:sz="0" w:space="0" w:color="auto"/>
            <w:bottom w:val="none" w:sz="0" w:space="0" w:color="auto"/>
            <w:right w:val="none" w:sz="0" w:space="0" w:color="auto"/>
          </w:divBdr>
        </w:div>
      </w:divsChild>
    </w:div>
    <w:div w:id="1881739776">
      <w:bodyDiv w:val="1"/>
      <w:marLeft w:val="0"/>
      <w:marRight w:val="0"/>
      <w:marTop w:val="0"/>
      <w:marBottom w:val="0"/>
      <w:divBdr>
        <w:top w:val="none" w:sz="0" w:space="0" w:color="auto"/>
        <w:left w:val="none" w:sz="0" w:space="0" w:color="auto"/>
        <w:bottom w:val="none" w:sz="0" w:space="0" w:color="auto"/>
        <w:right w:val="none" w:sz="0" w:space="0" w:color="auto"/>
      </w:divBdr>
      <w:divsChild>
        <w:div w:id="513036969">
          <w:marLeft w:val="640"/>
          <w:marRight w:val="0"/>
          <w:marTop w:val="0"/>
          <w:marBottom w:val="0"/>
          <w:divBdr>
            <w:top w:val="none" w:sz="0" w:space="0" w:color="auto"/>
            <w:left w:val="none" w:sz="0" w:space="0" w:color="auto"/>
            <w:bottom w:val="none" w:sz="0" w:space="0" w:color="auto"/>
            <w:right w:val="none" w:sz="0" w:space="0" w:color="auto"/>
          </w:divBdr>
        </w:div>
        <w:div w:id="1152989997">
          <w:marLeft w:val="640"/>
          <w:marRight w:val="0"/>
          <w:marTop w:val="0"/>
          <w:marBottom w:val="0"/>
          <w:divBdr>
            <w:top w:val="none" w:sz="0" w:space="0" w:color="auto"/>
            <w:left w:val="none" w:sz="0" w:space="0" w:color="auto"/>
            <w:bottom w:val="none" w:sz="0" w:space="0" w:color="auto"/>
            <w:right w:val="none" w:sz="0" w:space="0" w:color="auto"/>
          </w:divBdr>
        </w:div>
        <w:div w:id="1307122708">
          <w:marLeft w:val="640"/>
          <w:marRight w:val="0"/>
          <w:marTop w:val="0"/>
          <w:marBottom w:val="0"/>
          <w:divBdr>
            <w:top w:val="none" w:sz="0" w:space="0" w:color="auto"/>
            <w:left w:val="none" w:sz="0" w:space="0" w:color="auto"/>
            <w:bottom w:val="none" w:sz="0" w:space="0" w:color="auto"/>
            <w:right w:val="none" w:sz="0" w:space="0" w:color="auto"/>
          </w:divBdr>
        </w:div>
        <w:div w:id="720590580">
          <w:marLeft w:val="640"/>
          <w:marRight w:val="0"/>
          <w:marTop w:val="0"/>
          <w:marBottom w:val="0"/>
          <w:divBdr>
            <w:top w:val="none" w:sz="0" w:space="0" w:color="auto"/>
            <w:left w:val="none" w:sz="0" w:space="0" w:color="auto"/>
            <w:bottom w:val="none" w:sz="0" w:space="0" w:color="auto"/>
            <w:right w:val="none" w:sz="0" w:space="0" w:color="auto"/>
          </w:divBdr>
        </w:div>
        <w:div w:id="2003580356">
          <w:marLeft w:val="640"/>
          <w:marRight w:val="0"/>
          <w:marTop w:val="0"/>
          <w:marBottom w:val="0"/>
          <w:divBdr>
            <w:top w:val="none" w:sz="0" w:space="0" w:color="auto"/>
            <w:left w:val="none" w:sz="0" w:space="0" w:color="auto"/>
            <w:bottom w:val="none" w:sz="0" w:space="0" w:color="auto"/>
            <w:right w:val="none" w:sz="0" w:space="0" w:color="auto"/>
          </w:divBdr>
        </w:div>
        <w:div w:id="629290944">
          <w:marLeft w:val="640"/>
          <w:marRight w:val="0"/>
          <w:marTop w:val="0"/>
          <w:marBottom w:val="0"/>
          <w:divBdr>
            <w:top w:val="none" w:sz="0" w:space="0" w:color="auto"/>
            <w:left w:val="none" w:sz="0" w:space="0" w:color="auto"/>
            <w:bottom w:val="none" w:sz="0" w:space="0" w:color="auto"/>
            <w:right w:val="none" w:sz="0" w:space="0" w:color="auto"/>
          </w:divBdr>
        </w:div>
        <w:div w:id="1249264780">
          <w:marLeft w:val="640"/>
          <w:marRight w:val="0"/>
          <w:marTop w:val="0"/>
          <w:marBottom w:val="0"/>
          <w:divBdr>
            <w:top w:val="none" w:sz="0" w:space="0" w:color="auto"/>
            <w:left w:val="none" w:sz="0" w:space="0" w:color="auto"/>
            <w:bottom w:val="none" w:sz="0" w:space="0" w:color="auto"/>
            <w:right w:val="none" w:sz="0" w:space="0" w:color="auto"/>
          </w:divBdr>
        </w:div>
        <w:div w:id="1528254163">
          <w:marLeft w:val="640"/>
          <w:marRight w:val="0"/>
          <w:marTop w:val="0"/>
          <w:marBottom w:val="0"/>
          <w:divBdr>
            <w:top w:val="none" w:sz="0" w:space="0" w:color="auto"/>
            <w:left w:val="none" w:sz="0" w:space="0" w:color="auto"/>
            <w:bottom w:val="none" w:sz="0" w:space="0" w:color="auto"/>
            <w:right w:val="none" w:sz="0" w:space="0" w:color="auto"/>
          </w:divBdr>
        </w:div>
        <w:div w:id="531847972">
          <w:marLeft w:val="640"/>
          <w:marRight w:val="0"/>
          <w:marTop w:val="0"/>
          <w:marBottom w:val="0"/>
          <w:divBdr>
            <w:top w:val="none" w:sz="0" w:space="0" w:color="auto"/>
            <w:left w:val="none" w:sz="0" w:space="0" w:color="auto"/>
            <w:bottom w:val="none" w:sz="0" w:space="0" w:color="auto"/>
            <w:right w:val="none" w:sz="0" w:space="0" w:color="auto"/>
          </w:divBdr>
        </w:div>
        <w:div w:id="588195713">
          <w:marLeft w:val="640"/>
          <w:marRight w:val="0"/>
          <w:marTop w:val="0"/>
          <w:marBottom w:val="0"/>
          <w:divBdr>
            <w:top w:val="none" w:sz="0" w:space="0" w:color="auto"/>
            <w:left w:val="none" w:sz="0" w:space="0" w:color="auto"/>
            <w:bottom w:val="none" w:sz="0" w:space="0" w:color="auto"/>
            <w:right w:val="none" w:sz="0" w:space="0" w:color="auto"/>
          </w:divBdr>
        </w:div>
        <w:div w:id="512500713">
          <w:marLeft w:val="640"/>
          <w:marRight w:val="0"/>
          <w:marTop w:val="0"/>
          <w:marBottom w:val="0"/>
          <w:divBdr>
            <w:top w:val="none" w:sz="0" w:space="0" w:color="auto"/>
            <w:left w:val="none" w:sz="0" w:space="0" w:color="auto"/>
            <w:bottom w:val="none" w:sz="0" w:space="0" w:color="auto"/>
            <w:right w:val="none" w:sz="0" w:space="0" w:color="auto"/>
          </w:divBdr>
        </w:div>
        <w:div w:id="945960305">
          <w:marLeft w:val="640"/>
          <w:marRight w:val="0"/>
          <w:marTop w:val="0"/>
          <w:marBottom w:val="0"/>
          <w:divBdr>
            <w:top w:val="none" w:sz="0" w:space="0" w:color="auto"/>
            <w:left w:val="none" w:sz="0" w:space="0" w:color="auto"/>
            <w:bottom w:val="none" w:sz="0" w:space="0" w:color="auto"/>
            <w:right w:val="none" w:sz="0" w:space="0" w:color="auto"/>
          </w:divBdr>
        </w:div>
        <w:div w:id="1431387109">
          <w:marLeft w:val="640"/>
          <w:marRight w:val="0"/>
          <w:marTop w:val="0"/>
          <w:marBottom w:val="0"/>
          <w:divBdr>
            <w:top w:val="none" w:sz="0" w:space="0" w:color="auto"/>
            <w:left w:val="none" w:sz="0" w:space="0" w:color="auto"/>
            <w:bottom w:val="none" w:sz="0" w:space="0" w:color="auto"/>
            <w:right w:val="none" w:sz="0" w:space="0" w:color="auto"/>
          </w:divBdr>
        </w:div>
        <w:div w:id="1277563180">
          <w:marLeft w:val="640"/>
          <w:marRight w:val="0"/>
          <w:marTop w:val="0"/>
          <w:marBottom w:val="0"/>
          <w:divBdr>
            <w:top w:val="none" w:sz="0" w:space="0" w:color="auto"/>
            <w:left w:val="none" w:sz="0" w:space="0" w:color="auto"/>
            <w:bottom w:val="none" w:sz="0" w:space="0" w:color="auto"/>
            <w:right w:val="none" w:sz="0" w:space="0" w:color="auto"/>
          </w:divBdr>
        </w:div>
        <w:div w:id="1318269691">
          <w:marLeft w:val="640"/>
          <w:marRight w:val="0"/>
          <w:marTop w:val="0"/>
          <w:marBottom w:val="0"/>
          <w:divBdr>
            <w:top w:val="none" w:sz="0" w:space="0" w:color="auto"/>
            <w:left w:val="none" w:sz="0" w:space="0" w:color="auto"/>
            <w:bottom w:val="none" w:sz="0" w:space="0" w:color="auto"/>
            <w:right w:val="none" w:sz="0" w:space="0" w:color="auto"/>
          </w:divBdr>
        </w:div>
        <w:div w:id="1280451283">
          <w:marLeft w:val="640"/>
          <w:marRight w:val="0"/>
          <w:marTop w:val="0"/>
          <w:marBottom w:val="0"/>
          <w:divBdr>
            <w:top w:val="none" w:sz="0" w:space="0" w:color="auto"/>
            <w:left w:val="none" w:sz="0" w:space="0" w:color="auto"/>
            <w:bottom w:val="none" w:sz="0" w:space="0" w:color="auto"/>
            <w:right w:val="none" w:sz="0" w:space="0" w:color="auto"/>
          </w:divBdr>
        </w:div>
        <w:div w:id="277563396">
          <w:marLeft w:val="640"/>
          <w:marRight w:val="0"/>
          <w:marTop w:val="0"/>
          <w:marBottom w:val="0"/>
          <w:divBdr>
            <w:top w:val="none" w:sz="0" w:space="0" w:color="auto"/>
            <w:left w:val="none" w:sz="0" w:space="0" w:color="auto"/>
            <w:bottom w:val="none" w:sz="0" w:space="0" w:color="auto"/>
            <w:right w:val="none" w:sz="0" w:space="0" w:color="auto"/>
          </w:divBdr>
        </w:div>
        <w:div w:id="1752700893">
          <w:marLeft w:val="640"/>
          <w:marRight w:val="0"/>
          <w:marTop w:val="0"/>
          <w:marBottom w:val="0"/>
          <w:divBdr>
            <w:top w:val="none" w:sz="0" w:space="0" w:color="auto"/>
            <w:left w:val="none" w:sz="0" w:space="0" w:color="auto"/>
            <w:bottom w:val="none" w:sz="0" w:space="0" w:color="auto"/>
            <w:right w:val="none" w:sz="0" w:space="0" w:color="auto"/>
          </w:divBdr>
        </w:div>
        <w:div w:id="222063578">
          <w:marLeft w:val="640"/>
          <w:marRight w:val="0"/>
          <w:marTop w:val="0"/>
          <w:marBottom w:val="0"/>
          <w:divBdr>
            <w:top w:val="none" w:sz="0" w:space="0" w:color="auto"/>
            <w:left w:val="none" w:sz="0" w:space="0" w:color="auto"/>
            <w:bottom w:val="none" w:sz="0" w:space="0" w:color="auto"/>
            <w:right w:val="none" w:sz="0" w:space="0" w:color="auto"/>
          </w:divBdr>
        </w:div>
        <w:div w:id="980379077">
          <w:marLeft w:val="640"/>
          <w:marRight w:val="0"/>
          <w:marTop w:val="0"/>
          <w:marBottom w:val="0"/>
          <w:divBdr>
            <w:top w:val="none" w:sz="0" w:space="0" w:color="auto"/>
            <w:left w:val="none" w:sz="0" w:space="0" w:color="auto"/>
            <w:bottom w:val="none" w:sz="0" w:space="0" w:color="auto"/>
            <w:right w:val="none" w:sz="0" w:space="0" w:color="auto"/>
          </w:divBdr>
        </w:div>
        <w:div w:id="1245071131">
          <w:marLeft w:val="640"/>
          <w:marRight w:val="0"/>
          <w:marTop w:val="0"/>
          <w:marBottom w:val="0"/>
          <w:divBdr>
            <w:top w:val="none" w:sz="0" w:space="0" w:color="auto"/>
            <w:left w:val="none" w:sz="0" w:space="0" w:color="auto"/>
            <w:bottom w:val="none" w:sz="0" w:space="0" w:color="auto"/>
            <w:right w:val="none" w:sz="0" w:space="0" w:color="auto"/>
          </w:divBdr>
        </w:div>
      </w:divsChild>
    </w:div>
    <w:div w:id="1893273693">
      <w:bodyDiv w:val="1"/>
      <w:marLeft w:val="0"/>
      <w:marRight w:val="0"/>
      <w:marTop w:val="0"/>
      <w:marBottom w:val="0"/>
      <w:divBdr>
        <w:top w:val="none" w:sz="0" w:space="0" w:color="auto"/>
        <w:left w:val="none" w:sz="0" w:space="0" w:color="auto"/>
        <w:bottom w:val="none" w:sz="0" w:space="0" w:color="auto"/>
        <w:right w:val="none" w:sz="0" w:space="0" w:color="auto"/>
      </w:divBdr>
      <w:divsChild>
        <w:div w:id="1476222662">
          <w:marLeft w:val="640"/>
          <w:marRight w:val="0"/>
          <w:marTop w:val="0"/>
          <w:marBottom w:val="0"/>
          <w:divBdr>
            <w:top w:val="none" w:sz="0" w:space="0" w:color="auto"/>
            <w:left w:val="none" w:sz="0" w:space="0" w:color="auto"/>
            <w:bottom w:val="none" w:sz="0" w:space="0" w:color="auto"/>
            <w:right w:val="none" w:sz="0" w:space="0" w:color="auto"/>
          </w:divBdr>
        </w:div>
        <w:div w:id="1722636370">
          <w:marLeft w:val="640"/>
          <w:marRight w:val="0"/>
          <w:marTop w:val="0"/>
          <w:marBottom w:val="0"/>
          <w:divBdr>
            <w:top w:val="none" w:sz="0" w:space="0" w:color="auto"/>
            <w:left w:val="none" w:sz="0" w:space="0" w:color="auto"/>
            <w:bottom w:val="none" w:sz="0" w:space="0" w:color="auto"/>
            <w:right w:val="none" w:sz="0" w:space="0" w:color="auto"/>
          </w:divBdr>
        </w:div>
        <w:div w:id="1802654422">
          <w:marLeft w:val="640"/>
          <w:marRight w:val="0"/>
          <w:marTop w:val="0"/>
          <w:marBottom w:val="0"/>
          <w:divBdr>
            <w:top w:val="none" w:sz="0" w:space="0" w:color="auto"/>
            <w:left w:val="none" w:sz="0" w:space="0" w:color="auto"/>
            <w:bottom w:val="none" w:sz="0" w:space="0" w:color="auto"/>
            <w:right w:val="none" w:sz="0" w:space="0" w:color="auto"/>
          </w:divBdr>
        </w:div>
        <w:div w:id="1886983310">
          <w:marLeft w:val="640"/>
          <w:marRight w:val="0"/>
          <w:marTop w:val="0"/>
          <w:marBottom w:val="0"/>
          <w:divBdr>
            <w:top w:val="none" w:sz="0" w:space="0" w:color="auto"/>
            <w:left w:val="none" w:sz="0" w:space="0" w:color="auto"/>
            <w:bottom w:val="none" w:sz="0" w:space="0" w:color="auto"/>
            <w:right w:val="none" w:sz="0" w:space="0" w:color="auto"/>
          </w:divBdr>
        </w:div>
        <w:div w:id="644357236">
          <w:marLeft w:val="640"/>
          <w:marRight w:val="0"/>
          <w:marTop w:val="0"/>
          <w:marBottom w:val="0"/>
          <w:divBdr>
            <w:top w:val="none" w:sz="0" w:space="0" w:color="auto"/>
            <w:left w:val="none" w:sz="0" w:space="0" w:color="auto"/>
            <w:bottom w:val="none" w:sz="0" w:space="0" w:color="auto"/>
            <w:right w:val="none" w:sz="0" w:space="0" w:color="auto"/>
          </w:divBdr>
        </w:div>
        <w:div w:id="764346730">
          <w:marLeft w:val="640"/>
          <w:marRight w:val="0"/>
          <w:marTop w:val="0"/>
          <w:marBottom w:val="0"/>
          <w:divBdr>
            <w:top w:val="none" w:sz="0" w:space="0" w:color="auto"/>
            <w:left w:val="none" w:sz="0" w:space="0" w:color="auto"/>
            <w:bottom w:val="none" w:sz="0" w:space="0" w:color="auto"/>
            <w:right w:val="none" w:sz="0" w:space="0" w:color="auto"/>
          </w:divBdr>
        </w:div>
        <w:div w:id="1060323303">
          <w:marLeft w:val="640"/>
          <w:marRight w:val="0"/>
          <w:marTop w:val="0"/>
          <w:marBottom w:val="0"/>
          <w:divBdr>
            <w:top w:val="none" w:sz="0" w:space="0" w:color="auto"/>
            <w:left w:val="none" w:sz="0" w:space="0" w:color="auto"/>
            <w:bottom w:val="none" w:sz="0" w:space="0" w:color="auto"/>
            <w:right w:val="none" w:sz="0" w:space="0" w:color="auto"/>
          </w:divBdr>
        </w:div>
        <w:div w:id="253512776">
          <w:marLeft w:val="640"/>
          <w:marRight w:val="0"/>
          <w:marTop w:val="0"/>
          <w:marBottom w:val="0"/>
          <w:divBdr>
            <w:top w:val="none" w:sz="0" w:space="0" w:color="auto"/>
            <w:left w:val="none" w:sz="0" w:space="0" w:color="auto"/>
            <w:bottom w:val="none" w:sz="0" w:space="0" w:color="auto"/>
            <w:right w:val="none" w:sz="0" w:space="0" w:color="auto"/>
          </w:divBdr>
        </w:div>
        <w:div w:id="130903701">
          <w:marLeft w:val="640"/>
          <w:marRight w:val="0"/>
          <w:marTop w:val="0"/>
          <w:marBottom w:val="0"/>
          <w:divBdr>
            <w:top w:val="none" w:sz="0" w:space="0" w:color="auto"/>
            <w:left w:val="none" w:sz="0" w:space="0" w:color="auto"/>
            <w:bottom w:val="none" w:sz="0" w:space="0" w:color="auto"/>
            <w:right w:val="none" w:sz="0" w:space="0" w:color="auto"/>
          </w:divBdr>
        </w:div>
        <w:div w:id="1881015695">
          <w:marLeft w:val="640"/>
          <w:marRight w:val="0"/>
          <w:marTop w:val="0"/>
          <w:marBottom w:val="0"/>
          <w:divBdr>
            <w:top w:val="none" w:sz="0" w:space="0" w:color="auto"/>
            <w:left w:val="none" w:sz="0" w:space="0" w:color="auto"/>
            <w:bottom w:val="none" w:sz="0" w:space="0" w:color="auto"/>
            <w:right w:val="none" w:sz="0" w:space="0" w:color="auto"/>
          </w:divBdr>
        </w:div>
        <w:div w:id="1361736408">
          <w:marLeft w:val="640"/>
          <w:marRight w:val="0"/>
          <w:marTop w:val="0"/>
          <w:marBottom w:val="0"/>
          <w:divBdr>
            <w:top w:val="none" w:sz="0" w:space="0" w:color="auto"/>
            <w:left w:val="none" w:sz="0" w:space="0" w:color="auto"/>
            <w:bottom w:val="none" w:sz="0" w:space="0" w:color="auto"/>
            <w:right w:val="none" w:sz="0" w:space="0" w:color="auto"/>
          </w:divBdr>
        </w:div>
        <w:div w:id="1924103122">
          <w:marLeft w:val="640"/>
          <w:marRight w:val="0"/>
          <w:marTop w:val="0"/>
          <w:marBottom w:val="0"/>
          <w:divBdr>
            <w:top w:val="none" w:sz="0" w:space="0" w:color="auto"/>
            <w:left w:val="none" w:sz="0" w:space="0" w:color="auto"/>
            <w:bottom w:val="none" w:sz="0" w:space="0" w:color="auto"/>
            <w:right w:val="none" w:sz="0" w:space="0" w:color="auto"/>
          </w:divBdr>
        </w:div>
        <w:div w:id="1303536539">
          <w:marLeft w:val="640"/>
          <w:marRight w:val="0"/>
          <w:marTop w:val="0"/>
          <w:marBottom w:val="0"/>
          <w:divBdr>
            <w:top w:val="none" w:sz="0" w:space="0" w:color="auto"/>
            <w:left w:val="none" w:sz="0" w:space="0" w:color="auto"/>
            <w:bottom w:val="none" w:sz="0" w:space="0" w:color="auto"/>
            <w:right w:val="none" w:sz="0" w:space="0" w:color="auto"/>
          </w:divBdr>
        </w:div>
        <w:div w:id="1490242819">
          <w:marLeft w:val="640"/>
          <w:marRight w:val="0"/>
          <w:marTop w:val="0"/>
          <w:marBottom w:val="0"/>
          <w:divBdr>
            <w:top w:val="none" w:sz="0" w:space="0" w:color="auto"/>
            <w:left w:val="none" w:sz="0" w:space="0" w:color="auto"/>
            <w:bottom w:val="none" w:sz="0" w:space="0" w:color="auto"/>
            <w:right w:val="none" w:sz="0" w:space="0" w:color="auto"/>
          </w:divBdr>
        </w:div>
        <w:div w:id="2015036942">
          <w:marLeft w:val="640"/>
          <w:marRight w:val="0"/>
          <w:marTop w:val="0"/>
          <w:marBottom w:val="0"/>
          <w:divBdr>
            <w:top w:val="none" w:sz="0" w:space="0" w:color="auto"/>
            <w:left w:val="none" w:sz="0" w:space="0" w:color="auto"/>
            <w:bottom w:val="none" w:sz="0" w:space="0" w:color="auto"/>
            <w:right w:val="none" w:sz="0" w:space="0" w:color="auto"/>
          </w:divBdr>
        </w:div>
        <w:div w:id="1254321284">
          <w:marLeft w:val="640"/>
          <w:marRight w:val="0"/>
          <w:marTop w:val="0"/>
          <w:marBottom w:val="0"/>
          <w:divBdr>
            <w:top w:val="none" w:sz="0" w:space="0" w:color="auto"/>
            <w:left w:val="none" w:sz="0" w:space="0" w:color="auto"/>
            <w:bottom w:val="none" w:sz="0" w:space="0" w:color="auto"/>
            <w:right w:val="none" w:sz="0" w:space="0" w:color="auto"/>
          </w:divBdr>
        </w:div>
        <w:div w:id="1009986664">
          <w:marLeft w:val="640"/>
          <w:marRight w:val="0"/>
          <w:marTop w:val="0"/>
          <w:marBottom w:val="0"/>
          <w:divBdr>
            <w:top w:val="none" w:sz="0" w:space="0" w:color="auto"/>
            <w:left w:val="none" w:sz="0" w:space="0" w:color="auto"/>
            <w:bottom w:val="none" w:sz="0" w:space="0" w:color="auto"/>
            <w:right w:val="none" w:sz="0" w:space="0" w:color="auto"/>
          </w:divBdr>
        </w:div>
        <w:div w:id="782500364">
          <w:marLeft w:val="640"/>
          <w:marRight w:val="0"/>
          <w:marTop w:val="0"/>
          <w:marBottom w:val="0"/>
          <w:divBdr>
            <w:top w:val="none" w:sz="0" w:space="0" w:color="auto"/>
            <w:left w:val="none" w:sz="0" w:space="0" w:color="auto"/>
            <w:bottom w:val="none" w:sz="0" w:space="0" w:color="auto"/>
            <w:right w:val="none" w:sz="0" w:space="0" w:color="auto"/>
          </w:divBdr>
        </w:div>
        <w:div w:id="96219339">
          <w:marLeft w:val="640"/>
          <w:marRight w:val="0"/>
          <w:marTop w:val="0"/>
          <w:marBottom w:val="0"/>
          <w:divBdr>
            <w:top w:val="none" w:sz="0" w:space="0" w:color="auto"/>
            <w:left w:val="none" w:sz="0" w:space="0" w:color="auto"/>
            <w:bottom w:val="none" w:sz="0" w:space="0" w:color="auto"/>
            <w:right w:val="none" w:sz="0" w:space="0" w:color="auto"/>
          </w:divBdr>
        </w:div>
        <w:div w:id="2034764939">
          <w:marLeft w:val="640"/>
          <w:marRight w:val="0"/>
          <w:marTop w:val="0"/>
          <w:marBottom w:val="0"/>
          <w:divBdr>
            <w:top w:val="none" w:sz="0" w:space="0" w:color="auto"/>
            <w:left w:val="none" w:sz="0" w:space="0" w:color="auto"/>
            <w:bottom w:val="none" w:sz="0" w:space="0" w:color="auto"/>
            <w:right w:val="none" w:sz="0" w:space="0" w:color="auto"/>
          </w:divBdr>
        </w:div>
        <w:div w:id="949435959">
          <w:marLeft w:val="640"/>
          <w:marRight w:val="0"/>
          <w:marTop w:val="0"/>
          <w:marBottom w:val="0"/>
          <w:divBdr>
            <w:top w:val="none" w:sz="0" w:space="0" w:color="auto"/>
            <w:left w:val="none" w:sz="0" w:space="0" w:color="auto"/>
            <w:bottom w:val="none" w:sz="0" w:space="0" w:color="auto"/>
            <w:right w:val="none" w:sz="0" w:space="0" w:color="auto"/>
          </w:divBdr>
        </w:div>
      </w:divsChild>
    </w:div>
    <w:div w:id="1981642599">
      <w:bodyDiv w:val="1"/>
      <w:marLeft w:val="0"/>
      <w:marRight w:val="0"/>
      <w:marTop w:val="0"/>
      <w:marBottom w:val="0"/>
      <w:divBdr>
        <w:top w:val="none" w:sz="0" w:space="0" w:color="auto"/>
        <w:left w:val="none" w:sz="0" w:space="0" w:color="auto"/>
        <w:bottom w:val="none" w:sz="0" w:space="0" w:color="auto"/>
        <w:right w:val="none" w:sz="0" w:space="0" w:color="auto"/>
      </w:divBdr>
      <w:divsChild>
        <w:div w:id="623925804">
          <w:marLeft w:val="0"/>
          <w:marRight w:val="0"/>
          <w:marTop w:val="0"/>
          <w:marBottom w:val="0"/>
          <w:divBdr>
            <w:top w:val="none" w:sz="0" w:space="0" w:color="auto"/>
            <w:left w:val="none" w:sz="0" w:space="0" w:color="auto"/>
            <w:bottom w:val="none" w:sz="0" w:space="0" w:color="auto"/>
            <w:right w:val="none" w:sz="0" w:space="0" w:color="auto"/>
          </w:divBdr>
        </w:div>
      </w:divsChild>
    </w:div>
    <w:div w:id="1994219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stm32duino/Arduino_Core_STM32/wiki/HardwareTimer-library" TargetMode="External"/><Relationship Id="rId2" Type="http://schemas.openxmlformats.org/officeDocument/2006/relationships/hyperlink" Target="https://github.com/adafruit/Adafruit_SPIFlash/blob/master/examples/SdFat_ReadWrite/SdFat_ReadWrite.ino" TargetMode="External"/><Relationship Id="rId1" Type="http://schemas.openxmlformats.org/officeDocument/2006/relationships/image" Target="media/image2.png"/><Relationship Id="rId6" Type="http://schemas.openxmlformats.org/officeDocument/2006/relationships/hyperlink" Target="https://www.youtube.com/watch?v=JBvnB0279-Q" TargetMode="External"/><Relationship Id="rId5" Type="http://schemas.openxmlformats.org/officeDocument/2006/relationships/hyperlink" Target="https://www.amazon.es/AdaFruit-STM32F405-Express-Arduino-CircuitPython/dp/B082MNR8SD" TargetMode="External"/><Relationship Id="rId4" Type="http://schemas.openxmlformats.org/officeDocument/2006/relationships/hyperlink" Target="https://es.aliexpress.com/item/1005005369224001.html?spm=a2g0o.productlist.main.3.27752ff438G3ma&amp;algo_pvid=093de3a3-118f-42ac-8bc9-19b689a219a5&amp;aem_p4p_detail=2023070314410813757974265419650017294513&amp;algo_exp_id=093de3a3-118f-42ac-8bc9-19b689a219a5-1&amp;pdp_npi=3%40dis%21EUR%2129.04%2124.4%21%21%21%21%21%40212243c016884204688933746d0784%2112000032768950519%21sea%21ES%212057005559&amp;curPageLogUid=p7s07Eirs653&amp;search_p4p_id=2023070314410813757974265419650017294513_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sv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svg"/><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3" Type="http://schemas.openxmlformats.org/officeDocument/2006/relationships/image" Target="media/image42.svg"/><Relationship Id="rId58" Type="http://schemas.openxmlformats.org/officeDocument/2006/relationships/image" Target="media/image47.png"/><Relationship Id="rId66" Type="http://schemas.openxmlformats.org/officeDocument/2006/relationships/image" Target="media/image55.sv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sv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svg"/><Relationship Id="rId72" Type="http://schemas.openxmlformats.org/officeDocument/2006/relationships/header" Target="header2.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sv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svg"/><Relationship Id="rId57" Type="http://schemas.openxmlformats.org/officeDocument/2006/relationships/image" Target="media/image46.svg"/><Relationship Id="rId10" Type="http://schemas.microsoft.com/office/2011/relationships/commentsExtended" Target="commentsExtended.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7.sv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svg"/><Relationship Id="rId2" Type="http://schemas.openxmlformats.org/officeDocument/2006/relationships/numbering" Target="numbering.xml"/><Relationship Id="rId29" Type="http://schemas.openxmlformats.org/officeDocument/2006/relationships/image" Target="media/image18.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772A2B-9132-4C0D-8B5D-2A51862C91CC}"/>
      </w:docPartPr>
      <w:docPartBody>
        <w:p w:rsidR="00883C6E" w:rsidRDefault="00913B64">
          <w:r w:rsidRPr="009F7CDF">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64"/>
    <w:rsid w:val="000D047C"/>
    <w:rsid w:val="001A1F03"/>
    <w:rsid w:val="00290230"/>
    <w:rsid w:val="003F3526"/>
    <w:rsid w:val="00516C5E"/>
    <w:rsid w:val="005308EE"/>
    <w:rsid w:val="00616B60"/>
    <w:rsid w:val="00725840"/>
    <w:rsid w:val="00764BC3"/>
    <w:rsid w:val="008260BB"/>
    <w:rsid w:val="008521AA"/>
    <w:rsid w:val="00883C6E"/>
    <w:rsid w:val="00913B64"/>
    <w:rsid w:val="009C7343"/>
    <w:rsid w:val="009E5E47"/>
    <w:rsid w:val="00AB4018"/>
    <w:rsid w:val="00B3404E"/>
    <w:rsid w:val="00BD1174"/>
    <w:rsid w:val="00C2243F"/>
    <w:rsid w:val="00D600EE"/>
    <w:rsid w:val="00DC709C"/>
    <w:rsid w:val="00E5691C"/>
    <w:rsid w:val="00EA0724"/>
    <w:rsid w:val="00EA5826"/>
    <w:rsid w:val="00F1505F"/>
    <w:rsid w:val="00FB23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5E4332A-44C4-4E2C-8AD2-B0B26F5D6878}">
  <we:reference id="wa104382081" version="1.55.1.0" store="en-GB" storeType="OMEX"/>
  <we:alternateReferences>
    <we:reference id="wa104382081" version="1.55.1.0" store="en-GB" storeType="OMEX"/>
  </we:alternateReferences>
  <we:properties>
    <we:property name="MENDELEY_CITATIONS" value="[{&quot;citationID&quot;:&quot;MENDELEY_CITATION_fe94e0ba-b6e1-4bdf-a727-41e86df808d4&quot;,&quot;properties&quot;:{&quot;noteIndex&quot;:0},&quot;isEdited&quot;:false,&quot;manualOverride&quot;:{&quot;isManuallyOverridden&quot;:false,&quot;citeprocText&quot;:&quot;[1]&quot;,&quot;manualOverrideText&quot;:&quot;&quot;},&quot;citationTag&quot;:&quot;MENDELEY_CITATION_v3_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&quot;,&quot;citationItems&quot;:[{&quot;id&quot;:&quot;7cca5c60-c9cc-3244-a93a-c2ae010b672b&quot;,&quot;itemData&quot;:{&quot;type&quot;:&quot;webpage&quot;,&quot;id&quot;:&quot;7cca5c60-c9cc-3244-a93a-c2ae010b672b&quot;,&quot;title&quot;:&quot;What is U-space | EASA&quot;,&quot;accessed&quot;:{&quot;date-parts&quot;:[[2023,7,5]]},&quot;URL&quot;:&quot;https://www.easa.europa.eu/en/what-u-space&quot;,&quot;container-title-short&quot;:&quot;&quot;},&quot;isTemporary&quot;:false}]},{&quot;citationID&quot;:&quot;MENDELEY_CITATION_f72499b3-f59a-4660-9e88-581b3cad9ef9&quot;,&quot;properties&quot;:{&quot;noteIndex&quot;:0},&quot;isEdited&quot;:false,&quot;manualOverride&quot;:{&quot;isManuallyOverridden&quot;:false,&quot;citeprocText&quot;:&quot;[2]&quot;,&quot;manualOverrideText&quot;:&quot;&quot;},&quot;citationTag&quot;:&quot;MENDELEY_CITATION_v3_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&quot;,&quot;citationItems&quot;:[{&quot;id&quot;:&quot;cd978686-7de3-36c9-a853-f889c53bd20c&quot;,&quot;itemData&quot;:{&quot;type&quot;:&quot;webpage&quot;,&quot;id&quot;:&quot;cd978686-7de3-36c9-a853-f889c53bd20c&quot;,&quot;title&quot;:&quot;Flight Controller Processors Explained: F1, F3, F4, G4, F7, H7&quot;,&quot;accessed&quot;:{&quot;date-parts&quot;:[[2023,7,5]]},&quot;URL&quot;:&quot;https://oscarliang.com/f1-f3-f4-flight-controller/#Understanding-the-Different-STM32-Processors-in-Flight-Controllers&quot;,&quot;container-title-short&quot;:&quot;&quot;},&quot;isTemporary&quot;:false}]},{&quot;citationID&quot;:&quot;MENDELEY_CITATION_badcbfb7-2d84-490d-98a3-8dc7c775f370&quot;,&quot;properties&quot;:{&quot;noteIndex&quot;:0},&quot;isEdited&quot;:false,&quot;manualOverride&quot;:{&quot;isManuallyOverridden&quot;:false,&quot;citeprocText&quot;:&quot;[3]&quot;,&quot;manualOverrideText&quot;:&quot;&quot;},&quot;citationTag&quot;:&quot;MENDELEY_CITATION_v3_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&quot;,&quot;citationItems&quot;:[{&quot;id&quot;:&quot;5bb64aac-0499-37cc-9a36-f9e036fdc870&quot;,&quot;itemData&quot;:{&quot;type&quot;:&quot;webpage&quot;,&quot;id&quot;:&quot;5bb64aac-0499-37cc-9a36-f9e036fdc870&quot;,&quot;title&quot;:&quot;Betaflight - Pushing the Limits of UAV Performance&quot;,&quot;accessed&quot;:{&quot;date-parts&quot;:[[2023,7,5]]},&quot;URL&quot;:&quot;https://betaflight.com/&quot;,&quot;container-title-short&quot;:&quot;&quot;},&quot;isTemporary&quot;:false}]},{&quot;citationID&quot;:&quot;MENDELEY_CITATION_19d4d024-488c-4175-8de6-2ff4a9eab97f&quot;,&quot;properties&quot;:{&quot;noteIndex&quot;:0},&quot;isEdited&quot;:false,&quot;manualOverride&quot;:{&quot;isManuallyOverridden&quot;:false,&quot;citeprocText&quot;:&quot;[4]&quot;,&quot;manualOverrideText&quot;:&quot;&quot;},&quot;citationTag&quot;:&quot;MENDELEY_CITATION_v3_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&quot;,&quot;citationItems&quot;:[{&quot;id&quot;:&quot;e5806e3d-416a-3316-8f03-9e8e0273952c&quot;,&quot;itemData&quot;:{&quot;type&quot;:&quot;webpage&quot;,&quot;id&quot;:&quot;e5806e3d-416a-3316-8f03-9e8e0273952c&quot;,&quot;title&quot;:&quot;ArduPilot - Versatile, Trusted, Open&quot;,&quot;accessed&quot;:{&quot;date-parts&quot;:[[2023,7,5]]},&quot;URL&quot;:&quot;https://ardupilot.org/&quot;,&quot;container-title-short&quot;:&quot;&quot;},&quot;isTemporary&quot;:false}]},{&quot;citationID&quot;:&quot;MENDELEY_CITATION_c7e72b31-8aa4-4708-8e75-e4374629e1ab&quot;,&quot;properties&quot;:{&quot;noteIndex&quot;:0},&quot;isEdited&quot;:false,&quot;manualOverride&quot;:{&quot;isManuallyOverridden&quot;:false,&quot;citeprocText&quot;:&quot;[5]&quot;,&quot;manualOverrideText&quot;:&quot;&quot;},&quot;citationTag&quot;:&quot;MENDELEY_CITATION_v3_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&quot;,&quot;citationItems&quot;:[{&quot;id&quot;:&quot;7e3b66a2-a97a-3b03-b20b-d066776fea69&quot;,&quot;itemData&quot;:{&quot;type&quot;:&quot;webpage&quot;,&quot;id&quot;:&quot;7e3b66a2-a97a-3b03-b20b-d066776fea69&quot;,&quot;title&quot;:&quot;Drone Arduino&quot;,&quot;accessed&quot;:{&quot;date-parts&quot;:[[2023,7,5]]},&quot;URL&quot;:&quot;https://arduproject.es/conceptos-generales-sobre-drones/&quot;,&quot;container-title-short&quot;:&quot;&quot;},&quot;isTemporary&quot;:false}]},{&quot;citationID&quot;:&quot;MENDELEY_CITATION_d2132ec0-63d9-4abd-9fad-9163090db4b4&quot;,&quot;properties&quot;:{&quot;noteIndex&quot;:0},&quot;isEdited&quot;:false,&quot;manualOverride&quot;:{&quot;isManuallyOverridden&quot;:false,&quot;citeprocText&quot;:&quot;[6]&quot;,&quot;manualOverrideText&quot;:&quot;&quot;},&quot;citationTag&quot;:&quot;MENDELEY_CITATION_v3_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&quot;,&quot;citationItems&quot;:[{&quot;id&quot;:&quot;43819ce5-36e2-3001-82f0-b8baccd4f72d&quot;,&quot;itemData&quot;:{&quot;type&quot;:&quot;webpage&quot;,&quot;id&quot;:&quot;43819ce5-36e2-3001-82f0-b8baccd4f72d&quot;,&quot;title&quot;:&quot;Project YMFC-32 autonomous - The STM32 Arduino autonomous quadcopter.&quot;,&quot;accessed&quot;:{&quot;date-parts&quot;:[[2023,7,5]]},&quot;URL&quot;:&quot;http://www.brokking.net/ymfc-32_auto_main.html&quot;,&quot;container-title-short&quot;:&quot;&quot;},&quot;isTemporary&quot;:false}]},{&quot;citationID&quot;:&quot;MENDELEY_CITATION_c1ed4f55-6019-49de-a9eb-6d7b9d97839b&quot;,&quot;properties&quot;:{&quot;noteIndex&quot;:0},&quot;isEdited&quot;:false,&quot;manualOverride&quot;:{&quot;isManuallyOverridden&quot;:false,&quot;citeprocText&quot;:&quot;[7]&quot;,&quot;manualOverrideText&quot;:&quot;&quot;},&quot;citationTag&quot;:&quot;MENDELEY_CITATION_v3_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&quot;,&quot;citationItems&quot;:[{&quot;id&quot;:&quot;0c4dfcdd-6543-3faf-9c77-e141ed518117&quot;,&quot;itemData&quot;:{&quot;type&quot;:&quot;webpage&quot;,&quot;id&quot;:&quot;0c4dfcdd-6543-3faf-9c77-e141ed518117&quot;,&quot;title&quot;:&quot;Arduino&quot;,&quot;accessed&quot;:{&quot;date-parts&quot;:[[2023,7,5]]},&quot;URL&quot;:&quot;https://www.arduino.cc/&quot;,&quot;container-title-short&quot;:&quot;&quot;},&quot;isTemporary&quot;:false}]},{&quot;citationID&quot;:&quot;MENDELEY_CITATION_a70b820f-88e6-46e0-8da4-08ea21318aa9&quot;,&quot;properties&quot;:{&quot;noteIndex&quot;:0},&quot;isEdited&quot;:false,&quot;manualOverride&quot;:{&quot;isManuallyOverridden&quot;:false,&quot;citeprocText&quot;:&quot;[8]&quot;,&quot;manualOverrideText&quot;:&quot;&quot;},&quot;citationTag&quot;:&quot;MENDELEY_CITATION_v3_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&quot;,&quot;citationItems&quot;:[{&quot;id&quot;:&quot;7d85607d-5299-3d7a-b08b-738ddda582b4&quot;,&quot;itemData&quot;:{&quot;type&quot;:&quot;webpage&quot;,&quot;id&quot;:&quot;7d85607d-5299-3d7a-b08b-738ddda582b4&quot;,&quot;title&quot;:&quot;Flame Wheel ARF KIT - Features | DJI&quot;,&quot;accessed&quot;:{&quot;date-parts&quot;:[[2023,7,5]]},&quot;URL&quot;:&quot;https://www-v1.dji.com/flame-wheel-arf/feature.html&quot;,&quot;container-title-short&quot;:&quot;&quot;},&quot;isTemporary&quot;:false}]},{&quot;citationID&quot;:&quot;MENDELEY_CITATION_f20b3ad3-0484-48b6-b42b-7a4754a15612&quot;,&quot;properties&quot;:{&quot;noteIndex&quot;:0},&quot;isEdited&quot;:false,&quot;manualOverride&quot;:{&quot;isManuallyOverridden&quot;:false,&quot;citeprocText&quot;:&quot;[9]&quot;,&quot;manualOverrideText&quot;:&quot;&quot;},&quot;citationTag&quot;:&quot;MENDELEY_CITATION_v3_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&quot;,&quot;citationItems&quot;:[{&quot;id&quot;:&quot;004726d8-3707-3cce-a37e-46018e68f01b&quot;,&quot;itemData&quot;:{&quot;type&quot;:&quot;webpage&quot;,&quot;id&quot;:&quot;004726d8-3707-3cce-a37e-46018e68f01b&quot;,&quot;title&quot;:&quot;Adafruit STM32F405 Feather Express&quot;,&quot;accessed&quot;:{&quot;date-parts&quot;:[[2023,7,5]]},&quot;URL&quot;:&quot;https://learn.adafruit.com/adafruit-stm32f405-feather-express/overview&quot;,&quot;container-title-short&quot;:&quot;&quot;},&quot;isTemporary&quot;:false}]},{&quot;citationID&quot;:&quot;MENDELEY_CITATION_f8ed2c57-3dee-46ad-bb68-0e6b79e7fc0c&quot;,&quot;properties&quot;:{&quot;noteIndex&quot;:0},&quot;isEdited&quot;:false,&quot;manualOverride&quot;:{&quot;isManuallyOverridden&quot;:false,&quot;citeprocText&quot;:&quot;[10]&quot;,&quot;manualOverrideText&quot;:&quot;&quot;},&quot;citationTag&quot;:&quot;MENDELEY_CITATION_v3_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&quot;,&quot;citationItems&quot;:[{&quot;id&quot;:&quot;a75d8dfd-8f5c-362d-adc7-7f54d8f43cf7&quot;,&quot;itemData&quot;:{&quot;type&quot;:&quot;webpage&quot;,&quot;id&quot;:&quot;a75d8dfd-8f5c-362d-adc7-7f54d8f43cf7&quot;,&quot;title&quot;:&quot;MPU-6050 | TDK InvenSense&quot;,&quot;accessed&quot;:{&quot;date-parts&quot;:[[2023,7,5]]},&quot;URL&quot;:&quot;https://invensense.tdk.com/products/motion-tracking/6-axis/mpu-6050/&quot;,&quot;container-title-short&quot;:&quot;&quot;},&quot;isTemporary&quot;:false}]},{&quot;citationID&quot;:&quot;MENDELEY_CITATION_1b546c13-e876-4351-b3d5-d97408d27c40&quot;,&quot;properties&quot;:{&quot;noteIndex&quot;:0},&quot;isEdited&quot;:false,&quot;manualOverride&quot;:{&quot;isManuallyOverridden&quot;:false,&quot;citeprocText&quot;:&quot;[11]&quot;,&quot;manualOverrideText&quot;:&quot;&quot;},&quot;citationTag&quot;:&quot;MENDELEY_CITATION_v3_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&quot;,&quot;citationItems&quot;:[{&quot;id&quot;:&quot;beef672b-0160-3c07-9165-3432a5bac5da&quot;,&quot;itemData&quot;:{&quot;type&quot;:&quot;webpage&quot;,&quot;id&quot;:&quot;beef672b-0160-3c07-9165-3432a5bac5da&quot;,&quot;title&quot;:&quot;Pressure Sensor BMP280&quot;,&quot;accessed&quot;:{&quot;date-parts&quot;:[[2023,7,5]]},&quot;URL&quot;:&quot;https://www.bosch-sensortec.com/products/environmental-sensors/pressure-sensors/bmp280/&quot;,&quot;container-title-short&quot;:&quot;&quot;},&quot;isTemporary&quot;:false}]},{&quot;citationID&quot;:&quot;MENDELEY_CITATION_f707cd55-47aa-41cf-89a3-af74fa26c38d&quot;,&quot;properties&quot;:{&quot;noteIndex&quot;:0},&quot;isEdited&quot;:false,&quot;manualOverride&quot;:{&quot;isManuallyOverridden&quot;:false,&quot;citeprocText&quot;:&quot;[12]&quot;,&quot;manualOverrideText&quot;:&quot;&quot;},&quot;citationTag&quot;:&quot;MENDELEY_CITATION_v3_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&quot;,&quot;citationItems&quot;:[{&quot;id&quot;:&quot;91618ce4-47ef-31bc-89cc-f7cd98f2e6a6&quot;,&quot;itemData&quot;:{&quot;type&quot;:&quot;webpage&quot;,&quot;id&quot;:&quot;91618ce4-47ef-31bc-89cc-f7cd98f2e6a6&quot;,&quot;title&quot;:&quot;Ultrasonic Ranging Module HC-SR04&quot;,&quot;accessed&quot;:{&quot;date-parts&quot;:[[2023,7,7]]},&quot;URL&quot;:&quot;www.Elecfreaks.com&quot;,&quot;container-title-short&quot;:&quot;&quot;},&quot;isTemporary&quot;:false}]},{&quot;citationID&quot;:&quot;MENDELEY_CITATION_b7046d2b-08ba-4d88-aa3a-ee84e3e37314&quot;,&quot;properties&quot;:{&quot;noteIndex&quot;:0},&quot;isEdited&quot;:false,&quot;manualOverride&quot;:{&quot;isManuallyOverridden&quot;:false,&quot;citeprocText&quot;:&quot;[13]&quot;,&quot;manualOverrideText&quot;:&quot;&quot;},&quot;citationTag&quot;:&quot;MENDELEY_CITATION_v3_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&quot;,&quot;citationItems&quot;:[{&quot;id&quot;:&quot;0ce17e60-5b2a-331b-8ddc-4e046d4601de&quot;,&quot;itemData&quot;:{&quot;type&quot;:&quot;webpage&quot;,&quot;id&quot;:&quot;0ce17e60-5b2a-331b-8ddc-4e046d4601de&quot;,&quot;title&quot;:&quot;FS-i6&quot;,&quot;accessed&quot;:{&quot;date-parts&quot;:[[2023,7,5]]},&quot;URL&quot;:&quot;https://www.flysky-cn.com/fsi6&quot;,&quot;container-title-short&quot;:&quot;&quot;},&quot;isTemporary&quot;:false}]},{&quot;citationID&quot;:&quot;MENDELEY_CITATION_fd1cfa2e-4a8b-494f-af52-758c811038cb&quot;,&quot;properties&quot;:{&quot;noteIndex&quot;:0},&quot;isEdited&quot;:false,&quot;manualOverride&quot;:{&quot;isManuallyOverridden&quot;:false,&quot;citeprocText&quot;:&quot;[14]&quot;,&quot;manualOverrideText&quot;:&quot;&quot;},&quot;citationTag&quot;:&quot;MENDELEY_CITATION_v3_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&quot;,&quot;citationItems&quot;:[{&quot;id&quot;:&quot;3fa29602-c7e6-3ec1-9083-961fcf70053c&quot;,&quot;itemData&quot;:{&quot;type&quot;:&quot;webpage&quot;,&quot;id&quot;:&quot;3fa29602-c7e6-3ec1-9083-961fcf70053c&quot;,&quot;title&quot;:&quot;PDB-XT60 – Matek Systems&quot;,&quot;accessed&quot;:{&quot;date-parts&quot;:[[2023,7,7]]},&quot;URL&quot;:&quot;http://www.mateksys.com/?portfolio=pdb-xt60&quot;,&quot;container-title-short&quot;:&quot;&quot;},&quot;isTemporary&quot;:false}]},{&quot;citationID&quot;:&quot;MENDELEY_CITATION_58501c1c-161f-4da8-91b0-63f8ad9600f9&quot;,&quot;properties&quot;:{&quot;noteIndex&quot;:0},&quot;isEdited&quot;:false,&quot;manualOverride&quot;:{&quot;isManuallyOverridden&quot;:false,&quot;citeprocText&quot;:&quot;[15]&quot;,&quot;manualOverrideText&quot;:&quot;&quot;},&quot;citationTag&quot;:&quot;MENDELEY_CITATION_v3_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&quot;,&quot;citationItems&quot;:[{&quot;id&quot;:&quot;7aacf937-dff7-351d-9020-8e2005595816&quot;,&quot;itemData&quot;:{&quot;type&quot;:&quot;webpage&quot;,&quot;id&quot;:&quot;7aacf937-dff7-351d-9020-8e2005595816&quot;,&quot;title&quot;:&quot;T-Motor AIR GEAR 350 Set⠀&quot;,&quot;accessed&quot;:{&quot;date-parts&quot;:[[2023,7,5]]},&quot;URL&quot;:&quot;https://rc-innovations.es/shop/motores-T-motor-air-gear-350-pack-esc-20A-helices-phantom-F450#attr=&quot;,&quot;container-title-short&quot;:&quot;&quot;},&quot;isTemporary&quot;:false}]},{&quot;citationID&quot;:&quot;MENDELEY_CITATION_72294c34-e077-4991-9f43-f5fd0ce33f64&quot;,&quot;properties&quot;:{&quot;noteIndex&quot;:0},&quot;isEdited&quot;:false,&quot;manualOverride&quot;:{&quot;isManuallyOverridden&quot;:false,&quot;citeprocText&quot;:&quot;[16]&quot;,&quot;manualOverrideText&quot;:&quot;&quot;},&quot;citationTag&quot;:&quot;MENDELEY_CITATION_v3_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&quot;,&quot;citationItems&quot;:[{&quot;id&quot;:&quot;78a645df-2dc3-31ff-9ad4-e6687b8c7a54&quot;,&quot;itemData&quot;:{&quot;type&quot;:&quot;webpage&quot;,&quot;id&quot;:&quot;78a645df-2dc3-31ff-9ad4-e6687b8c7a54&quot;,&quot;title&quot;:&quot;GitHub - adafruit/Adafruit_SPIFlash: Arduino library for external (Q)SPI flash device&quot;,&quot;accessed&quot;:{&quot;date-parts&quot;:[[2023,7,5]]},&quot;URL&quot;:&quot;https://github.com/adafruit/Adafruit_SPIFlash&quot;,&quot;container-title-short&quot;:&quot;&quot;},&quot;isTemporary&quot;:false}]},{&quot;citationID&quot;:&quot;MENDELEY_CITATION_1cc14bc1-737a-4c38-aab2-ddf29783cc40&quot;,&quot;properties&quot;:{&quot;noteIndex&quot;:0},&quot;isEdited&quot;:false,&quot;manualOverride&quot;:{&quot;isManuallyOverridden&quot;:false,&quot;citeprocText&quot;:&quot;[17]&quot;,&quot;manualOverrideText&quot;:&quot;&quot;},&quot;citationTag&quot;:&quot;MENDELEY_CITATION_v3_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&quot;,&quot;citationItems&quot;:[{&quot;id&quot;:&quot;ab475487-1b65-3d81-9797-720bd240ce9b&quot;,&quot;itemData&quot;:{&quot;type&quot;:&quot;webpage&quot;,&quot;id&quot;:&quot;ab475487-1b65-3d81-9797-720bd240ce9b&quot;,&quot;title&quot;:&quot;HardwareTimer library · stm32duino/Arduino_Core_STM32&quot;,&quot;accessed&quot;:{&quot;date-parts&quot;:[[2023,7,5]]},&quot;URL&quot;:&quot;https://github.com/stm32duino/Arduino_Core_STM32/wiki/HardwareTimer-library&quot;,&quot;container-title-short&quot;:&quot;&quot;},&quot;isTemporary&quot;:false}]},{&quot;citationID&quot;:&quot;MENDELEY_CITATION_10625422-dcd0-4255-b6c3-fc8070756dfc&quot;,&quot;properties&quot;:{&quot;noteIndex&quot;:0},&quot;isEdited&quot;:false,&quot;manualOverride&quot;:{&quot;isManuallyOverridden&quot;:false,&quot;citeprocText&quot;:&quot;[18]&quot;,&quot;manualOverrideText&quot;:&quot;&quot;},&quot;citationTag&quot;:&quot;MENDELEY_CITATION_v3_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&quot;,&quot;citationItems&quot;:[{&quot;id&quot;:&quot;e6ad2214-a5c4-3116-ab9e-8eeefb385214&quot;,&quot;itemData&quot;:{&quot;type&quot;:&quot;webpage&quot;,&quot;id&quot;:&quot;e6ad2214-a5c4-3116-ab9e-8eeefb385214&quot;,&quot;title&quot;:&quot;Wire - Arduino Reference&quot;,&quot;accessed&quot;:{&quot;date-parts&quot;:[[2023,7,5]]},&quot;URL&quot;:&quot;https://www.arduino.cc/reference/en/language/functions/communication/wire/&quot;,&quot;container-title-short&quot;:&quot;&quot;},&quot;isTemporary&quot;:false}]},{&quot;citationID&quot;:&quot;MENDELEY_CITATION_888d95b0-d1c7-4a62-bdaa-1eb5385b9fcf&quot;,&quot;properties&quot;:{&quot;noteIndex&quot;:0},&quot;isEdited&quot;:false,&quot;manualOverride&quot;:{&quot;isManuallyOverridden&quot;:false,&quot;citeprocText&quot;:&quot;[19]&quot;,&quot;manualOverrideText&quot;:&quot;&quot;},&quot;citationTag&quot;:&quot;MENDELEY_CITATION_v3_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&quot;,&quot;citationItems&quot;:[{&quot;id&quot;:&quot;986c8b61-6662-361a-ad60-1ca2c85ebbf0&quot;,&quot;itemData&quot;:{&quot;type&quot;:&quot;article-journal&quot;,&quot;id&quot;:&quot;986c8b61-6662-361a-ad60-1ca2c85ebbf0&quot;,&quot;title&quot;:&quot;MPU-6000 and MPU-6050 Register Map and Descriptions Revision 4.2 MPU-6000/MPU-6050 Register Map and Descriptions&quot;,&quot;accessed&quot;:{&quot;date-parts&quot;:[[2023,7,5]]},&quot;issued&quot;:{&quot;date-parts&quot;:[[2013]]},&quot;container-title-short&quot;:&quot;&quot;},&quot;isTemporary&quot;:false}]},{&quot;citationID&quot;:&quot;MENDELEY_CITATION_0de8ca37-3710-4cf2-aeed-42bd1b65d888&quot;,&quot;properties&quot;:{&quot;noteIndex&quot;:0},&quot;isEdited&quot;:false,&quot;manualOverride&quot;:{&quot;isManuallyOverridden&quot;:false,&quot;citeprocText&quot;:&quot;[20]&quot;,&quot;manualOverrideText&quot;:&quot;&quot;},&quot;citationTag&quot;:&quot;MENDELEY_CITATION_v3_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&quot;,&quot;citationItems&quot;:[{&quot;id&quot;:&quot;051ed0b9-e4f7-3bc5-9b5f-c1bc78ae18bc&quot;,&quot;itemData&quot;:{&quot;type&quot;:&quot;webpage&quot;,&quot;id&quot;:&quot;051ed0b9-e4f7-3bc5-9b5f-c1bc78ae18bc&quot;,&quot;title&quot;:&quot;BMP280 - Digital Pressure Sensor&quot;,&quot;accessed&quot;:{&quot;date-parts&quot;:[[2023,7,5]]},&quot;URL&quot;:&quot;https://www.bosch-sensortec.com/media/boschsensortec/downloads/datasheets/bst-bmp280-ds001.pdf&quot;,&quot;container-title-short&quot;:&quot;&quot;},&quot;isTemporary&quot;:false}]},{&quot;citationID&quot;:&quot;MENDELEY_CITATION_2c76ac32-644c-4353-aab1-28ad4b344db0&quot;,&quot;properties&quot;:{&quot;noteIndex&quot;:0},&quot;isEdited&quot;:false,&quot;manualOverride&quot;:{&quot;isManuallyOverridden&quot;:false,&quot;citeprocText&quot;:&quot;[21]&quot;,&quot;manualOverrideText&quot;:&quot;&quot;},&quot;citationTag&quot;:&quot;MENDELEY_CITATION_v3_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&quot;,&quot;citationItems&quot;:[{&quot;id&quot;:&quot;16d9dce2-0379-3984-8b8d-7c593bc7e106&quot;,&quot;itemData&quot;:{&quot;type&quot;:&quot;webpage&quot;,&quot;id&quot;:&quot;16d9dce2-0379-3984-8b8d-7c593bc7e106&quot;,&quot;title&quot;:&quot;YMFC-3D – Quadcopter PID controller and PID tuning.&quot;,&quot;accessed&quot;:{&quot;date-parts&quot;:[[2023,7,5]]},&quot;URL&quot;:&quot;https://www.youtube.com/watch?v=JBvnB0279-Q&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0D7828D-C6A6-4000-86CF-7278433CA622}">
  <we:reference id="wa104382008" version="1.1.0.1" store="en-001" storeType="OMEX"/>
  <we:alternateReferences>
    <we:reference id="wa104382008" version="1.1.0.1"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8494D-5B69-4069-95FC-08C65F252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23889</Words>
  <Characters>131395</Characters>
  <Application>Microsoft Office Word</Application>
  <DocSecurity>0</DocSecurity>
  <Lines>1094</Lines>
  <Paragraphs>309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Prieto Bailo, Leon Enrique</dc:creator>
  <cp:keywords/>
  <dc:description/>
  <cp:lastModifiedBy>Prieto Bailo, León Enrique</cp:lastModifiedBy>
  <cp:revision>14</cp:revision>
  <cp:lastPrinted>2023-07-09T15:01:00Z</cp:lastPrinted>
  <dcterms:created xsi:type="dcterms:W3CDTF">2023-07-07T21:37:00Z</dcterms:created>
  <dcterms:modified xsi:type="dcterms:W3CDTF">2023-07-09T15:12:00Z</dcterms:modified>
</cp:coreProperties>
</file>